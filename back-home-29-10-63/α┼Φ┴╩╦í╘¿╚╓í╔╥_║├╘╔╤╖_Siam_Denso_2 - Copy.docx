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4B7B" w:rsidRPr="007E1467" w:rsidRDefault="00CB4B7B" w:rsidP="00751999">
      <w:pPr>
        <w:spacing w:line="240" w:lineRule="auto"/>
        <w:jc w:val="center"/>
        <w:rPr>
          <w:cs/>
        </w:rPr>
      </w:pPr>
      <w:r w:rsidRPr="007E1467">
        <w:rPr>
          <w:noProof/>
        </w:rPr>
        <w:drawing>
          <wp:inline distT="0" distB="0" distL="0" distR="0" wp14:anchorId="42E7CB06" wp14:editId="51646CE3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BE2D3B" w:rsidRDefault="00E963FD" w:rsidP="00BE2D3B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พัฒนา</w:t>
      </w:r>
      <w:r w:rsidR="00BE2D3B" w:rsidRPr="00285C3D">
        <w:rPr>
          <w:b/>
          <w:bCs/>
          <w:sz w:val="40"/>
          <w:szCs w:val="40"/>
          <w:cs/>
        </w:rPr>
        <w:t>ระบบเปลี่ยนแปลงกระบวนการทำงาน</w:t>
      </w:r>
      <w:r w:rsidR="00BE2D3B">
        <w:rPr>
          <w:b/>
          <w:bCs/>
          <w:sz w:val="40"/>
          <w:szCs w:val="40"/>
        </w:rPr>
        <w:t xml:space="preserve"> : </w:t>
      </w:r>
      <w:r w:rsidR="00BE2D3B">
        <w:rPr>
          <w:rFonts w:hint="cs"/>
          <w:b/>
          <w:bCs/>
          <w:sz w:val="40"/>
          <w:szCs w:val="40"/>
          <w:cs/>
        </w:rPr>
        <w:t>จากกรณีศึกษาระบบ</w:t>
      </w:r>
    </w:p>
    <w:p w:rsidR="00BE2D3B" w:rsidRDefault="00BE2D3B" w:rsidP="00BE2D3B">
      <w:pPr>
        <w:spacing w:line="240" w:lineRule="auto"/>
        <w:jc w:val="center"/>
        <w:rPr>
          <w:b/>
          <w:bCs/>
          <w:sz w:val="40"/>
          <w:szCs w:val="40"/>
        </w:rPr>
      </w:pPr>
      <w:r w:rsidRPr="00285C3D">
        <w:rPr>
          <w:b/>
          <w:bCs/>
          <w:sz w:val="40"/>
          <w:szCs w:val="40"/>
          <w:cs/>
        </w:rPr>
        <w:t>เปลี่ยนแปลงกระบวนการทำงาน</w:t>
      </w:r>
      <w:r w:rsidR="006775B5">
        <w:rPr>
          <w:rFonts w:hint="cs"/>
          <w:b/>
          <w:bCs/>
          <w:sz w:val="40"/>
          <w:szCs w:val="40"/>
          <w:cs/>
        </w:rPr>
        <w:t xml:space="preserve"> ในส่วนกระบวน</w:t>
      </w:r>
      <w:r w:rsidRPr="004F2777">
        <w:rPr>
          <w:b/>
          <w:bCs/>
          <w:sz w:val="40"/>
          <w:szCs w:val="40"/>
          <w:cs/>
        </w:rPr>
        <w:t>การทำงาน</w:t>
      </w:r>
    </w:p>
    <w:p w:rsidR="006775B5" w:rsidRDefault="006775B5" w:rsidP="00D71D28">
      <w:pPr>
        <w:spacing w:line="240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การยกเลิก</w:t>
      </w:r>
      <w:r w:rsidR="002C51DC">
        <w:rPr>
          <w:rFonts w:hint="cs"/>
          <w:b/>
          <w:bCs/>
          <w:sz w:val="40"/>
          <w:szCs w:val="40"/>
          <w:cs/>
        </w:rPr>
        <w:t>กระบวน</w:t>
      </w:r>
      <w:r w:rsidR="002C51DC" w:rsidRPr="004F2777">
        <w:rPr>
          <w:b/>
          <w:bCs/>
          <w:sz w:val="40"/>
          <w:szCs w:val="40"/>
          <w:cs/>
        </w:rPr>
        <w:t>การทำงาน</w:t>
      </w:r>
      <w:r w:rsidR="00D71D28">
        <w:rPr>
          <w:rFonts w:hint="cs"/>
          <w:b/>
          <w:bCs/>
          <w:sz w:val="40"/>
          <w:szCs w:val="40"/>
          <w:cs/>
        </w:rPr>
        <w:t xml:space="preserve"> จัดการ</w:t>
      </w:r>
      <w:r w:rsidR="00D71D28">
        <w:rPr>
          <w:b/>
          <w:bCs/>
          <w:sz w:val="40"/>
          <w:szCs w:val="40"/>
          <w:cs/>
        </w:rPr>
        <w:t>แผ</w:t>
      </w:r>
      <w:r w:rsidR="00D71D28">
        <w:rPr>
          <w:rFonts w:hint="cs"/>
          <w:b/>
          <w:bCs/>
          <w:sz w:val="40"/>
          <w:szCs w:val="40"/>
          <w:cs/>
        </w:rPr>
        <w:t>นการเปลี่ยนกระบวนการทำงาน</w:t>
      </w:r>
      <w:r w:rsidR="00D71D28" w:rsidRPr="00D71D28">
        <w:rPr>
          <w:b/>
          <w:bCs/>
          <w:sz w:val="40"/>
          <w:szCs w:val="40"/>
          <w:cs/>
        </w:rPr>
        <w:t>รายปี</w:t>
      </w:r>
      <w:r w:rsidR="00D71D28">
        <w:rPr>
          <w:rFonts w:hint="cs"/>
          <w:b/>
          <w:bCs/>
          <w:sz w:val="40"/>
          <w:szCs w:val="40"/>
          <w:cs/>
        </w:rPr>
        <w:t xml:space="preserve"> การดูรายงานรายละเอียดเอกสาร</w:t>
      </w:r>
    </w:p>
    <w:p w:rsidR="00CB4B7B" w:rsidRPr="001E64D6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957B98" w:rsidRPr="00D71D28" w:rsidRDefault="002638DE" w:rsidP="00D71D28">
      <w:pPr>
        <w:pStyle w:val="Subtitle"/>
        <w:spacing w:line="240" w:lineRule="auto"/>
        <w:rPr>
          <w:b/>
          <w:bCs/>
          <w:color w:val="000000" w:themeColor="text1"/>
          <w:sz w:val="36"/>
          <w:szCs w:val="36"/>
        </w:rPr>
      </w:pPr>
      <w:r w:rsidRPr="002D0BF5">
        <w:rPr>
          <w:rStyle w:val="SubtleEmphasis"/>
          <w:rFonts w:hint="cs"/>
          <w:b/>
          <w:bCs/>
          <w:color w:val="000000" w:themeColor="text1"/>
          <w:cs/>
        </w:rPr>
        <w:t>นายสุพัฒชัย</w:t>
      </w:r>
      <w:r w:rsidR="002D0BF5">
        <w:rPr>
          <w:rStyle w:val="SubtleEmphasis"/>
          <w:rFonts w:hint="cs"/>
          <w:b/>
          <w:bCs/>
          <w:color w:val="000000" w:themeColor="text1"/>
          <w:cs/>
        </w:rPr>
        <w:t xml:space="preserve"> กามะพร</w:t>
      </w: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CB4B7B" w:rsidRPr="00992C63" w:rsidRDefault="002D0BF5" w:rsidP="00992C63">
      <w:pPr>
        <w:pStyle w:val="Subtitle"/>
        <w:spacing w:line="240" w:lineRule="auto"/>
        <w:rPr>
          <w:color w:val="000000" w:themeColor="text1"/>
          <w:sz w:val="36"/>
          <w:szCs w:val="36"/>
        </w:rPr>
      </w:pPr>
      <w:r w:rsidRPr="002D0BF5">
        <w:rPr>
          <w:rStyle w:val="SubtleEmphasis"/>
          <w:b/>
          <w:bCs/>
          <w:color w:val="000000" w:themeColor="text1"/>
          <w:cs/>
        </w:rPr>
        <w:t>บริษัท สยาม เด็นโซ่ แมนูแฟคเจอริ่ง จำกัด</w:t>
      </w:r>
      <w:r w:rsidRPr="002D0BF5">
        <w:rPr>
          <w:rStyle w:val="SubtleEmphasis"/>
          <w:b/>
          <w:bCs/>
          <w:color w:val="000000" w:themeColor="text1"/>
        </w:rPr>
        <w:t xml:space="preserve"> </w:t>
      </w: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751999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BC5245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  <w:r w:rsidRPr="00BC5245">
        <w:rPr>
          <w:b/>
          <w:bCs/>
          <w:color w:val="000000" w:themeColor="text1"/>
          <w:sz w:val="40"/>
          <w:szCs w:val="40"/>
        </w:rPr>
        <w:t>Development Process Change Report System</w:t>
      </w:r>
      <w:r w:rsidRPr="00BC5245">
        <w:rPr>
          <w:rFonts w:hint="cs"/>
          <w:b/>
          <w:bCs/>
          <w:color w:val="000000" w:themeColor="text1"/>
          <w:sz w:val="40"/>
          <w:szCs w:val="40"/>
          <w:cs/>
        </w:rPr>
        <w:t>: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</w:t>
      </w:r>
      <w:r w:rsidR="00A91453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A91453">
        <w:rPr>
          <w:b/>
          <w:bCs/>
          <w:color w:val="000000" w:themeColor="text1"/>
          <w:sz w:val="40"/>
          <w:szCs w:val="40"/>
        </w:rPr>
        <w:t>Workflow Cancel PCR form</w:t>
      </w:r>
      <w:r w:rsidR="00CB4B7B" w:rsidRPr="00A91453">
        <w:rPr>
          <w:b/>
          <w:bCs/>
          <w:color w:val="000000" w:themeColor="text1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 Manage</w:t>
      </w:r>
      <w:r w:rsidR="00A91453">
        <w:rPr>
          <w:b/>
          <w:sz w:val="40"/>
          <w:szCs w:val="40"/>
        </w:rPr>
        <w:t xml:space="preserve"> Annual Plan </w:t>
      </w:r>
      <w:r w:rsidR="00A91453" w:rsidRPr="006A52C1">
        <w:rPr>
          <w:b/>
          <w:sz w:val="40"/>
          <w:szCs w:val="40"/>
        </w:rPr>
        <w:t>Module</w:t>
      </w:r>
      <w:r w:rsidR="006D6061">
        <w:rPr>
          <w:b/>
          <w:sz w:val="40"/>
          <w:szCs w:val="40"/>
        </w:rPr>
        <w:t xml:space="preserve"> View PCR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754F7A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2638DE" w:rsidP="00991A87">
      <w:pPr>
        <w:spacing w:line="240" w:lineRule="auto"/>
        <w:jc w:val="center"/>
        <w:rPr>
          <w:b/>
          <w:bCs/>
          <w:color w:val="FF0000"/>
          <w:sz w:val="36"/>
          <w:szCs w:val="36"/>
        </w:rPr>
      </w:pPr>
      <w:r w:rsidRPr="00BC5245">
        <w:rPr>
          <w:b/>
          <w:bCs/>
          <w:color w:val="000000" w:themeColor="text1"/>
          <w:sz w:val="36"/>
          <w:szCs w:val="36"/>
        </w:rPr>
        <w:t>SUPATCHAI</w:t>
      </w:r>
      <w:r w:rsidR="00CB4B7B" w:rsidRPr="00BC5245">
        <w:rPr>
          <w:b/>
          <w:bCs/>
          <w:color w:val="000000" w:themeColor="text1"/>
          <w:sz w:val="36"/>
          <w:szCs w:val="36"/>
        </w:rPr>
        <w:t xml:space="preserve"> </w:t>
      </w:r>
      <w:r w:rsidRPr="00BC5245">
        <w:rPr>
          <w:b/>
          <w:bCs/>
          <w:color w:val="000000" w:themeColor="text1"/>
          <w:sz w:val="36"/>
          <w:szCs w:val="36"/>
        </w:rPr>
        <w:t>KAMAPORN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both"/>
        <w:rPr>
          <w:b/>
          <w:bCs/>
          <w:cs/>
        </w:rPr>
      </w:pPr>
    </w:p>
    <w:p w:rsidR="00CB4B7B" w:rsidRPr="000B749A" w:rsidRDefault="00CB4B7B" w:rsidP="00991A87">
      <w:pPr>
        <w:spacing w:line="240" w:lineRule="auto"/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spacing w:line="240" w:lineRule="auto"/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232BD9">
          <w:headerReference w:type="default" r:id="rId10"/>
          <w:headerReference w:type="first" r:id="rId11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spacing w:line="240" w:lineRule="auto"/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spacing w:after="0" w:line="240" w:lineRule="auto"/>
        <w:jc w:val="right"/>
      </w:pPr>
      <w:r w:rsidRPr="007E1467">
        <w:rPr>
          <w:cs/>
        </w:rPr>
        <w:t>มหาวิทยาลัยบูรพา</w:t>
      </w:r>
    </w:p>
    <w:p w:rsidR="00751999" w:rsidRPr="00BB1954" w:rsidRDefault="00751999" w:rsidP="00751999">
      <w:pPr>
        <w:spacing w:after="0" w:line="240" w:lineRule="auto"/>
        <w:jc w:val="right"/>
        <w:rPr>
          <w:color w:val="000000" w:themeColor="text1"/>
        </w:rPr>
      </w:pPr>
      <w:r w:rsidRPr="00BB1954">
        <w:rPr>
          <w:color w:val="000000" w:themeColor="text1"/>
          <w:cs/>
        </w:rPr>
        <w:t xml:space="preserve">วันที่ </w:t>
      </w:r>
      <w:r w:rsidR="00BB1954" w:rsidRPr="00BB1954">
        <w:rPr>
          <w:rFonts w:hint="cs"/>
          <w:color w:val="000000" w:themeColor="text1"/>
          <w:cs/>
        </w:rPr>
        <w:t>30</w:t>
      </w:r>
      <w:r w:rsidR="00BB1954" w:rsidRPr="00BB1954">
        <w:rPr>
          <w:color w:val="000000" w:themeColor="text1"/>
          <w:cs/>
        </w:rPr>
        <w:t xml:space="preserve"> เดือนตุลาคม</w:t>
      </w:r>
      <w:r w:rsidRPr="00BB1954">
        <w:rPr>
          <w:color w:val="000000" w:themeColor="text1"/>
          <w:cs/>
        </w:rPr>
        <w:t xml:space="preserve"> พ.ศ. 25</w:t>
      </w:r>
      <w:r w:rsidR="00BB1954" w:rsidRPr="00BB1954">
        <w:rPr>
          <w:rFonts w:hint="cs"/>
          <w:color w:val="000000" w:themeColor="text1"/>
          <w:cs/>
        </w:rPr>
        <w:t>63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 xml:space="preserve">ตามที่ข้าพเจ้า </w:t>
      </w:r>
      <w:r w:rsidR="00DF777E" w:rsidRPr="00DF777E">
        <w:rPr>
          <w:cs/>
        </w:rPr>
        <w:t xml:space="preserve">นายสุพัฒชัย กามะพร </w:t>
      </w:r>
      <w:r w:rsidRPr="007E1467">
        <w:rPr>
          <w:cs/>
        </w:rPr>
        <w:t xml:space="preserve">รหัสนิสิต </w:t>
      </w:r>
      <w:r w:rsidR="00F76D0B" w:rsidRPr="00F76D0B">
        <w:rPr>
          <w:cs/>
        </w:rPr>
        <w:t>60160183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DA4708">
        <w:rPr>
          <w:cs/>
        </w:rPr>
        <w:t xml:space="preserve">วันที่ </w:t>
      </w:r>
      <w:r w:rsidR="00DA4708" w:rsidRPr="00DA4708">
        <w:rPr>
          <w:cs/>
        </w:rPr>
        <w:t>7</w:t>
      </w:r>
      <w:r w:rsidRPr="00DA4708">
        <w:rPr>
          <w:cs/>
        </w:rPr>
        <w:t xml:space="preserve"> </w:t>
      </w:r>
      <w:r w:rsidR="00DA4708" w:rsidRPr="00DA4708">
        <w:rPr>
          <w:cs/>
        </w:rPr>
        <w:t>กรกฎาคม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DA4708">
        <w:rPr>
          <w:cs/>
        </w:rPr>
        <w:t xml:space="preserve"> ถึงวันที่ </w:t>
      </w:r>
      <w:r w:rsidR="00DA4708" w:rsidRPr="00DA4708">
        <w:rPr>
          <w:cs/>
        </w:rPr>
        <w:t>30</w:t>
      </w:r>
      <w:r w:rsidRPr="00DA4708">
        <w:rPr>
          <w:cs/>
        </w:rPr>
        <w:t xml:space="preserve"> </w:t>
      </w:r>
      <w:r w:rsidR="00DA4708" w:rsidRPr="00DA4708">
        <w:rPr>
          <w:cs/>
        </w:rPr>
        <w:t>ตุลาคม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="00DA4708" w:rsidRPr="00DA4708">
        <w:rPr>
          <w:cs/>
        </w:rPr>
        <w:t>บริษัท สยาม เด็นโซ่ แมนูแฟคเจอริ่ง จำกัด</w:t>
      </w:r>
      <w:r w:rsidR="00DA4708">
        <w:rPr>
          <w:rFonts w:hint="cs"/>
          <w:cs/>
        </w:rPr>
        <w:t xml:space="preserve"> 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DA4708">
        <w:rPr>
          <w:cs/>
        </w:rPr>
        <w:t>เรื่อง</w:t>
      </w:r>
      <w:r w:rsidR="00DA4708" w:rsidRPr="00DA4708">
        <w:rPr>
          <w:cs/>
        </w:rPr>
        <w:t>ระบบเปลี่ยนแปลงกระบวนการทํางาน</w:t>
      </w:r>
      <w:r w:rsidR="00DA4708" w:rsidRPr="00DA4708">
        <w:rPr>
          <w:rFonts w:hint="cs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spacing w:after="0" w:line="240" w:lineRule="auto"/>
        <w:ind w:firstLine="720"/>
      </w:pP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="00D360CB">
        <w:rPr>
          <w:color w:val="000000" w:themeColor="text1"/>
          <w:cs/>
        </w:rPr>
        <w:t xml:space="preserve">นายสุพัฒชัย   </w:t>
      </w:r>
      <w:r w:rsidR="00D360CB" w:rsidRPr="00D360CB">
        <w:rPr>
          <w:rFonts w:hint="cs"/>
          <w:color w:val="000000" w:themeColor="text1"/>
          <w:cs/>
        </w:rPr>
        <w:t>กามะพร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D360CB" w:rsidRDefault="00751999" w:rsidP="00751999">
      <w:pPr>
        <w:spacing w:line="240" w:lineRule="auto"/>
        <w:jc w:val="center"/>
        <w:rPr>
          <w:b/>
          <w:bCs/>
          <w:sz w:val="40"/>
          <w:szCs w:val="40"/>
          <w:cs/>
        </w:rPr>
        <w:sectPr w:rsidR="00751999" w:rsidRPr="00D360CB" w:rsidSect="00232BD9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spacing w:line="240" w:lineRule="auto"/>
        <w:jc w:val="center"/>
        <w:rPr>
          <w:cs/>
        </w:rPr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08DC58" wp14:editId="46F9FCDA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727B392" id="Rectangle 129" o:spid="_x0000_s1026" style="position:absolute;margin-left:440.7pt;margin-top:-56.5pt;width:27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F660BB6" wp14:editId="08DC4121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6CE323D" id="Rectangle 127" o:spid="_x0000_s1026" style="position:absolute;margin-left:494.85pt;margin-top:-54pt;width:18pt;height:2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BB33C8" wp14:editId="1CBE3A4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3F118228" id="Rectangle 15" o:spid="_x0000_s1026" style="position:absolute;margin-left:449.85pt;margin-top:-47.5pt;width:18pt;height:22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B331BA7" wp14:editId="72B8D5F1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11D99D8" id="Rectangle 2" o:spid="_x0000_s1026" style="position:absolute;margin-left:6in;margin-top:-42.3pt;width:18pt;height:22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4608" behindDoc="1" locked="0" layoutInCell="0" allowOverlap="1" wp14:anchorId="37F47D8E" wp14:editId="398185EE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spacing w:line="240" w:lineRule="auto"/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="00C347D0" w:rsidRPr="00C347D0">
        <w:rPr>
          <w:cs/>
        </w:rPr>
        <w:t>ระบบเปลี่ยนแปลงกระบวนการทํางาน</w:t>
      </w:r>
    </w:p>
    <w:p w:rsidR="009C13DF" w:rsidRPr="00D201DE" w:rsidRDefault="009C13DF" w:rsidP="00991A87">
      <w:pPr>
        <w:tabs>
          <w:tab w:val="left" w:pos="1440"/>
        </w:tabs>
        <w:spacing w:after="0" w:line="240" w:lineRule="auto"/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="00D201DE">
        <w:rPr>
          <w:u w:val="dotted"/>
        </w:rPr>
        <w:t>(</w:t>
      </w:r>
      <w:r w:rsidR="00D201DE" w:rsidRPr="00D201DE">
        <w:t>Process Change Report System</w:t>
      </w:r>
      <w:r w:rsidRPr="00D201DE">
        <w:rPr>
          <w:u w:val="dotted"/>
          <w:cs/>
        </w:rPr>
        <w:t>)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  <w:rPr>
          <w:cs/>
        </w:rPr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="0092000A" w:rsidRPr="0092000A">
        <w:rPr>
          <w:rFonts w:hint="cs"/>
          <w:cs/>
        </w:rPr>
        <w:t>นาย สุพัฒชัย กามะพร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92000A" w:rsidRPr="0092000A">
        <w:t>60160183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pPr>
        <w:spacing w:line="240" w:lineRule="auto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0" allowOverlap="1" wp14:anchorId="38FBD108" wp14:editId="2F8EE404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line w14:anchorId="0ACAE517" id="Straight Connector 82" o:spid="_x0000_s1026" style="position:absolute;z-index:251843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2560" behindDoc="1" locked="0" layoutInCell="0" allowOverlap="1" wp14:anchorId="17CE4B91" wp14:editId="6035B28B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>
      <w:pPr>
        <w:spacing w:line="240" w:lineRule="auto"/>
      </w:pPr>
    </w:p>
    <w:p w:rsidR="008007CD" w:rsidRPr="007E1467" w:rsidRDefault="008007CD" w:rsidP="00991A87">
      <w:pPr>
        <w:spacing w:line="240" w:lineRule="auto"/>
        <w:rPr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CB18C9" w:rsidRPr="007E1467" w:rsidRDefault="006134ED" w:rsidP="006E0C6B">
      <w:pPr>
        <w:pStyle w:val="Heading1"/>
        <w:numPr>
          <w:ilvl w:val="0"/>
          <w:numId w:val="0"/>
        </w:numPr>
        <w:spacing w:line="240" w:lineRule="auto"/>
      </w:pPr>
      <w:bookmarkStart w:id="0" w:name="_Toc54835755"/>
      <w:r w:rsidRPr="0017145E">
        <w:rPr>
          <w:cs/>
        </w:rPr>
        <w:lastRenderedPageBreak/>
        <w:t>กิตติกรรมประกาศ</w:t>
      </w:r>
      <w:bookmarkEnd w:id="0"/>
    </w:p>
    <w:p w:rsidR="0074485A" w:rsidRPr="0004761D" w:rsidRDefault="0074485A" w:rsidP="00991A87">
      <w:pPr>
        <w:tabs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4761D">
        <w:rPr>
          <w:color w:val="000000" w:themeColor="text1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04761D">
        <w:rPr>
          <w:color w:val="000000" w:themeColor="text1"/>
          <w:cs/>
        </w:rPr>
        <w:t xml:space="preserve"> </w:t>
      </w:r>
      <w:r w:rsidRPr="0004761D">
        <w:rPr>
          <w:color w:val="000000" w:themeColor="text1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F16049" w:rsidRDefault="00BC7328" w:rsidP="00991A87">
      <w:pPr>
        <w:tabs>
          <w:tab w:val="left" w:pos="3360"/>
        </w:tabs>
        <w:spacing w:line="240" w:lineRule="auto"/>
        <w:ind w:firstLine="720"/>
      </w:pPr>
      <w:r w:rsidRPr="00F16049">
        <w:rPr>
          <w:cs/>
        </w:rPr>
        <w:t>1)</w:t>
      </w:r>
      <w:r w:rsidR="00A006CD" w:rsidRPr="00F16049">
        <w:rPr>
          <w:rFonts w:hint="cs"/>
          <w:cs/>
        </w:rPr>
        <w:t xml:space="preserve">  </w:t>
      </w:r>
      <w:r w:rsidR="00A006CD" w:rsidRPr="00F16049">
        <w:rPr>
          <w:cs/>
        </w:rPr>
        <w:t>นางสาวกัณฑิมา</w:t>
      </w:r>
      <w:r w:rsidR="00A006CD" w:rsidRPr="00F16049">
        <w:rPr>
          <w:cs/>
        </w:rPr>
        <w:tab/>
      </w:r>
      <w:r w:rsidR="008E0B68" w:rsidRPr="00F16049">
        <w:rPr>
          <w:cs/>
        </w:rPr>
        <w:t>หัตถารักษ</w:t>
      </w:r>
      <w:r w:rsidR="008E0B68" w:rsidRPr="00F16049">
        <w:rPr>
          <w:cs/>
        </w:rPr>
        <w:tab/>
      </w:r>
      <w:r w:rsidR="008E0B68" w:rsidRPr="00F16049">
        <w:rPr>
          <w:cs/>
        </w:rPr>
        <w:tab/>
      </w:r>
      <w:r w:rsidR="0093209A" w:rsidRPr="00F16049">
        <w:rPr>
          <w:cs/>
        </w:rPr>
        <w:t>พนักงานที่ปรึกษา</w:t>
      </w:r>
    </w:p>
    <w:p w:rsidR="0051683B" w:rsidRPr="00F16049" w:rsidRDefault="0051683B" w:rsidP="00991A87">
      <w:pPr>
        <w:tabs>
          <w:tab w:val="left" w:pos="3360"/>
        </w:tabs>
        <w:spacing w:line="240" w:lineRule="auto"/>
        <w:ind w:firstLine="720"/>
        <w:rPr>
          <w:cs/>
        </w:rPr>
      </w:pPr>
      <w:r w:rsidRPr="00F16049">
        <w:rPr>
          <w:rFonts w:hint="cs"/>
          <w:cs/>
        </w:rPr>
        <w:t>2</w:t>
      </w:r>
      <w:r w:rsidRPr="00F16049">
        <w:t xml:space="preserve">)  </w:t>
      </w:r>
      <w:r w:rsidRPr="00F16049">
        <w:rPr>
          <w:rFonts w:hint="cs"/>
          <w:cs/>
        </w:rPr>
        <w:t xml:space="preserve">นาย </w:t>
      </w:r>
      <w:r w:rsidR="00550C45" w:rsidRPr="00550C45">
        <w:rPr>
          <w:cs/>
        </w:rPr>
        <w:t>ศิษฎ์</w:t>
      </w:r>
      <w:r w:rsidRPr="00F16049">
        <w:rPr>
          <w:cs/>
        </w:rPr>
        <w:tab/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ab/>
        <w:t>พนักงานที่ปรึกษา</w:t>
      </w:r>
    </w:p>
    <w:p w:rsidR="00804310" w:rsidRPr="00F16049" w:rsidRDefault="0051683B" w:rsidP="008E0B68">
      <w:pPr>
        <w:tabs>
          <w:tab w:val="left" w:pos="3360"/>
        </w:tabs>
        <w:spacing w:line="240" w:lineRule="auto"/>
        <w:ind w:firstLine="720"/>
      </w:pPr>
      <w:r w:rsidRPr="00F16049">
        <w:rPr>
          <w:cs/>
        </w:rPr>
        <w:t>3</w:t>
      </w:r>
      <w:r w:rsidR="00BC7328" w:rsidRPr="00F16049">
        <w:rPr>
          <w:cs/>
        </w:rPr>
        <w:t>)</w:t>
      </w:r>
      <w:r w:rsidR="00A006CD" w:rsidRPr="00F16049">
        <w:rPr>
          <w:rFonts w:hint="cs"/>
          <w:cs/>
        </w:rPr>
        <w:t xml:space="preserve">  </w:t>
      </w:r>
      <w:r w:rsidR="008E0B68" w:rsidRPr="00F16049">
        <w:rPr>
          <w:cs/>
        </w:rPr>
        <w:t>นายธนากร</w:t>
      </w:r>
      <w:r w:rsidR="008E0B68" w:rsidRPr="00F16049">
        <w:rPr>
          <w:cs/>
        </w:rPr>
        <w:tab/>
        <w:t>แนวเวียง</w:t>
      </w:r>
      <w:r w:rsidR="008E0B68" w:rsidRPr="00F16049">
        <w:rPr>
          <w:cs/>
        </w:rPr>
        <w:tab/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51683B">
      <w:pPr>
        <w:tabs>
          <w:tab w:val="left" w:pos="3360"/>
        </w:tabs>
        <w:spacing w:line="240" w:lineRule="auto"/>
        <w:ind w:firstLine="720"/>
      </w:pPr>
      <w:r w:rsidRPr="00F16049">
        <w:rPr>
          <w:cs/>
        </w:rPr>
        <w:t>4</w:t>
      </w:r>
      <w:r w:rsidR="00BC7328" w:rsidRPr="00F16049">
        <w:rPr>
          <w:cs/>
        </w:rPr>
        <w:t>)</w:t>
      </w:r>
      <w:r w:rsidR="008E0B68" w:rsidRPr="00F16049">
        <w:t xml:space="preserve">  </w:t>
      </w:r>
      <w:r w:rsidR="008E0B68" w:rsidRPr="00F16049">
        <w:rPr>
          <w:cs/>
        </w:rPr>
        <w:t>นายเสรี</w:t>
      </w:r>
      <w:r w:rsidR="008E0B68" w:rsidRPr="00F16049">
        <w:tab/>
      </w:r>
      <w:r w:rsidR="008E0B68" w:rsidRPr="00F16049">
        <w:rPr>
          <w:rFonts w:hint="cs"/>
          <w:cs/>
        </w:rPr>
        <w:t>จำ</w:t>
      </w:r>
      <w:r w:rsidR="008E0B68" w:rsidRPr="00F16049">
        <w:rPr>
          <w:cs/>
        </w:rPr>
        <w:t>นงค์ธรรม</w:t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8E0B68">
      <w:pPr>
        <w:tabs>
          <w:tab w:val="left" w:pos="3360"/>
        </w:tabs>
        <w:spacing w:line="240" w:lineRule="auto"/>
        <w:ind w:firstLine="720"/>
      </w:pPr>
      <w:r w:rsidRPr="00F16049">
        <w:rPr>
          <w:rFonts w:hint="cs"/>
          <w:cs/>
        </w:rPr>
        <w:t>5</w:t>
      </w:r>
      <w:r w:rsidR="008E0B68" w:rsidRPr="00F16049">
        <w:t>)</w:t>
      </w:r>
      <w:r w:rsidR="008E0B68" w:rsidRPr="00F16049">
        <w:rPr>
          <w:rFonts w:hint="cs"/>
          <w:cs/>
        </w:rPr>
        <w:t xml:space="preserve">  ดร</w:t>
      </w:r>
      <w:r w:rsidR="008E0B68" w:rsidRPr="00F16049">
        <w:t>.</w:t>
      </w:r>
      <w:r w:rsidR="008E0B68" w:rsidRPr="00F16049">
        <w:rPr>
          <w:rFonts w:hint="cs"/>
          <w:cs/>
        </w:rPr>
        <w:t xml:space="preserve"> ณัฐพร</w:t>
      </w:r>
      <w:r w:rsidR="008E0B68" w:rsidRPr="00F16049">
        <w:rPr>
          <w:cs/>
        </w:rPr>
        <w:tab/>
      </w:r>
      <w:r w:rsidR="008E0B68" w:rsidRPr="00F16049">
        <w:rPr>
          <w:rFonts w:hint="cs"/>
          <w:cs/>
        </w:rPr>
        <w:t>ภักดี</w:t>
      </w:r>
      <w:r w:rsidR="008E0B68" w:rsidRPr="00F16049">
        <w:rPr>
          <w:rFonts w:hint="cs"/>
          <w:cs/>
        </w:rPr>
        <w:tab/>
      </w:r>
      <w:r w:rsidR="008E0B68" w:rsidRPr="00F16049">
        <w:rPr>
          <w:rFonts w:hint="cs"/>
          <w:cs/>
        </w:rPr>
        <w:tab/>
      </w:r>
      <w:r w:rsidR="00AC71ED" w:rsidRPr="00F16049">
        <w:rPr>
          <w:rFonts w:hint="cs"/>
          <w:cs/>
        </w:rPr>
        <w:t>อาจาร์ยนิเทศ</w:t>
      </w:r>
      <w:r w:rsidR="008E0B68" w:rsidRPr="00F16049">
        <w:t xml:space="preserve"> </w:t>
      </w:r>
    </w:p>
    <w:p w:rsidR="003D0F64" w:rsidRDefault="003D0F64" w:rsidP="003D0F64">
      <w:pPr>
        <w:spacing w:after="0" w:line="240" w:lineRule="auto"/>
        <w:ind w:firstLine="720"/>
      </w:pPr>
      <w:r w:rsidRPr="00F16049">
        <w:rPr>
          <w:cs/>
        </w:rPr>
        <w:t>ขอขอบคุณนางสาวกัณฑิมา หัตถารักษ์ที่คอยดูแลเอาใจใส่ ให้ความรู้ ให้คำ</w:t>
      </w:r>
      <w:r w:rsidR="006E0C6B">
        <w:rPr>
          <w:cs/>
        </w:rPr>
        <w:t>ปรึกษา</w:t>
      </w:r>
      <w:r w:rsidRPr="00F16049">
        <w:rPr>
          <w:cs/>
        </w:rPr>
        <w:t>ในการปฏิบัติงานสหกิจศึกษา ตลอดจนช่วยแก้ปัญหาต่าง ๆ ที่เกิดขึ้น และให้ข้อคิดและความคิดเห็นที่เป็นประโยชน์ ซึ่งทำให้ผู้ปฏิบัติงานสหกิจศึกษาปฏิบัติงานสหกิจศึกษาสำเร็จลุล่วงไปได้ด้วยด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spacing w:after="0" w:line="240" w:lineRule="auto"/>
        <w:ind w:firstLine="720"/>
      </w:pPr>
      <w:r w:rsidRPr="00F16049">
        <w:rPr>
          <w:cs/>
        </w:rPr>
        <w:t>ขอขอบคุณ</w:t>
      </w:r>
      <w:r w:rsidR="00563376" w:rsidRPr="00550C45">
        <w:rPr>
          <w:color w:val="000000" w:themeColor="text1"/>
          <w:cs/>
        </w:rPr>
        <w:t>นาย</w:t>
      </w:r>
      <w:r w:rsidR="00550C45" w:rsidRPr="00550C45">
        <w:rPr>
          <w:cs/>
        </w:rPr>
        <w:t>ศิษฎ์</w:t>
      </w:r>
      <w:r w:rsidRPr="00563376">
        <w:rPr>
          <w:color w:val="FF0000"/>
          <w:cs/>
        </w:rPr>
        <w:t xml:space="preserve"> </w:t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>ที่ค</w:t>
      </w:r>
      <w:r w:rsidR="00563376">
        <w:rPr>
          <w:cs/>
        </w:rPr>
        <w:t>อยดูและมีความแนะนำเรื่องข้อมูลเกี่ยวกับ</w:t>
      </w:r>
      <w:r w:rsidR="00563376">
        <w:rPr>
          <w:rFonts w:hint="cs"/>
          <w:cs/>
        </w:rPr>
        <w:t>ระบบที่ได้รับมอบหมายในการพัฒนา</w:t>
      </w:r>
      <w:r w:rsidR="00563376">
        <w:rPr>
          <w:cs/>
        </w:rPr>
        <w:t xml:space="preserve"> </w:t>
      </w:r>
      <w:r w:rsidRPr="00F16049">
        <w:rPr>
          <w:cs/>
        </w:rPr>
        <w:t>ซึ่งทำให้ผู้ปฏิบัติงานสหกิจศึกษาได้รับประสบการณ์ ความรู้ และทำให้การปฏิบัติงานสหกิจศึกษาสำเร็จลุล่วงไปได้ด้วยด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spacing w:after="0" w:line="240" w:lineRule="auto"/>
        <w:ind w:firstLine="720"/>
      </w:pPr>
      <w:r>
        <w:rPr>
          <w:cs/>
        </w:rPr>
        <w:t>ขอขอบพระคุณนายธนากร แนวเวียง และนายเสรี จำนงค์ธรรมที่ช่วยเหลือในการตอ</w:t>
      </w:r>
      <w:r>
        <w:rPr>
          <w:rFonts w:hint="cs"/>
          <w:cs/>
        </w:rPr>
        <w:t>บ</w:t>
      </w:r>
      <w:r>
        <w:rPr>
          <w:cs/>
        </w:rPr>
        <w:t>ปัญหาที่เกี่ยวข้องกับการพัฒนาระบบตลอดจนช่วยแก้ปัญหาต่าง ๆ ที่เกิดขึ้นพร้อมทั้งสนับสนุนสถานที่ในการปฏิบัติงาน เครื่องมือ อำนวยความสะดวกต่าง ๆ และแนะนำการปฏิบัติงานตลอดระยะเวลาการปฏิบัติงานสหกิจศึกษา</w:t>
      </w:r>
    </w:p>
    <w:p w:rsidR="002C4C34" w:rsidRDefault="002E1416" w:rsidP="002C4C34">
      <w:pPr>
        <w:spacing w:after="0" w:line="240" w:lineRule="auto"/>
        <w:ind w:firstLine="720"/>
      </w:pPr>
      <w:r>
        <w:rPr>
          <w:cs/>
        </w:rPr>
        <w:t>ขอขอบพระคุณ</w:t>
      </w:r>
      <w:r w:rsidRPr="00F16049">
        <w:rPr>
          <w:rFonts w:hint="cs"/>
          <w:cs/>
        </w:rPr>
        <w:t>ดร</w:t>
      </w:r>
      <w:r w:rsidRPr="00F16049">
        <w:t>.</w:t>
      </w:r>
      <w:r w:rsidRPr="00F16049">
        <w:rPr>
          <w:rFonts w:hint="cs"/>
          <w:cs/>
        </w:rPr>
        <w:t xml:space="preserve"> ณัฐพร</w:t>
      </w:r>
      <w:r>
        <w:rPr>
          <w:rFonts w:hint="cs"/>
          <w:cs/>
        </w:rPr>
        <w:t xml:space="preserve"> </w:t>
      </w:r>
      <w:r w:rsidRPr="00F16049">
        <w:rPr>
          <w:rFonts w:hint="cs"/>
          <w:cs/>
        </w:rPr>
        <w:t>ภักดี</w:t>
      </w:r>
      <w:r>
        <w:rPr>
          <w:cs/>
        </w:rPr>
        <w:t>อาจารย์ที่ปรึกษาที่ให้การช่วยเหลือ ติดตามดูแลเอาใจใส่ให้คำแนะนำ และติดต่อประสานงานตลอดระยะเวลาการปฏิบัติงานสหกิจศึกษาให้สำเร็จลุล่วงไปได้ด้วยดี</w:t>
      </w:r>
    </w:p>
    <w:p w:rsidR="008007CD" w:rsidRPr="002C4C34" w:rsidRDefault="00A60475" w:rsidP="002C4C34">
      <w:pPr>
        <w:spacing w:after="0" w:line="240" w:lineRule="auto"/>
        <w:ind w:firstLine="720"/>
      </w:pPr>
      <w:r w:rsidRPr="00A60475">
        <w:rPr>
          <w:color w:val="000000" w:themeColor="text1"/>
          <w:cs/>
        </w:rPr>
        <w:t>นอกจากนี้ขอขอบคุณบุคลากรบริษัท</w:t>
      </w:r>
      <w:r>
        <w:rPr>
          <w:color w:val="000000" w:themeColor="text1"/>
          <w:cs/>
        </w:rPr>
        <w:t xml:space="preserve"> สยาม เด็นโซ่ แมนูแฟคเจอริ่ง จำ</w:t>
      </w:r>
      <w:r w:rsidRPr="00A60475">
        <w:rPr>
          <w:color w:val="000000" w:themeColor="text1"/>
          <w:cs/>
        </w:rPr>
        <w:t>กัด</w:t>
      </w:r>
      <w:r>
        <w:rPr>
          <w:rFonts w:hint="cs"/>
          <w:color w:val="000000" w:themeColor="text1"/>
          <w:cs/>
        </w:rPr>
        <w:t xml:space="preserve"> และ</w:t>
      </w:r>
      <w:r w:rsidR="0074485A" w:rsidRPr="002C4C34">
        <w:rPr>
          <w:color w:val="000000" w:themeColor="text1"/>
          <w:cs/>
        </w:rPr>
        <w:t>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spacing w:line="240" w:lineRule="auto"/>
        <w:ind w:firstLine="720"/>
      </w:pPr>
    </w:p>
    <w:p w:rsidR="008007CD" w:rsidRPr="001A26A0" w:rsidRDefault="008007CD" w:rsidP="001A26A0">
      <w:pPr>
        <w:tabs>
          <w:tab w:val="left" w:pos="3360"/>
        </w:tabs>
        <w:spacing w:line="240" w:lineRule="auto"/>
        <w:ind w:firstLine="720"/>
        <w:jc w:val="right"/>
        <w:rPr>
          <w:color w:val="FF0000"/>
          <w:cs/>
        </w:rPr>
        <w:sectPr w:rsidR="008007CD" w:rsidRPr="001A26A0" w:rsidSect="00751999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 xml:space="preserve"> </w:t>
      </w:r>
      <w:r w:rsidR="0004761D">
        <w:rPr>
          <w:rFonts w:hint="cs"/>
          <w:cs/>
        </w:rPr>
        <w:t>สุพัฒชัย</w:t>
      </w:r>
      <w:r w:rsidR="00BC59B9" w:rsidRPr="007E1467">
        <w:rPr>
          <w:color w:val="FF0000"/>
          <w:cs/>
        </w:rPr>
        <w:t xml:space="preserve"> </w:t>
      </w:r>
      <w:r w:rsidR="0004761D" w:rsidRPr="0004761D">
        <w:rPr>
          <w:rFonts w:hint="cs"/>
          <w:color w:val="000000" w:themeColor="text1"/>
          <w:cs/>
        </w:rPr>
        <w:t>กามะพร</w:t>
      </w:r>
      <w:r w:rsidR="00BC59B9" w:rsidRPr="0004761D">
        <w:rPr>
          <w:color w:val="000000" w:themeColor="text1"/>
          <w:cs/>
        </w:rPr>
        <w:t xml:space="preserve"> </w:t>
      </w:r>
      <w:r w:rsidR="00797FE4" w:rsidRPr="007E1467">
        <w:rPr>
          <w:cs/>
        </w:rPr>
        <w:tab/>
      </w:r>
    </w:p>
    <w:p w:rsidR="00E963FD" w:rsidRPr="00E963FD" w:rsidRDefault="0074485A" w:rsidP="00E963FD">
      <w:pPr>
        <w:pStyle w:val="Subtitle"/>
        <w:spacing w:before="0" w:line="240" w:lineRule="auto"/>
        <w:ind w:left="2880" w:hanging="2880"/>
        <w:jc w:val="left"/>
        <w:rPr>
          <w:color w:val="000000" w:themeColor="text1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E963FD" w:rsidRPr="00E963FD">
        <w:rPr>
          <w:color w:val="000000" w:themeColor="text1"/>
          <w:spacing w:val="0"/>
          <w:sz w:val="32"/>
          <w:szCs w:val="32"/>
          <w:cs/>
        </w:rPr>
        <w:t>พัฒนาระบบเปลี่ยนแปลงกระบวนการทำงาน : จากกรณีศึกษาระบบเปลี่ยนแปลงกระบวนการทำงาน ในส่วนกระบวนการทำงาน</w:t>
      </w:r>
    </w:p>
    <w:p w:rsidR="0074485A" w:rsidRPr="00E963FD" w:rsidRDefault="00E963FD" w:rsidP="00E963FD">
      <w:pPr>
        <w:pStyle w:val="Subtitle"/>
        <w:spacing w:before="0" w:line="240" w:lineRule="auto"/>
        <w:ind w:left="2880" w:hanging="45"/>
        <w:jc w:val="left"/>
        <w:rPr>
          <w:color w:val="auto"/>
          <w:spacing w:val="0"/>
          <w:sz w:val="32"/>
          <w:szCs w:val="32"/>
          <w:cs/>
        </w:rPr>
      </w:pPr>
      <w:r w:rsidRPr="00E963FD">
        <w:rPr>
          <w:color w:val="000000" w:themeColor="text1"/>
          <w:spacing w:val="0"/>
          <w:sz w:val="32"/>
          <w:szCs w:val="32"/>
          <w:cs/>
        </w:rPr>
        <w:t>การยกเลิกกระบวนการทำงาน จัดการแผนการเปลี่ยนกระบวนการทำงานรายปี การดูรายงานรายละเอียดเอกสาร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B0644A" w:rsidRPr="000C71A3">
        <w:rPr>
          <w:rFonts w:eastAsia="Times New Roman" w:hint="cs"/>
          <w:cs/>
          <w:lang w:eastAsia="ko-KR"/>
        </w:rPr>
        <w:t>นาย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สุพัฒชัย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กามะพร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รหัสประจำตัว</w:t>
      </w:r>
      <w:r w:rsidRPr="007E1467">
        <w:rPr>
          <w:cs/>
        </w:rPr>
        <w:tab/>
      </w:r>
      <w:r w:rsidR="002D1129" w:rsidRPr="002D1129">
        <w:rPr>
          <w:rFonts w:eastAsia="Times New Roman" w:hint="cs"/>
          <w:cs/>
          <w:lang w:eastAsia="ko-KR"/>
        </w:rPr>
        <w:t>60160183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2D1129" w:rsidRPr="00275BE4">
        <w:rPr>
          <w:rFonts w:eastAsia="Times New Roman"/>
          <w:cs/>
          <w:lang w:eastAsia="ko-KR"/>
        </w:rPr>
        <w:t>ดร. ณัฐพร ภักด</w:t>
      </w:r>
      <w:r w:rsidR="002D1129" w:rsidRPr="00275BE4">
        <w:rPr>
          <w:rFonts w:eastAsia="Times New Roman" w:hint="cs"/>
          <w:cs/>
          <w:lang w:eastAsia="ko-KR"/>
        </w:rPr>
        <w:t>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E92D45">
        <w:rPr>
          <w:rFonts w:hint="cs"/>
          <w:cs/>
        </w:rPr>
        <w:t>3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Heading1"/>
        <w:numPr>
          <w:ilvl w:val="0"/>
          <w:numId w:val="0"/>
        </w:numPr>
        <w:spacing w:line="240" w:lineRule="auto"/>
      </w:pPr>
      <w:bookmarkStart w:id="1" w:name="_Toc54835756"/>
      <w:r w:rsidRPr="007E1467">
        <w:rPr>
          <w:cs/>
        </w:rPr>
        <w:t>บทคัดย่อ</w:t>
      </w:r>
      <w:bookmarkEnd w:id="1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346591" w:rsidRPr="00576DAC" w:rsidRDefault="00F32A00" w:rsidP="00576DAC">
      <w:pPr>
        <w:spacing w:after="0" w:line="240" w:lineRule="auto"/>
        <w:ind w:firstLine="720"/>
        <w:rPr>
          <w:color w:val="000000" w:themeColor="text1"/>
        </w:rPr>
      </w:pPr>
      <w:r w:rsidRPr="00F32A00">
        <w:rPr>
          <w:color w:val="000000" w:themeColor="text1"/>
          <w:cs/>
        </w:rPr>
        <w:t xml:space="preserve">เนื่องจากสาขาวิชาวิศวกรรมซอฟต์แวร์ ได้มีการจัดการเรียนการสอนในรายวิชาสหกิจศึกษา ซึ่งถือเป็นการเปิดโอกาสให้นักศึกษาได้ไปฝึกประสบการณ์ภายใต้สภาพแวดล้อมการทำงานจริงในสถานประกอบการณ์ต่าง ๆ ผู้ปฏิบัติงานสหกิจศึกษาได้มีโอกาสได้ไปเรียนรู้งานในบริษัท สยาม เด็นโซ่ </w:t>
      </w:r>
      <w:r>
        <w:rPr>
          <w:rFonts w:hint="cs"/>
          <w:color w:val="000000" w:themeColor="text1"/>
          <w:cs/>
        </w:rPr>
        <w:t xml:space="preserve"> </w:t>
      </w:r>
      <w:r w:rsidR="00E66FF0" w:rsidRPr="00E66FF0">
        <w:rPr>
          <w:color w:val="000000" w:themeColor="text1"/>
          <w:cs/>
        </w:rPr>
        <w:t xml:space="preserve">แมนูแฟคเจอริ่ง จำกัด </w:t>
      </w:r>
      <w:r w:rsidR="00E66FF0" w:rsidRPr="0077010A">
        <w:rPr>
          <w:color w:val="000000" w:themeColor="text1"/>
          <w:cs/>
        </w:rPr>
        <w:t>ซึ่งได้เข้าไปมีส่วนช่วยในการวิเคราะห์และออกแบบ</w:t>
      </w:r>
      <w:r w:rsidR="00E66FF0" w:rsidRPr="00F32A00">
        <w:rPr>
          <w:rFonts w:hint="cs"/>
          <w:color w:val="000000" w:themeColor="text1"/>
          <w:cs/>
        </w:rPr>
        <w:t xml:space="preserve"> </w:t>
      </w:r>
      <w:r w:rsidR="0077010A" w:rsidRPr="0077010A">
        <w:rPr>
          <w:color w:val="000000" w:themeColor="text1"/>
          <w:cs/>
        </w:rPr>
        <w:t>ระบบเปลี่ยนแปลงกระบวนการทํางาน</w:t>
      </w:r>
      <w:r w:rsidR="0077010A">
        <w:rPr>
          <w:rFonts w:hint="cs"/>
          <w:color w:val="000000" w:themeColor="text1"/>
          <w:cs/>
        </w:rPr>
        <w:t xml:space="preserve"> </w:t>
      </w:r>
      <w:r w:rsidR="0077010A">
        <w:rPr>
          <w:color w:val="000000" w:themeColor="text1"/>
        </w:rPr>
        <w:t>(</w:t>
      </w:r>
      <w:r w:rsidR="0077010A" w:rsidRPr="00F32A00">
        <w:rPr>
          <w:color w:val="000000" w:themeColor="text1"/>
        </w:rPr>
        <w:t>Process Change Report System : PCR</w:t>
      </w:r>
      <w:r w:rsidR="0077010A">
        <w:rPr>
          <w:color w:val="000000" w:themeColor="text1"/>
        </w:rPr>
        <w:t>)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  <w:cs/>
        </w:rPr>
        <w:t>โดยผู้ใช้งานระบบคือ พนักงานใน</w:t>
      </w:r>
      <w:r w:rsidR="007F4E18">
        <w:rPr>
          <w:rFonts w:hint="cs"/>
          <w:color w:val="000000" w:themeColor="text1"/>
          <w:cs/>
        </w:rPr>
        <w:t xml:space="preserve">แผนกวิศวกรรมการผลิต </w:t>
      </w:r>
      <w:r w:rsidR="007F4E18">
        <w:rPr>
          <w:color w:val="000000" w:themeColor="text1"/>
        </w:rPr>
        <w:t>(Production</w:t>
      </w:r>
      <w:r w:rsidR="009D4A74">
        <w:rPr>
          <w:rFonts w:hint="cs"/>
          <w:color w:val="000000" w:themeColor="text1"/>
          <w:cs/>
        </w:rPr>
        <w:t xml:space="preserve"> </w:t>
      </w:r>
      <w:r w:rsidR="009D4A74">
        <w:rPr>
          <w:color w:val="000000" w:themeColor="text1"/>
        </w:rPr>
        <w:t>Engineering</w:t>
      </w:r>
      <w:r w:rsidR="007F4E18">
        <w:rPr>
          <w:color w:val="000000" w:themeColor="text1"/>
        </w:rPr>
        <w:t xml:space="preserve"> : PE) </w:t>
      </w:r>
      <w:r w:rsidR="007F4E18">
        <w:rPr>
          <w:rFonts w:hint="cs"/>
          <w:color w:val="000000" w:themeColor="text1"/>
          <w:cs/>
        </w:rPr>
        <w:t>ภายใน</w:t>
      </w:r>
      <w:r w:rsidR="007F4E18" w:rsidRPr="007F4E18">
        <w:rPr>
          <w:color w:val="000000" w:themeColor="text1"/>
          <w:cs/>
        </w:rPr>
        <w:t>องค์กร</w:t>
      </w:r>
      <w:r w:rsidR="00576DAC">
        <w:rPr>
          <w:rFonts w:hint="cs"/>
          <w:color w:val="000000" w:themeColor="text1"/>
          <w:cs/>
        </w:rPr>
        <w:t xml:space="preserve"> </w:t>
      </w:r>
      <w:r w:rsidR="007F4E18">
        <w:rPr>
          <w:rFonts w:hint="cs"/>
          <w:color w:val="000000" w:themeColor="text1"/>
          <w:cs/>
        </w:rPr>
        <w:t>โดยมีความต้องการเปลี่ยนแปลงกระบวนการทำงานในการ</w:t>
      </w:r>
      <w:r w:rsidR="007F4E18" w:rsidRPr="007F4E18">
        <w:rPr>
          <w:color w:val="000000" w:themeColor="text1"/>
          <w:cs/>
        </w:rPr>
        <w:t>ผลิตภัณฑ์ ผลิตผล</w:t>
      </w:r>
      <w:r w:rsidR="007F4E18">
        <w:rPr>
          <w:rFonts w:hint="cs"/>
          <w:color w:val="000000" w:themeColor="text1"/>
          <w:cs/>
        </w:rPr>
        <w:t xml:space="preserve">ภายในองค์กร </w:t>
      </w:r>
      <w:r w:rsidR="007F4E18" w:rsidRPr="007F4E18">
        <w:rPr>
          <w:color w:val="000000" w:themeColor="text1"/>
          <w:cs/>
        </w:rPr>
        <w:t>ซึ่งผู้ปฏิบัติงา</w:t>
      </w:r>
      <w:r w:rsidR="007F4E18">
        <w:rPr>
          <w:color w:val="000000" w:themeColor="text1"/>
          <w:cs/>
        </w:rPr>
        <w:t>นสหกิจศึกษาได้มีการอ้างอิงการทำ</w:t>
      </w:r>
      <w:r w:rsidR="007F4E18" w:rsidRPr="007F4E18">
        <w:rPr>
          <w:color w:val="000000" w:themeColor="text1"/>
          <w:cs/>
        </w:rPr>
        <w:t>งานตามวัฎจักรการพัฒนาระบบงาน (</w:t>
      </w:r>
      <w:r w:rsidR="007F4E18" w:rsidRPr="007F4E18">
        <w:rPr>
          <w:color w:val="000000" w:themeColor="text1"/>
        </w:rPr>
        <w:t>Systems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</w:rPr>
        <w:t xml:space="preserve">Development Life Cycle : SDLC) </w:t>
      </w:r>
      <w:r w:rsidR="007F4E18">
        <w:rPr>
          <w:color w:val="000000" w:themeColor="text1"/>
          <w:cs/>
        </w:rPr>
        <w:t>โดยเริ่มจากการศึกษาระบบการทำ</w:t>
      </w:r>
      <w:r w:rsidR="007F4E18" w:rsidRPr="007F4E18">
        <w:rPr>
          <w:color w:val="000000" w:themeColor="text1"/>
          <w:cs/>
        </w:rPr>
        <w:t>งานแบบเดิมที่เป็นการ</w:t>
      </w:r>
      <w:r w:rsidR="007F4E18">
        <w:rPr>
          <w:color w:val="000000" w:themeColor="text1"/>
          <w:cs/>
        </w:rPr>
        <w:t>ทำ</w:t>
      </w:r>
      <w:r w:rsidR="007F4E18" w:rsidRPr="007F4E18">
        <w:rPr>
          <w:color w:val="000000" w:themeColor="text1"/>
          <w:cs/>
        </w:rPr>
        <w:t>งานด้วยมือ (</w:t>
      </w:r>
      <w:r w:rsidR="007F4E18" w:rsidRPr="007F4E18">
        <w:rPr>
          <w:color w:val="000000" w:themeColor="text1"/>
        </w:rPr>
        <w:t xml:space="preserve">Manual) </w:t>
      </w:r>
      <w:r w:rsidR="007F4E18">
        <w:rPr>
          <w:color w:val="000000" w:themeColor="text1"/>
          <w:cs/>
        </w:rPr>
        <w:t>ที่ทำ</w:t>
      </w:r>
      <w:r w:rsidR="007F4E18" w:rsidRPr="007F4E18">
        <w:rPr>
          <w:color w:val="000000" w:themeColor="text1"/>
          <w:cs/>
        </w:rPr>
        <w:t>ให้เกิดปัญหาความซับซ้อนต่อ</w:t>
      </w:r>
      <w:r w:rsidR="007F4E18">
        <w:rPr>
          <w:rFonts w:hint="cs"/>
          <w:color w:val="000000" w:themeColor="text1"/>
          <w:cs/>
        </w:rPr>
        <w:t>การเปลี่ยนแปลงกระบวนการทำงาน</w:t>
      </w:r>
      <w:r w:rsidR="007F4E18">
        <w:rPr>
          <w:color w:val="000000" w:themeColor="text1"/>
          <w:cs/>
        </w:rPr>
        <w:t>ในแต่ละครั้ง</w:t>
      </w:r>
      <w:r w:rsidR="007F4E18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อีกทั้งระบบงานเดิมนั้น</w:t>
      </w:r>
      <w:r w:rsidR="00576DAC">
        <w:rPr>
          <w:color w:val="000000" w:themeColor="text1"/>
          <w:cs/>
        </w:rPr>
        <w:t>ยังใช้กระดาษในการประเมิน ซึ่งทำ</w:t>
      </w:r>
      <w:r w:rsidR="00576DAC" w:rsidRPr="00576DAC">
        <w:rPr>
          <w:color w:val="000000" w:themeColor="text1"/>
          <w:cs/>
        </w:rPr>
        <w:t>ให้เกิดการสูญเสียทรัพยากรกระดาษอย่างสิ้นเปลือง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ผู้ปฏิบัติง</w:t>
      </w:r>
      <w:r w:rsidR="00576DAC">
        <w:rPr>
          <w:color w:val="000000" w:themeColor="text1"/>
          <w:cs/>
        </w:rPr>
        <w:t>านสหกิจศึกษาจึงเล็งเห็นถึงการนำ</w:t>
      </w:r>
      <w:r w:rsidR="00576DAC" w:rsidRPr="00576DAC">
        <w:rPr>
          <w:color w:val="000000" w:themeColor="text1"/>
          <w:cs/>
        </w:rPr>
        <w:t>เทคโนโลยีสารสนเทศเข้ามามีส่วนช่วยในการแก้ไขปัญหา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ดังกล่าว ทั้งในส่วนของก</w:t>
      </w:r>
      <w:r w:rsidR="00576DAC">
        <w:rPr>
          <w:color w:val="000000" w:themeColor="text1"/>
          <w:cs/>
        </w:rPr>
        <w:t>ารจัดการแบบฟอร์ม การอนุมัติ</w:t>
      </w:r>
      <w:r w:rsidR="00576DAC" w:rsidRPr="00576DAC">
        <w:rPr>
          <w:color w:val="000000" w:themeColor="text1"/>
          <w:cs/>
        </w:rPr>
        <w:t>ต่าง ๆ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 xml:space="preserve"> </w:t>
      </w:r>
      <w:r w:rsidR="00576DAC">
        <w:rPr>
          <w:color w:val="000000" w:themeColor="text1"/>
          <w:cs/>
        </w:rPr>
        <w:t>ซึ่งระบบจะช่วยให้การท</w:t>
      </w:r>
      <w:r w:rsidR="00576DAC">
        <w:rPr>
          <w:rFonts w:hint="cs"/>
          <w:color w:val="000000" w:themeColor="text1"/>
          <w:cs/>
        </w:rPr>
        <w:t>ำ</w:t>
      </w:r>
      <w:r w:rsidR="00576DAC" w:rsidRPr="00576DAC">
        <w:rPr>
          <w:color w:val="000000" w:themeColor="text1"/>
          <w:cs/>
        </w:rPr>
        <w:t>งานนั้นเป็นไปอย่างมีระบบ มีขั้นตอนที่ชัดเจน อีกทั้งยังช่วยลดการใช้ทรัพยากรที่สิ้นเปลืองอีกด้วย</w:t>
      </w:r>
    </w:p>
    <w:p w:rsidR="00AF3D90" w:rsidRDefault="00AF3D90" w:rsidP="00991A87">
      <w:pPr>
        <w:spacing w:line="240" w:lineRule="auto"/>
      </w:pPr>
    </w:p>
    <w:p w:rsidR="00C74B41" w:rsidRPr="00AF3D90" w:rsidRDefault="00C74B41" w:rsidP="00991A87">
      <w:pPr>
        <w:spacing w:line="240" w:lineRule="auto"/>
        <w:rPr>
          <w:cs/>
        </w:rPr>
        <w:sectPr w:rsidR="00C74B41" w:rsidRPr="00AF3D90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  <w:spacing w:line="240" w:lineRule="auto"/>
      </w:pPr>
      <w:bookmarkStart w:id="2" w:name="_Toc54835757"/>
      <w:r w:rsidRPr="00FC7A30">
        <w:rPr>
          <w:rFonts w:hint="cs"/>
          <w:cs/>
        </w:rPr>
        <w:lastRenderedPageBreak/>
        <w:t>สารบัญ</w:t>
      </w:r>
      <w:bookmarkEnd w:id="2"/>
    </w:p>
    <w:p w:rsidR="0072715B" w:rsidRPr="0072715B" w:rsidRDefault="0072715B" w:rsidP="0072715B"/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pPr>
            <w:spacing w:line="240" w:lineRule="auto"/>
          </w:pP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436FF3" w:rsidRDefault="00A175D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54835755" w:history="1">
            <w:r w:rsidR="00436FF3" w:rsidRPr="009854BA">
              <w:rPr>
                <w:rStyle w:val="Hyperlink"/>
                <w:noProof/>
                <w:cs/>
              </w:rPr>
              <w:t>กิตติกรรมประกาศ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ก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6" w:history="1">
            <w:r w:rsidR="00436FF3" w:rsidRPr="009854BA">
              <w:rPr>
                <w:rStyle w:val="Hyperlink"/>
                <w:noProof/>
                <w:cs/>
              </w:rPr>
              <w:t>บทคัดย่อ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ข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7" w:history="1">
            <w:r w:rsidR="00436FF3" w:rsidRPr="009854BA">
              <w:rPr>
                <w:rStyle w:val="Hyperlink"/>
                <w:noProof/>
                <w:cs/>
              </w:rPr>
              <w:t>สารบัญ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ค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8" w:history="1">
            <w:r w:rsidR="00436FF3" w:rsidRPr="009854BA">
              <w:rPr>
                <w:rStyle w:val="Hyperlink"/>
                <w:noProof/>
                <w:cs/>
              </w:rPr>
              <w:t>สารบัญรูปภาพ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ฉ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9" w:history="1">
            <w:r w:rsidR="00436FF3" w:rsidRPr="009854BA">
              <w:rPr>
                <w:rStyle w:val="Hyperlink"/>
                <w:noProof/>
                <w:cs/>
              </w:rPr>
              <w:t>สารบัญตาราง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ช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6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436FF3" w:rsidRPr="009854BA">
              <w:rPr>
                <w:rStyle w:val="Hyperlink"/>
                <w:noProof/>
                <w:cs/>
              </w:rPr>
              <w:t xml:space="preserve"> บทนำ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ข้อมูลของบริษัท สยาม เด็นโซ่ แมนูแฟคเจอริ่ง จำกัด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2" w:history="1">
            <w:r w:rsidR="00436FF3" w:rsidRPr="009854BA">
              <w:rPr>
                <w:rStyle w:val="Hyperlink"/>
                <w:noProof/>
              </w:rPr>
              <w:t>1.1.1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สถานที่ตั้งสถานประกอบการ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3" w:history="1">
            <w:r w:rsidR="00436FF3" w:rsidRPr="009854BA">
              <w:rPr>
                <w:rStyle w:val="Hyperlink"/>
                <w:noProof/>
              </w:rPr>
              <w:t>1.1.2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ผลิตภัณฑ์ ผลิตผล หรือการให้บริการของบริษัท สยาม เด็นโซ่ แมนูแฟคเจอริ่ง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4" w:history="1">
            <w:r w:rsidR="00436FF3" w:rsidRPr="009854BA">
              <w:rPr>
                <w:rStyle w:val="Hyperlink"/>
                <w:noProof/>
              </w:rPr>
              <w:t>1.1.3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ตำแหน่งงานและลักษณะงานที่ได้รับมอบหมาย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5" w:history="1">
            <w:r w:rsidR="00436FF3" w:rsidRPr="009854BA">
              <w:rPr>
                <w:rStyle w:val="Hyperlink"/>
                <w:noProof/>
              </w:rPr>
              <w:t>1.1.4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ข้อมูลพนักงานที่ปรึกษา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6" w:history="1">
            <w:r w:rsidR="00436FF3" w:rsidRPr="009854BA">
              <w:rPr>
                <w:rStyle w:val="Hyperlink"/>
                <w:noProof/>
              </w:rPr>
              <w:t>1.1.5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ระยะเวลาการปฏิบัติงาน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เครื่องมือที่ใช้ในการพัฒนา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1" w:history="1">
            <w:r w:rsidR="00436FF3" w:rsidRPr="009854BA">
              <w:rPr>
                <w:rStyle w:val="Hyperlink"/>
                <w:noProof/>
              </w:rPr>
              <w:t>1.5.1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ระบบเปลี่ยนแปลงกระบวนการทํางาน (</w:t>
            </w:r>
            <w:r w:rsidR="00436FF3" w:rsidRPr="009854BA">
              <w:rPr>
                <w:rStyle w:val="Hyperlink"/>
                <w:noProof/>
              </w:rPr>
              <w:t>Process Change Report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2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แผนในการปฏิบัติงานสหกิจศึกษา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_Toc54835772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1.7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7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หลักการและทฤษฎีที่เกี่ยวข้อง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นิยามศัพท์เฉพาะ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งานวิจัยหรือบทความที่เกี่ยวข้อง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7" w:history="1">
            <w:r w:rsidR="00436FF3" w:rsidRPr="009854BA">
              <w:rPr>
                <w:rStyle w:val="Hyperlink"/>
                <w:noProof/>
              </w:rPr>
              <w:t>2.2.1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ระบบเปลี่ยนแปลงกระบวนการทำงาน (</w:t>
            </w:r>
            <w:r w:rsidR="00436FF3" w:rsidRPr="009854BA">
              <w:rPr>
                <w:rStyle w:val="Hyperlink"/>
                <w:noProof/>
              </w:rPr>
              <w:t>Process Change Report System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8" w:history="1">
            <w:r w:rsidR="00436FF3" w:rsidRPr="009854BA">
              <w:rPr>
                <w:rStyle w:val="Hyperlink"/>
                <w:noProof/>
              </w:rPr>
              <w:t>2.2.2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ระบบฐานข้อมูลพนักงาน (</w:t>
            </w:r>
            <w:r w:rsidR="00436FF3" w:rsidRPr="009854BA">
              <w:rPr>
                <w:rStyle w:val="Hyperlink"/>
                <w:noProof/>
              </w:rPr>
              <w:t>Database Master Centralized : DBMC)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38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0" w:history="1">
            <w:r w:rsidR="00436FF3" w:rsidRPr="009854BA">
              <w:rPr>
                <w:rStyle w:val="Hyperlink"/>
                <w:noProof/>
              </w:rPr>
              <w:t>2.3.1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ภาษาที่ใช้ในการพัฒนา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1" w:history="1">
            <w:r w:rsidR="00436FF3" w:rsidRPr="009854BA">
              <w:rPr>
                <w:rStyle w:val="Hyperlink"/>
                <w:noProof/>
              </w:rPr>
              <w:t>2.3.2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ซอฟต์แวร์ที่ใช้ในการพัฒนา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82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รายละเอียดของการปฏิบัติงานสหกิจศึกษา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8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_Toc54835783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46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4" w:history="1">
            <w:r w:rsidR="00436FF3" w:rsidRPr="009854BA">
              <w:rPr>
                <w:rStyle w:val="Hyperlink"/>
                <w:noProof/>
              </w:rPr>
              <w:t>3.1.1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แผนภาพยูสเคส (</w:t>
            </w:r>
            <w:r w:rsidR="00436FF3" w:rsidRPr="009854BA">
              <w:rPr>
                <w:rStyle w:val="Hyperlink"/>
                <w:noProof/>
              </w:rPr>
              <w:t>Use Case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5" w:history="1">
            <w:r w:rsidR="00436FF3" w:rsidRPr="009854BA">
              <w:rPr>
                <w:rStyle w:val="Hyperlink"/>
                <w:noProof/>
                <w:cs/>
              </w:rPr>
              <w:t>3.1.2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คำอธิบายแผนภาพยูสเคส (</w:t>
            </w:r>
            <w:r w:rsidR="00436FF3" w:rsidRPr="009854BA">
              <w:rPr>
                <w:rStyle w:val="Hyperlink"/>
                <w:noProof/>
              </w:rPr>
              <w:t>Use Case Description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6" w:history="1">
            <w:r w:rsidR="00436FF3" w:rsidRPr="009854BA">
              <w:rPr>
                <w:rStyle w:val="Hyperlink"/>
                <w:noProof/>
              </w:rPr>
              <w:t>3.1.3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แผนภาพกิจกรรม (</w:t>
            </w:r>
            <w:r w:rsidR="00436FF3" w:rsidRPr="009854BA">
              <w:rPr>
                <w:rStyle w:val="Hyperlink"/>
                <w:noProof/>
              </w:rPr>
              <w:t>Activity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7" w:history="1">
            <w:r w:rsidR="00436FF3" w:rsidRPr="009854BA">
              <w:rPr>
                <w:rStyle w:val="Hyperlink"/>
                <w:noProof/>
              </w:rPr>
              <w:t>3.1.4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แผนภาพคลาส (</w:t>
            </w:r>
            <w:r w:rsidR="00436FF3" w:rsidRPr="009854BA">
              <w:rPr>
                <w:rStyle w:val="Hyperlink"/>
                <w:noProof/>
              </w:rPr>
              <w:t>Class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53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8" w:history="1">
            <w:r w:rsidR="00436FF3" w:rsidRPr="009854BA">
              <w:rPr>
                <w:rStyle w:val="Hyperlink"/>
                <w:noProof/>
              </w:rPr>
              <w:t>3.1.5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แผนภาพลำดับกิจกรรม (</w:t>
            </w:r>
            <w:r w:rsidR="00436FF3" w:rsidRPr="009854BA">
              <w:rPr>
                <w:rStyle w:val="Hyperlink"/>
                <w:noProof/>
              </w:rPr>
              <w:t>Sequence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9" w:history="1">
            <w:r w:rsidR="00436FF3" w:rsidRPr="009854BA">
              <w:rPr>
                <w:rStyle w:val="Hyperlink"/>
                <w:noProof/>
              </w:rPr>
              <w:t>3.1.6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แผนภาพความของข้อมูลสัมพันธ์ (</w:t>
            </w:r>
            <w:r w:rsidR="00436FF3" w:rsidRPr="009854BA">
              <w:rPr>
                <w:rStyle w:val="Hyperlink"/>
                <w:noProof/>
              </w:rPr>
              <w:t>Entity Relationship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="00436FF3" w:rsidRPr="009854BA">
              <w:rPr>
                <w:rStyle w:val="Hyperlink"/>
              </w:rPr>
              <w:t>Math Modeling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1" w:history="1">
            <w:r w:rsidR="00436FF3" w:rsidRPr="009854BA">
              <w:rPr>
                <w:rStyle w:val="Hyperlink"/>
                <w:noProof/>
              </w:rPr>
              <w:t>3.2.1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ขั้นตอนวิธีและคำอธิบาย (</w:t>
            </w:r>
            <w:r w:rsidR="00436FF3" w:rsidRPr="009854BA">
              <w:rPr>
                <w:rStyle w:val="Hyperlink"/>
                <w:noProof/>
              </w:rPr>
              <w:t>Flow Charts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2" w:history="1">
            <w:r w:rsidR="00436FF3" w:rsidRPr="009854BA">
              <w:rPr>
                <w:rStyle w:val="Hyperlink"/>
                <w:noProof/>
              </w:rPr>
              <w:t>3.2.2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รหัสเทียมและคำอธิบาย (</w:t>
            </w:r>
            <w:r w:rsidR="00436FF3" w:rsidRPr="009854BA">
              <w:rPr>
                <w:rStyle w:val="Hyperlink"/>
                <w:noProof/>
              </w:rPr>
              <w:t>Pseudo Code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วิเคราะห์และออกแบบฐานข้อมูล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4" w:history="1">
            <w:r w:rsidR="00436FF3" w:rsidRPr="009854BA">
              <w:rPr>
                <w:rStyle w:val="Hyperlink"/>
                <w:noProof/>
              </w:rPr>
              <w:t>3.3.1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1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5" w:history="1">
            <w:r w:rsidR="00436FF3" w:rsidRPr="009854BA">
              <w:rPr>
                <w:rStyle w:val="Hyperlink"/>
                <w:noProof/>
              </w:rPr>
              <w:t>3.3.2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2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6" w:history="1">
            <w:r w:rsidR="00436FF3" w:rsidRPr="009854BA">
              <w:rPr>
                <w:rStyle w:val="Hyperlink"/>
                <w:noProof/>
              </w:rPr>
              <w:t>3.3.3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3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วิเคราะห์และออกแบบรายงาน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วิเคราะห์และออกแบบการทดสอบ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สรุปผลการปฏิบัติงานสหกิจศึกษา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ชื่อระบบ/งาน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2" w:history="1">
            <w:r w:rsidR="00436FF3" w:rsidRPr="009854BA">
              <w:rPr>
                <w:rStyle w:val="Hyperlink"/>
                <w:noProof/>
              </w:rPr>
              <w:t>4.1.1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มอดูล1.........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3" w:history="1">
            <w:r w:rsidR="00436FF3" w:rsidRPr="009854BA">
              <w:rPr>
                <w:rStyle w:val="Hyperlink"/>
                <w:noProof/>
              </w:rPr>
              <w:t>4.1.2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มอดูล2.........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 สรุปและวิจารณ์ผลการปฏิบัติงานสหกิจศึกษา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สรุปผลการปฏิบัติงานสหกิจศึกษา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ประโยชน์ของการทำโครงงานสหกิจศึกษา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ข้อดีของการปฏิบัติงานสหกิจศึกษา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ข้อเสนอแนะ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0" w:history="1">
            <w:r w:rsidR="00436FF3" w:rsidRPr="009854BA">
              <w:rPr>
                <w:rStyle w:val="Hyperlink"/>
                <w:noProof/>
                <w:cs/>
              </w:rPr>
              <w:t>บรรณานุกรม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1" w:history="1">
            <w:r w:rsidR="00436FF3" w:rsidRPr="009854BA">
              <w:rPr>
                <w:rStyle w:val="Hyperlink"/>
                <w:noProof/>
                <w:cs/>
              </w:rPr>
              <w:t>ภาคผนวก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2" w:history="1">
            <w:r w:rsidR="00436FF3" w:rsidRPr="009854BA">
              <w:rPr>
                <w:rStyle w:val="Hyperlink"/>
                <w:noProof/>
                <w:cs/>
              </w:rPr>
              <w:t>ภาคผนวก ก รายงานการปฏิบัติงานสหกิจศึกษา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3" w:history="1">
            <w:r w:rsidR="00436FF3" w:rsidRPr="009854BA">
              <w:rPr>
                <w:rStyle w:val="Hyperlink"/>
                <w:cs/>
              </w:rPr>
              <w:t>รายงานสรุปจำนวนชั่วโมงการปฏิบัติงานสหกิจศึกษา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4" w:history="1">
            <w:r w:rsidR="00436FF3" w:rsidRPr="009854BA">
              <w:rPr>
                <w:rStyle w:val="Hyperlink"/>
                <w:cs/>
              </w:rPr>
              <w:t>รายงานผลการดำเนินงานสหกิจศึกษารายสัปดาห์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_Toc54835814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5" w:history="1">
            <w:r w:rsidR="00436FF3" w:rsidRPr="009854BA">
              <w:rPr>
                <w:rStyle w:val="Hyperlink"/>
                <w:noProof/>
                <w:cs/>
              </w:rPr>
              <w:t>ภาคผนวก ข ใบนำส่งและเอกสารสหกิจที่เกี่ยวข้อง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75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6" w:history="1">
            <w:r w:rsidR="00436FF3" w:rsidRPr="009854BA">
              <w:rPr>
                <w:rStyle w:val="Hyperlink"/>
                <w:cs/>
              </w:rPr>
              <w:t>แบบแจ้งรายละเอียดการปฏิบัติงาน และแผนที่ตั้งสถานประกอบการ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S004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7" w:history="1">
            <w:r w:rsidR="00436FF3" w:rsidRPr="009854BA">
              <w:rPr>
                <w:rStyle w:val="Hyperlink"/>
                <w:cs/>
              </w:rPr>
              <w:t>แบบฟอร์มแจ้งแผนปฏิบัติงานสหกิจศึกษา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5)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8" w:history="1">
            <w:r w:rsidR="00436FF3" w:rsidRPr="009854BA">
              <w:rPr>
                <w:rStyle w:val="Hyperlink"/>
                <w:cs/>
              </w:rPr>
              <w:t>แบบฟอร์มแจ้งโครงร่างรายงานการปฏิบัติงาน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6)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79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9" w:history="1">
            <w:r w:rsidR="00436FF3" w:rsidRPr="009854BA">
              <w:rPr>
                <w:rStyle w:val="Hyperlink"/>
                <w:noProof/>
                <w:cs/>
              </w:rPr>
              <w:t>ภาคผนวก ค เอกสารอื่น ๆ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3551A2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20" w:history="1">
            <w:r w:rsidR="00436FF3" w:rsidRPr="009854BA">
              <w:rPr>
                <w:rStyle w:val="Hyperlink"/>
                <w:cs/>
              </w:rPr>
              <w:t>พจนานุกรมข้อมูล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_Toc54835820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3551A2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21" w:history="1">
            <w:r w:rsidR="00436FF3" w:rsidRPr="009854BA">
              <w:rPr>
                <w:rStyle w:val="Hyperlink"/>
                <w:noProof/>
                <w:cs/>
              </w:rPr>
              <w:t>ประวัติย่อของผู้ปฏิบัติงาน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_Toc54835821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A175DD" w:rsidRPr="007E1467" w:rsidRDefault="00A175DD" w:rsidP="00991A87">
          <w:pPr>
            <w:spacing w:line="240" w:lineRule="auto"/>
          </w:pPr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spacing w:line="240" w:lineRule="auto"/>
        <w:rPr>
          <w:cs/>
        </w:rPr>
      </w:pPr>
    </w:p>
    <w:p w:rsidR="00096BD2" w:rsidRPr="007E1467" w:rsidRDefault="00096BD2" w:rsidP="00991A87">
      <w:pPr>
        <w:spacing w:line="240" w:lineRule="auto"/>
        <w:rPr>
          <w:cs/>
        </w:rPr>
        <w:sectPr w:rsidR="00096BD2" w:rsidRPr="007E1467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  <w:spacing w:line="240" w:lineRule="auto"/>
      </w:pPr>
      <w:bookmarkStart w:id="3" w:name="_Toc54835758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3"/>
    </w:p>
    <w:p w:rsidR="0072715B" w:rsidRPr="0072715B" w:rsidRDefault="0072715B" w:rsidP="0072715B"/>
    <w:p w:rsidR="00096BD2" w:rsidRPr="007E1467" w:rsidRDefault="00C74B41" w:rsidP="00991A87">
      <w:pPr>
        <w:spacing w:after="0" w:line="240" w:lineRule="auto"/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48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spacing w:before="0" w:after="0" w:line="240" w:lineRule="auto"/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spacing w:line="240" w:lineRule="auto"/>
        <w:ind w:left="180" w:hanging="180"/>
      </w:pPr>
      <w:r w:rsidRPr="00FC7A30">
        <w:rPr>
          <w:cs/>
        </w:rPr>
        <w:br w:type="page"/>
      </w:r>
      <w:bookmarkStart w:id="4" w:name="_Toc54835759"/>
      <w:r w:rsidR="00A7426E" w:rsidRPr="00FC7A30">
        <w:rPr>
          <w:rFonts w:hint="cs"/>
          <w:cs/>
        </w:rPr>
        <w:lastRenderedPageBreak/>
        <w:t>สารบัญตาราง</w:t>
      </w:r>
      <w:bookmarkEnd w:id="4"/>
    </w:p>
    <w:p w:rsidR="0072715B" w:rsidRPr="0072715B" w:rsidRDefault="0072715B" w:rsidP="0072715B"/>
    <w:p w:rsidR="00A7426E" w:rsidRPr="007E1467" w:rsidRDefault="00A7426E" w:rsidP="00991A87">
      <w:pPr>
        <w:spacing w:after="0" w:line="240" w:lineRule="auto"/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16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551A2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22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551A2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49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551A2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</w:rPr>
          <w:t>Error! Bookmark not defined.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>
      <w:pPr>
        <w:spacing w:line="240" w:lineRule="auto"/>
      </w:pPr>
    </w:p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>
      <w:pPr>
        <w:spacing w:line="240" w:lineRule="auto"/>
      </w:pPr>
    </w:p>
    <w:p w:rsidR="00872923" w:rsidRPr="00FA39AA" w:rsidRDefault="00872923" w:rsidP="00991A87">
      <w:pPr>
        <w:spacing w:line="240" w:lineRule="auto"/>
        <w:rPr>
          <w:cs/>
        </w:rPr>
        <w:sectPr w:rsidR="00872923" w:rsidRPr="00FA39AA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543997" w:rsidRPr="00A87D64" w:rsidRDefault="00A87D64" w:rsidP="00991A87">
      <w:pPr>
        <w:pStyle w:val="Heading1"/>
        <w:spacing w:line="240" w:lineRule="auto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5" w:name="_Toc54835760"/>
      <w:r w:rsidR="00E63E4A" w:rsidRPr="00A87D64">
        <w:rPr>
          <w:cs/>
        </w:rPr>
        <w:t>บทนำ</w:t>
      </w:r>
      <w:bookmarkEnd w:id="5"/>
    </w:p>
    <w:p w:rsidR="0094617B" w:rsidRPr="007E1467" w:rsidRDefault="0094617B" w:rsidP="00991A87">
      <w:pPr>
        <w:spacing w:line="240" w:lineRule="auto"/>
      </w:pPr>
    </w:p>
    <w:p w:rsidR="005D3D22" w:rsidRDefault="00A823B7" w:rsidP="001A53CF">
      <w:pPr>
        <w:spacing w:after="0" w:line="240" w:lineRule="auto"/>
        <w:ind w:firstLine="709"/>
      </w:pPr>
      <w:r>
        <w:rPr>
          <w:rFonts w:hint="cs"/>
          <w:cs/>
        </w:rPr>
        <w:t>สห</w:t>
      </w:r>
      <w:r w:rsidR="001A53CF">
        <w:rPr>
          <w:cs/>
        </w:rPr>
        <w:t>กิจศึกษา (</w:t>
      </w:r>
      <w:r w:rsidR="001A53CF">
        <w:t xml:space="preserve">Cooperative Education) </w:t>
      </w:r>
      <w:r w:rsidR="001A53CF">
        <w:rPr>
          <w:cs/>
        </w:rPr>
        <w:t>เป็นระบบการศึกษาที่เน้นการปฏิบัติงานในสถานประกอบการอย่างมีระบบ โดยจัดให้มีการเรียนการสอนในสถานศึกษาผนวกกับการฝึกปฏิบัติเพื่อให้นักศึกษาได้รับประสบการณ์โดยตรงจากสถานประกอบการ เสมือนเป็นพนักงานในองค์กร สหกิจศึกษานั้นนับเป็นระบบการเรียนการสอนที่มีการผสมผสานระหว่างการเรียนกับการปฏิบัติงานจริง (</w:t>
      </w:r>
      <w:r w:rsidR="001A53CF">
        <w:t xml:space="preserve">Work integrated Learning : WIL) </w:t>
      </w:r>
      <w:r w:rsidR="001A53CF">
        <w:rPr>
          <w:cs/>
        </w:rPr>
        <w:t>ก่อให้เกิดการพัฒนาทักษะด้านต่างๆ แก่ผู้ปฏิบัติงานสหกิจ</w:t>
      </w:r>
      <w:r w:rsidR="005D3D22">
        <w:rPr>
          <w:cs/>
        </w:rPr>
        <w:t>ศึกษา อีกทั้งสหกิจศึกษายังทำ</w:t>
      </w:r>
      <w:r w:rsidR="001A53CF">
        <w:rPr>
          <w:cs/>
        </w:rPr>
        <w:t>ให้ผู้ปฏิบัติงานสหกิจศึกษาได้รับประสบการณ์ที่ไม่สามารถหาได้ในห้องเรียน และยังเป็นการสร้างเสริมกระบวนการคิดวิเคราะห์การตัดสินใจกับเหตุการณ์ที่พบเจอ ดังนั้นวิชาสหกิจศึกษาจึงเป็นโอกาสที่ดีที่จะค้นพบศักยภาพที่แท้จริง และความต้องการด้านงานอาชีพชัดเจนมากขึ้น  นอ</w:t>
      </w:r>
      <w:r w:rsidR="005D3D22">
        <w:rPr>
          <w:cs/>
        </w:rPr>
        <w:t>กจากนี้กระบวนการสหกิจศึกษายังทำ</w:t>
      </w:r>
      <w:r w:rsidR="001A53CF" w:rsidRPr="005D3D22">
        <w:rPr>
          <w:cs/>
        </w:rPr>
        <w:t>ให้เกิด</w:t>
      </w:r>
      <w:r w:rsidR="001A53CF">
        <w:rPr>
          <w:cs/>
        </w:rPr>
        <w:t>การประสานงานอย่างใกล้ชิดระหว่างสถานศึกษากับสถานปร</w:t>
      </w:r>
      <w:r w:rsidR="005D3D22">
        <w:rPr>
          <w:cs/>
        </w:rPr>
        <w:t>ะกอบการ ส่งผลให้สถานศึกษาสามารถป</w:t>
      </w:r>
      <w:r w:rsidR="001A53CF">
        <w:rPr>
          <w:cs/>
        </w:rPr>
        <w:t>รับปรุงพัฒนาหลักสูตรให้มีความทันสมัยตลอดเวลาเพื่อให้สอดคล้องกับความต้องการของสถานประกอบการ</w:t>
      </w:r>
    </w:p>
    <w:p w:rsidR="005D3D22" w:rsidRDefault="001A53CF" w:rsidP="001A53CF">
      <w:pPr>
        <w:spacing w:after="0" w:line="240" w:lineRule="auto"/>
        <w:ind w:firstLine="709"/>
      </w:pPr>
      <w:r>
        <w:rPr>
          <w:cs/>
        </w:rPr>
        <w:t>ซึ่งทางสาขาวิชา</w:t>
      </w:r>
      <w:r w:rsidR="005D3D22">
        <w:rPr>
          <w:cs/>
        </w:rPr>
        <w:t>วิศวกรรมซอฟต์แวร์ คณะวิทยาการสารสนเทศ มหาวิทยาลัยบูรพา</w:t>
      </w:r>
      <w:r>
        <w:rPr>
          <w:cs/>
        </w:rPr>
        <w:t xml:space="preserve"> ได้เปิดให้นิสิตได้ศึกษารายวิชาสหกิจศึกษา (</w:t>
      </w:r>
      <w:r>
        <w:t xml:space="preserve">Cooperative Education) </w:t>
      </w:r>
      <w:r>
        <w:rPr>
          <w:cs/>
        </w:rPr>
        <w:t>ซึ่งถือเป็นการเปิดโอกาสให้นักศึกษาได้ไปฝึกประสบการณ์ภายใต้</w:t>
      </w:r>
      <w:r w:rsidR="005D3D22">
        <w:rPr>
          <w:cs/>
        </w:rPr>
        <w:t>สภาพแวดล้อมการทำ</w:t>
      </w:r>
      <w:r>
        <w:rPr>
          <w:cs/>
        </w:rPr>
        <w:t>งานจริงในสถานประกอบการณ์ต่าง ๆ โดยเวลาการฝึกปฏิบัติงานนั้นคือ 1 ภาคการศึกษา รวมแล้วไม่น้อยกว่า 16 สัปดาห์ หรือคิดเป็น 600 ชั่วโมง โดยการสหกิจศึกษานั้นผู้ปฏิบัติงานสหกิจศึกษาจะมีบทบาทหน้าที่เปรียบเสมือนพนักงานในองค์กร หรือสถานประกอบการณ์นั้น ๆ ทุกประการ และการปฏิบัติง</w:t>
      </w:r>
      <w:r w:rsidR="005D3D22">
        <w:rPr>
          <w:cs/>
        </w:rPr>
        <w:t>านนั้นผู้ปฏิบัติงานสหกิจศึกษาจำเป็นต้องนำ</w:t>
      </w:r>
      <w:r>
        <w:rPr>
          <w:cs/>
        </w:rPr>
        <w:t>ความรู้ที่ได้รับจากการเรียนการสอนภายในห้องเรียนตลอดระยะ</w:t>
      </w:r>
      <w:r w:rsidR="005D3D22">
        <w:rPr>
          <w:cs/>
        </w:rPr>
        <w:t>เวลา 4 ปี ไปประยุกต์ใช้กับการทำ</w:t>
      </w:r>
      <w:r>
        <w:rPr>
          <w:cs/>
        </w:rPr>
        <w:t>งานในองค์กร ไม่ว่าจะเป็นการวางแผนการปฏิบัติงาน การแก</w:t>
      </w:r>
      <w:r w:rsidR="005D3D22">
        <w:rPr>
          <w:cs/>
        </w:rPr>
        <w:t>้ไขปัญหาเมื่อเกิดอุปสรรคในการทำ</w:t>
      </w:r>
      <w:r>
        <w:rPr>
          <w:cs/>
        </w:rPr>
        <w:t>งานเพื่อให้การปฏิบัติงาน</w:t>
      </w:r>
      <w:r w:rsidR="005D3D22">
        <w:rPr>
          <w:cs/>
        </w:rPr>
        <w:t>นั้นสำเร็จตามวัตถุประสงค์ที่ได้กำ</w:t>
      </w:r>
      <w:r>
        <w:rPr>
          <w:cs/>
        </w:rPr>
        <w:t>หนดไว้อย่างมีประสิทธิภาพมากที่สุด</w:t>
      </w:r>
    </w:p>
    <w:p w:rsidR="00572FC6" w:rsidRDefault="001A53CF" w:rsidP="00572FC6">
      <w:pPr>
        <w:spacing w:after="0" w:line="240" w:lineRule="auto"/>
        <w:ind w:firstLine="709"/>
      </w:pPr>
      <w:r>
        <w:rPr>
          <w:cs/>
        </w:rPr>
        <w:t xml:space="preserve"> </w:t>
      </w:r>
      <w:r w:rsidR="005D3D22">
        <w:rPr>
          <w:cs/>
        </w:rPr>
        <w:t>ในการดำ</w:t>
      </w:r>
      <w:r>
        <w:rPr>
          <w:cs/>
        </w:rPr>
        <w:t>เนินการสหกิจศึกษาที่ทางหลักสูตรสาชาวิชาวิศวกรรมซอฟต์แวร์ คณะวิทยาการ</w:t>
      </w:r>
      <w:r w:rsidR="005D3D22">
        <w:rPr>
          <w:cs/>
        </w:rPr>
        <w:t>สารสนเทศ</w:t>
      </w:r>
      <w:r w:rsidR="00572FC6">
        <w:rPr>
          <w:rFonts w:hint="cs"/>
          <w:cs/>
        </w:rPr>
        <w:t xml:space="preserve"> มหาวิทยาลัยบูรพา</w:t>
      </w:r>
      <w:r w:rsidR="005D3D22">
        <w:rPr>
          <w:cs/>
        </w:rPr>
        <w:t xml:space="preserve"> ประจำ</w:t>
      </w:r>
      <w:r w:rsidR="00572FC6">
        <w:rPr>
          <w:cs/>
        </w:rPr>
        <w:t>ปีการศึกษา 2563</w:t>
      </w:r>
      <w:r>
        <w:rPr>
          <w:cs/>
        </w:rPr>
        <w:t xml:space="preserve"> ผู้ปฏิ</w:t>
      </w:r>
      <w:r w:rsidR="005D3D22">
        <w:rPr>
          <w:cs/>
        </w:rPr>
        <w:t>บัติงานสหกิจศึกษาได้ทำ</w:t>
      </w:r>
      <w:r>
        <w:rPr>
          <w:cs/>
        </w:rPr>
        <w:t>การเลือกปฏิบัติงานที่ บริษัท</w:t>
      </w:r>
      <w:r w:rsidR="005D3D22">
        <w:rPr>
          <w:cs/>
        </w:rPr>
        <w:t>สยาม เด็นโซ่ แมนูแฟคเจอริ่ง จำ</w:t>
      </w:r>
      <w:r>
        <w:rPr>
          <w:cs/>
        </w:rPr>
        <w:t>กัด ซึ่งทางบริษัทเอง เป็นบริษัทผู้ผลิตระบบคอมมอลเรล อุปกรณ์</w:t>
      </w:r>
      <w:r w:rsidR="00572FC6">
        <w:rPr>
          <w:cs/>
        </w:rPr>
        <w:t>หัวฉีดน้ำ</w:t>
      </w:r>
      <w:r>
        <w:rPr>
          <w:cs/>
        </w:rPr>
        <w:t>มันเชื้อเพลิงแรงดันสูง และหัวฉี</w:t>
      </w:r>
      <w:r w:rsidR="00572FC6">
        <w:rPr>
          <w:cs/>
        </w:rPr>
        <w:t>ดแก๊สโซลีน ซึ่งเป็นฐานการผลิตลำ</w:t>
      </w:r>
      <w:r>
        <w:rPr>
          <w:cs/>
        </w:rPr>
        <w:t xml:space="preserve">ดับที่ 3 </w:t>
      </w:r>
      <w:r>
        <w:rPr>
          <w:cs/>
        </w:rPr>
        <w:lastRenderedPageBreak/>
        <w:t xml:space="preserve">ของกลุ่มเด็นโซ่ทั่วโลก </w:t>
      </w:r>
      <w:r w:rsidR="00660CBC">
        <w:rPr>
          <w:rFonts w:hint="cs"/>
          <w:cs/>
        </w:rPr>
        <w:t xml:space="preserve"> </w:t>
      </w:r>
      <w:r w:rsidR="00483B4B">
        <w:rPr>
          <w:cs/>
        </w:rPr>
        <w:t>ซึ่งตัวผู้ปฏิบัติงานสห</w:t>
      </w:r>
      <w:r>
        <w:rPr>
          <w:cs/>
        </w:rPr>
        <w:t xml:space="preserve">กิจศึกษานั้นได้เข้าไปปฏิบัติงานในแผนกทรัพยากรมนุษย์ ส่วนงาน </w:t>
      </w:r>
      <w:r>
        <w:t>Human Resource Information</w:t>
      </w:r>
      <w:r w:rsidR="00483B4B">
        <w:rPr>
          <w:rFonts w:hint="cs"/>
          <w:cs/>
        </w:rPr>
        <w:t xml:space="preserve"> </w:t>
      </w:r>
      <w:r>
        <w:t xml:space="preserve">System (HRIS) </w:t>
      </w:r>
      <w:r>
        <w:rPr>
          <w:cs/>
        </w:rPr>
        <w:t xml:space="preserve">โดยส่วนงาน </w:t>
      </w:r>
      <w:r>
        <w:t xml:space="preserve">HRIS </w:t>
      </w:r>
      <w:r w:rsidR="00483B4B">
        <w:rPr>
          <w:cs/>
        </w:rPr>
        <w:t>เป็นแผนกที่นำ</w:t>
      </w:r>
      <w:r>
        <w:rPr>
          <w:cs/>
        </w:rPr>
        <w:t xml:space="preserve">เทคโนโลยี หรือระบบสารสนเทศมาปรับใช้กับการจัดการทรัพยากรมนุษย์ หรือพนักงานในองค์กร เพื่อจัดการกับปัญหาต่าง ๆ ของแผนก </w:t>
      </w:r>
      <w:r w:rsidR="00D26D21">
        <w:t>Human Resource (</w:t>
      </w:r>
      <w:r>
        <w:t>HR</w:t>
      </w:r>
      <w:r w:rsidR="00D26D21">
        <w:t>)</w:t>
      </w:r>
      <w:r>
        <w:t xml:space="preserve"> </w:t>
      </w:r>
      <w:r>
        <w:rPr>
          <w:cs/>
        </w:rPr>
        <w:t>ซึ่งส่วนใหญ่จะเป็นระบบที่</w:t>
      </w:r>
      <w:r w:rsidR="00FA3DE2">
        <w:rPr>
          <w:rFonts w:hint="cs"/>
          <w:cs/>
        </w:rPr>
        <w:t>มีกระบวนการทำงานโดยการ</w:t>
      </w:r>
      <w:r>
        <w:rPr>
          <w:cs/>
        </w:rPr>
        <w:t>จัดการด้วยมือ (</w:t>
      </w:r>
      <w:r>
        <w:t xml:space="preserve">manual) </w:t>
      </w:r>
      <w:r>
        <w:rPr>
          <w:cs/>
        </w:rPr>
        <w:t>สู่การพัฒนาระบบ เช่น ระบบฐานข้อมูลพนักงาน ระบบจัดการข้อมูลการลา</w:t>
      </w:r>
      <w:r w:rsidR="00FA3DE2">
        <w:rPr>
          <w:rFonts w:hint="cs"/>
          <w:cs/>
        </w:rPr>
        <w:t xml:space="preserve"> ระบบการเบิกสวัสดิการผนักงาน</w:t>
      </w:r>
      <w:r>
        <w:rPr>
          <w:cs/>
        </w:rPr>
        <w:t xml:space="preserve"> เป็นต้น</w:t>
      </w:r>
    </w:p>
    <w:p w:rsidR="001C2674" w:rsidRPr="007E1467" w:rsidRDefault="007C5568" w:rsidP="00BF1A9D">
      <w:pPr>
        <w:pStyle w:val="Heading2"/>
      </w:pPr>
      <w:bookmarkStart w:id="6" w:name="_Toc406412106"/>
      <w:bookmarkStart w:id="7" w:name="_Toc406412542"/>
      <w:bookmarkStart w:id="8" w:name="_Toc406413351"/>
      <w:bookmarkStart w:id="9" w:name="_Toc420265793"/>
      <w:bookmarkStart w:id="10" w:name="_Toc399842558"/>
      <w:bookmarkStart w:id="11" w:name="_Toc54835761"/>
      <w:r w:rsidRPr="00A87D64">
        <w:rPr>
          <w:cs/>
        </w:rPr>
        <w:t>ข้อมูล</w:t>
      </w:r>
      <w:bookmarkEnd w:id="6"/>
      <w:bookmarkEnd w:id="7"/>
      <w:bookmarkEnd w:id="8"/>
      <w:r w:rsidRPr="007E1467">
        <w:rPr>
          <w:cs/>
        </w:rPr>
        <w:t>ของ</w:t>
      </w:r>
      <w:bookmarkEnd w:id="9"/>
      <w:r w:rsidR="00BF1A9D" w:rsidRPr="00BF1A9D">
        <w:rPr>
          <w:cs/>
        </w:rPr>
        <w:t>บริษัท</w:t>
      </w:r>
      <w:r w:rsidR="00E36F44">
        <w:rPr>
          <w:cs/>
        </w:rPr>
        <w:t xml:space="preserve"> สยาม เด็นโซ่ แมนูแฟคเจอริ่ง จำ</w:t>
      </w:r>
      <w:r w:rsidR="00BF1A9D" w:rsidRPr="00BF1A9D">
        <w:rPr>
          <w:cs/>
        </w:rPr>
        <w:t>กัด</w:t>
      </w:r>
      <w:bookmarkEnd w:id="10"/>
      <w:bookmarkEnd w:id="11"/>
    </w:p>
    <w:p w:rsidR="001C2674" w:rsidRPr="003D0F9E" w:rsidRDefault="00E75B72" w:rsidP="003D0F9E">
      <w:pPr>
        <w:spacing w:after="0" w:line="240" w:lineRule="auto"/>
        <w:ind w:firstLine="720"/>
      </w:pPr>
      <w:r w:rsidRPr="003D0F9E">
        <w:rPr>
          <w:cs/>
        </w:rPr>
        <w:t>บรรยาย</w:t>
      </w:r>
      <w:r w:rsidR="003D0F9E" w:rsidRPr="003D0F9E">
        <w:rPr>
          <w:cs/>
        </w:rPr>
        <w:t>บริษัทสยาม เด็นโซ่ แมนูแฟคเจอริ่ง เปิดทำการตั้งแต่ปี พ.ศ. 2545 ซึ่งเป็นฐานการผลิตระบบคอมมอนเรล (</w:t>
      </w:r>
      <w:r w:rsidR="003D0F9E" w:rsidRPr="003D0F9E">
        <w:t xml:space="preserve">CRS) </w:t>
      </w:r>
      <w:r w:rsidR="003D0F9E" w:rsidRPr="003D0F9E">
        <w:rPr>
          <w:cs/>
        </w:rPr>
        <w:t>ที่ใหญ่เป็นอันดับ 3 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="003D0F9E" w:rsidRPr="003D0F9E">
        <w:t xml:space="preserve">, </w:t>
      </w:r>
      <w:r w:rsidR="003D0F9E" w:rsidRPr="003D0F9E">
        <w:rPr>
          <w:cs/>
        </w:rPr>
        <w:t>ระบบหัวฉีดน้ำมันเชื้อเพลิง และ ปั๊มส</w:t>
      </w:r>
      <w:r w:rsidR="003D0F9E" w:rsidRPr="003D0F9E">
        <w:rPr>
          <w:rFonts w:hint="cs"/>
          <w:cs/>
        </w:rPr>
        <w:t>ำ</w:t>
      </w:r>
      <w:r w:rsidR="003D0F9E" w:rsidRPr="003D0F9E">
        <w:rPr>
          <w:cs/>
        </w:rPr>
        <w:t>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ที่มีฐานการผลิตในประเทศไทย และจะทำการพัฒนาขีดความสามารถให้ตรงกับความต้องการของผู้บริโภคต่อไป</w:t>
      </w:r>
      <w:r w:rsidR="007F3AA6" w:rsidRPr="003D0F9E">
        <w:rPr>
          <w:rFonts w:hint="cs"/>
          <w:cs/>
        </w:rPr>
        <w:t xml:space="preserve"> </w:t>
      </w:r>
    </w:p>
    <w:p w:rsidR="001C2674" w:rsidRPr="00A87D64" w:rsidRDefault="001C2674" w:rsidP="00991A87">
      <w:pPr>
        <w:pStyle w:val="Heading3"/>
      </w:pPr>
      <w:bookmarkStart w:id="12" w:name="_Toc409387113"/>
      <w:bookmarkStart w:id="13" w:name="_Toc410779693"/>
      <w:bookmarkStart w:id="14" w:name="_Toc413338017"/>
      <w:bookmarkStart w:id="15" w:name="_Toc420387288"/>
      <w:bookmarkStart w:id="16" w:name="_Toc420485884"/>
      <w:bookmarkStart w:id="17" w:name="_Toc420525041"/>
      <w:bookmarkStart w:id="18" w:name="_Toc420734851"/>
      <w:bookmarkStart w:id="19" w:name="_Toc420739344"/>
      <w:bookmarkStart w:id="20" w:name="_Toc453667458"/>
      <w:bookmarkStart w:id="21" w:name="_Toc453683017"/>
      <w:bookmarkStart w:id="22" w:name="_Toc453683429"/>
      <w:bookmarkStart w:id="23" w:name="_Toc453683689"/>
      <w:bookmarkStart w:id="24" w:name="_Toc487543077"/>
      <w:bookmarkStart w:id="25" w:name="_Toc54835762"/>
      <w:r w:rsidRPr="00A87D64">
        <w:rPr>
          <w:cs/>
        </w:rPr>
        <w:t>สถานที่ตั้งสถานประกอบการ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FA2D60" w:rsidRPr="00DE3A1B" w:rsidRDefault="00FA2D60" w:rsidP="00FA2D60">
      <w:pPr>
        <w:spacing w:after="0" w:line="240" w:lineRule="auto"/>
        <w:ind w:firstLine="720"/>
      </w:pPr>
      <w:r w:rsidRPr="00DE3A1B">
        <w:rPr>
          <w:cs/>
        </w:rPr>
        <w:t>สำหรับสถานที่ตั้งสถานประกอบการนั้นบริษัท สยาม เด็นโซ่ แมนูแฟคเจอริ่ง จำกัด มีสถาน</w:t>
      </w:r>
    </w:p>
    <w:p w:rsidR="00FA2D60" w:rsidRPr="00DE3A1B" w:rsidRDefault="00FA2D60" w:rsidP="00DE3A1B">
      <w:pPr>
        <w:spacing w:after="0" w:line="240" w:lineRule="auto"/>
      </w:pPr>
      <w:r w:rsidRPr="00DE3A1B">
        <w:rPr>
          <w:cs/>
        </w:rPr>
        <w:t>ที่ตั้งอยู่ที่ อมตะ ซิตี้ ชลบุร</w:t>
      </w:r>
      <w:r w:rsidRPr="00DE3A1B">
        <w:rPr>
          <w:rFonts w:hint="cs"/>
          <w:cs/>
        </w:rPr>
        <w:t>ี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47"/>
      </w:tblGrid>
      <w:tr w:rsidR="00660CBC" w:rsidTr="00F36946">
        <w:trPr>
          <w:trHeight w:val="568"/>
        </w:trPr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700/618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หมู่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hint="cs"/>
                <w:cs/>
              </w:rPr>
              <w:t>4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ถนน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บางนา-ตราด หลักกิโลเมตรที่ </w:t>
            </w:r>
            <w:r w:rsidRPr="00377174">
              <w:rPr>
                <w:rFonts w:eastAsia="Times New Roman"/>
                <w:color w:val="000000"/>
              </w:rPr>
              <w:t>57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ตำบล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บ้านเก่า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พานทอง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ชลบุรี </w:t>
            </w:r>
            <w:r w:rsidRPr="00377174">
              <w:rPr>
                <w:rFonts w:eastAsia="Times New Roman"/>
                <w:color w:val="000000"/>
              </w:rPr>
              <w:t>20160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โทรศัพท</w:t>
            </w: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์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>:</w:t>
            </w:r>
            <w:r w:rsidRPr="00377174">
              <w:rPr>
                <w:rFonts w:eastAsia="Times New Roman"/>
                <w:color w:val="000000"/>
              </w:rPr>
              <w:t xml:space="preserve"> +66(0) 3821 0100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โทรสาร</w:t>
            </w:r>
          </w:p>
        </w:tc>
        <w:tc>
          <w:tcPr>
            <w:tcW w:w="4247" w:type="dxa"/>
          </w:tcPr>
          <w:p w:rsidR="00660CBC" w:rsidRPr="00377174" w:rsidRDefault="00660CBC" w:rsidP="00716322">
            <w:pPr>
              <w:rPr>
                <w:rFonts w:eastAsia="Times New Roman"/>
                <w:color w:val="000000"/>
              </w:rPr>
            </w:pPr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+66(0) 3821 0119</w:t>
            </w:r>
          </w:p>
          <w:p w:rsidR="00660CBC" w:rsidRPr="00377174" w:rsidRDefault="00660CBC" w:rsidP="00716322"/>
        </w:tc>
      </w:tr>
    </w:tbl>
    <w:p w:rsidR="00660CBC" w:rsidRDefault="00660CBC" w:rsidP="00660CBC"/>
    <w:p w:rsidR="00660CBC" w:rsidRDefault="00660CBC" w:rsidP="00660CBC">
      <w:pPr>
        <w:ind w:firstLine="720"/>
      </w:pPr>
    </w:p>
    <w:p w:rsidR="00660CBC" w:rsidRDefault="00660CBC" w:rsidP="00660CBC"/>
    <w:p w:rsidR="00660CBC" w:rsidRDefault="00660CBC" w:rsidP="00FA2D60">
      <w:pPr>
        <w:spacing w:after="0" w:line="240" w:lineRule="auto"/>
        <w:ind w:firstLine="720"/>
        <w:rPr>
          <w:color w:val="FF0000"/>
        </w:rPr>
      </w:pPr>
    </w:p>
    <w:p w:rsidR="006023E2" w:rsidRPr="00F36946" w:rsidRDefault="00F36946" w:rsidP="006A17E2">
      <w:pPr>
        <w:spacing w:after="0" w:line="240" w:lineRule="auto"/>
        <w:ind w:firstLine="720"/>
      </w:pPr>
      <w:r w:rsidRPr="00F36946">
        <w:rPr>
          <w:cs/>
        </w:rPr>
        <w:t>ผู้บริหารระดับสูงสุด คือ นายยาซูชิ นากามูระ ดำรงตำแหน่ง ประธานกรรมการ ธุรกิจหลักผลิตระบบคอมมอนเรล</w:t>
      </w:r>
      <w:r w:rsidR="000814A7">
        <w:rPr>
          <w:rFonts w:hint="cs"/>
          <w:cs/>
        </w:rPr>
        <w:t xml:space="preserve"> </w:t>
      </w:r>
      <w:r w:rsidRPr="00F36946">
        <w:rPr>
          <w:cs/>
        </w:rPr>
        <w:t>และผลิตหัวฉีดน้ำมันแก๊สโซลีน โดย</w:t>
      </w:r>
      <w:r w:rsidR="00154E9E" w:rsidRPr="00F36946">
        <w:rPr>
          <w:cs/>
        </w:rPr>
        <w:t xml:space="preserve">ภาพสัญลักษณ์สถานประกอบการ </w:t>
      </w:r>
      <w:r w:rsidR="00D70D37" w:rsidRPr="00F36946">
        <w:rPr>
          <w:cs/>
        </w:rPr>
        <w:t>แสดงดังภาพที่ 1-1</w:t>
      </w:r>
      <w:r w:rsidR="00A85CE5" w:rsidRPr="00F36946">
        <w:rPr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684AD8" w:rsidP="00991A87">
      <w:pPr>
        <w:keepNext/>
        <w:spacing w:after="0" w:line="240" w:lineRule="auto"/>
        <w:jc w:val="center"/>
      </w:pPr>
      <w:r w:rsidRPr="0085780F">
        <w:rPr>
          <w:noProof/>
          <w:shd w:val="clear" w:color="auto" w:fill="000000" w:themeFill="text1"/>
        </w:rPr>
        <w:drawing>
          <wp:inline distT="0" distB="0" distL="0" distR="0" wp14:anchorId="08143989" wp14:editId="0AEFF019">
            <wp:extent cx="4057650" cy="20193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AD8" w:rsidRPr="00F312EF" w:rsidRDefault="00962A40" w:rsidP="00F312EF">
      <w:pPr>
        <w:pStyle w:val="a0"/>
      </w:pPr>
      <w:bookmarkStart w:id="26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D70D37" w:rsidRPr="007E1467">
        <w:rPr>
          <w:cs/>
        </w:rPr>
        <w:t xml:space="preserve">  </w:t>
      </w:r>
      <w:bookmarkEnd w:id="26"/>
      <w:r w:rsidR="00684AD8" w:rsidRPr="00684AD8">
        <w:rPr>
          <w:cs/>
        </w:rPr>
        <w:t>ตราสัญลักษณ์ของบริษัท สยาม เด็นโซ่ แมนูแฟคเจอริ่ง จำกัด</w:t>
      </w:r>
    </w:p>
    <w:p w:rsidR="007C5568" w:rsidRPr="007E1467" w:rsidRDefault="00684AD8" w:rsidP="00023BAA">
      <w:pPr>
        <w:pStyle w:val="a0"/>
        <w:rPr>
          <w:cs/>
        </w:rPr>
      </w:pPr>
      <w:r>
        <w:rPr>
          <w:rFonts w:hint="cs"/>
          <w:noProof/>
        </w:rPr>
        <w:drawing>
          <wp:inline distT="0" distB="0" distL="0" distR="0" wp14:anchorId="31DAB2D2" wp14:editId="2E0ADD8F">
            <wp:extent cx="3793830" cy="2848822"/>
            <wp:effectExtent l="19050" t="19050" r="1651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69" cy="28575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7C0" w:rsidRPr="00510A04" w:rsidRDefault="00962A40" w:rsidP="00510A04">
      <w:pPr>
        <w:pStyle w:val="a0"/>
      </w:pPr>
      <w:bookmarkStart w:id="27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7C5568" w:rsidRPr="00684AD8">
        <w:rPr>
          <w:cs/>
        </w:rPr>
        <w:t>แผนที่ตั้ง</w:t>
      </w:r>
      <w:bookmarkEnd w:id="27"/>
      <w:r w:rsidR="00684AD8" w:rsidRPr="00684AD8">
        <w:rPr>
          <w:cs/>
        </w:rPr>
        <w:t>บริษัท สยาม เด็นโซ่ แมนูแฟคเจอริ่ง จำกัด</w:t>
      </w:r>
    </w:p>
    <w:p w:rsidR="00CE31FF" w:rsidRPr="000D1189" w:rsidRDefault="00FE57C0" w:rsidP="000D1189">
      <w:pPr>
        <w:spacing w:line="240" w:lineRule="auto"/>
        <w:ind w:firstLine="720"/>
        <w:jc w:val="left"/>
      </w:pPr>
      <w:r w:rsidRPr="00FE57C0">
        <w:rPr>
          <w:cs/>
        </w:rPr>
        <w:lastRenderedPageBreak/>
        <w:t xml:space="preserve">โดยผู้ปฏิบัติงานสหกิจศึกษาได้เข้าไปช่วยงานในบริษัท สยาม เด็นโซ่ แมนูแฟคเจอริ่ง จำกัด ในส่วนงานของส่วนงาน </w:t>
      </w:r>
      <w:r w:rsidRPr="00FE57C0">
        <w:t xml:space="preserve">Human Resource Information System (HRIS) </w:t>
      </w:r>
      <w:r w:rsidRPr="00FE57C0">
        <w:rPr>
          <w:cs/>
        </w:rPr>
        <w:t>ซึ่งแผนกนี้จะทำหน้าที่เกี่ยวข้องกับการดูแล และจัดการกับข้อมูลของพนักงานทั้งหมดในองค์กร และด้วยข้อมูลที่มีจำนวนมากนั้น และยากในการจัดการข้อมูลองค์กรจึงจำเป็นต้องมีการนำเทคโนโลยีเข้ามาเพื่อช่วยอำนวยความสะดวกต่อการทำงาน และเพิ่มประสิทธิ์ภาพในการทำงาน โดยจะแสดงตามแผนผังองค์กรจะเป็นดังภาพที่ 1</w:t>
      </w:r>
      <w:r w:rsidRPr="00FE57C0">
        <w:rPr>
          <w:rFonts w:hint="cs"/>
          <w:cs/>
        </w:rPr>
        <w:t>-3</w:t>
      </w:r>
    </w:p>
    <w:p w:rsidR="007C5568" w:rsidRPr="007E1467" w:rsidRDefault="000D1189" w:rsidP="00991A87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71E2846C" wp14:editId="19FF1C65">
            <wp:extent cx="5248275" cy="679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68" w:rsidRDefault="00962A40" w:rsidP="003E33E6">
      <w:pPr>
        <w:pStyle w:val="a0"/>
      </w:pPr>
      <w:bookmarkStart w:id="28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F312EF">
        <w:rPr>
          <w:cs/>
        </w:rPr>
        <w:t xml:space="preserve">โครงสร้างการบริหารของบริษัท สยาม เด็นโซ่ แมนูแฟคเจอริ่ง </w:t>
      </w:r>
      <w:bookmarkEnd w:id="28"/>
    </w:p>
    <w:p w:rsidR="003E33E6" w:rsidRPr="007E1467" w:rsidRDefault="003E33E6" w:rsidP="00F312EF">
      <w:pPr>
        <w:pStyle w:val="a0"/>
      </w:pPr>
    </w:p>
    <w:p w:rsidR="00610427" w:rsidRDefault="007C5568" w:rsidP="00610427">
      <w:pPr>
        <w:pStyle w:val="Heading3"/>
      </w:pPr>
      <w:bookmarkStart w:id="29" w:name="_Toc409752696"/>
      <w:bookmarkStart w:id="30" w:name="_Toc409753108"/>
      <w:bookmarkStart w:id="31" w:name="_Toc416273301"/>
      <w:bookmarkStart w:id="32" w:name="_Toc416341099"/>
      <w:bookmarkStart w:id="33" w:name="_Toc420265796"/>
      <w:bookmarkStart w:id="34" w:name="_Toc420387289"/>
      <w:bookmarkStart w:id="35" w:name="_Toc420485885"/>
      <w:bookmarkStart w:id="36" w:name="_Toc420525042"/>
      <w:bookmarkStart w:id="37" w:name="_Toc420734852"/>
      <w:bookmarkStart w:id="38" w:name="_Toc420739345"/>
      <w:bookmarkStart w:id="39" w:name="_Toc54835763"/>
      <w:bookmarkStart w:id="40" w:name="_Toc453667459"/>
      <w:bookmarkStart w:id="41" w:name="_Toc453683018"/>
      <w:bookmarkStart w:id="42" w:name="_Toc453683430"/>
      <w:bookmarkStart w:id="43" w:name="_Toc453683690"/>
      <w:bookmarkStart w:id="44" w:name="_Toc487543078"/>
      <w:r w:rsidRPr="007E1467">
        <w:rPr>
          <w:cs/>
        </w:rPr>
        <w:lastRenderedPageBreak/>
        <w:t>ผลิตภัณฑ์ ผลิตผล หรือการให้บริการของ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="00610427">
        <w:rPr>
          <w:cs/>
        </w:rPr>
        <w:t>บริษัท สยาม เด็นโซ่ แมนูแฟคเจอริ่ง</w:t>
      </w:r>
      <w:bookmarkEnd w:id="39"/>
      <w:r w:rsidR="00610427">
        <w:rPr>
          <w:cs/>
        </w:rPr>
        <w:t xml:space="preserve"> </w:t>
      </w:r>
    </w:p>
    <w:bookmarkEnd w:id="40"/>
    <w:bookmarkEnd w:id="41"/>
    <w:bookmarkEnd w:id="42"/>
    <w:bookmarkEnd w:id="43"/>
    <w:bookmarkEnd w:id="44"/>
    <w:p w:rsidR="0076312D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บริษัท สยาม เด็นโซ่ แมนูแฟคเจอริ่ง จำกัด เป็นหนึ่งในบริษัทผู้ผลิตระบบคอมมอนเรล (</w:t>
      </w:r>
      <w:r w:rsidRPr="00674AE7">
        <w:t xml:space="preserve">Common Rail System) </w:t>
      </w:r>
      <w:r w:rsidRPr="00674AE7"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 w:rsidRPr="00674AE7">
        <w:t xml:space="preserve">Gasoline Injector) </w:t>
      </w:r>
      <w:r w:rsidRPr="00674AE7">
        <w:rPr>
          <w:cs/>
        </w:rPr>
        <w:t>ซึ่งเป็นฐานการผลิตลำดับที่ 3 ของกลุ่มเด็นโซ่ทั่วโลก และเป็นผู้ผลิตรายแรกของประเทศไทย สิ่งที่บริษัทภาคภูมิใจคือการได้รับความเชื่อถือจากบริษัท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C09E3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ความมุ่งหวังของบริษัท คือการที่จะให้ประเทศไทยเป็นฐานการผลิตรถบรรทุกเพื่อการพาณิชย์ หรือรถกระบะ เพื่อส่งออกไปยัง</w:t>
      </w:r>
      <w:r w:rsidR="00674AE7" w:rsidRPr="00674AE7">
        <w:rPr>
          <w:cs/>
        </w:rPr>
        <w:t xml:space="preserve"> 50 ประเทศทั่วโลก โดยได้เพิ่มกำ</w:t>
      </w:r>
      <w:r w:rsidRPr="00674AE7">
        <w:rPr>
          <w:cs/>
        </w:rPr>
        <w:t>ลังการผลิต และการลงทุน</w:t>
      </w:r>
      <w:r w:rsidR="00674AE7" w:rsidRPr="00674AE7">
        <w:rPr>
          <w:cs/>
        </w:rPr>
        <w:t>สำ</w:t>
      </w:r>
      <w:r w:rsidRPr="00674AE7">
        <w:rPr>
          <w:cs/>
        </w:rPr>
        <w:t xml:space="preserve">หรับผลิตภัณฑ์ใหม่ในนาม </w:t>
      </w:r>
      <w:r w:rsidRPr="00674AE7">
        <w:t xml:space="preserve">GDP (Gasoline Direct Injection Pump) </w:t>
      </w:r>
      <w:r w:rsidRPr="00674AE7">
        <w:rPr>
          <w:cs/>
        </w:rPr>
        <w:t>และยังมุ่งหวังเพื่อสร้าง</w:t>
      </w:r>
      <w:r w:rsidR="00674AE7" w:rsidRPr="00674AE7">
        <w:rPr>
          <w:cs/>
        </w:rPr>
        <w:t>ความแข็งแกร่งสำ</w:t>
      </w:r>
      <w:r w:rsidRPr="00674AE7">
        <w:rPr>
          <w:cs/>
        </w:rPr>
        <w:t xml:space="preserve">หรับสายการผลิตแบบ </w:t>
      </w:r>
      <w:r w:rsidRPr="00674AE7">
        <w:t>High</w:t>
      </w:r>
      <w:r w:rsidRPr="00674AE7">
        <w:rPr>
          <w:rFonts w:hint="cs"/>
          <w:cs/>
        </w:rPr>
        <w:t xml:space="preserve"> </w:t>
      </w:r>
      <w:r w:rsidRPr="00674AE7">
        <w:t xml:space="preserve">Precision </w:t>
      </w:r>
      <w:r w:rsidRPr="00674AE7">
        <w:rPr>
          <w:cs/>
        </w:rPr>
        <w:t xml:space="preserve">เพื่อให้ธุรกิจของ </w:t>
      </w:r>
      <w:r w:rsidRPr="00674AE7">
        <w:t xml:space="preserve">SDM </w:t>
      </w:r>
      <w:r w:rsidRPr="00674AE7">
        <w:rPr>
          <w:cs/>
        </w:rPr>
        <w:t>เติบโตอย่างยั่งยืน</w:t>
      </w:r>
      <w:r w:rsidR="00674AE7" w:rsidRPr="00674AE7">
        <w:rPr>
          <w:cs/>
        </w:rPr>
        <w:t>ตามวิสัยทัศน์ที่ตั้งไว้ ตำ</w:t>
      </w:r>
      <w:r w:rsidRPr="00674AE7">
        <w:rPr>
          <w:cs/>
        </w:rPr>
        <w:t>แหน่งงานและลักษณะงานที่ได้รับมอบหมาย</w:t>
      </w:r>
    </w:p>
    <w:p w:rsidR="001C2674" w:rsidRPr="007E1467" w:rsidRDefault="001C2674" w:rsidP="00991A87">
      <w:pPr>
        <w:pStyle w:val="Heading3"/>
      </w:pPr>
      <w:bookmarkStart w:id="45" w:name="_Toc409387116"/>
      <w:bookmarkStart w:id="46" w:name="_Toc410779696"/>
      <w:bookmarkStart w:id="47" w:name="_Toc413338020"/>
      <w:bookmarkStart w:id="48" w:name="_Toc420387290"/>
      <w:bookmarkStart w:id="49" w:name="_Toc420485886"/>
      <w:bookmarkStart w:id="50" w:name="_Toc420525043"/>
      <w:bookmarkStart w:id="51" w:name="_Toc420734853"/>
      <w:bookmarkStart w:id="52" w:name="_Toc420739346"/>
      <w:bookmarkStart w:id="53" w:name="_Toc453667460"/>
      <w:bookmarkStart w:id="54" w:name="_Toc453683019"/>
      <w:bookmarkStart w:id="55" w:name="_Toc453683431"/>
      <w:bookmarkStart w:id="56" w:name="_Toc453683691"/>
      <w:bookmarkStart w:id="57" w:name="_Toc487543079"/>
      <w:bookmarkStart w:id="58" w:name="_Toc54835764"/>
      <w:r w:rsidRPr="007E1467">
        <w:rPr>
          <w:cs/>
        </w:rPr>
        <w:t>ตำแหน่งงานและลักษณะงานที่ได้รับมอบหมาย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1C2674" w:rsidRDefault="00D211D6" w:rsidP="00FA418B">
      <w:pPr>
        <w:spacing w:after="0" w:line="240" w:lineRule="auto"/>
        <w:ind w:firstLine="720"/>
      </w:pPr>
      <w:r w:rsidRPr="00D211D6">
        <w:rPr>
          <w:cs/>
        </w:rPr>
        <w:t xml:space="preserve">ตำแหน่งงานที่ผู้ปฏิบัติงานสหกิจศึกษาได้ฝึกสหกิจ คือ </w:t>
      </w:r>
      <w:r w:rsidR="0093604E">
        <w:rPr>
          <w:cs/>
        </w:rPr>
        <w:t>ตำแหนงนักพัฒนาซอฟตแวร (</w:t>
      </w:r>
      <w:r w:rsidR="0093604E">
        <w:t>Programmer)</w:t>
      </w:r>
      <w:r w:rsidRPr="00D211D6">
        <w:t xml:space="preserve"> </w:t>
      </w:r>
      <w:r w:rsidR="004114C1">
        <w:rPr>
          <w:rFonts w:hint="cs"/>
          <w:cs/>
        </w:rPr>
        <w:t>โดย</w:t>
      </w:r>
      <w:r w:rsidR="004114C1" w:rsidRPr="004114C1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="004114C1" w:rsidRPr="004114C1">
        <w:rPr>
          <w:rFonts w:hint="cs"/>
          <w:cs/>
        </w:rPr>
        <w:t>ำ</w:t>
      </w:r>
      <w:r w:rsidR="004114C1" w:rsidRPr="004114C1">
        <w:rPr>
          <w:cs/>
        </w:rPr>
        <w:t xml:space="preserve">งานอยู่ในทีมของส่วนงาน </w:t>
      </w:r>
      <w:r w:rsidR="004114C1" w:rsidRPr="004114C1">
        <w:t xml:space="preserve">Human Resource Information System (HRIS) </w:t>
      </w:r>
      <w:r w:rsidR="004114C1" w:rsidRPr="004114C1">
        <w:rPr>
          <w:cs/>
        </w:rPr>
        <w:t xml:space="preserve"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</w:t>
      </w:r>
      <w:r w:rsidRPr="00D211D6">
        <w:rPr>
          <w:cs/>
        </w:rPr>
        <w:t xml:space="preserve">ซึ่งจะได้รับมอบหมายให้รับผิดชอบงานตั้งแต่กระบวนการรับความต้องการจากผู้ใช้ โดยการเก็บความต้องการจาก </w:t>
      </w:r>
      <w:r w:rsidRPr="00D211D6">
        <w:t xml:space="preserve">Product owner </w:t>
      </w:r>
      <w:r w:rsidRPr="00D211D6">
        <w:rPr>
          <w:cs/>
        </w:rPr>
        <w:t>และผู้ที่เกี่ยวข้องกับระบบที่ต้องการให้พัฒนา โดยมีการเข้ารวมการประชุมกับผู้ใช้ และผู้ที่เกี่ยวข้องกับระบบพร้อมเก็บความต้องการให้ได้มากที่สุดพื่อให้ได้มาซึ่งการท างานของระบบที่ตรงตามความต้องการของผู้ใช้ โดยการวิเคราะห์ จากนั้นจะเป็นการจัดทำการออกแบบแผนภาพต่าง ๆ (</w:t>
      </w:r>
      <w:r w:rsidR="009960F7">
        <w:t>D</w:t>
      </w:r>
      <w:r w:rsidRPr="00D211D6">
        <w:t xml:space="preserve">iagram design) </w:t>
      </w:r>
      <w:r w:rsidRPr="00D211D6">
        <w:rPr>
          <w:cs/>
        </w:rPr>
        <w:t xml:space="preserve">อีกทั้งยังมีการนำแผนภาพความคิดมาช่วยเสริมการวิเคราะห์เพื่อให้การวิเคราะห์ระบบเป็นไปอย่างครอบคลุมที่สุด จากนั้นผู้ปฏิบัติงานสหกิจศึกษาจะนำความต้องการที่ได้วิเคราะห์ไว้นั้นมาออกแบบหน้าจอแสดงผลในรูปแบบของ </w:t>
      </w:r>
      <w:r w:rsidRPr="00D211D6">
        <w:t xml:space="preserve">UX (User Experience) </w:t>
      </w:r>
      <w:r w:rsidRPr="00D211D6">
        <w:rPr>
          <w:cs/>
        </w:rPr>
        <w:t xml:space="preserve">และ </w:t>
      </w:r>
      <w:r w:rsidRPr="00D211D6">
        <w:t xml:space="preserve">UI (User Interface) </w:t>
      </w:r>
      <w:r w:rsidRPr="00D211D6">
        <w:rPr>
          <w:cs/>
        </w:rPr>
        <w:t>ของระบบที่ได้รับผิดชอบ พร้อมทั้งยังจัดทำการออกแบบเอกสารยืนยันความต้องการ และเอกสารแผนภาพกระบวนการทำงานของระบบอีกด้วย นอกจากนั้นผู้ปฏิบัติงานสหกิจศึกษายังได้เป็นนักทดสอบ (</w:t>
      </w:r>
      <w:r w:rsidRPr="00D211D6">
        <w:t xml:space="preserve">Tester) </w:t>
      </w:r>
      <w:r w:rsidRPr="00D211D6">
        <w:rPr>
          <w:cs/>
        </w:rPr>
        <w:t>ระบบฐานข้อมูลพนักงาน (</w:t>
      </w:r>
      <w:r w:rsidRPr="00D211D6">
        <w:t xml:space="preserve">Database Centralization Master System : DBMC)  </w:t>
      </w:r>
      <w:r w:rsidRPr="00D211D6">
        <w:rPr>
          <w:cs/>
        </w:rPr>
        <w:t>โดยจะมีการจัดทำเอกสารการทดสอบ เอกสารสรุปผลการทดสอบ และเอกสารติดตามการแก้ไขเพื่อพัฒนา และปรับปรุงระบบให้สามารถใช้</w:t>
      </w:r>
      <w:r w:rsidR="006A5C74">
        <w:rPr>
          <w:cs/>
        </w:rPr>
        <w:t>งาน และมีประสิทธิภาพมากยิ่งขึ้น</w:t>
      </w:r>
    </w:p>
    <w:p w:rsidR="006A5C74" w:rsidRDefault="006A5C74" w:rsidP="006A5C74">
      <w:pPr>
        <w:spacing w:after="0" w:line="240" w:lineRule="auto"/>
        <w:ind w:firstLine="720"/>
      </w:pPr>
    </w:p>
    <w:p w:rsidR="004114C1" w:rsidRPr="007E1467" w:rsidRDefault="004114C1" w:rsidP="006A5C74">
      <w:pPr>
        <w:spacing w:after="0" w:line="240" w:lineRule="auto"/>
        <w:ind w:firstLine="720"/>
      </w:pPr>
    </w:p>
    <w:p w:rsidR="001C2674" w:rsidRPr="007E1467" w:rsidRDefault="00476DB7" w:rsidP="00991A87">
      <w:pPr>
        <w:pStyle w:val="Heading3"/>
      </w:pPr>
      <w:bookmarkStart w:id="59" w:name="_Toc409387117"/>
      <w:bookmarkStart w:id="60" w:name="_Toc410779697"/>
      <w:bookmarkStart w:id="61" w:name="_Toc413338021"/>
      <w:bookmarkStart w:id="62" w:name="_Toc420387291"/>
      <w:bookmarkStart w:id="63" w:name="_Toc420485887"/>
      <w:bookmarkStart w:id="64" w:name="_Toc420525044"/>
      <w:bookmarkStart w:id="65" w:name="_Toc420734854"/>
      <w:bookmarkStart w:id="66" w:name="_Toc420739347"/>
      <w:bookmarkStart w:id="67" w:name="_Toc453667461"/>
      <w:bookmarkStart w:id="68" w:name="_Toc453683020"/>
      <w:bookmarkStart w:id="69" w:name="_Toc453683432"/>
      <w:bookmarkStart w:id="70" w:name="_Toc453683692"/>
      <w:bookmarkStart w:id="71" w:name="_Toc487543080"/>
      <w:bookmarkStart w:id="72" w:name="_Toc54835765"/>
      <w:r w:rsidRPr="007E1467">
        <w:rPr>
          <w:cs/>
        </w:rPr>
        <w:t>ข้อ</w:t>
      </w:r>
      <w:r w:rsidR="001C2674" w:rsidRPr="007E1467">
        <w:rPr>
          <w:cs/>
        </w:rPr>
        <w:t>มูลพนักงานที่ปรึกษา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C95268" w:rsidRPr="00C95268" w:rsidDel="006528CB" w:rsidRDefault="004114C1" w:rsidP="004114C1">
      <w:pPr>
        <w:spacing w:after="0" w:line="240" w:lineRule="auto"/>
        <w:ind w:firstLine="720"/>
        <w:rPr>
          <w:cs/>
        </w:rPr>
      </w:pPr>
      <w:r w:rsidRPr="00C95268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Pr="00C95268">
        <w:rPr>
          <w:rFonts w:hint="cs"/>
          <w:cs/>
        </w:rPr>
        <w:t>ำ</w:t>
      </w:r>
      <w:r w:rsidRPr="00C95268">
        <w:rPr>
          <w:cs/>
        </w:rPr>
        <w:t xml:space="preserve">งานอยู่ในทีมของส่วนงาน </w:t>
      </w:r>
      <w:r w:rsidRPr="00C95268">
        <w:t xml:space="preserve">Human Resource Information System (HRIS) </w:t>
      </w:r>
      <w:r w:rsidRPr="00C95268">
        <w:rPr>
          <w:cs/>
        </w:rPr>
        <w:t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โดยพี่ที่ปรึกษาของผู้ปฏิบัติงานสหกิจศึกษา คือ</w:t>
      </w:r>
      <w:r w:rsidRPr="00C95268">
        <w:rPr>
          <w:rFonts w:hint="cs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693"/>
        <w:gridCol w:w="1129"/>
      </w:tblGrid>
      <w:tr w:rsidR="00C95268" w:rsidRPr="003C445D" w:rsidTr="00716322">
        <w:trPr>
          <w:gridAfter w:val="1"/>
          <w:wAfter w:w="1129" w:type="dxa"/>
          <w:trHeight w:val="426"/>
        </w:trPr>
        <w:tc>
          <w:tcPr>
            <w:tcW w:w="1843" w:type="dxa"/>
          </w:tcPr>
          <w:p w:rsidR="00C95268" w:rsidRPr="00326368" w:rsidRDefault="00C95268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26368">
              <w:rPr>
                <w:rStyle w:val="fontstyle01"/>
                <w:rFonts w:hint="cs"/>
                <w:sz w:val="32"/>
                <w:szCs w:val="32"/>
                <w:cs/>
              </w:rPr>
              <w:t xml:space="preserve">ชื่อ </w:t>
            </w:r>
            <w:r w:rsidRPr="00326368">
              <w:rPr>
                <w:rStyle w:val="fontstyle01"/>
                <w:sz w:val="32"/>
                <w:szCs w:val="32"/>
                <w:cs/>
              </w:rPr>
              <w:t>–</w:t>
            </w:r>
            <w:r>
              <w:rPr>
                <w:rStyle w:val="fontstyle01"/>
                <w:rFonts w:hint="cs"/>
                <w:sz w:val="32"/>
                <w:szCs w:val="32"/>
                <w:cs/>
              </w:rPr>
              <w:t xml:space="preserve"> สกุล</w:t>
            </w:r>
            <w:r w:rsidRPr="00326368">
              <w:rPr>
                <w:rStyle w:val="fontstyle01"/>
                <w:sz w:val="32"/>
                <w:szCs w:val="32"/>
                <w:cs/>
              </w:rPr>
              <w:tab/>
            </w:r>
          </w:p>
        </w:tc>
        <w:tc>
          <w:tcPr>
            <w:tcW w:w="2693" w:type="dxa"/>
          </w:tcPr>
          <w:p w:rsidR="00C95268" w:rsidRPr="003C445D" w:rsidRDefault="00C95268" w:rsidP="00716322">
            <w:r>
              <w:t>:</w:t>
            </w:r>
            <w:r w:rsidRPr="003C445D">
              <w:t xml:space="preserve"> </w:t>
            </w:r>
            <w:r w:rsidRPr="00326368">
              <w:rPr>
                <w:cs/>
              </w:rPr>
              <w:t>นางสาวกัณฑิมา หัตถารักษ</w:t>
            </w:r>
            <w:r>
              <w:rPr>
                <w:rFonts w:hint="cs"/>
                <w:cs/>
              </w:rPr>
              <w:t>์</w:t>
            </w:r>
          </w:p>
        </w:tc>
      </w:tr>
      <w:tr w:rsidR="00C95268" w:rsidTr="00716322">
        <w:trPr>
          <w:trHeight w:val="336"/>
        </w:trPr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2" w:type="dxa"/>
            <w:gridSpan w:val="2"/>
          </w:tcPr>
          <w:p w:rsidR="00C95268" w:rsidRDefault="00C95268" w:rsidP="00716322">
            <w:r>
              <w:t xml:space="preserve">: </w:t>
            </w:r>
            <w:r w:rsidRPr="00F900E7">
              <w:t>Senior Staff</w:t>
            </w:r>
          </w:p>
        </w:tc>
      </w:tr>
      <w:tr w:rsidR="00C95268" w:rsidRPr="003C445D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F900E7">
              <w:rPr>
                <w:rStyle w:val="fontstyle01"/>
                <w:sz w:val="32"/>
                <w:szCs w:val="32"/>
                <w:cs/>
              </w:rPr>
              <w:t>หมายเลขโทรศัพ</w:t>
            </w: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ท์</w:t>
            </w:r>
          </w:p>
        </w:tc>
        <w:tc>
          <w:tcPr>
            <w:tcW w:w="3822" w:type="dxa"/>
            <w:gridSpan w:val="2"/>
          </w:tcPr>
          <w:p w:rsidR="00C95268" w:rsidRPr="003C445D" w:rsidRDefault="00C95268" w:rsidP="00716322">
            <w:r>
              <w:t xml:space="preserve">: </w:t>
            </w:r>
            <w:r w:rsidRPr="00313DB3">
              <w:rPr>
                <w:rFonts w:eastAsia="Times New Roman"/>
                <w:color w:val="000000"/>
                <w:cs/>
              </w:rPr>
              <w:t>087-6109966</w:t>
            </w:r>
          </w:p>
        </w:tc>
      </w:tr>
      <w:tr w:rsidR="00C95268" w:rsidRPr="00F900E7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3822" w:type="dxa"/>
            <w:gridSpan w:val="2"/>
          </w:tcPr>
          <w:p w:rsidR="00C95268" w:rsidRPr="00F900E7" w:rsidRDefault="00C95268" w:rsidP="00716322">
            <w:r w:rsidRPr="00F900E7">
              <w:t xml:space="preserve">: </w:t>
            </w:r>
            <w:r w:rsidRPr="00F900E7">
              <w:rPr>
                <w:rFonts w:eastAsia="Times New Roman"/>
                <w:color w:val="000000"/>
              </w:rPr>
              <w:t>kantima_h@sdm.denso.co.th</w:t>
            </w:r>
          </w:p>
        </w:tc>
      </w:tr>
    </w:tbl>
    <w:p w:rsidR="001C2674" w:rsidRPr="007E1467" w:rsidRDefault="001C2674" w:rsidP="00991A87">
      <w:pPr>
        <w:pStyle w:val="Heading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bookmarkStart w:id="86" w:name="_Toc54835766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94469F" w:rsidRPr="00F900E7" w:rsidRDefault="0094469F" w:rsidP="0094469F">
      <w:pPr>
        <w:spacing w:before="0" w:after="0" w:line="240" w:lineRule="auto"/>
        <w:ind w:firstLine="720"/>
        <w:rPr>
          <w:color w:val="000000" w:themeColor="text1"/>
          <w:cs/>
        </w:rPr>
      </w:pPr>
      <w:r w:rsidRPr="00F900E7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F900E7">
        <w:rPr>
          <w:color w:val="000000" w:themeColor="text1"/>
        </w:rPr>
        <w:t>1</w:t>
      </w:r>
      <w:r w:rsidRPr="00F900E7">
        <w:rPr>
          <w:color w:val="000000" w:themeColor="text1"/>
          <w:cs/>
        </w:rPr>
        <w:t xml:space="preserve"> ประจำปีการศึกษา </w:t>
      </w:r>
      <w:r w:rsidRPr="00F900E7">
        <w:rPr>
          <w:color w:val="000000" w:themeColor="text1"/>
        </w:rPr>
        <w:t>256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ระยะเวลานับต</w:t>
      </w:r>
      <w:r>
        <w:rPr>
          <w:color w:val="000000" w:themeColor="text1"/>
          <w:cs/>
        </w:rPr>
        <w:t>ั้งแต่ วันที่ 7 กรกฎาคม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ถึงวันที่ </w:t>
      </w:r>
      <w:r>
        <w:rPr>
          <w:rFonts w:hint="cs"/>
          <w:color w:val="000000" w:themeColor="text1"/>
          <w:cs/>
        </w:rPr>
        <w:t>30</w:t>
      </w:r>
      <w:r>
        <w:rPr>
          <w:color w:val="000000" w:themeColor="text1"/>
          <w:cs/>
        </w:rPr>
        <w:t xml:space="preserve"> ตุลาคม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1C2674" w:rsidRPr="007E1467" w:rsidRDefault="003F54BB" w:rsidP="00991A87">
      <w:pPr>
        <w:pStyle w:val="Heading2"/>
      </w:pPr>
      <w:bookmarkStart w:id="87" w:name="_Toc420265805"/>
      <w:bookmarkStart w:id="88" w:name="_Toc54835767"/>
      <w:r w:rsidRPr="007E1467">
        <w:rPr>
          <w:cs/>
        </w:rPr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87"/>
      <w:bookmarkEnd w:id="88"/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 xml:space="preserve"> ความเป็นอยู่ของมนุษย์ในปัจจุบัน เทคโนโลยีได้เข้ามามีบทบาทในชีวิต จนเปรียบเสมือนเป็นปัจจัยที่ 5 ของมนุษย์ อีกทั้งยังก่อให้เกิดความเปลี่ยนแปลงอย่างมาก ไม่ว่าจะเป็นด้านการใช้ชีวิตประจำวัน ซึ่งการนำเทคโนโลยีเข้ามามีบทบาทในองค์กรก็เพื่อความได้เปรียบในเชิงธุรกิจ นอกจากนั้นเทคโนโลยียังอำนวยความสะดวก ทำให้การทำงานภายในองค์กรเป็นไปอย่างมีระบบ และลดการใช้ทรัพยากรบางอย่างอีกด้วย</w:t>
      </w:r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>เนื่องจากในปัจจุบันการทำงานในแผนกวิศวกรรมการผลิต (</w:t>
      </w:r>
      <w:r w:rsidRPr="00585DB0">
        <w:t xml:space="preserve">Production Engisneering : PE) </w:t>
      </w:r>
      <w:r w:rsidRPr="00585DB0">
        <w:rPr>
          <w:cs/>
        </w:rPr>
        <w:t>ของบริษัท สยาม เด็นโซ่ แมนูแฟคเจอริ่ง จำกัด ในการจัดทำเอกสารเกี่ยวกับเอกสารการผลิตล้วนแล้วแต่เป็นการทำงานที่ต้องใช้กระดาษ ซึ่งส่งผลให้องค์กรเกิดการใช้ทรัพยากรกระดาษอย่างสิ้นเปลือง โดยอาจทำให้องค์กรมีค่าใช้จ่ายในการทำงานที่สูง อีกทั้งองค์กรยังเน้นการทำงานด้วยมือ (</w:t>
      </w:r>
      <w:r w:rsidRPr="00585DB0">
        <w:t xml:space="preserve">Manual) </w:t>
      </w:r>
      <w:r w:rsidRPr="00585DB0">
        <w:rPr>
          <w:cs/>
        </w:rPr>
        <w:t xml:space="preserve">ซึ่งแน่นอนว่าระบบการทำงานขององค์กรนั้นจะต้องซับซ้อน และเป็นการทำงานที่ยุ่งยาก  </w:t>
      </w:r>
      <w:r w:rsidRPr="00585DB0">
        <w:rPr>
          <w:cs/>
        </w:rPr>
        <w:lastRenderedPageBreak/>
        <w:t xml:space="preserve">ส่งผลทำให้เกิดความไม่สะดวกสบายต่อการทำงานของพนักงานในแผนก ในการทำงานบางครั้งพนักงานยังพบเจอปัญหาต่าง ๆ ดังนั้นองค์กรได้เห็นความสำคัญของปัญหาจึงได้มีการจัดตั้งส่วนงาน </w:t>
      </w:r>
      <w:r w:rsidRPr="00585DB0">
        <w:t xml:space="preserve">Human Resurce Information System (HRIS) </w:t>
      </w:r>
      <w:r w:rsidRPr="00585DB0">
        <w:rPr>
          <w:cs/>
        </w:rPr>
        <w:t>เพื่อพัฒนาระบบสารสนเทศที่ใช้ภายในองค์กรให้มีการทำงานที่สะดวกสบายมากยิ่งขึ้น โดยจะเน้นไปที่การพัฒนาระบบเพื่ออำนวยความสะดวกให้แก่แผนกวิศวกรรมการผลิต (</w:t>
      </w:r>
      <w:r w:rsidRPr="00585DB0">
        <w:t>Production Engisneering : PE)</w:t>
      </w:r>
    </w:p>
    <w:p w:rsidR="00857C79" w:rsidRPr="00585DB0" w:rsidRDefault="00585DB0" w:rsidP="00FA418B">
      <w:pPr>
        <w:spacing w:after="0" w:line="240" w:lineRule="auto"/>
        <w:ind w:firstLine="720"/>
      </w:pPr>
      <w:r w:rsidRPr="00585DB0">
        <w:rPr>
          <w:cs/>
        </w:rPr>
        <w:t>ผู้ปฏิบัติงานสหกิจศึกษาได้รับมอบหมายให้วิเคราะห์ระบบรายงานการเปลี่ยนแปลงกระบวนการทำงาน (</w:t>
      </w:r>
      <w:r w:rsidRPr="00585DB0">
        <w:t xml:space="preserve">Process Change Report : PCR)  </w:t>
      </w:r>
      <w:r w:rsidRPr="00585DB0">
        <w:rPr>
          <w:cs/>
        </w:rPr>
        <w:t>ของกระบวนการการทำงานของแผนกวิศวกรรมการผลิตภายในองค์กร โดยการทำงานแบบเดิมไม่ได้มีการนำเทคโนโลยี หรือระบบสารสนเทศเข้ามามีส่วนช่วยในการทำงาน จึงทำให้การทำงานมีความซับซ้อน และไม่เป็นระบบ ยากต่อการจัดการ อีกทั้งการทำงานแบบเดิมนั้นยังทำให้องค์กรสูญเสียทรัพยากรกระดาษจำนวนมาก ดังนั้นผู้ปฏิบัติงานสหกิจศึกษาจึงเข้ามามีส่วนร่วมในการจัดทำระบบระบบรายงานการเปลี่ยนแปลงกระบวนการทำงานเพื่อแก้ไขปัญหาที่กล่าวมาข้างต้น และเพื่อนำเทคโนโลยีมามีบทบาทต่อองค์กร</w:t>
      </w:r>
      <w:r w:rsidRPr="00585DB0">
        <w:rPr>
          <w:rFonts w:hint="cs"/>
          <w:cs/>
        </w:rPr>
        <w:t>ให้มากยิ่งขึ้น</w:t>
      </w:r>
    </w:p>
    <w:p w:rsidR="001C2674" w:rsidRPr="007E1467" w:rsidRDefault="001C2674" w:rsidP="00991A87">
      <w:pPr>
        <w:pStyle w:val="Heading2"/>
      </w:pPr>
      <w:bookmarkStart w:id="89" w:name="_Toc399842561"/>
      <w:bookmarkStart w:id="90" w:name="_Toc54835768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9"/>
      <w:bookmarkEnd w:id="90"/>
    </w:p>
    <w:p w:rsidR="00277D68" w:rsidRPr="007E1467" w:rsidRDefault="00277D68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เพิ่มประสิทธิ์ภาพในการทำงานได้ยิ่งขึ้น</w:t>
      </w:r>
    </w:p>
    <w:p w:rsidR="00857C79" w:rsidRPr="007E1467" w:rsidRDefault="00857C79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 w:rsidR="002248C7">
        <w:rPr>
          <w:rFonts w:cs="TH SarabunPSK" w:hint="cs"/>
          <w:szCs w:val="32"/>
          <w:cs/>
        </w:rPr>
        <w:t>ลดการใช้กระดาษที่เคยใช้ในการรายงานการเปลี่ยนการ</w:t>
      </w:r>
      <w:r w:rsidR="002248C7" w:rsidRPr="002248C7">
        <w:rPr>
          <w:rFonts w:cs="TH SarabunPSK" w:hint="cs"/>
          <w:szCs w:val="32"/>
          <w:cs/>
        </w:rPr>
        <w:t>บวนการทำงาน</w:t>
      </w:r>
    </w:p>
    <w:p w:rsidR="00857C79" w:rsidRPr="007E1467" w:rsidRDefault="00E102B1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</w:t>
      </w:r>
      <w:r w:rsidR="002C17C9" w:rsidRPr="007E1467">
        <w:rPr>
          <w:rFonts w:cs="TH SarabunPSK"/>
          <w:szCs w:val="32"/>
          <w:cs/>
        </w:rPr>
        <w:t>อ</w:t>
      </w:r>
      <w:r w:rsidR="002248C7">
        <w:rPr>
          <w:rFonts w:cs="TH SarabunPSK" w:hint="cs"/>
          <w:szCs w:val="32"/>
          <w:cs/>
        </w:rPr>
        <w:t>ลดความซับซ้อนในการจัดเก็บข้อมูลที่มีจำนวนมาก</w:t>
      </w:r>
    </w:p>
    <w:p w:rsidR="00857C79" w:rsidRPr="007E1467" w:rsidRDefault="002248C7" w:rsidP="007C6AF4">
      <w:pPr>
        <w:pStyle w:val="ListParagraph"/>
        <w:numPr>
          <w:ilvl w:val="3"/>
          <w:numId w:val="2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bookmarkStart w:id="91" w:name="_Toc420265807"/>
      <w:r>
        <w:rPr>
          <w:rFonts w:cs="TH SarabunPSK"/>
          <w:szCs w:val="32"/>
          <w:cs/>
        </w:rPr>
        <w:t>เพื่</w:t>
      </w:r>
      <w:r>
        <w:rPr>
          <w:rFonts w:cs="TH SarabunPSK" w:hint="cs"/>
          <w:szCs w:val="32"/>
          <w:cs/>
        </w:rPr>
        <w:t>อประหยัดว่าใช้จ่ายในการจัดซื้อทรัพยากรที่ใช้ในการรายงานการเปลี่ยนการบวนการทำงาน</w:t>
      </w:r>
    </w:p>
    <w:p w:rsidR="00FD6457" w:rsidRPr="007E1467" w:rsidRDefault="00FD6457" w:rsidP="00991A87">
      <w:pPr>
        <w:pStyle w:val="Heading2"/>
      </w:pPr>
      <w:bookmarkStart w:id="92" w:name="_Toc54835769"/>
      <w:r w:rsidRPr="007E1467">
        <w:rPr>
          <w:cs/>
        </w:rPr>
        <w:t>เครื่องมือที่ใช้ในการพัฒนา</w:t>
      </w:r>
      <w:bookmarkEnd w:id="92"/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ในการปฏิบัติงานสหกิจศึกษานั้น ทางองค์กรได้มีการจัดเตรียมเครื่องคอมพิวเตอร์ให้แก่ผู้ปฏิบัติงานสหกิจศึกษา โดยมีการบังคับใช้ซอฟต์แวร์ของทางองค์กรโดยเฉพาะ โดยมีรายละเอียดดังต่อไปนี้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phpMyAdmin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เป็นโปรแกรมขนาดเล็กที่ใช้ติดต่อกับ </w:t>
      </w:r>
      <w:r w:rsidRPr="00895BB1">
        <w:t xml:space="preserve">SQL Server </w:t>
      </w:r>
      <w:r w:rsidRPr="00895BB1">
        <w:rPr>
          <w:cs/>
        </w:rPr>
        <w:t xml:space="preserve">เพื่อบริหาร และจัดการฐานข้อมูล </w:t>
      </w:r>
      <w:r w:rsidRPr="00895BB1">
        <w:t xml:space="preserve">MySQL/MSSQL </w:t>
      </w:r>
      <w:r w:rsidRPr="00895BB1">
        <w:rPr>
          <w:cs/>
        </w:rPr>
        <w:t xml:space="preserve">ทั้งที่อยู่ใน </w:t>
      </w:r>
      <w:r w:rsidRPr="00895BB1">
        <w:t xml:space="preserve">Localhost </w:t>
      </w:r>
      <w:r w:rsidRPr="00895BB1">
        <w:rPr>
          <w:cs/>
        </w:rPr>
        <w:t xml:space="preserve">และ บน </w:t>
      </w:r>
      <w:r w:rsidRPr="00895BB1">
        <w:t xml:space="preserve">Web Hosting </w:t>
      </w:r>
      <w:r w:rsidRPr="00895BB1">
        <w:rPr>
          <w:cs/>
        </w:rPr>
        <w:t xml:space="preserve">สามารถ </w:t>
      </w:r>
      <w:r w:rsidRPr="00895BB1">
        <w:t xml:space="preserve">Create Table, Create View, Create Stored Procedure, Create Trigger, Create scheduled event, Run SQL queries </w:t>
      </w:r>
      <w:r w:rsidRPr="00895BB1">
        <w:rPr>
          <w:cs/>
        </w:rPr>
        <w:t>และอื่นๆ อีกมากมายใช้งานง่าย และสะดวก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lastRenderedPageBreak/>
        <w:t xml:space="preserve">ซึ่งผู้ปฏิบัติงานสหกิจศึกษาได้มีการนำ โปรแกรม </w:t>
      </w:r>
      <w:r w:rsidRPr="00895BB1">
        <w:t xml:space="preserve">HeidiSQL </w:t>
      </w:r>
      <w:r w:rsidRPr="00895BB1">
        <w:rPr>
          <w:cs/>
        </w:rPr>
        <w:t xml:space="preserve">มาช่วยในการจัดการฐานข้อมูล และเรียกดูเนื้อหาจากตาราง นอกจากงานทั่วไปแล้วนิสิตยังใช้ในการเรียกใช้คำสั่ง </w:t>
      </w:r>
      <w:r w:rsidRPr="00895BB1">
        <w:t xml:space="preserve">SQL </w:t>
      </w:r>
      <w:r w:rsidRPr="00895BB1">
        <w:rPr>
          <w:cs/>
        </w:rPr>
        <w:t>ด้วย ซึ่งจากข้อดีของโปรแกรมที่สามารถใช้งานได้ง่าย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 xml:space="preserve">Notepad++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 </w:t>
      </w:r>
      <w:r w:rsidRPr="00895BB1">
        <w:t xml:space="preserve">Notepad++ </w:t>
      </w:r>
      <w:r w:rsidRPr="00895BB1">
        <w:rPr>
          <w:cs/>
        </w:rPr>
        <w:t xml:space="preserve">เป็นโปรแกรมประเภท </w:t>
      </w:r>
      <w:r w:rsidRPr="00895BB1">
        <w:t xml:space="preserve">Text Editor </w:t>
      </w:r>
      <w:r w:rsidRPr="00895BB1">
        <w:rPr>
          <w:cs/>
        </w:rPr>
        <w:t xml:space="preserve">ซึ่งจะเป็นซอฟแวร์ประเภท </w:t>
      </w:r>
      <w:r w:rsidRPr="00895BB1">
        <w:t xml:space="preserve">Open Source </w:t>
      </w:r>
      <w:r w:rsidRPr="00895BB1">
        <w:rPr>
          <w:cs/>
        </w:rPr>
        <w:t xml:space="preserve">สามารถนำไปใช้งานได้ฟรี หรือจะนำ </w:t>
      </w:r>
      <w:r w:rsidRPr="00895BB1">
        <w:t xml:space="preserve">source code </w:t>
      </w:r>
      <w:r w:rsidRPr="00895BB1">
        <w:rPr>
          <w:cs/>
        </w:rPr>
        <w:t xml:space="preserve">ไปพัฒนาต่อ โปรแกรม </w:t>
      </w:r>
      <w:r w:rsidRPr="00895BB1">
        <w:t xml:space="preserve">Notepad++ </w:t>
      </w:r>
      <w:r w:rsidRPr="00895BB1">
        <w:rPr>
          <w:cs/>
        </w:rPr>
        <w:t xml:space="preserve">ยังเป็นโปรแกรมสำหรับการเปิด สร้าง และแก้ไข </w:t>
      </w:r>
      <w:r w:rsidRPr="00895BB1">
        <w:t xml:space="preserve">source code </w:t>
      </w:r>
      <w:r w:rsidRPr="00895BB1">
        <w:rPr>
          <w:cs/>
        </w:rPr>
        <w:t xml:space="preserve">สำหรับนักพัฒนาโปรแกรม โดย </w:t>
      </w:r>
      <w:r w:rsidRPr="00895BB1">
        <w:t xml:space="preserve">Notepad++ </w:t>
      </w:r>
      <w:r w:rsidRPr="00895BB1">
        <w:rPr>
          <w:cs/>
        </w:rPr>
        <w:t xml:space="preserve">ถูกสร้างขึ้นมาให้ใช้งานแทน </w:t>
      </w:r>
      <w:r w:rsidRPr="00895BB1">
        <w:t xml:space="preserve">Notepad </w:t>
      </w:r>
      <w:r w:rsidRPr="00895BB1">
        <w:rPr>
          <w:cs/>
        </w:rPr>
        <w:t xml:space="preserve">รองรับการทำงานบนระบบปฏิบัติการ </w:t>
      </w:r>
      <w:r w:rsidRPr="00895BB1">
        <w:t xml:space="preserve">MS Windows </w:t>
      </w:r>
      <w:r w:rsidRPr="00895BB1">
        <w:rPr>
          <w:cs/>
        </w:rPr>
        <w:t xml:space="preserve">โดยการใช้งานเป็นไปตาม </w:t>
      </w:r>
      <w:r w:rsidRPr="00895BB1">
        <w:t xml:space="preserve">GPL License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อีกทั้ง </w:t>
      </w:r>
      <w:r w:rsidRPr="00895BB1">
        <w:t xml:space="preserve">Notepad++ </w:t>
      </w:r>
      <w:r w:rsidRPr="00895BB1">
        <w:rPr>
          <w:cs/>
        </w:rPr>
        <w:t>ยังเป็นซอฟต์แวร์ที่ผู้ปฏิบัติงานสหกิจศึกษาคุ้นเคย จึงทำให้ผู้ปฎิบัติงานสหกิจเลือกใช้งานได้โดยไม่มีปัญหา หรือข้อผิดพลาด ซึ่งให้โปรแกรมมีความสามารถสูง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Word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เป็นเครื่องมือที่ผู้ใช้บริการทั่วโลกให้การยอมรับ อีกทั้งยังเป็นโปรแกรมประเภท </w:t>
      </w:r>
      <w:r w:rsidRPr="00895BB1">
        <w:t>word</w:t>
      </w:r>
    </w:p>
    <w:p w:rsidR="00895BB1" w:rsidRPr="00895BB1" w:rsidRDefault="00895BB1" w:rsidP="00895BB1">
      <w:pPr>
        <w:spacing w:line="240" w:lineRule="auto"/>
        <w:ind w:firstLine="720"/>
      </w:pPr>
      <w:proofErr w:type="gramStart"/>
      <w:r w:rsidRPr="00895BB1">
        <w:t>processor</w:t>
      </w:r>
      <w:proofErr w:type="gramEnd"/>
      <w:r w:rsidRPr="00895BB1">
        <w:t xml:space="preserve"> </w:t>
      </w:r>
      <w:r w:rsidRPr="00895BB1">
        <w:rPr>
          <w:cs/>
        </w:rPr>
        <w:t xml:space="preserve">ที่ใช้เหมาะสำหรับการพิมพ์รายงาน พิมพ์จดหมาย หรือจะใช้สำหรับแต่งนิยาย เป็นหนึ่งในโปรแกรม </w:t>
      </w:r>
      <w:r w:rsidRPr="00895BB1">
        <w:t xml:space="preserve">Microsoft Office </w:t>
      </w:r>
      <w:r w:rsidRPr="00895BB1">
        <w:rPr>
          <w:cs/>
        </w:rPr>
        <w:t xml:space="preserve">ซึ่งมีพัฒนาการอย่างต่อเนื่อง หลากหลายเวอร์ชัน แต่อย่างไรก็ตาม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โดยหลักการหากมีการศึกษา </w:t>
      </w:r>
      <w:r w:rsidRPr="00895BB1">
        <w:t xml:space="preserve">Microsoft Word </w:t>
      </w:r>
      <w:r w:rsidRPr="00895BB1">
        <w:rPr>
          <w:cs/>
        </w:rPr>
        <w:t>เวอร์ชันใดเวอร์ชันหนึ่ง ก็จะทำให้สามารถเรียนรู้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เวอร์ชันอื่น ๆ ได้โดยง่าย เพราะส่วนใหญ่เวอร์ชันใหม่ ๆ ก็จะการเปลี่ยนแปลงในลักษณะเพิ่มเติมเสีย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มากกว่าการลบออกไป มีการใช้งานอย่างแพร่หลาย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ผู้ปฏิบัติงานสหกิจศึกษาได้มีการนำ </w:t>
      </w:r>
      <w:r w:rsidRPr="00895BB1">
        <w:t xml:space="preserve">Microsoft Word </w:t>
      </w:r>
      <w:r w:rsidRPr="00895BB1">
        <w:rPr>
          <w:cs/>
        </w:rPr>
        <w:t xml:space="preserve">มาใช้ในการจัดทำเอกสารต่าง ๆ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ไม่ว่าจะเป็นเอกสารยืนยันความต้องการ เอกสารสรุปการประชุม เนื่องด้วย </w:t>
      </w:r>
      <w:r w:rsidRPr="00895BB1">
        <w:t xml:space="preserve">Microsoft Word </w:t>
      </w:r>
      <w:r w:rsidRPr="00895BB1">
        <w:rPr>
          <w:cs/>
        </w:rPr>
        <w:t>เป็น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ซอฟต์แวร์ที่ใช้งานง่าย และผู้ปฏิบัติงานสหกิจศึกษาถนัดจึงเลือกเครื่องมือนี้มาช่วยในการอำนวยความสะดวก</w:t>
      </w:r>
    </w:p>
    <w:p w:rsidR="00895BB1" w:rsidRPr="00895BB1" w:rsidRDefault="00895BB1" w:rsidP="00895BB1">
      <w:pPr>
        <w:spacing w:line="240" w:lineRule="auto"/>
        <w:ind w:firstLine="720"/>
      </w:pP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lastRenderedPageBreak/>
        <w:t>Microsoft Powerpoint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เป็นโปรแกรมที่ช่วยในการจัดทำสไลด์เพื่อนำไปเสนอ หรือฉายให้บุคคลทั่วไปได้ ซึ่งในปัจจุบัน โปรแกรม </w:t>
      </w:r>
      <w:r w:rsidRPr="00895BB1">
        <w:t xml:space="preserve">PowerPoint </w:t>
      </w:r>
      <w:r w:rsidRPr="00895BB1">
        <w:rPr>
          <w:cs/>
        </w:rPr>
        <w:t xml:space="preserve">ได้เข้ามามีบทบาทกับการนำเสนอเป็นอย่างมากไม่ว่าจะใช้นำเสนองาน การประชุมสัมมนา จุดเด่นของโปรแกรม </w:t>
      </w:r>
      <w:r w:rsidRPr="00895BB1">
        <w:t xml:space="preserve">PowerPoint </w:t>
      </w:r>
      <w:r w:rsidRPr="00895BB1">
        <w:rPr>
          <w:cs/>
        </w:rPr>
        <w:t xml:space="preserve">ก็คือสามารถสร้างงานที่จะนำเสนอได้อย่างง่ายดาย สามารถใส่ภาพ เสียง ตลอดจนภาพเคลื่อนไหวในลักษณะวิดีโอลงในสไลด์ จึงเป็นสื่อที่ นำเสนอข้อมูลได้แบบมัลติมีเดีย ท าให้งานน าเสนอด้วย โปรแกรม </w:t>
      </w:r>
      <w:r w:rsidRPr="00895BB1">
        <w:t xml:space="preserve">Microsoft PowerPoint </w:t>
      </w:r>
      <w:r w:rsidRPr="00895BB1">
        <w:rPr>
          <w:cs/>
        </w:rPr>
        <w:t>มีความน่าสนใจมากยิ่งขึ้น</w:t>
      </w:r>
    </w:p>
    <w:p w:rsidR="002C17C9" w:rsidRPr="007E1467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จากประโยชน์ของ </w:t>
      </w:r>
      <w:r w:rsidRPr="00895BB1">
        <w:t xml:space="preserve">Microsoft Powerpoint </w:t>
      </w:r>
      <w:r w:rsidRPr="00895BB1">
        <w:rPr>
          <w:cs/>
        </w:rPr>
        <w:t>นิสิตจึงนำเครื่องมือนี้มาช่วยในการจัดทำเอกสารเพื่อนำเสนอผู้ใช้งาน ด้วยตัวซอฟต์</w:t>
      </w:r>
      <w:r w:rsidR="000C26CB">
        <w:rPr>
          <w:cs/>
        </w:rPr>
        <w:t>แวร์ที่มีลูกเล่นมากมายหลายอย่าง</w:t>
      </w:r>
      <w:r w:rsidRPr="00895BB1">
        <w:rPr>
          <w:cs/>
        </w:rPr>
        <w:t>จึงทำให้ผู้ปฏิบัติงานสหกิจศึกษานำมาช่วยให้การนำเสนอมีลูกเล่น และสามารถเข้าใจได้ง่ายขึ้น</w:t>
      </w:r>
      <w:r w:rsidR="00AA215D" w:rsidRPr="00AA215D">
        <w:rPr>
          <w:color w:val="FF0000"/>
          <w:cs/>
        </w:rPr>
        <w:t xml:space="preserve"> </w:t>
      </w:r>
    </w:p>
    <w:p w:rsidR="00CF1698" w:rsidRPr="00CF1698" w:rsidRDefault="000F144E" w:rsidP="00CF1698">
      <w:pPr>
        <w:pStyle w:val="Heading2"/>
      </w:pPr>
      <w:bookmarkStart w:id="93" w:name="_Toc54835770"/>
      <w:r w:rsidRPr="007E1467">
        <w:rPr>
          <w:cs/>
        </w:rPr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91"/>
      <w:bookmarkEnd w:id="93"/>
    </w:p>
    <w:p w:rsidR="00E3733C" w:rsidRPr="00E3733C" w:rsidRDefault="00E3733C" w:rsidP="009D50A8">
      <w:pPr>
        <w:spacing w:line="240" w:lineRule="auto"/>
        <w:ind w:firstLine="720"/>
      </w:pPr>
      <w:r w:rsidRPr="00E3733C">
        <w:rPr>
          <w:cs/>
        </w:rPr>
        <w:t>สำหรับการปฏิบัติงานสหกิจศึกษานั้นผู้ปฏิบัติงานสหกิจศึกษาได้รับมอบหมายให้ทำ</w:t>
      </w:r>
      <w:r w:rsidR="0041281A">
        <w:rPr>
          <w:cs/>
        </w:rPr>
        <w:t xml:space="preserve">หน้าที่ในตำแหน่ง </w:t>
      </w:r>
      <w:r w:rsidR="009D50A8">
        <w:rPr>
          <w:cs/>
        </w:rPr>
        <w:t>ตําแหนงนักพัฒนาซอฟตแวร (</w:t>
      </w:r>
      <w:r w:rsidR="009D50A8">
        <w:t xml:space="preserve">Programmer) </w:t>
      </w:r>
      <w:r w:rsidR="0041281A">
        <w:rPr>
          <w:rFonts w:hint="cs"/>
          <w:cs/>
        </w:rPr>
        <w:t>โดยจะรับหน้าที่เป็นนักพัฒนา</w:t>
      </w:r>
      <w:r w:rsidR="009D50A8">
        <w:rPr>
          <w:cs/>
        </w:rPr>
        <w:t>ซอฟตแวร</w:t>
      </w:r>
      <w:r w:rsidR="0041281A">
        <w:rPr>
          <w:rFonts w:hint="cs"/>
          <w:cs/>
        </w:rPr>
        <w:t xml:space="preserve">ฝึกหัด </w:t>
      </w:r>
      <w:r w:rsidR="0041281A" w:rsidRPr="0041281A">
        <w:t xml:space="preserve">(Junior </w:t>
      </w:r>
      <w:r w:rsidR="0041281A" w:rsidRPr="00E3733C">
        <w:t xml:space="preserve">Programmer </w:t>
      </w:r>
      <w:r w:rsidR="0041281A">
        <w:t>:JP</w:t>
      </w:r>
      <w:r w:rsidR="0041281A" w:rsidRPr="0041281A">
        <w:t xml:space="preserve">) </w:t>
      </w:r>
      <w:r w:rsidR="0041281A">
        <w:rPr>
          <w:rFonts w:hint="cs"/>
          <w:cs/>
        </w:rPr>
        <w:t xml:space="preserve">และเป็นผู้ติดตามงานต่างๆตลอดทั้งโครงการ </w:t>
      </w:r>
      <w:r w:rsidR="0041281A">
        <w:rPr>
          <w:cs/>
        </w:rPr>
        <w:t>โดย</w:t>
      </w:r>
      <w:r w:rsidR="0041281A">
        <w:rPr>
          <w:rFonts w:hint="cs"/>
          <w:cs/>
        </w:rPr>
        <w:t>ระบบที่</w:t>
      </w:r>
      <w:r w:rsidR="0041281A">
        <w:rPr>
          <w:cs/>
        </w:rPr>
        <w:t>ผู้ปฎิบัติงานสหกิจศึกษาได้รับผิดชอบ</w:t>
      </w:r>
      <w:r w:rsidRPr="00E3733C">
        <w:rPr>
          <w:cs/>
        </w:rPr>
        <w:t>ขอบเขตงานที่ได้รับผิดชอบนั้นประกอบไปด้วย การรับความต้องการจากผู้ใช้ การเก็บรวบรวมความต้องการ</w:t>
      </w:r>
      <w:r w:rsidR="000A65F4">
        <w:rPr>
          <w:rFonts w:hint="cs"/>
          <w:cs/>
        </w:rPr>
        <w:t>ที่จะนำมานำเนิน</w:t>
      </w:r>
      <w:r w:rsidRPr="00E3733C">
        <w:rPr>
          <w:cs/>
        </w:rPr>
        <w:t>การวิเคราะห์</w:t>
      </w:r>
      <w:r w:rsidR="00A1000E">
        <w:rPr>
          <w:rFonts w:hint="cs"/>
          <w:cs/>
        </w:rPr>
        <w:t>ออกแบบเกี่ยวกับ</w:t>
      </w:r>
      <w:r w:rsidRPr="00E3733C">
        <w:rPr>
          <w:cs/>
        </w:rPr>
        <w:t>ความต้องการที่ได้มาจากผู้ใช้</w:t>
      </w:r>
      <w:r w:rsidR="00A1000E">
        <w:rPr>
          <w:rFonts w:hint="cs"/>
          <w:cs/>
        </w:rPr>
        <w:t>ในหลายๆฝ่าย</w:t>
      </w:r>
      <w:r w:rsidRPr="00E3733C">
        <w:rPr>
          <w:cs/>
        </w:rPr>
        <w:t>ตลอดจนการจัดทำเอกสารการออกแบบ และจัดทำเอกสารยืนยันความต้องการเพื่อให้ผู้ใช้ตรวจสอบความต้องการว</w:t>
      </w:r>
      <w:r w:rsidR="00A1000E">
        <w:rPr>
          <w:cs/>
        </w:rPr>
        <w:t>่าถูกต้อง และ</w:t>
      </w:r>
      <w:r w:rsidR="00A1000E">
        <w:rPr>
          <w:rFonts w:hint="cs"/>
          <w:cs/>
        </w:rPr>
        <w:t>เพื่อให้</w:t>
      </w:r>
      <w:r w:rsidR="00A1000E">
        <w:rPr>
          <w:cs/>
        </w:rPr>
        <w:t>เข้าใจตรงกัน</w:t>
      </w:r>
      <w:r w:rsidRPr="00E3733C">
        <w:rPr>
          <w:cs/>
        </w:rPr>
        <w:t xml:space="preserve"> </w:t>
      </w:r>
    </w:p>
    <w:p w:rsidR="009F4123" w:rsidRDefault="00E3733C" w:rsidP="00ED5577">
      <w:pPr>
        <w:spacing w:line="240" w:lineRule="auto"/>
        <w:ind w:firstLine="720"/>
      </w:pPr>
      <w:r w:rsidRPr="00E3733C">
        <w:rPr>
          <w:cs/>
        </w:rPr>
        <w:t>ผู้ปฏิบัติงานสหกิจศึกษาได้รับมอบหมายให้เป็นส่วนหนึ่งในทีมพัฒนาซอฟต์แวร์โดย</w:t>
      </w:r>
      <w:r w:rsidR="0041281A">
        <w:rPr>
          <w:rFonts w:hint="cs"/>
          <w:cs/>
        </w:rPr>
        <w:t>ได้รับหน้าที่</w:t>
      </w:r>
      <w:r w:rsidRPr="00E3733C">
        <w:rPr>
          <w:cs/>
        </w:rPr>
        <w:t xml:space="preserve">ที่ผู้ปฏิบัติงานสหกิจศึกษาได้รับผิดชอบนั้น คือ </w:t>
      </w:r>
      <w:r w:rsidR="00A02C74" w:rsidRPr="00A02C74">
        <w:rPr>
          <w:cs/>
        </w:rPr>
        <w:t>ผูปฏิบัติงานไดรับมอบหมายใหพัฒนาเว็บแอปพลิเคชัน</w:t>
      </w:r>
      <w:r w:rsidR="00A02C74">
        <w:rPr>
          <w:rFonts w:hint="cs"/>
          <w:cs/>
        </w:rPr>
        <w:t>สำหรับการ</w:t>
      </w:r>
      <w:r w:rsidR="000A65F4" w:rsidRPr="0077010A">
        <w:rPr>
          <w:color w:val="000000" w:themeColor="text1"/>
          <w:cs/>
        </w:rPr>
        <w:t>เปลี่ยนแปลงกระบวนการทํางาน</w:t>
      </w:r>
      <w:r w:rsidR="000A65F4">
        <w:rPr>
          <w:rFonts w:hint="cs"/>
          <w:color w:val="000000" w:themeColor="text1"/>
          <w:cs/>
        </w:rPr>
        <w:t xml:space="preserve"> </w:t>
      </w:r>
      <w:r w:rsidRPr="00E3733C">
        <w:rPr>
          <w:cs/>
        </w:rPr>
        <w:t>(</w:t>
      </w:r>
      <w:r w:rsidRPr="00E3733C">
        <w:t xml:space="preserve">Process Change Report : PCR) </w:t>
      </w:r>
      <w:r w:rsidRPr="00E3733C">
        <w:rPr>
          <w:cs/>
        </w:rPr>
        <w:t>ซึ่ง</w:t>
      </w:r>
      <w:r w:rsidR="00A02C74" w:rsidRPr="00A02C74">
        <w:rPr>
          <w:cs/>
        </w:rPr>
        <w:t>เว็บแอปพลิเคชัน</w:t>
      </w:r>
      <w:r w:rsidR="00A02C74">
        <w:rPr>
          <w:rFonts w:hint="cs"/>
          <w:cs/>
        </w:rPr>
        <w:t>นี้ใช้สำหรับ</w:t>
      </w:r>
      <w:r w:rsidR="00A02C74">
        <w:rPr>
          <w:cs/>
        </w:rPr>
        <w:t>การร้องขอการการขอเปลี่ยนกระบวนการทำงานการผลิต</w:t>
      </w:r>
      <w:r w:rsidR="00A02C74">
        <w:rPr>
          <w:rFonts w:hint="cs"/>
          <w:cs/>
        </w:rPr>
        <w:t xml:space="preserve"> ซึ่งจะจัดทำขึ้นโดย</w:t>
      </w:r>
      <w:r w:rsidR="00A02C74">
        <w:rPr>
          <w:cs/>
        </w:rPr>
        <w:t>วิศวกรรม</w:t>
      </w:r>
      <w:r w:rsidRPr="00E3733C">
        <w:rPr>
          <w:cs/>
        </w:rPr>
        <w:t>ฝ่ายผลิต</w:t>
      </w:r>
      <w:r w:rsidR="00A02C74">
        <w:rPr>
          <w:rFonts w:hint="cs"/>
          <w:cs/>
        </w:rPr>
        <w:t xml:space="preserve"> </w:t>
      </w:r>
      <w:r w:rsidR="00A02C74">
        <w:t>(Production Engineering :PE)</w:t>
      </w:r>
      <w:r w:rsidR="00A02C74">
        <w:rPr>
          <w:rFonts w:hint="cs"/>
          <w:cs/>
        </w:rPr>
        <w:t xml:space="preserve"> </w:t>
      </w:r>
      <w:r w:rsidR="000C26CB">
        <w:rPr>
          <w:rFonts w:hint="cs"/>
          <w:cs/>
        </w:rPr>
        <w:t>ซึ่งได้แบ่งการพัฒนาซอฟต์แวร์ออกเป็นมอดูลย่อย ๆ ดังนี้ มอดูลจัดการแบบฟอร์ม</w:t>
      </w:r>
      <w:r w:rsidR="000C26CB">
        <w:t xml:space="preserve"> PCR</w:t>
      </w:r>
      <w:r w:rsidR="000C26CB">
        <w:rPr>
          <w:rFonts w:hint="cs"/>
          <w:cs/>
        </w:rPr>
        <w:t xml:space="preserve"> มอดูลจัดการ </w:t>
      </w:r>
      <w:r w:rsidR="000C26CB">
        <w:t xml:space="preserve">Annual Plan </w:t>
      </w:r>
      <w:r w:rsidR="000C26CB">
        <w:rPr>
          <w:rFonts w:hint="cs"/>
          <w:cs/>
        </w:rPr>
        <w:t xml:space="preserve">มอดูลจัดการกระบวนการอนุมัติ </w:t>
      </w:r>
      <w:r w:rsidR="000C26CB">
        <w:t xml:space="preserve">QA </w:t>
      </w:r>
      <w:r w:rsidR="000C26CB">
        <w:rPr>
          <w:rFonts w:hint="cs"/>
          <w:cs/>
        </w:rPr>
        <w:t xml:space="preserve">มอดูลกระบวนการอนุมัติ </w:t>
      </w:r>
      <w:r w:rsidR="000C26CB">
        <w:t>PCR</w:t>
      </w:r>
      <w:r w:rsidR="000C26CB">
        <w:rPr>
          <w:rFonts w:hint="cs"/>
          <w:cs/>
        </w:rPr>
        <w:t xml:space="preserve"> มอดูลการส่งออกเอกสาร </w:t>
      </w:r>
      <w:r w:rsidR="000C26CB">
        <w:t xml:space="preserve">PCR </w:t>
      </w:r>
      <w:r w:rsidR="000C26CB">
        <w:rPr>
          <w:rFonts w:hint="cs"/>
          <w:cs/>
        </w:rPr>
        <w:t>มอดูลอนุมัติการเข้าสู่ระบบ</w:t>
      </w:r>
    </w:p>
    <w:p w:rsidR="001C2674" w:rsidRPr="000C26CB" w:rsidRDefault="009F4123" w:rsidP="009F4123">
      <w:pPr>
        <w:spacing w:line="240" w:lineRule="auto"/>
      </w:pPr>
      <w:r>
        <w:rPr>
          <w:rFonts w:hint="cs"/>
          <w:cs/>
        </w:rPr>
        <w:t>มอดูลจัดการผู้ใช้งาน เป็นต้น</w:t>
      </w:r>
      <w:r w:rsidR="000C26CB">
        <w:t xml:space="preserve"> </w:t>
      </w:r>
    </w:p>
    <w:p w:rsidR="001C2674" w:rsidRPr="007E1467" w:rsidRDefault="0041281A" w:rsidP="00D80ADC">
      <w:pPr>
        <w:pStyle w:val="Heading3"/>
        <w:rPr>
          <w:ins w:id="94" w:author="Pahommie" w:date="2014-11-07T11:11:00Z"/>
        </w:rPr>
      </w:pPr>
      <w:r>
        <w:rPr>
          <w:rFonts w:hint="cs"/>
          <w:cs/>
        </w:rPr>
        <w:lastRenderedPageBreak/>
        <w:t xml:space="preserve"> </w:t>
      </w:r>
      <w:bookmarkStart w:id="95" w:name="_Toc54835771"/>
      <w:r w:rsidRPr="0041281A">
        <w:rPr>
          <w:cs/>
        </w:rPr>
        <w:t>ระบบเปลี่ยนแปลงกระบวนการทํางาน</w:t>
      </w:r>
      <w:r w:rsidR="009F4123" w:rsidRPr="009F4123">
        <w:rPr>
          <w:cs/>
        </w:rPr>
        <w:t xml:space="preserve"> (</w:t>
      </w:r>
      <w:r w:rsidR="009F4123" w:rsidRPr="009F4123">
        <w:t>Process Change Report : PCR)</w:t>
      </w:r>
      <w:bookmarkEnd w:id="95"/>
    </w:p>
    <w:p w:rsidR="00472D1B" w:rsidRDefault="00716322" w:rsidP="00716322">
      <w:pPr>
        <w:spacing w:after="0" w:line="240" w:lineRule="auto"/>
        <w:ind w:firstLine="709"/>
      </w:pPr>
      <w:r w:rsidRPr="00716322">
        <w:rPr>
          <w:cs/>
        </w:rPr>
        <w:t>ระบบนี้เป็นระบบที่ผู้ปฏิบัติงานสหกิจศึกษา</w:t>
      </w:r>
      <w:r w:rsidRPr="00716322">
        <w:rPr>
          <w:rFonts w:hint="cs"/>
          <w:cs/>
        </w:rPr>
        <w:t xml:space="preserve"> </w:t>
      </w:r>
      <w:r w:rsidRPr="00716322">
        <w:rPr>
          <w:cs/>
        </w:rPr>
        <w:t>และทีมพัฒนาได้จัดทำเพื่อ</w:t>
      </w:r>
      <w:r>
        <w:rPr>
          <w:rFonts w:hint="cs"/>
          <w:cs/>
        </w:rPr>
        <w:t xml:space="preserve">ใช้ในการเปลี่ยนแปลงกระบวนการทำงานของภายในองค์กร โดยจะช่วยให้การทำงานมีความยุ่งยากซับซ้อนน้อยลง </w:t>
      </w:r>
      <w:r>
        <w:rPr>
          <w:cs/>
        </w:rPr>
        <w:t>นอกจากนั้นยังสามารถช่วยให้องค์กรมีการใช้ทรัพยากรกระดาษลดลง ซึ่งการพัฒนาระบบนั้นผู้ปฏิบัติงานสหกิจศึกษาจำเป็นต้องศึกษาการทำงานแบบเดิมของการประเมินภายในองค์กรเพื่อช่วยในการส่งเสริม</w:t>
      </w:r>
      <w:r w:rsidR="00472D1B">
        <w:rPr>
          <w:rFonts w:hint="cs"/>
          <w:cs/>
        </w:rPr>
        <w:t>การ</w:t>
      </w:r>
      <w:r w:rsidR="00472D1B" w:rsidRPr="0077010A">
        <w:rPr>
          <w:color w:val="000000" w:themeColor="text1"/>
          <w:cs/>
        </w:rPr>
        <w:t>เปลี่ยนแปลงกระบวนการทํางาน</w:t>
      </w:r>
      <w:r w:rsidR="00472D1B">
        <w:rPr>
          <w:rFonts w:hint="cs"/>
          <w:cs/>
        </w:rPr>
        <w:t xml:space="preserve"> </w:t>
      </w:r>
      <w:r w:rsidR="00472D1B" w:rsidRPr="00472D1B">
        <w:rPr>
          <w:cs/>
        </w:rPr>
        <w:t>ทักษะการคิดวิเคราะห์ และเพื่อให้ได้มาซึ่งข้อมูลต่าง ๆ</w:t>
      </w:r>
    </w:p>
    <w:p w:rsidR="00D16121" w:rsidRDefault="00472D1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s/>
        </w:rPr>
        <w:t>ดังนั้น เพื่อให้การดำเนินงานเป็นไปตามวัตถุประสงค์ และเป้าหมายของการปฏิบัติงานสหกิจศึกษานั้น ผู้ปฏิบัติงานสหกิจศึกษาจึงจำเป็นต้องศึกษาระบบ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 xml:space="preserve"> </w:t>
      </w:r>
      <w:r w:rsidR="0079116F">
        <w:rPr>
          <w:cs/>
        </w:rPr>
        <w:t>โดยเริ่มจากจากวิเคราะห์ผู้ที่ใช้งานระบบ โดย</w:t>
      </w:r>
      <w:r w:rsidR="0079116F">
        <w:rPr>
          <w:rFonts w:hint="cs"/>
          <w:cs/>
        </w:rPr>
        <w:t>ผู้ใช้</w:t>
      </w:r>
      <w:r w:rsidR="0079116F">
        <w:rPr>
          <w:cs/>
        </w:rPr>
        <w:t>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>นั้</w:t>
      </w:r>
      <w:r w:rsidR="0072603E">
        <w:rPr>
          <w:rFonts w:hint="cs"/>
          <w:color w:val="000000" w:themeColor="text1"/>
          <w:cs/>
        </w:rPr>
        <w:t>น</w:t>
      </w:r>
      <w:r w:rsidR="0079116F">
        <w:rPr>
          <w:rFonts w:hint="cs"/>
          <w:color w:val="000000" w:themeColor="text1"/>
          <w:cs/>
        </w:rPr>
        <w:t>จะเป็นพนักงานภายในองค์กร ซึ่งจะแบ่งออกเป็นดังนี้</w:t>
      </w:r>
    </w:p>
    <w:p w:rsidR="001B3B42" w:rsidRDefault="00D16121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 xml:space="preserve">)  </w:t>
      </w:r>
      <w:r w:rsidR="00CD55D7">
        <w:rPr>
          <w:rFonts w:hint="cs"/>
          <w:color w:val="000000" w:themeColor="text1"/>
          <w:cs/>
        </w:rPr>
        <w:t xml:space="preserve">ผู้ต้องการสร้างแบบฟอร์ม </w:t>
      </w:r>
      <w:r>
        <w:rPr>
          <w:color w:val="000000" w:themeColor="text1"/>
        </w:rPr>
        <w:t xml:space="preserve">(Creater) </w:t>
      </w:r>
      <w:r>
        <w:rPr>
          <w:rFonts w:hint="cs"/>
          <w:color w:val="000000" w:themeColor="text1"/>
          <w:cs/>
        </w:rPr>
        <w:t>คือพนักงานที่มีสิทธิ์</w:t>
      </w:r>
      <w:r w:rsidR="001B3B42">
        <w:rPr>
          <w:rFonts w:hint="cs"/>
          <w:color w:val="000000" w:themeColor="text1"/>
          <w:cs/>
        </w:rPr>
        <w:t xml:space="preserve">ได้รับหน้าที่ในการร้องขอในการเปลี่ยนแปลงกระบวนการทำงาน โดยจะเป็นพนักงานแผนกวิศกรรมฝ่ายผลิต </w:t>
      </w:r>
      <w:r w:rsidR="001B3B42" w:rsidRPr="001B3B42">
        <w:rPr>
          <w:color w:val="000000" w:themeColor="text1"/>
          <w:cs/>
        </w:rPr>
        <w:t>แผนกประกันคุณภาพ</w:t>
      </w:r>
      <w:r>
        <w:rPr>
          <w:rFonts w:hint="cs"/>
          <w:color w:val="000000" w:themeColor="text1"/>
          <w:cs/>
        </w:rPr>
        <w:t xml:space="preserve"> </w:t>
      </w:r>
      <w:r w:rsidR="001B3B42">
        <w:rPr>
          <w:rFonts w:hint="cs"/>
          <w:color w:val="000000" w:themeColor="text1"/>
          <w:cs/>
        </w:rPr>
        <w:t>และแผนก</w:t>
      </w:r>
      <w:r w:rsidR="001B3B42" w:rsidRPr="001B3B42">
        <w:rPr>
          <w:color w:val="000000" w:themeColor="text1"/>
          <w:cs/>
        </w:rPr>
        <w:t>ฝ่ายผลิต</w:t>
      </w:r>
    </w:p>
    <w:p w:rsidR="002E37C8" w:rsidRDefault="001B3B42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2)  </w:t>
      </w:r>
      <w:r>
        <w:rPr>
          <w:rFonts w:hint="cs"/>
          <w:color w:val="000000" w:themeColor="text1"/>
          <w:cs/>
        </w:rPr>
        <w:t xml:space="preserve">ผู้อนุมัติภายในแผนก </w:t>
      </w:r>
      <w:r>
        <w:rPr>
          <w:color w:val="000000" w:themeColor="text1"/>
        </w:rPr>
        <w:t>(Approver d</w:t>
      </w:r>
      <w:r w:rsidR="004432DC">
        <w:rPr>
          <w:color w:val="000000" w:themeColor="text1"/>
        </w:rPr>
        <w:t>e</w:t>
      </w:r>
      <w:r>
        <w:rPr>
          <w:color w:val="000000" w:themeColor="text1"/>
        </w:rPr>
        <w:t xml:space="preserve">partment) </w:t>
      </w:r>
      <w:r w:rsidR="00C62C75">
        <w:rPr>
          <w:rFonts w:hint="cs"/>
          <w:color w:val="000000" w:themeColor="text1"/>
          <w:cs/>
        </w:rPr>
        <w:t xml:space="preserve">คือพนักงานที่มีสิทธิ์ได้รับหน้าที่ในการอนุมัติแบบฟอร์ม </w:t>
      </w:r>
      <w:r w:rsidR="00AC4CC1">
        <w:rPr>
          <w:color w:val="000000" w:themeColor="text1"/>
        </w:rPr>
        <w:t>PCR (</w:t>
      </w:r>
      <w:r w:rsidR="00C62C75">
        <w:rPr>
          <w:color w:val="000000" w:themeColor="text1"/>
        </w:rPr>
        <w:t xml:space="preserve">Process Change Report) </w:t>
      </w:r>
      <w:r w:rsidR="00C62C75">
        <w:rPr>
          <w:rFonts w:hint="cs"/>
          <w:color w:val="000000" w:themeColor="text1"/>
          <w:cs/>
        </w:rPr>
        <w:t xml:space="preserve">ภายในแผนก ซึ่งจะอยู่ในแผนกเดี่ยวกับผู้สร้างแบบฟอร์ม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 xml:space="preserve">และต้องมีตำแหน่งที่สูงกว่า 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>อย่างน้อยหนึ่งตำแหน่งขึ้นไป</w:t>
      </w:r>
    </w:p>
    <w:p w:rsidR="00101136" w:rsidRDefault="002E37C8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3</w:t>
      </w:r>
      <w:r>
        <w:rPr>
          <w:color w:val="000000" w:themeColor="text1"/>
        </w:rPr>
        <w:t xml:space="preserve">)  </w:t>
      </w:r>
      <w:r w:rsidR="005F45F7">
        <w:rPr>
          <w:rFonts w:hint="cs"/>
          <w:color w:val="000000" w:themeColor="text1"/>
          <w:cs/>
        </w:rPr>
        <w:t>ผู้</w:t>
      </w:r>
      <w:r w:rsidR="00101136">
        <w:rPr>
          <w:rFonts w:hint="cs"/>
          <w:color w:val="000000" w:themeColor="text1"/>
          <w:cs/>
        </w:rPr>
        <w:t>อนุมัติ</w:t>
      </w:r>
      <w:r w:rsidR="00F85D3B">
        <w:rPr>
          <w:rFonts w:hint="cs"/>
          <w:color w:val="000000" w:themeColor="text1"/>
          <w:cs/>
        </w:rPr>
        <w:t>แผนกที่</w:t>
      </w:r>
      <w:r w:rsidR="00101136">
        <w:rPr>
          <w:rFonts w:hint="cs"/>
          <w:color w:val="000000" w:themeColor="text1"/>
          <w:cs/>
        </w:rPr>
        <w:t xml:space="preserve">รับทราบ </w:t>
      </w:r>
      <w:r w:rsidR="00101136">
        <w:rPr>
          <w:color w:val="000000" w:themeColor="text1"/>
        </w:rPr>
        <w:t>(</w:t>
      </w:r>
      <w:r w:rsidR="001001C3">
        <w:rPr>
          <w:color w:val="000000" w:themeColor="text1"/>
        </w:rPr>
        <w:t>Approve a</w:t>
      </w:r>
      <w:r w:rsidR="00101136" w:rsidRPr="00101136">
        <w:rPr>
          <w:color w:val="000000" w:themeColor="text1"/>
        </w:rPr>
        <w:t>cknowledge</w:t>
      </w:r>
      <w:r w:rsidR="00101136">
        <w:rPr>
          <w:rFonts w:hint="cs"/>
          <w:color w:val="000000" w:themeColor="text1"/>
          <w:cs/>
        </w:rPr>
        <w:t xml:space="preserve"> </w:t>
      </w:r>
      <w:r w:rsidR="004432DC">
        <w:rPr>
          <w:color w:val="000000" w:themeColor="text1"/>
        </w:rPr>
        <w:t>de</w:t>
      </w:r>
      <w:r w:rsidR="00101136">
        <w:rPr>
          <w:color w:val="000000" w:themeColor="text1"/>
        </w:rPr>
        <w:t>partment</w:t>
      </w:r>
      <w:r w:rsidR="00101136" w:rsidRPr="00101136">
        <w:rPr>
          <w:color w:val="000000" w:themeColor="text1"/>
        </w:rPr>
        <w:t>)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คือพนักงานที่มีสิทธิ์ได้รับหน้าที่ในการอนุมัติแบบฟอร์ม</w:t>
      </w:r>
      <w:r w:rsidR="00067259" w:rsidRPr="00067259">
        <w:t xml:space="preserve"> </w:t>
      </w:r>
      <w:r w:rsidR="00067259">
        <w:t>PCR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ในบทบาทการรับทราบ และตรวจสอบแบบฟอร์ม</w:t>
      </w:r>
      <w:r w:rsidR="00067259" w:rsidRPr="00067259">
        <w:t xml:space="preserve"> </w:t>
      </w:r>
      <w:r w:rsidR="00067259">
        <w:t>PCR</w:t>
      </w:r>
      <w:r w:rsidR="00067259">
        <w:rPr>
          <w:rFonts w:hint="cs"/>
          <w:color w:val="000000" w:themeColor="text1"/>
          <w:cs/>
        </w:rPr>
        <w:t xml:space="preserve"> </w:t>
      </w:r>
      <w:r w:rsidR="00101136">
        <w:rPr>
          <w:rFonts w:hint="cs"/>
          <w:color w:val="000000" w:themeColor="text1"/>
          <w:cs/>
        </w:rPr>
        <w:t xml:space="preserve">โดยผู้อนุมัติการรับทราบจะต้องมีตำแหน่ง </w:t>
      </w:r>
      <w:r w:rsidR="00101136" w:rsidRPr="00101136">
        <w:rPr>
          <w:color w:val="000000" w:themeColor="text1"/>
        </w:rPr>
        <w:t>Assistant Manager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ขึ้นไป</w:t>
      </w:r>
    </w:p>
    <w:p w:rsidR="00C71EEB" w:rsidRDefault="00101136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4</w:t>
      </w:r>
      <w:r w:rsidR="00755A14">
        <w:rPr>
          <w:color w:val="000000" w:themeColor="text1"/>
        </w:rPr>
        <w:t xml:space="preserve">)  </w:t>
      </w:r>
      <w:r w:rsidR="00755A14">
        <w:rPr>
          <w:rFonts w:hint="cs"/>
          <w:color w:val="000000" w:themeColor="text1"/>
          <w:cs/>
        </w:rPr>
        <w:t>ผู้อนุมัติ</w:t>
      </w:r>
      <w:r w:rsidR="001C58AE">
        <w:rPr>
          <w:rFonts w:hint="cs"/>
          <w:color w:val="000000" w:themeColor="text1"/>
          <w:cs/>
        </w:rPr>
        <w:t>ในบทบาท</w:t>
      </w:r>
      <w:r w:rsidR="00755A14">
        <w:rPr>
          <w:rFonts w:hint="cs"/>
          <w:color w:val="000000" w:themeColor="text1"/>
          <w:cs/>
        </w:rPr>
        <w:t xml:space="preserve"> </w:t>
      </w:r>
      <w:r w:rsidR="00755A14">
        <w:rPr>
          <w:color w:val="000000" w:themeColor="text1"/>
        </w:rPr>
        <w:t>QAP (Quality A</w:t>
      </w:r>
      <w:r w:rsidR="00755A14" w:rsidRPr="00755A14">
        <w:rPr>
          <w:color w:val="000000" w:themeColor="text1"/>
        </w:rPr>
        <w:t>ssurance Planning</w:t>
      </w:r>
      <w:r w:rsidR="00755A14">
        <w:rPr>
          <w:color w:val="000000" w:themeColor="text1"/>
        </w:rPr>
        <w:t>)</w:t>
      </w:r>
      <w:r w:rsidR="00C71EEB">
        <w:rPr>
          <w:rFonts w:hint="cs"/>
          <w:color w:val="000000" w:themeColor="text1"/>
          <w:cs/>
        </w:rPr>
        <w:t xml:space="preserve"> คือ</w:t>
      </w:r>
      <w:r w:rsidR="00C71EEB"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ทำหน้าที่จัดการประชุมเพื่อนัดหมายการประชุมในการเปลี่ยนแปลงการทำงาน</w:t>
      </w:r>
    </w:p>
    <w:p w:rsidR="00A93CE9" w:rsidRDefault="00C71EE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5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BKD (</w:t>
      </w:r>
      <w:r w:rsidR="00F05DCF">
        <w:rPr>
          <w:color w:val="000000" w:themeColor="text1"/>
        </w:rPr>
        <w:t>BARI KIRIKO DAKON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 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29276E" w:rsidRPr="0029276E">
        <w:t xml:space="preserve"> </w:t>
      </w:r>
      <w:r w:rsidR="0029276E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9A41B4">
        <w:rPr>
          <w:rFonts w:hint="cs"/>
          <w:color w:val="000000" w:themeColor="text1"/>
          <w:cs/>
        </w:rPr>
        <w:t xml:space="preserve"> </w:t>
      </w:r>
      <w:r w:rsidR="0029276E">
        <w:t>PCR</w:t>
      </w:r>
    </w:p>
    <w:p w:rsidR="00A93CE9" w:rsidRDefault="00A93CE9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6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QAC (Quality A</w:t>
      </w:r>
      <w:r w:rsidRPr="00755A14">
        <w:rPr>
          <w:color w:val="000000" w:themeColor="text1"/>
        </w:rPr>
        <w:t>ssuran</w:t>
      </w:r>
      <w:r>
        <w:rPr>
          <w:color w:val="000000" w:themeColor="text1"/>
        </w:rPr>
        <w:t xml:space="preserve"> Customer)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โดยจะมีคนในบทบาทอนุมัตินี้อย่างน้อย 4 </w:t>
      </w:r>
      <w:r>
        <w:rPr>
          <w:color w:val="000000" w:themeColor="text1"/>
          <w:cs/>
        </w:rPr>
        <w:t>ถึง</w:t>
      </w:r>
      <w:r>
        <w:rPr>
          <w:rFonts w:hint="cs"/>
          <w:color w:val="000000" w:themeColor="text1"/>
          <w:cs/>
        </w:rPr>
        <w:t xml:space="preserve"> 5 คน และยังมีการแยกการอนุมัติแบบฟอร์ม</w:t>
      </w:r>
      <w:r w:rsidR="00842F12">
        <w:rPr>
          <w:color w:val="000000" w:themeColor="text1"/>
        </w:rPr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30421C" w:rsidRDefault="0030421C" w:rsidP="00F27AA4">
      <w:pPr>
        <w:spacing w:after="0" w:line="240" w:lineRule="auto"/>
        <w:ind w:firstLine="709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7)  </w:t>
      </w:r>
      <w:r w:rsidR="00F85D3B" w:rsidRPr="00F27AA4">
        <w:rPr>
          <w:rFonts w:hint="cs"/>
          <w:cs/>
        </w:rPr>
        <w:t>พนักงาน</w:t>
      </w:r>
      <w:r w:rsidR="008D54E0" w:rsidRPr="00F27AA4">
        <w:rPr>
          <w:rFonts w:hint="cs"/>
          <w:cs/>
        </w:rPr>
        <w:t>บทบาท</w:t>
      </w:r>
      <w:r w:rsidR="008D54E0" w:rsidRPr="00F27AA4">
        <w:t xml:space="preserve"> </w:t>
      </w:r>
      <w:r w:rsidR="00F85D3B" w:rsidRPr="00F27AA4">
        <w:t>Center</w:t>
      </w:r>
      <w:r w:rsidR="00090F6F" w:rsidRPr="00F27AA4">
        <w:rPr>
          <w:rFonts w:hint="cs"/>
          <w:cs/>
        </w:rPr>
        <w:t xml:space="preserve"> แผนก</w:t>
      </w:r>
      <w:r w:rsidR="00090F6F" w:rsidRPr="00F27AA4">
        <w:t xml:space="preserve"> </w:t>
      </w:r>
      <w:r w:rsidR="00F27AA4" w:rsidRPr="00F27AA4">
        <w:t>Quality</w:t>
      </w:r>
      <w:r w:rsidR="00F27AA4" w:rsidRPr="00F27AA4">
        <w:rPr>
          <w:rFonts w:hint="cs"/>
          <w:cs/>
        </w:rPr>
        <w:t xml:space="preserve"> </w:t>
      </w:r>
      <w:r w:rsidR="00090F6F" w:rsidRPr="00F27AA4">
        <w:t xml:space="preserve">Assurance </w:t>
      </w:r>
      <w:r w:rsidR="00F85D3B" w:rsidRPr="00F27AA4">
        <w:rPr>
          <w:rFonts w:hint="cs"/>
          <w:cs/>
        </w:rPr>
        <w:t>(</w:t>
      </w:r>
      <w:r w:rsidRPr="00F27AA4">
        <w:t>Quality Assuran</w:t>
      </w:r>
      <w:r w:rsidR="00F85D3B" w:rsidRPr="00F27AA4">
        <w:t xml:space="preserve"> </w:t>
      </w:r>
      <w:r w:rsidR="00405FD1" w:rsidRPr="00F27AA4">
        <w:t>A</w:t>
      </w:r>
      <w:r w:rsidR="00F85D3B" w:rsidRPr="00F27AA4">
        <w:t>dministrator</w:t>
      </w:r>
      <w:r w:rsidRPr="00F27AA4">
        <w:t>)</w:t>
      </w:r>
      <w:r w:rsidRPr="008D54E0">
        <w:t xml:space="preserve"> </w:t>
      </w:r>
      <w:r w:rsidRPr="008D54E0">
        <w:rPr>
          <w:rFonts w:hint="cs"/>
          <w:cs/>
        </w:rPr>
        <w:t>คือ</w:t>
      </w:r>
      <w:r w:rsidRPr="008D54E0">
        <w:rPr>
          <w:cs/>
        </w:rPr>
        <w:t>พนักงานที่มีสิทธิ์ได้รับหน้าที่ใน</w:t>
      </w:r>
      <w:r w:rsidR="00CA392A">
        <w:rPr>
          <w:rFonts w:hint="cs"/>
          <w:cs/>
        </w:rPr>
        <w:t>บทบาทของ</w:t>
      </w:r>
      <w:r w:rsidR="00CA392A">
        <w:t xml:space="preserve"> QA Admin </w:t>
      </w:r>
      <w:r w:rsidR="00CA392A">
        <w:rPr>
          <w:rFonts w:hint="cs"/>
          <w:cs/>
        </w:rPr>
        <w:t xml:space="preserve">ซึ่งจะมีหน้าที่ในการจัดการในส่วนของ </w:t>
      </w:r>
      <w:r w:rsidR="00CA392A">
        <w:t xml:space="preserve">Annual Plan </w:t>
      </w:r>
      <w:r w:rsidR="00CA392A">
        <w:rPr>
          <w:rFonts w:hint="cs"/>
          <w:cs/>
        </w:rPr>
        <w:t>ซึ่งจะเป็นส่วนสำคัญของ</w:t>
      </w:r>
      <w:r w:rsidRPr="008D54E0">
        <w:rPr>
          <w:rFonts w:hint="cs"/>
          <w:cs/>
        </w:rPr>
        <w:t>แบบฟอร์ม</w:t>
      </w:r>
      <w:r w:rsidR="00CA392A">
        <w:rPr>
          <w:rFonts w:hint="cs"/>
          <w:cs/>
        </w:rPr>
        <w:t xml:space="preserve"> </w:t>
      </w:r>
      <w:r w:rsidR="00CA392A">
        <w:t xml:space="preserve">PCR </w:t>
      </w:r>
      <w:r w:rsidR="00CA392A" w:rsidRPr="008D54E0">
        <w:rPr>
          <w:rFonts w:hint="cs"/>
          <w:cs/>
        </w:rPr>
        <w:t>และมีหน้าที่จัดการกระบวนอนุมัติแผนก</w:t>
      </w:r>
      <w:r w:rsidR="00CA392A">
        <w:rPr>
          <w:rFonts w:hint="cs"/>
          <w:cs/>
        </w:rPr>
        <w:t xml:space="preserve"> </w:t>
      </w:r>
      <w:r w:rsidR="00CA392A">
        <w:t xml:space="preserve">QA </w:t>
      </w:r>
      <w:r w:rsidRPr="008D54E0">
        <w:rPr>
          <w:rFonts w:hint="cs"/>
          <w:cs/>
        </w:rPr>
        <w:t xml:space="preserve">โดยจะมีคนในบทบาทอนุมัตินี้อย่างน้อย 4 </w:t>
      </w:r>
      <w:r w:rsidRPr="008D54E0">
        <w:rPr>
          <w:cs/>
        </w:rPr>
        <w:t>ถึง</w:t>
      </w:r>
      <w:r w:rsidRPr="008D54E0">
        <w:rPr>
          <w:rFonts w:hint="cs"/>
          <w:cs/>
        </w:rPr>
        <w:t xml:space="preserve"> 5 คน และยังมีการแยก</w:t>
      </w:r>
      <w:r>
        <w:rPr>
          <w:rFonts w:hint="cs"/>
          <w:color w:val="000000" w:themeColor="text1"/>
          <w:cs/>
        </w:rPr>
        <w:t>การอนุมัติแบบฟอร์ม</w:t>
      </w:r>
      <w:r w:rsidR="00842F12" w:rsidRPr="00842F12"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F85D3B" w:rsidRDefault="00F85D3B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8</w:t>
      </w:r>
      <w:r w:rsidR="00405FD1">
        <w:rPr>
          <w:color w:val="000000" w:themeColor="text1"/>
        </w:rPr>
        <w:t xml:space="preserve">) 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พนักงานบทบาท </w:t>
      </w:r>
      <w:r>
        <w:rPr>
          <w:color w:val="000000" w:themeColor="text1"/>
        </w:rPr>
        <w:t>Center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แผนก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Production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Engisneering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</w:t>
      </w:r>
      <w:r w:rsidR="003E41C0">
        <w:rPr>
          <w:color w:val="000000" w:themeColor="text1"/>
        </w:rPr>
        <w:t>Production Engineering</w:t>
      </w:r>
      <w:r w:rsidR="00405FD1">
        <w:rPr>
          <w:rFonts w:hint="cs"/>
          <w:color w:val="000000" w:themeColor="text1"/>
          <w:cs/>
        </w:rPr>
        <w:t xml:space="preserve"> </w:t>
      </w:r>
      <w:r w:rsidR="00405FD1">
        <w:t>A</w:t>
      </w:r>
      <w:r w:rsidR="00405FD1" w:rsidRPr="008D54E0">
        <w:t>dministrator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</w:t>
      </w:r>
      <w:r w:rsidR="0072603E">
        <w:rPr>
          <w:color w:val="000000" w:themeColor="text1"/>
          <w:cs/>
        </w:rPr>
        <w:t>ด้รับหน้าที่ในการอนุมัติการร้องขอใช้ระบบ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 w:rsidR="0072603E">
        <w:rPr>
          <w:color w:val="000000" w:themeColor="text1"/>
          <w:cs/>
        </w:rPr>
        <w:t xml:space="preserve"> กรณีผู้ใช้งานต้องการใช้ระบบจะต้องมีกระบวนการร้องขอการขอใช้งานระบบจึงจะสามารถใช้งานระบบ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>
        <w:rPr>
          <w:rFonts w:hint="cs"/>
          <w:color w:val="000000" w:themeColor="text1"/>
          <w:cs/>
        </w:rPr>
        <w:t xml:space="preserve"> </w:t>
      </w:r>
    </w:p>
    <w:p w:rsidR="00817EAC" w:rsidRDefault="00817EAC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9</w:t>
      </w:r>
      <w:r>
        <w:rPr>
          <w:color w:val="000000" w:themeColor="text1"/>
        </w:rPr>
        <w:t xml:space="preserve">)  </w:t>
      </w:r>
      <w:r w:rsidRPr="00817EAC">
        <w:rPr>
          <w:color w:val="000000" w:themeColor="text1"/>
          <w:cs/>
        </w:rPr>
        <w:t xml:space="preserve">พนักงานในส่วนงาน </w:t>
      </w:r>
      <w:r w:rsidRPr="00817EAC">
        <w:rPr>
          <w:color w:val="000000" w:themeColor="text1"/>
        </w:rPr>
        <w:t xml:space="preserve">HRSD / Admin </w:t>
      </w:r>
      <w:r>
        <w:rPr>
          <w:color w:val="000000" w:themeColor="text1"/>
          <w:cs/>
        </w:rPr>
        <w:t>คือผู้จัดการข้อมูลต่าง ๆ ในระบบ</w:t>
      </w:r>
    </w:p>
    <w:p w:rsidR="00F87530" w:rsidRDefault="00F87530" w:rsidP="00F87530">
      <w:pPr>
        <w:spacing w:after="0" w:line="240" w:lineRule="auto"/>
        <w:ind w:firstLine="709"/>
        <w:rPr>
          <w:color w:val="000000" w:themeColor="text1"/>
          <w:cs/>
        </w:rPr>
      </w:pPr>
      <w:r w:rsidRPr="00A467CF">
        <w:rPr>
          <w:color w:val="000000" w:themeColor="text1"/>
          <w:cs/>
        </w:rPr>
        <w:t>จากการแบ่งมุมมองของผู้ใช้งานแล้วนั้น</w:t>
      </w:r>
      <w:r>
        <w:rPr>
          <w:rFonts w:hint="cs"/>
          <w:color w:val="000000" w:themeColor="text1"/>
          <w:cs/>
        </w:rPr>
        <w:t xml:space="preserve"> </w:t>
      </w:r>
      <w:r w:rsidRPr="00A467CF">
        <w:rPr>
          <w:color w:val="000000" w:themeColor="text1"/>
          <w:cs/>
        </w:rPr>
        <w:t>การวิเคราะห์ระบบจึงถูกแบ่งออกตามมุมมองของ</w:t>
      </w:r>
      <w:r>
        <w:rPr>
          <w:color w:val="000000" w:themeColor="text1"/>
          <w:cs/>
        </w:rPr>
        <w:t>ผู้ใช้</w:t>
      </w:r>
      <w:r w:rsidRPr="00A467CF">
        <w:rPr>
          <w:color w:val="000000" w:themeColor="text1"/>
          <w:cs/>
        </w:rPr>
        <w:t>โดยมีรายละเอียดการวิเคราะห์ดังนี้</w:t>
      </w:r>
    </w:p>
    <w:p w:rsidR="00245A49" w:rsidRPr="00245A49" w:rsidRDefault="007877DB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4527E1">
        <w:rPr>
          <w:rFonts w:cs="TH SarabunPSK" w:hint="cs"/>
          <w:color w:val="000000" w:themeColor="text1"/>
          <w:szCs w:val="32"/>
          <w:cs/>
        </w:rPr>
        <w:t>ผู้</w:t>
      </w:r>
      <w:r w:rsidR="00A555AC">
        <w:rPr>
          <w:rFonts w:cs="TH SarabunPSK" w:hint="cs"/>
          <w:color w:val="000000" w:themeColor="text1"/>
          <w:szCs w:val="32"/>
          <w:cs/>
        </w:rPr>
        <w:t>ต้อง</w:t>
      </w:r>
      <w:r w:rsidR="00CD55D7">
        <w:rPr>
          <w:rFonts w:cs="TH SarabunPSK" w:hint="cs"/>
          <w:color w:val="000000" w:themeColor="text1"/>
          <w:szCs w:val="32"/>
          <w:cs/>
        </w:rPr>
        <w:t>การสร้างแบบฟอร์ม</w:t>
      </w:r>
      <w:r w:rsidR="00A467CF" w:rsidRPr="00A467CF"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/>
          <w:color w:val="000000" w:themeColor="text1"/>
          <w:szCs w:val="32"/>
        </w:rPr>
        <w:t>(Creater)</w:t>
      </w:r>
    </w:p>
    <w:p w:rsidR="00052D5B" w:rsidRDefault="0014289A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</w:t>
      </w:r>
      <w:r>
        <w:rPr>
          <w:rFonts w:cs="TH SarabunPSK"/>
          <w:color w:val="000000" w:themeColor="text1"/>
          <w:szCs w:val="32"/>
          <w:cs/>
        </w:rPr>
        <w:t>จัดการ</w:t>
      </w:r>
      <w:r w:rsidR="000E5016" w:rsidRPr="000E5016">
        <w:rPr>
          <w:rFonts w:cs="TH SarabunPSK"/>
          <w:color w:val="000000" w:themeColor="text1"/>
          <w:szCs w:val="32"/>
          <w:cs/>
        </w:rPr>
        <w:t>แบบฟอร์ม</w:t>
      </w:r>
      <w:r w:rsidR="000E5016">
        <w:rPr>
          <w:rFonts w:cs="TH SarabunPSK" w:hint="cs"/>
          <w:color w:val="000000" w:themeColor="text1"/>
          <w:szCs w:val="32"/>
          <w:cs/>
        </w:rPr>
        <w:t xml:space="preserve"> </w:t>
      </w:r>
      <w:r w:rsidR="000E5016" w:rsidRPr="002D7314">
        <w:rPr>
          <w:rFonts w:cs="TH SarabunPSK"/>
          <w:color w:val="000000" w:themeColor="text1"/>
          <w:szCs w:val="32"/>
        </w:rPr>
        <w:t>PCR</w:t>
      </w:r>
      <w:r w:rsidR="002D7314" w:rsidRPr="002D7314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 xml:space="preserve"> (Managements PCR Form)</w:t>
      </w:r>
    </w:p>
    <w:p w:rsidR="0014289A" w:rsidRPr="00052D5B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052D5B"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สร้างแบบฟอร์ม </w:t>
      </w:r>
      <w:r w:rsidR="0014289A" w:rsidRPr="00052D5B">
        <w:rPr>
          <w:rFonts w:cs="TH SarabunPSK"/>
          <w:color w:val="000000" w:themeColor="text1"/>
          <w:szCs w:val="32"/>
        </w:rPr>
        <w:t>PCR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 ในการ</w:t>
      </w:r>
      <w:r w:rsidR="00E07FCB" w:rsidRPr="00052D5B">
        <w:rPr>
          <w:rFonts w:cs="TH SarabunPSK" w:hint="cs"/>
          <w:color w:val="000000" w:themeColor="text1"/>
          <w:szCs w:val="32"/>
          <w:cs/>
        </w:rPr>
        <w:t>ต้องการ</w:t>
      </w:r>
      <w:r w:rsidR="0014289A" w:rsidRPr="00052D5B">
        <w:rPr>
          <w:rFonts w:cs="TH SarabunPSK" w:hint="cs"/>
          <w:color w:val="000000" w:themeColor="text1"/>
          <w:szCs w:val="32"/>
          <w:cs/>
        </w:rPr>
        <w:t>เปลี่ยนแปลงกระบวนการทำงานที่ต้องการเปลี่ยนแปลง</w:t>
      </w:r>
    </w:p>
    <w:p w:rsidR="002D7314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14289A">
        <w:rPr>
          <w:rFonts w:cs="TH SarabunPSK"/>
          <w:color w:val="000000" w:themeColor="text1"/>
          <w:szCs w:val="32"/>
        </w:rPr>
        <w:t xml:space="preserve">PCR </w:t>
      </w:r>
      <w:r w:rsidR="0014289A">
        <w:rPr>
          <w:rFonts w:cs="TH SarabunPSK" w:hint="cs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</w:p>
    <w:p w:rsidR="004527E1" w:rsidRPr="001F0757" w:rsidRDefault="002205F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14289A"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 w:rsidR="0014289A" w:rsidRPr="0014289A">
        <w:rPr>
          <w:rFonts w:cs="TH SarabunPSK"/>
          <w:color w:val="000000" w:themeColor="text1"/>
          <w:szCs w:val="32"/>
        </w:rPr>
        <w:t xml:space="preserve">PCR </w:t>
      </w:r>
      <w:r w:rsidR="0014289A" w:rsidRPr="0014289A">
        <w:rPr>
          <w:rFonts w:cs="TH SarabunPSK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  <w:r w:rsidR="0014289A">
        <w:rPr>
          <w:rFonts w:cs="TH SarabunPSK" w:hint="cs"/>
          <w:color w:val="000000" w:themeColor="text1"/>
          <w:szCs w:val="32"/>
          <w:cs/>
        </w:rPr>
        <w:t xml:space="preserve"> โดยการอัพโหลดไฟล์รูปภาพเอกสาร </w:t>
      </w:r>
      <w:r w:rsidR="0014289A" w:rsidRPr="001F0757">
        <w:rPr>
          <w:rFonts w:cs="TH SarabunPSK"/>
          <w:color w:val="000000" w:themeColor="text1"/>
          <w:szCs w:val="32"/>
        </w:rPr>
        <w:t xml:space="preserve">DAR </w:t>
      </w:r>
    </w:p>
    <w:p w:rsidR="004527E1" w:rsidRDefault="00BB0A8E" w:rsidP="007C6AF4">
      <w:pPr>
        <w:pStyle w:val="ListParagraph"/>
        <w:numPr>
          <w:ilvl w:val="4"/>
          <w:numId w:val="3"/>
        </w:numPr>
        <w:ind w:left="2835" w:hanging="1701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4527E1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4527E1" w:rsidRPr="004527E1">
        <w:rPr>
          <w:rFonts w:cs="TH SarabunPSK"/>
          <w:color w:val="000000" w:themeColor="text1"/>
          <w:szCs w:val="32"/>
        </w:rPr>
        <w:t>PCR</w:t>
      </w:r>
      <w:r w:rsidR="004527E1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>(View PCR Form)</w:t>
      </w:r>
    </w:p>
    <w:p w:rsidR="00BB0A8E" w:rsidRDefault="00BB0A8E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BB0A8E" w:rsidRPr="00931D41" w:rsidRDefault="00BB0A8E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1066C" w:rsidRDefault="0051066C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ร้องขอใช้งานระบบการเปลี่ยนแปลงกระบวนการทำงาน</w:t>
      </w:r>
    </w:p>
    <w:p w:rsidR="0051066C" w:rsidRDefault="0051066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ร้องขอการใช้งานระบบการเปลี่ยนแปลงกระบวนการทำงานโดยมีการสมัครสมาชิกของระบบการเปลี่ยนแปลงกระบวนการทำงานเพื่อรหัสผ่านเข้าสู่ระบบ</w:t>
      </w:r>
    </w:p>
    <w:p w:rsidR="00387AF8" w:rsidRPr="009F54CF" w:rsidRDefault="00387AF8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54CF">
        <w:rPr>
          <w:rFonts w:cs="TH SarabunPSK" w:hint="cs"/>
          <w:color w:val="000000" w:themeColor="text1"/>
          <w:szCs w:val="32"/>
          <w:cs/>
        </w:rPr>
        <w:lastRenderedPageBreak/>
        <w:t>มุมมองของ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  <w:r w:rsidR="00EA5FC7" w:rsidRPr="009F54CF">
        <w:rPr>
          <w:rFonts w:cs="TH SarabunPSK"/>
          <w:color w:val="000000" w:themeColor="text1"/>
          <w:szCs w:val="32"/>
        </w:rPr>
        <w:t xml:space="preserve"> 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และ</w:t>
      </w:r>
      <w:r w:rsidR="00BA042D" w:rsidRPr="00BA042D">
        <w:rPr>
          <w:rFonts w:cs="TH SarabunPSK"/>
          <w:color w:val="000000" w:themeColor="text1"/>
          <w:szCs w:val="32"/>
          <w:cs/>
        </w:rPr>
        <w:t>แผนกที่เกี่ยวข้อง</w:t>
      </w:r>
      <w:r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9F54CF">
        <w:rPr>
          <w:rFonts w:cs="TH SarabunPSK"/>
          <w:color w:val="000000" w:themeColor="text1"/>
          <w:szCs w:val="32"/>
        </w:rPr>
        <w:t>(Approver department</w:t>
      </w:r>
      <w:r w:rsidR="00F27AA4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และ </w:t>
      </w:r>
      <w:r w:rsidR="00F62978">
        <w:rPr>
          <w:rFonts w:cs="TH SarabunPSK"/>
          <w:color w:val="000000" w:themeColor="text1"/>
          <w:szCs w:val="32"/>
        </w:rPr>
        <w:t>A</w:t>
      </w:r>
      <w:r w:rsidR="001001C3" w:rsidRPr="009F54CF">
        <w:rPr>
          <w:rFonts w:cs="TH SarabunPSK"/>
          <w:color w:val="000000" w:themeColor="text1"/>
          <w:szCs w:val="32"/>
        </w:rPr>
        <w:t>cknowledge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/>
          <w:color w:val="000000" w:themeColor="text1"/>
          <w:szCs w:val="32"/>
        </w:rPr>
        <w:t>department</w:t>
      </w:r>
      <w:r w:rsidRPr="009F54CF">
        <w:rPr>
          <w:rFonts w:cs="TH SarabunPSK"/>
          <w:color w:val="000000" w:themeColor="text1"/>
          <w:szCs w:val="32"/>
        </w:rPr>
        <w:t>)</w:t>
      </w:r>
    </w:p>
    <w:p w:rsidR="001D6DA3" w:rsidRDefault="004F5844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szCs w:val="32"/>
        </w:rPr>
      </w:pPr>
      <w:r w:rsidRPr="001D6DA3">
        <w:rPr>
          <w:rFonts w:cs="TH SarabunPSK" w:hint="cs"/>
          <w:szCs w:val="32"/>
          <w:cs/>
        </w:rPr>
        <w:t xml:space="preserve">อนุมัติแบบฟอร์ม </w:t>
      </w:r>
      <w:r w:rsidRPr="001D6DA3">
        <w:rPr>
          <w:rFonts w:cs="TH SarabunPSK"/>
          <w:szCs w:val="32"/>
        </w:rPr>
        <w:t xml:space="preserve">PCR </w:t>
      </w:r>
    </w:p>
    <w:p w:rsidR="004F5844" w:rsidRPr="001D6DA3" w:rsidRDefault="00EA5FC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szCs w:val="32"/>
        </w:rPr>
      </w:pPr>
      <w:r w:rsidRPr="001D6DA3">
        <w:rPr>
          <w:rFonts w:cs="TH SarabunPSK"/>
          <w:szCs w:val="32"/>
          <w:cs/>
        </w:rPr>
        <w:t xml:space="preserve">ผู้ใช้สามารถอนุมัติแบบฟอร์มของ </w:t>
      </w:r>
      <w:r w:rsidRPr="001D6DA3">
        <w:rPr>
          <w:rFonts w:cs="TH SarabunPSK"/>
          <w:szCs w:val="32"/>
        </w:rPr>
        <w:t xml:space="preserve">PCR </w:t>
      </w:r>
      <w:r w:rsidRPr="001D6DA3">
        <w:rPr>
          <w:rFonts w:cs="TH SarabunPSK"/>
          <w:szCs w:val="32"/>
          <w:cs/>
        </w:rPr>
        <w:t>ได้กรณีที่ถูกเลือกให้อยู่ในบทบาทของผู้อนุมัติภายในแผนก และผู้อนุมัติแผนกที่รับทราบ โดยผู้อนุมัติภายในแผนกจะต้องอนุมัติ ก่อนผู้อนุมัติแผนกที่รับทราบจึงจะอนุมัติได้</w:t>
      </w:r>
    </w:p>
    <w:p w:rsidR="00823D22" w:rsidRDefault="00BB0A8E" w:rsidP="007C6AF4">
      <w:pPr>
        <w:pStyle w:val="ListParagraph"/>
        <w:numPr>
          <w:ilvl w:val="4"/>
          <w:numId w:val="3"/>
        </w:numPr>
        <w:ind w:left="1560" w:hanging="42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823D22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823D22" w:rsidRPr="004527E1">
        <w:rPr>
          <w:rFonts w:cs="TH SarabunPSK"/>
          <w:color w:val="000000" w:themeColor="text1"/>
          <w:szCs w:val="32"/>
        </w:rPr>
        <w:t>PCR</w:t>
      </w:r>
      <w:r w:rsidR="00823D22">
        <w:rPr>
          <w:rFonts w:cs="TH SarabunPSK"/>
          <w:color w:val="000000" w:themeColor="text1"/>
          <w:szCs w:val="32"/>
        </w:rPr>
        <w:t xml:space="preserve"> (View PCR Form)</w:t>
      </w:r>
    </w:p>
    <w:p w:rsidR="00F828D1" w:rsidRDefault="00F828D1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F828D1" w:rsidRPr="00F828D1" w:rsidRDefault="00F828D1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621AA0" w:rsidRDefault="004F0E02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 xml:space="preserve">ผู้อนุมัติในบทบาท </w:t>
      </w:r>
      <w:r w:rsidRPr="004F0E02">
        <w:rPr>
          <w:rFonts w:cs="TH SarabunPSK"/>
          <w:color w:val="000000" w:themeColor="text1"/>
          <w:szCs w:val="32"/>
        </w:rPr>
        <w:t>QAP</w:t>
      </w:r>
      <w:r w:rsid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4F0E02">
        <w:rPr>
          <w:rFonts w:cs="TH SarabunPSK"/>
          <w:color w:val="000000" w:themeColor="text1"/>
          <w:szCs w:val="32"/>
        </w:rPr>
        <w:t>(Quality Assurance Planning)</w:t>
      </w:r>
    </w:p>
    <w:p w:rsidR="00621AA0" w:rsidRDefault="00D2164B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ในบาทบาท </w:t>
      </w:r>
      <w:r>
        <w:rPr>
          <w:rFonts w:cs="TH SarabunPSK"/>
          <w:color w:val="000000" w:themeColor="text1"/>
          <w:szCs w:val="32"/>
        </w:rPr>
        <w:t>QAP</w:t>
      </w:r>
    </w:p>
    <w:p w:rsidR="00621AA0" w:rsidRPr="00162655" w:rsidRDefault="00D2164B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>
        <w:rPr>
          <w:rFonts w:cs="TH SarabunPSK"/>
          <w:color w:val="000000" w:themeColor="text1"/>
          <w:szCs w:val="32"/>
        </w:rPr>
        <w:t xml:space="preserve">QAP </w:t>
      </w:r>
      <w:r w:rsidR="00245A49"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="00245A49"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 w:rsidR="00EA6925"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EA6925">
        <w:rPr>
          <w:rFonts w:cs="TH SarabunPSK"/>
          <w:color w:val="000000" w:themeColor="text1"/>
          <w:sz w:val="36"/>
          <w:szCs w:val="36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62655">
        <w:rPr>
          <w:rFonts w:cs="TH SarabunPSK"/>
          <w:color w:val="000000" w:themeColor="text1"/>
          <w:szCs w:val="32"/>
        </w:rPr>
        <w:t xml:space="preserve">QAP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9F54CF" w:rsidRDefault="00F828D1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9F54CF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9F54CF" w:rsidRPr="004527E1">
        <w:rPr>
          <w:rFonts w:cs="TH SarabunPSK"/>
          <w:color w:val="000000" w:themeColor="text1"/>
          <w:szCs w:val="32"/>
        </w:rPr>
        <w:t>PCR</w:t>
      </w:r>
      <w:r w:rsidR="009F54CF">
        <w:rPr>
          <w:rFonts w:cs="TH SarabunPSK"/>
          <w:color w:val="000000" w:themeColor="text1"/>
          <w:szCs w:val="32"/>
        </w:rPr>
        <w:t xml:space="preserve"> (View PCR Form)</w:t>
      </w:r>
    </w:p>
    <w:p w:rsidR="00AA1716" w:rsidRDefault="00AA1716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AA1716" w:rsidRPr="00AA1716" w:rsidRDefault="00AA1716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D3A7E" w:rsidRDefault="00162655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>ผู้อ</w:t>
      </w:r>
      <w:r w:rsidR="006D4A8F">
        <w:rPr>
          <w:rFonts w:cs="TH SarabunPSK"/>
          <w:color w:val="000000" w:themeColor="text1"/>
          <w:szCs w:val="32"/>
          <w:cs/>
        </w:rPr>
        <w:t>นุมัติในบทบาท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BKD </w:t>
      </w:r>
      <w:r w:rsidRPr="004F0E02">
        <w:rPr>
          <w:rFonts w:cs="TH SarabunPSK"/>
          <w:color w:val="000000" w:themeColor="text1"/>
          <w:szCs w:val="32"/>
        </w:rPr>
        <w:t>(</w:t>
      </w:r>
      <w:r w:rsidR="009123C0">
        <w:rPr>
          <w:rFonts w:cs="TH SarabunPSK"/>
          <w:color w:val="000000" w:themeColor="text1"/>
          <w:szCs w:val="32"/>
        </w:rPr>
        <w:t>BARI KIRIKO DAKON</w:t>
      </w:r>
      <w:r w:rsidRPr="004F0E02">
        <w:rPr>
          <w:rFonts w:cs="TH SarabunPSK"/>
          <w:color w:val="000000" w:themeColor="text1"/>
          <w:szCs w:val="32"/>
        </w:rPr>
        <w:t>)</w:t>
      </w:r>
    </w:p>
    <w:p w:rsidR="00162655" w:rsidRDefault="005D3A7E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5D3A7E" w:rsidRPr="005D3A7E" w:rsidRDefault="005D3A7E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="00C16DF0">
        <w:rPr>
          <w:rFonts w:cs="TH SarabunPSK"/>
          <w:color w:val="000000" w:themeColor="text1"/>
          <w:szCs w:val="32"/>
        </w:rPr>
        <w:t xml:space="preserve">BKD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A22759" w:rsidRPr="00A22759">
        <w:rPr>
          <w:rFonts w:cs="TH SarabunPSK"/>
          <w:color w:val="000000" w:themeColor="text1"/>
          <w:szCs w:val="32"/>
        </w:rPr>
        <w:t xml:space="preserve"> </w:t>
      </w:r>
      <w:r w:rsidR="00A22759" w:rsidRPr="00162655">
        <w:rPr>
          <w:rFonts w:cs="TH SarabunPSK"/>
          <w:color w:val="000000" w:themeColor="text1"/>
          <w:szCs w:val="32"/>
        </w:rPr>
        <w:t>Assurance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="004A2516">
        <w:rPr>
          <w:rFonts w:cs="TH SarabunPSK"/>
          <w:color w:val="000000" w:themeColor="text1"/>
          <w:szCs w:val="32"/>
        </w:rPr>
        <w:t xml:space="preserve">BKD 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="00A22759" w:rsidRPr="00162655">
        <w:rPr>
          <w:rFonts w:cs="TH SarabunPSK"/>
          <w:color w:val="000000" w:themeColor="text1"/>
          <w:szCs w:val="32"/>
        </w:rPr>
        <w:t>PCR</w:t>
      </w:r>
    </w:p>
    <w:p w:rsidR="006D4A8F" w:rsidRDefault="00632A30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5D3A7E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5D3A7E" w:rsidRPr="004527E1">
        <w:rPr>
          <w:rFonts w:cs="TH SarabunPSK"/>
          <w:color w:val="000000" w:themeColor="text1"/>
          <w:szCs w:val="32"/>
        </w:rPr>
        <w:t>PCR</w:t>
      </w:r>
      <w:r w:rsidR="005D3A7E">
        <w:rPr>
          <w:rFonts w:cs="TH SarabunPSK"/>
          <w:color w:val="000000" w:themeColor="text1"/>
          <w:szCs w:val="32"/>
        </w:rPr>
        <w:t xml:space="preserve"> (View PCR Form)</w:t>
      </w:r>
    </w:p>
    <w:p w:rsidR="00632A30" w:rsidRDefault="00632A30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lastRenderedPageBreak/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632A30" w:rsidRPr="00632A30" w:rsidRDefault="00632A30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81025">
        <w:rPr>
          <w:rFonts w:cs="TH SarabunPSK"/>
          <w:color w:val="000000" w:themeColor="text1"/>
          <w:szCs w:val="32"/>
          <w:cs/>
        </w:rPr>
        <w:t xml:space="preserve">มุมมองผู้อนุมัติในบทบาท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(Quality Assuran Customer</w:t>
      </w:r>
      <w:r>
        <w:rPr>
          <w:rFonts w:cs="TH SarabunPSK"/>
          <w:color w:val="000000" w:themeColor="text1"/>
          <w:szCs w:val="32"/>
        </w:rPr>
        <w:t>)</w:t>
      </w:r>
    </w:p>
    <w:p w:rsidR="00E91F69" w:rsidRDefault="00E91F69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236177" w:rsidRPr="00236177" w:rsidRDefault="0023617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Pr="00A22759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5C15C0" w:rsidRDefault="00EB5963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E91F69" w:rsidRPr="00E91F69">
        <w:rPr>
          <w:rFonts w:cs="TH SarabunPSK"/>
          <w:color w:val="000000" w:themeColor="text1"/>
          <w:szCs w:val="32"/>
          <w:cs/>
        </w:rPr>
        <w:t xml:space="preserve">รายละเอียดแบบฟอร์ม </w:t>
      </w:r>
      <w:r w:rsidR="00E91F69" w:rsidRPr="00E91F69">
        <w:rPr>
          <w:rFonts w:cs="TH SarabunPSK"/>
          <w:color w:val="000000" w:themeColor="text1"/>
          <w:szCs w:val="32"/>
        </w:rPr>
        <w:t>PCR (View PCR Form)</w:t>
      </w:r>
    </w:p>
    <w:p w:rsidR="001E3928" w:rsidRDefault="001E3928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1E3928" w:rsidRPr="002C5EC2" w:rsidRDefault="002C5EC2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>มุมมองพนักงานบทบาท</w:t>
      </w:r>
      <w:r w:rsidRPr="0086734C">
        <w:rPr>
          <w:rFonts w:cs="TH SarabunPSK"/>
          <w:color w:val="000000" w:themeColor="text1"/>
          <w:szCs w:val="32"/>
        </w:rPr>
        <w:t xml:space="preserve"> Center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แผนก</w:t>
      </w:r>
      <w:r w:rsidRPr="0086734C">
        <w:rPr>
          <w:rFonts w:cs="TH SarabunPSK"/>
          <w:color w:val="000000" w:themeColor="text1"/>
          <w:szCs w:val="32"/>
        </w:rPr>
        <w:t xml:space="preserve"> 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 xml:space="preserve">Assurance </w:t>
      </w:r>
      <w:r w:rsidRPr="0086734C">
        <w:rPr>
          <w:rFonts w:cs="TH SarabunPSK" w:hint="cs"/>
          <w:color w:val="000000" w:themeColor="text1"/>
          <w:szCs w:val="32"/>
          <w:cs/>
        </w:rPr>
        <w:t>(</w:t>
      </w:r>
      <w:r w:rsidRPr="0086734C">
        <w:rPr>
          <w:rFonts w:cs="TH SarabunPSK"/>
          <w:color w:val="000000" w:themeColor="text1"/>
          <w:szCs w:val="32"/>
        </w:rPr>
        <w:t>Quality Assuran Administrator)</w:t>
      </w:r>
    </w:p>
    <w:p w:rsidR="004B51CC" w:rsidRPr="0086734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 xml:space="preserve">จัดการกระบวนการอนุมัติในส่วนงาน </w:t>
      </w:r>
      <w:r w:rsidRPr="0086734C">
        <w:rPr>
          <w:rFonts w:cs="TH SarabunPSK"/>
          <w:color w:val="000000" w:themeColor="text1"/>
          <w:szCs w:val="32"/>
        </w:rPr>
        <w:t>QA (Quality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>Assurance)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ผู้ใช้สามารถเพิ่มผู้ใช้ธรรมดาให้มีบทบาทของในกระบวนการอนุมัติได้ เช่น </w:t>
      </w:r>
      <w:r>
        <w:rPr>
          <w:rFonts w:cs="TH SarabunPSK"/>
          <w:color w:val="000000" w:themeColor="text1"/>
          <w:szCs w:val="32"/>
        </w:rPr>
        <w:t xml:space="preserve">QAP BKD </w:t>
      </w:r>
      <w:r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/>
          <w:color w:val="000000" w:themeColor="text1"/>
          <w:szCs w:val="32"/>
        </w:rPr>
        <w:t xml:space="preserve">QAC </w:t>
      </w:r>
    </w:p>
    <w:p w:rsidR="00891E46" w:rsidRP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hanging="348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ผู้ใช้สามารถแก้ไขผู้ใช้ที่มีบทบาทในการบวนการอนุมัติได้โดยการเปลี่ยน</w:t>
      </w:r>
    </w:p>
    <w:p w:rsidR="004B51C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 </w:t>
      </w:r>
      <w:r>
        <w:rPr>
          <w:rFonts w:cs="TH SarabunPSK"/>
          <w:color w:val="000000" w:themeColor="text1"/>
          <w:szCs w:val="32"/>
        </w:rPr>
        <w:t>Annual Plan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ผู้ใช้สามารถสร้างแบบฟอร์ม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ได้เพื่อใช้เป็นส่วนประกอบแบบฟอร์ม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ในการสร้างแบบฟอร์ม </w:t>
      </w:r>
      <w:r>
        <w:rPr>
          <w:rFonts w:cs="TH SarabunPSK"/>
          <w:color w:val="000000" w:themeColor="text1"/>
          <w:szCs w:val="32"/>
        </w:rPr>
        <w:t>PCR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ผู้ใช้สามารถแก้ไขแบบฟอร์ม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ได้เพื่อแก้ไขในข้อมูลที่ผิดพลาดไป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ได้เพื่อยกเลิกแบบฟอร์มที่ต้องกายกเลิก</w:t>
      </w:r>
    </w:p>
    <w:p w:rsidR="00891E46" w:rsidRDefault="00B3127A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โดยการอัพโหลดไฟล์ชนิด </w:t>
      </w:r>
      <w:r>
        <w:rPr>
          <w:rFonts w:cs="TH SarabunPSK"/>
          <w:color w:val="000000" w:themeColor="text1"/>
          <w:szCs w:val="32"/>
        </w:rPr>
        <w:t xml:space="preserve">csv </w:t>
      </w:r>
      <w:r>
        <w:rPr>
          <w:rFonts w:cs="TH SarabunPSK" w:hint="cs"/>
          <w:color w:val="000000" w:themeColor="text1"/>
          <w:szCs w:val="32"/>
          <w:cs/>
        </w:rPr>
        <w:t xml:space="preserve">เพื่อใช้ในการเพิ่ม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>หลายรายการต่อการอัพโหลดหนึ่งครั้ง</w:t>
      </w:r>
    </w:p>
    <w:p w:rsidR="00434D68" w:rsidRDefault="00A475F6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ผู้ใช้งานสามารถ</w:t>
      </w:r>
      <w:r w:rsidR="00091F0A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  <w:r w:rsidR="00091F0A">
        <w:rPr>
          <w:rFonts w:cs="TH SarabunPSK" w:hint="cs"/>
          <w:color w:val="000000" w:themeColor="text1"/>
          <w:szCs w:val="32"/>
          <w:cs/>
        </w:rPr>
        <w:t xml:space="preserve"> เพื่อใช้ในการตรวจสอบรายละเอียดแบบฟอร์ม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พนักงานบทบาท </w:t>
      </w:r>
      <w:r w:rsidRPr="002D2181">
        <w:rPr>
          <w:rFonts w:cs="TH SarabunPSK"/>
          <w:color w:val="000000" w:themeColor="text1"/>
          <w:szCs w:val="32"/>
        </w:rPr>
        <w:t xml:space="preserve">Center </w:t>
      </w:r>
      <w:r w:rsidRPr="002D2181">
        <w:rPr>
          <w:rFonts w:cs="TH SarabunPSK"/>
          <w:color w:val="000000" w:themeColor="text1"/>
          <w:szCs w:val="32"/>
          <w:cs/>
        </w:rPr>
        <w:t xml:space="preserve">แผนก </w:t>
      </w:r>
      <w:r w:rsidRPr="002D2181">
        <w:rPr>
          <w:rFonts w:cs="TH SarabunPSK"/>
          <w:color w:val="000000" w:themeColor="text1"/>
          <w:szCs w:val="32"/>
        </w:rPr>
        <w:t>Production Engisneering (Production Engineering Administrator)</w:t>
      </w:r>
    </w:p>
    <w:p w:rsidR="002D2181" w:rsidRDefault="002D2181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อนุมัติผู้ใช้เข้าสู่ระบบ</w:t>
      </w:r>
    </w:p>
    <w:p w:rsidR="002D2181" w:rsidRDefault="002D2181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ผู้ใช้งานสามารถทำการอนุมัติเกี่ยวกับการร้องขอการเข้าสู่ระบบของผู้ใช้งานระบบทั้งระบบ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พนักงานในส่วนงาน </w:t>
      </w:r>
      <w:r w:rsidRPr="002D2181">
        <w:rPr>
          <w:rFonts w:cs="TH SarabunPSK"/>
          <w:color w:val="000000" w:themeColor="text1"/>
          <w:szCs w:val="32"/>
        </w:rPr>
        <w:t>HRSD / Admin</w:t>
      </w:r>
    </w:p>
    <w:p w:rsidR="002D2181" w:rsidRDefault="00F41C87" w:rsidP="007C6AF4">
      <w:pPr>
        <w:pStyle w:val="ListParagraph"/>
        <w:numPr>
          <w:ilvl w:val="4"/>
          <w:numId w:val="3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จัดการบาทบาทของผู้ใช้งานของระบบ</w:t>
      </w:r>
    </w:p>
    <w:p w:rsidR="00F41C87" w:rsidRDefault="00F41C87" w:rsidP="007C6AF4">
      <w:pPr>
        <w:pStyle w:val="ListParagraph"/>
        <w:numPr>
          <w:ilvl w:val="5"/>
          <w:numId w:val="3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จัดการผู้ใช้งานของระบบการเปลี่ยนแปลงกระบวนการทำงานเพื่อใช้ในการเปลี่ยนแปลงบทบาทของของผู้ใช้งานทั้งระบบของระบบการเปลี่ยนแปลงกระบวนการทำงาน</w:t>
      </w:r>
    </w:p>
    <w:p w:rsidR="00480612" w:rsidRDefault="00480612" w:rsidP="00EF0584">
      <w:pPr>
        <w:tabs>
          <w:tab w:val="left" w:pos="851"/>
        </w:tabs>
        <w:spacing w:before="0" w:line="240" w:lineRule="auto"/>
        <w:rPr>
          <w:color w:val="000000" w:themeColor="text1"/>
        </w:rPr>
      </w:pPr>
      <w:r>
        <w:rPr>
          <w:color w:val="000000" w:themeColor="text1"/>
          <w:cs/>
        </w:rPr>
        <w:tab/>
        <w:t>โดยในแต่ละส่วนการทำ</w:t>
      </w:r>
      <w:r w:rsidRPr="00480612">
        <w:rPr>
          <w:color w:val="000000" w:themeColor="text1"/>
          <w:cs/>
        </w:rPr>
        <w:t>งานจะถูกแบ่งออกเป็นส่วนหลัก ๆ โดยผู้ปฏิบัติงานสหกิจศึกษาได้รับมอบหมายใ</w:t>
      </w:r>
      <w:r>
        <w:rPr>
          <w:color w:val="000000" w:themeColor="text1"/>
          <w:cs/>
        </w:rPr>
        <w:t>ห้วิเคราะห์ระบบ</w:t>
      </w:r>
      <w:r w:rsidRPr="00480612">
        <w:rPr>
          <w:color w:val="000000" w:themeColor="text1"/>
          <w:cs/>
        </w:rPr>
        <w:t>ในส่วนกระบวนการทำงาน</w:t>
      </w:r>
      <w:r>
        <w:rPr>
          <w:rFonts w:hint="cs"/>
          <w:color w:val="000000" w:themeColor="text1"/>
          <w:cs/>
        </w:rPr>
        <w:t xml:space="preserve"> </w:t>
      </w:r>
      <w:r w:rsidRPr="00480612">
        <w:rPr>
          <w:color w:val="000000" w:themeColor="text1"/>
          <w:cs/>
        </w:rPr>
        <w:t>การยกเลิกกระบวนการทำงาน จัดการแผนการเปลี่ยนกระบวนการทำงานรายปี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(Annual Plan)</w:t>
      </w:r>
      <w:r w:rsidRPr="00480612">
        <w:rPr>
          <w:color w:val="000000" w:themeColor="text1"/>
          <w:cs/>
        </w:rPr>
        <w:t xml:space="preserve"> การดูรายงานรายละเอียดเอกสาร นอกจากการวิเคราะห์ระบบแล้</w:t>
      </w:r>
      <w:r>
        <w:rPr>
          <w:color w:val="000000" w:themeColor="text1"/>
          <w:cs/>
        </w:rPr>
        <w:t>ว ผู้ปฏิบัติงานสหกิจศึกษาต้องน</w:t>
      </w:r>
      <w:r>
        <w:rPr>
          <w:rFonts w:hint="cs"/>
          <w:color w:val="000000" w:themeColor="text1"/>
          <w:cs/>
        </w:rPr>
        <w:t>ำ</w:t>
      </w:r>
      <w:r w:rsidRPr="00480612">
        <w:rPr>
          <w:color w:val="000000" w:themeColor="text1"/>
          <w:cs/>
        </w:rPr>
        <w:t xml:space="preserve">ความต้องการที่ได้วิเคราะห์มานั้นมาออกแบบหน้าจอแสดงผลในรูปแบบของ </w:t>
      </w:r>
      <w:r w:rsidRPr="00480612">
        <w:rPr>
          <w:color w:val="000000" w:themeColor="text1"/>
        </w:rPr>
        <w:t xml:space="preserve">UX (User Experience) </w:t>
      </w:r>
      <w:r w:rsidRPr="00480612">
        <w:rPr>
          <w:color w:val="000000" w:themeColor="text1"/>
          <w:cs/>
        </w:rPr>
        <w:t xml:space="preserve">และ </w:t>
      </w:r>
      <w:r w:rsidRPr="00480612">
        <w:rPr>
          <w:color w:val="000000" w:themeColor="text1"/>
        </w:rPr>
        <w:t xml:space="preserve">UI (User Interface) </w:t>
      </w:r>
      <w:r w:rsidRPr="00480612">
        <w:rPr>
          <w:color w:val="000000" w:themeColor="text1"/>
          <w:cs/>
        </w:rPr>
        <w:t>อีกทั้งยังมีเอกสา</w:t>
      </w:r>
      <w:r>
        <w:rPr>
          <w:rFonts w:hint="cs"/>
          <w:color w:val="000000" w:themeColor="text1"/>
          <w:cs/>
        </w:rPr>
        <w:t>ร</w:t>
      </w:r>
      <w:r w:rsidR="00EF0584" w:rsidRPr="00EF0584">
        <w:rPr>
          <w:color w:val="000000" w:themeColor="text1"/>
          <w:cs/>
        </w:rPr>
        <w:t>ต่าง ๆ ที่ผู้ปฏ</w:t>
      </w:r>
      <w:r w:rsidR="00EF0584">
        <w:rPr>
          <w:color w:val="000000" w:themeColor="text1"/>
          <w:cs/>
        </w:rPr>
        <w:t>ิบัติงานสหกิจศึกษาได้มีการจัดทำ</w:t>
      </w:r>
      <w:r w:rsidR="00EF0584" w:rsidRPr="00EF0584">
        <w:rPr>
          <w:color w:val="000000" w:themeColor="text1"/>
          <w:cs/>
        </w:rPr>
        <w:t>ขึ้นเพื่อเป็นหลักฐานในการยืนยันความต้องการ โดยมีรายละเอียดดังต่อไปน</w:t>
      </w:r>
      <w:r w:rsidR="00EF0584">
        <w:rPr>
          <w:rFonts w:hint="cs"/>
          <w:color w:val="000000" w:themeColor="text1"/>
          <w:cs/>
        </w:rPr>
        <w:t>ี้</w:t>
      </w:r>
    </w:p>
    <w:p w:rsidR="008D40C5" w:rsidRDefault="008D40C5" w:rsidP="00EF0584">
      <w:pPr>
        <w:tabs>
          <w:tab w:val="left" w:pos="851"/>
        </w:tabs>
        <w:spacing w:before="0" w:line="240" w:lineRule="auto"/>
        <w:rPr>
          <w:color w:val="000000" w:themeColor="text1"/>
        </w:rPr>
      </w:pPr>
    </w:p>
    <w:p w:rsidR="008D40C5" w:rsidRDefault="008D40C5" w:rsidP="007C6AF4">
      <w:pPr>
        <w:pStyle w:val="ListParagraph"/>
        <w:numPr>
          <w:ilvl w:val="0"/>
          <w:numId w:val="17"/>
        </w:numPr>
        <w:tabs>
          <w:tab w:val="left" w:pos="1134"/>
        </w:tabs>
        <w:spacing w:before="0" w:line="240" w:lineRule="auto"/>
        <w:ind w:left="851" w:firstLine="142"/>
        <w:rPr>
          <w:rFonts w:cs="TH SarabunPSK"/>
          <w:color w:val="000000" w:themeColor="text1"/>
          <w:szCs w:val="32"/>
        </w:rPr>
      </w:pPr>
      <w:r w:rsidRPr="008D40C5">
        <w:rPr>
          <w:rFonts w:cs="TH SarabunPSK"/>
          <w:color w:val="000000" w:themeColor="text1"/>
          <w:szCs w:val="32"/>
          <w:cs/>
        </w:rPr>
        <w:lastRenderedPageBreak/>
        <w:t>เอกสารการวิเคราะห์ และการออกแบบระบบงาน โดยมีรายละเอียดดังน</w:t>
      </w:r>
      <w:r w:rsidRPr="008D40C5">
        <w:rPr>
          <w:rFonts w:cs="TH SarabunPSK" w:hint="cs"/>
          <w:color w:val="000000" w:themeColor="text1"/>
          <w:szCs w:val="32"/>
          <w:cs/>
        </w:rPr>
        <w:t>ี้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Use Case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Activity Diagram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before="0"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จัดดทำ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ER Diagram</w:t>
      </w:r>
    </w:p>
    <w:p w:rsidR="0091646B" w:rsidRPr="00EC0940" w:rsidRDefault="00DD2173" w:rsidP="007C6AF4">
      <w:pPr>
        <w:pStyle w:val="ListParagraph"/>
        <w:numPr>
          <w:ilvl w:val="0"/>
          <w:numId w:val="17"/>
        </w:numPr>
        <w:tabs>
          <w:tab w:val="left" w:pos="851"/>
        </w:tabs>
        <w:spacing w:before="0" w:line="240" w:lineRule="auto"/>
        <w:ind w:left="0" w:firstLine="993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เ</w:t>
      </w:r>
      <w:r w:rsidRPr="00DD2173">
        <w:rPr>
          <w:rFonts w:cs="TH SarabunPSK"/>
          <w:color w:val="000000" w:themeColor="text1"/>
          <w:szCs w:val="32"/>
          <w:cs/>
        </w:rPr>
        <w:t>อกสารต้นแบบหน้าจอแสดงผล (</w:t>
      </w:r>
      <w:r w:rsidRPr="00DD2173">
        <w:rPr>
          <w:rFonts w:cs="TH SarabunPSK"/>
          <w:color w:val="000000" w:themeColor="text1"/>
          <w:szCs w:val="32"/>
        </w:rPr>
        <w:t xml:space="preserve">Mock up) </w:t>
      </w:r>
      <w:r>
        <w:rPr>
          <w:rFonts w:cs="TH SarabunPSK"/>
          <w:color w:val="000000" w:themeColor="text1"/>
          <w:szCs w:val="32"/>
          <w:cs/>
        </w:rPr>
        <w:t>พร้อมทั้งจัดทำ</w:t>
      </w:r>
      <w:r w:rsidRPr="00DD2173">
        <w:rPr>
          <w:rFonts w:cs="TH SarabunPSK"/>
          <w:color w:val="000000" w:themeColor="text1"/>
          <w:szCs w:val="32"/>
          <w:cs/>
        </w:rPr>
        <w:t>โมเดลขั้นตอน หรือ</w:t>
      </w:r>
      <w:r>
        <w:rPr>
          <w:rFonts w:cs="TH SarabunPSK"/>
          <w:color w:val="000000" w:themeColor="text1"/>
          <w:szCs w:val="32"/>
          <w:cs/>
        </w:rPr>
        <w:t>กระบวนการทำ</w:t>
      </w:r>
      <w:r w:rsidRPr="00DD2173">
        <w:rPr>
          <w:rFonts w:cs="TH SarabunPSK"/>
          <w:color w:val="000000" w:themeColor="text1"/>
          <w:szCs w:val="32"/>
          <w:cs/>
        </w:rPr>
        <w:t>งานของระบบ</w:t>
      </w:r>
    </w:p>
    <w:p w:rsidR="007B4B38" w:rsidRPr="007E1467" w:rsidRDefault="002D5466" w:rsidP="00991A87">
      <w:pPr>
        <w:pStyle w:val="Heading2"/>
      </w:pPr>
      <w:bookmarkStart w:id="96" w:name="_Toc420265817"/>
      <w:bookmarkStart w:id="97" w:name="_Toc54835772"/>
      <w:r w:rsidRPr="007E1467">
        <w:rPr>
          <w:cs/>
        </w:rPr>
        <w:t>แผนใน</w:t>
      </w:r>
      <w:bookmarkEnd w:id="96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97"/>
    </w:p>
    <w:p w:rsidR="00424A26" w:rsidRPr="007D6052" w:rsidRDefault="007D6052" w:rsidP="007D6052">
      <w:pPr>
        <w:pStyle w:val="a1"/>
        <w:ind w:firstLine="720"/>
        <w:rPr>
          <w:color w:val="FF0000"/>
        </w:rPr>
      </w:pPr>
      <w:bookmarkStart w:id="98" w:name="_Toc420526494"/>
      <w:bookmarkStart w:id="99" w:name="_Toc420530166"/>
      <w:bookmarkStart w:id="100" w:name="_Toc420530185"/>
      <w:bookmarkStart w:id="101" w:name="_Toc420530461"/>
      <w:bookmarkStart w:id="102" w:name="_Toc420530480"/>
      <w:bookmarkStart w:id="103" w:name="_Toc420530499"/>
      <w:bookmarkStart w:id="104" w:name="_Toc420530518"/>
      <w:bookmarkStart w:id="105" w:name="_Toc420542593"/>
      <w:bookmarkStart w:id="106" w:name="_Toc420543124"/>
      <w:bookmarkStart w:id="107" w:name="_Toc420543186"/>
      <w:bookmarkStart w:id="108" w:name="_Toc424818439"/>
      <w:bookmarkStart w:id="109" w:name="_Toc487546662"/>
      <w:r w:rsidRPr="007D6052">
        <w:rPr>
          <w:cs/>
        </w:rPr>
        <w:t>ในส่วนนี้จะเป็นการอธิบายถึงแผนการปฏิบัติงานสหกิจศึกษา ซึ่งทางผู้ปฏิบัติงานสหกิจศึกษาได้ทำการวางแผนการปฏิบัติงานในระหว่างจะแสดงรายละเอียดดังตารางที่ 1-1</w:t>
      </w:r>
      <w:r w:rsidR="005877DB" w:rsidRPr="007E1467">
        <w:rPr>
          <w:cs/>
        </w:rPr>
        <w:t xml:space="preserve"> </w:t>
      </w:r>
    </w:p>
    <w:p w:rsidR="000B749A" w:rsidRDefault="000B749A" w:rsidP="000B749A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B63C86" w:rsidRPr="00BD197D" w:rsidTr="00BE7E38">
        <w:trPr>
          <w:trHeight w:val="638"/>
        </w:trPr>
        <w:tc>
          <w:tcPr>
            <w:tcW w:w="8296" w:type="dxa"/>
            <w:gridSpan w:val="18"/>
          </w:tcPr>
          <w:p w:rsidR="00B63C86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B63C86" w:rsidRPr="00BD197D" w:rsidTr="00A62334">
        <w:trPr>
          <w:trHeight w:val="663"/>
        </w:trPr>
        <w:tc>
          <w:tcPr>
            <w:tcW w:w="3823" w:type="dxa"/>
            <w:gridSpan w:val="2"/>
          </w:tcPr>
          <w:p w:rsidR="00B63C86" w:rsidRPr="00AF2130" w:rsidRDefault="00B63C86" w:rsidP="00731C77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BE7E38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A62334" w:rsidP="00C10015">
            <w:pPr>
              <w:jc w:val="center"/>
            </w:pPr>
            <w:r>
              <w:rPr>
                <w:cs/>
              </w:rPr>
              <w:t>1</w:t>
            </w:r>
            <w:r>
              <w:t>)</w:t>
            </w:r>
          </w:p>
        </w:tc>
        <w:tc>
          <w:tcPr>
            <w:tcW w:w="3261" w:type="dxa"/>
          </w:tcPr>
          <w:p w:rsidR="00D53B24" w:rsidRPr="00BD197D" w:rsidRDefault="000603FB" w:rsidP="00C10015">
            <w:pPr>
              <w:rPr>
                <w:sz w:val="24"/>
                <w:cs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6AF11D97" wp14:editId="3F090DF6">
                      <wp:simplePos x="0" y="0"/>
                      <wp:positionH relativeFrom="column">
                        <wp:posOffset>2181988</wp:posOffset>
                      </wp:positionH>
                      <wp:positionV relativeFrom="paragraph">
                        <wp:posOffset>396620</wp:posOffset>
                      </wp:positionV>
                      <wp:extent cx="181356" cy="4504"/>
                      <wp:effectExtent l="38100" t="76200" r="28575" b="90805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type w14:anchorId="30915C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" o:spid="_x0000_s1026" type="#_x0000_t32" style="position:absolute;margin-left:171.8pt;margin-top:31.25pt;width:14.3pt;height:.35pt;flip:y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D53B24">
              <w:rPr>
                <w:rFonts w:hint="cs"/>
                <w:sz w:val="24"/>
                <w:cs/>
              </w:rPr>
              <w:t>อมรมข้อกฎระเบียบและกำหนดของบริษัท สยาม เด็นโซ่ แมนูแฟคเจอริ่งจำกัด ในการสหกิจศึกษา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B929C8">
        <w:trPr>
          <w:trHeight w:val="826"/>
        </w:trPr>
        <w:tc>
          <w:tcPr>
            <w:tcW w:w="562" w:type="dxa"/>
          </w:tcPr>
          <w:p w:rsidR="00B63C86" w:rsidRPr="00BD197D" w:rsidRDefault="00A62334" w:rsidP="00C10015">
            <w:pPr>
              <w:jc w:val="center"/>
              <w:rPr>
                <w:cs/>
              </w:rPr>
            </w:pPr>
            <w:r>
              <w:t>2)</w:t>
            </w:r>
          </w:p>
        </w:tc>
        <w:tc>
          <w:tcPr>
            <w:tcW w:w="3261" w:type="dxa"/>
          </w:tcPr>
          <w:p w:rsidR="00B63C86" w:rsidRPr="00BD197D" w:rsidRDefault="00B929C8" w:rsidP="00B929C8">
            <w:pPr>
              <w:jc w:val="left"/>
              <w:rPr>
                <w:sz w:val="24"/>
              </w:rPr>
            </w:pPr>
            <w:r w:rsidRPr="00B929C8">
              <w:rPr>
                <w:rFonts w:hint="cs"/>
                <w:sz w:val="24"/>
                <w:cs/>
              </w:rPr>
              <w:t>ศึกษา</w:t>
            </w:r>
            <w:r>
              <w:rPr>
                <w:rFonts w:hint="cs"/>
                <w:sz w:val="24"/>
                <w:cs/>
              </w:rPr>
              <w:t>ภาพรวมของ</w:t>
            </w:r>
            <w:r w:rsidRPr="00B929C8">
              <w:rPr>
                <w:rFonts w:hint="cs"/>
                <w:sz w:val="24"/>
                <w:cs/>
              </w:rPr>
              <w:t>ระบบ</w:t>
            </w:r>
            <w:r w:rsidRPr="00B929C8">
              <w:rPr>
                <w:rFonts w:hint="cs"/>
                <w:cs/>
              </w:rPr>
              <w:t xml:space="preserve"> </w:t>
            </w:r>
            <w:r w:rsidRPr="00B929C8">
              <w:t>Process Change Report (PCR)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929C8" w:rsidP="00C10015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5969639E" wp14:editId="3B1F88A7">
                      <wp:simplePos x="0" y="0"/>
                      <wp:positionH relativeFrom="column">
                        <wp:posOffset>-72465</wp:posOffset>
                      </wp:positionH>
                      <wp:positionV relativeFrom="paragraph">
                        <wp:posOffset>330200</wp:posOffset>
                      </wp:positionV>
                      <wp:extent cx="181356" cy="4504"/>
                      <wp:effectExtent l="38100" t="76200" r="28575" b="90805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73CE1A46" id="Straight Arrow Connector 29" o:spid="_x0000_s1026" type="#_x0000_t32" style="position:absolute;margin-left:-5.7pt;margin-top:26pt;width:14.3pt;height:.35pt;flip:y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7E425B" w:rsidP="00C1001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A62334">
              <w:t>)</w:t>
            </w:r>
          </w:p>
        </w:tc>
        <w:tc>
          <w:tcPr>
            <w:tcW w:w="3261" w:type="dxa"/>
          </w:tcPr>
          <w:p w:rsidR="00B63C86" w:rsidRPr="00B929C8" w:rsidRDefault="005F48B0" w:rsidP="005F48B0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</w:t>
            </w:r>
            <w:r w:rsidR="004C6489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เพื่อเก็บความต้องการครั้งที่ 1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B63C86" w:rsidRPr="00BD197D" w:rsidRDefault="00DA6F81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43CA49DB" wp14:editId="42803292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6EDF21B" id="Straight Arrow Connector 30" o:spid="_x0000_s1026" type="#_x0000_t32" style="position:absolute;margin-left:-6.65pt;margin-top:30.9pt;width:14.3pt;height:.35pt;flip:y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gl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y9VaCsWl+9X8PnNXE0kmi0jpow5O5E0j6Srqpmb6AJw+UZqAPwEZ7MOjsZbvobZejI1cL1fcnwKO&#10;WGch8dZFbpp8LwXYnrOrEhbJFKxpMzqD6UJ7i+IEHB9OXRvGZ5YvhQVKXOCeynOV/gs0yzkADRO4&#10;lPJrUDuTOPLWuEZubmioBw3tB9+KdIk8g4QGfG/1BElg7N9rbJj1mVWXsF/NyCOahpJ3L6G9lFlV&#10;+cRBKj5fQ5+T+vrM+9e/5u4H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eKmoJf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7E425B" w:rsidRPr="00BD197D" w:rsidTr="00322DD3">
        <w:tc>
          <w:tcPr>
            <w:tcW w:w="562" w:type="dxa"/>
          </w:tcPr>
          <w:p w:rsidR="007E425B" w:rsidRPr="00BD197D" w:rsidRDefault="007E425B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>
              <w:t>)</w:t>
            </w:r>
          </w:p>
        </w:tc>
        <w:tc>
          <w:tcPr>
            <w:tcW w:w="3261" w:type="dxa"/>
          </w:tcPr>
          <w:p w:rsidR="007E425B" w:rsidRPr="00B929C8" w:rsidRDefault="007E425B" w:rsidP="00322DD3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0148D">
              <w:rPr>
                <w:rFonts w:hint="cs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4B20E6FA" wp14:editId="4849D9CA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2327DCB2" id="Straight Arrow Connector 35" o:spid="_x0000_s1026" type="#_x0000_t32" style="position:absolute;margin-left:-6.65pt;margin-top:30.9pt;width:14.3pt;height:.35pt;flip:y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7O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zh8ezv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5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0F3B13" w:rsidP="000F3B13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จัดทำ </w:t>
            </w:r>
            <w:r>
              <w:t xml:space="preserve">Presentation </w:t>
            </w:r>
            <w:r>
              <w:rPr>
                <w:rFonts w:hint="cs"/>
                <w:cs/>
              </w:rPr>
              <w:t xml:space="preserve">ระบบ </w:t>
            </w:r>
            <w:r w:rsidRPr="00B929C8">
              <w:t>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lastRenderedPageBreak/>
              <w:t>ส่วนของแบบฟอร์ม</w:t>
            </w:r>
            <w:r w:rsidR="00742A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สำหรับการพบผู้ใช้ระบบครั้งที่ </w:t>
            </w:r>
            <w:r w:rsidR="007A2495">
              <w:rPr>
                <w:rFonts w:hint="cs"/>
                <w:cs/>
              </w:rPr>
              <w:t>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A65B02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5434F379" wp14:editId="0E6D41AD">
                      <wp:simplePos x="0" y="0"/>
                      <wp:positionH relativeFrom="column">
                        <wp:posOffset>-71332</wp:posOffset>
                      </wp:positionH>
                      <wp:positionV relativeFrom="paragraph">
                        <wp:posOffset>485775</wp:posOffset>
                      </wp:positionV>
                      <wp:extent cx="181356" cy="4504"/>
                      <wp:effectExtent l="38100" t="76200" r="28575" b="9080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7BA286B8" id="Straight Arrow Connector 32" o:spid="_x0000_s1026" type="#_x0000_t32" style="position:absolute;margin-left:-5.6pt;margin-top:38.25pt;width:14.3pt;height:.35pt;flip:y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lastRenderedPageBreak/>
              <w:t>6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2A1B77" w:rsidP="00C10015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A2495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107D3FB9" wp14:editId="300266B0">
                      <wp:simplePos x="0" y="0"/>
                      <wp:positionH relativeFrom="column">
                        <wp:posOffset>-65222</wp:posOffset>
                      </wp:positionH>
                      <wp:positionV relativeFrom="paragraph">
                        <wp:posOffset>158524</wp:posOffset>
                      </wp:positionV>
                      <wp:extent cx="181356" cy="4504"/>
                      <wp:effectExtent l="38100" t="76200" r="28575" b="90805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type w14:anchorId="2B85097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3" o:spid="_x0000_s1026" type="#_x0000_t32" style="position:absolute;margin-left:-5.15pt;margin-top:12.5pt;width:14.3pt;height:.35pt;flip:y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XK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l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</w:tbl>
    <w:p w:rsidR="007A2495" w:rsidRDefault="007A2495" w:rsidP="001D3E92">
      <w:pPr>
        <w:pStyle w:val="a1"/>
      </w:pPr>
      <w:bookmarkStart w:id="110" w:name="_Toc420265823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rPr>
          <w:rFonts w:hint="cs"/>
          <w:cs/>
        </w:rPr>
        <w:t xml:space="preserve"> </w:t>
      </w:r>
      <w:r w:rsidR="008F3C87">
        <w:t>(1)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1D3E92" w:rsidRPr="00BD197D" w:rsidTr="00322DD3">
        <w:trPr>
          <w:trHeight w:val="638"/>
        </w:trPr>
        <w:tc>
          <w:tcPr>
            <w:tcW w:w="8296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322DD3">
        <w:trPr>
          <w:trHeight w:val="663"/>
        </w:trPr>
        <w:tc>
          <w:tcPr>
            <w:tcW w:w="3823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7A2495" w:rsidP="007A2495">
            <w:pPr>
              <w:jc w:val="center"/>
            </w:pPr>
            <w:r>
              <w:rPr>
                <w:cs/>
              </w:rPr>
              <w:t>7</w:t>
            </w:r>
            <w:r>
              <w:t>)</w:t>
            </w:r>
          </w:p>
        </w:tc>
        <w:tc>
          <w:tcPr>
            <w:tcW w:w="3261" w:type="dxa"/>
          </w:tcPr>
          <w:p w:rsidR="007A2495" w:rsidRPr="00BD197D" w:rsidRDefault="007A2495" w:rsidP="007A2495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ส่วนของแบบ </w:t>
            </w:r>
            <w:r>
              <w:t xml:space="preserve">Flow </w:t>
            </w:r>
            <w:r>
              <w:rPr>
                <w:rFonts w:hint="cs"/>
                <w:cs/>
              </w:rPr>
              <w:t>การทำงาน</w:t>
            </w:r>
            <w:r w:rsidR="00C41515" w:rsidRPr="00C41515">
              <w:rPr>
                <w:cs/>
              </w:rPr>
              <w:t xml:space="preserve">ระบบ </w:t>
            </w:r>
            <w:r w:rsidR="00C41515" w:rsidRPr="00C41515">
              <w:t>PCR</w:t>
            </w:r>
            <w:r w:rsidR="0070148D">
              <w:rPr>
                <w:rFonts w:hint="cs"/>
                <w:cs/>
              </w:rPr>
              <w:t xml:space="preserve"> ครั้งที่ 2 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672A368A" wp14:editId="597B4CB5">
                      <wp:simplePos x="0" y="0"/>
                      <wp:positionH relativeFrom="column">
                        <wp:posOffset>-83686</wp:posOffset>
                      </wp:positionH>
                      <wp:positionV relativeFrom="paragraph">
                        <wp:posOffset>446414</wp:posOffset>
                      </wp:positionV>
                      <wp:extent cx="181356" cy="4504"/>
                      <wp:effectExtent l="38100" t="76200" r="28575" b="9080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0D1993A" id="Straight Arrow Connector 4" o:spid="_x0000_s1026" type="#_x0000_t32" style="position:absolute;margin-left:-6.6pt;margin-top:35.15pt;width:14.3pt;height:.35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4F5369" w:rsidP="007A249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7A2495">
            <w:pPr>
              <w:rPr>
                <w:sz w:val="24"/>
                <w:cs/>
              </w:rPr>
            </w:pPr>
            <w:r w:rsidRPr="00C41515">
              <w:rPr>
                <w:cs/>
              </w:rPr>
              <w:t xml:space="preserve">ออกแบบ </w:t>
            </w:r>
            <w:r w:rsidRPr="00C41515">
              <w:t xml:space="preserve">Use case 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6A3AB044" wp14:editId="68890BD9">
                      <wp:simplePos x="0" y="0"/>
                      <wp:positionH relativeFrom="column">
                        <wp:posOffset>-82354</wp:posOffset>
                      </wp:positionH>
                      <wp:positionV relativeFrom="paragraph">
                        <wp:posOffset>298307</wp:posOffset>
                      </wp:positionV>
                      <wp:extent cx="181356" cy="4504"/>
                      <wp:effectExtent l="38100" t="76200" r="28575" b="9080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8C5F03F" id="Straight Arrow Connector 36" o:spid="_x0000_s1026" type="#_x0000_t32" style="position:absolute;margin-left:-6.5pt;margin-top:23.5pt;width:14.3pt;height:.35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Mh+QEAAOIDAAAOAAAAZHJzL2Uyb0RvYy54bWysU02P2jAQvVfqf7B8L4FlQS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EA3319" w:rsidRPr="00BD197D" w:rsidTr="00322DD3">
        <w:tc>
          <w:tcPr>
            <w:tcW w:w="562" w:type="dxa"/>
          </w:tcPr>
          <w:p w:rsidR="00EA3319" w:rsidRDefault="00EA3319" w:rsidP="007A2495">
            <w:pPr>
              <w:jc w:val="center"/>
              <w:rPr>
                <w:cs/>
              </w:rPr>
            </w:pPr>
            <w:r>
              <w:t>9)</w:t>
            </w:r>
          </w:p>
        </w:tc>
        <w:tc>
          <w:tcPr>
            <w:tcW w:w="3261" w:type="dxa"/>
          </w:tcPr>
          <w:p w:rsidR="00EA3319" w:rsidRPr="00C41515" w:rsidRDefault="00EA3319" w:rsidP="00EA3319">
            <w:pPr>
              <w:rPr>
                <w:cs/>
              </w:rPr>
            </w:pPr>
            <w:r w:rsidRPr="00C41515">
              <w:rPr>
                <w:cs/>
              </w:rPr>
              <w:t xml:space="preserve">ออกแบบ </w:t>
            </w:r>
            <w:r>
              <w:t xml:space="preserve">Activity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EA3319" w:rsidRPr="00BD197D" w:rsidRDefault="00EA3319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Default="00EA3319" w:rsidP="007A2495">
            <w:pPr>
              <w:rPr>
                <w:noProof/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EA3319" w:rsidP="007A2495">
            <w:pPr>
              <w:jc w:val="center"/>
              <w:rPr>
                <w:cs/>
              </w:rPr>
            </w:pPr>
            <w:r>
              <w:t>10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sz w:val="24"/>
                <w:cs/>
              </w:rPr>
            </w:pPr>
            <w:r>
              <w:rPr>
                <w:cs/>
              </w:rPr>
              <w:t>จัดทำ</w:t>
            </w:r>
            <w:r w:rsidRPr="00C41515">
              <w:rPr>
                <w:cs/>
              </w:rPr>
              <w:t xml:space="preserve">สรุป </w:t>
            </w:r>
            <w:r w:rsidRPr="00C41515">
              <w:t xml:space="preserve">Flow </w:t>
            </w:r>
            <w:r>
              <w:rPr>
                <w:cs/>
              </w:rPr>
              <w:t>การทำ</w:t>
            </w:r>
            <w:r w:rsidRPr="00C41515">
              <w:rPr>
                <w:cs/>
              </w:rPr>
              <w:t xml:space="preserve">งานระบบ </w:t>
            </w:r>
            <w:r w:rsidRPr="00C41515">
              <w:t xml:space="preserve">PCR </w:t>
            </w:r>
            <w:r w:rsidRPr="00C41515">
              <w:rPr>
                <w:cs/>
              </w:rPr>
              <w:t xml:space="preserve">โดยโปรแกรม </w:t>
            </w:r>
            <w:r w:rsidRPr="00C41515">
              <w:t>PowerPoint Office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6C987A4B" wp14:editId="30986FC1">
                      <wp:simplePos x="0" y="0"/>
                      <wp:positionH relativeFrom="column">
                        <wp:posOffset>-81683</wp:posOffset>
                      </wp:positionH>
                      <wp:positionV relativeFrom="paragraph">
                        <wp:posOffset>425199</wp:posOffset>
                      </wp:positionV>
                      <wp:extent cx="181356" cy="4504"/>
                      <wp:effectExtent l="38100" t="76200" r="28575" b="908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794610DE" id="Straight Arrow Connector 37" o:spid="_x0000_s1026" type="#_x0000_t32" style="position:absolute;margin-left:-6.45pt;margin-top:33.5pt;width:14.3pt;height:.35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jd7+wEAAOIDAAAOAAAAZHJzL2Uyb0RvYy54bWysU8tu2zAQvBfoPxC817Lj2D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1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cs/>
              </w:rPr>
            </w:pPr>
            <w:r>
              <w:rPr>
                <w:cs/>
              </w:rPr>
              <w:t xml:space="preserve">จัดทำ </w:t>
            </w:r>
            <w:r w:rsidRPr="00C41515">
              <w:t xml:space="preserve">Power Point </w:t>
            </w:r>
            <w:r>
              <w:t>Check</w:t>
            </w:r>
            <w:r>
              <w:rPr>
                <w:rFonts w:hint="cs"/>
                <w:cs/>
              </w:rPr>
              <w:t xml:space="preserve"> </w:t>
            </w:r>
            <w:r>
              <w:t>and</w:t>
            </w:r>
            <w:r>
              <w:rPr>
                <w:rFonts w:hint="cs"/>
                <w:cs/>
              </w:rPr>
              <w:t xml:space="preserve"> </w:t>
            </w:r>
            <w:r w:rsidRPr="00C41515">
              <w:t xml:space="preserve">Get Requirement </w:t>
            </w:r>
            <w:r w:rsidRPr="00C41515">
              <w:rPr>
                <w:cs/>
              </w:rPr>
              <w:t xml:space="preserve">จาก </w:t>
            </w:r>
            <w:r w:rsidRPr="00C41515">
              <w:t xml:space="preserve">Product Owner </w:t>
            </w:r>
            <w:r w:rsidRPr="00C41515">
              <w:rPr>
                <w:cs/>
              </w:rPr>
              <w:t xml:space="preserve">ระบบ </w:t>
            </w:r>
            <w:r w:rsidRPr="00C41515">
              <w:t>PCR</w:t>
            </w:r>
            <w:r w:rsidR="009F64F7">
              <w:rPr>
                <w:rFonts w:hint="cs"/>
                <w:cs/>
              </w:rPr>
              <w:t xml:space="preserve"> </w:t>
            </w:r>
            <w:r w:rsidRPr="00C41515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63041727" wp14:editId="2EF91D6B">
                      <wp:simplePos x="0" y="0"/>
                      <wp:positionH relativeFrom="column">
                        <wp:posOffset>-82198</wp:posOffset>
                      </wp:positionH>
                      <wp:positionV relativeFrom="paragraph">
                        <wp:posOffset>431915</wp:posOffset>
                      </wp:positionV>
                      <wp:extent cx="181356" cy="4504"/>
                      <wp:effectExtent l="38100" t="76200" r="28575" b="9080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1DAD5B67" id="Straight Arrow Connector 38" o:spid="_x0000_s1026" type="#_x0000_t32" style="position:absolute;margin-left:-6.45pt;margin-top:34pt;width:14.3pt;height:.3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52c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2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A486E" w:rsidP="00A77567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5EA5B14" wp14:editId="2AB4D380">
                      <wp:simplePos x="0" y="0"/>
                      <wp:positionH relativeFrom="column">
                        <wp:posOffset>-80293</wp:posOffset>
                      </wp:positionH>
                      <wp:positionV relativeFrom="paragraph">
                        <wp:posOffset>427042</wp:posOffset>
                      </wp:positionV>
                      <wp:extent cx="181356" cy="4504"/>
                      <wp:effectExtent l="38100" t="76200" r="28575" b="9080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3C1FA61" id="Straight Arrow Connector 39" o:spid="_x0000_s1026" type="#_x0000_t32" style="position:absolute;margin-left:-6.3pt;margin-top:33.65pt;width:14.3pt;height:.3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nG+wEAAOIDAAAOAAAAZHJzL2Uyb0RvYy54bWysU8tu2zAQvBfoPxC817Lj2HAF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3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70148D" w:rsidP="00A77567">
            <w:pPr>
              <w:jc w:val="left"/>
              <w:rPr>
                <w:cs/>
              </w:rPr>
            </w:pPr>
            <w:r w:rsidRPr="0070148D">
              <w:rPr>
                <w:cs/>
              </w:rPr>
              <w:t xml:space="preserve">วิเคราะห์ความต้องการระบบ </w:t>
            </w:r>
            <w:r w:rsidRPr="0070148D">
              <w:t xml:space="preserve">PCR </w:t>
            </w:r>
            <w:r w:rsidRPr="0070148D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7622A90B" wp14:editId="2ABBF924">
                      <wp:simplePos x="0" y="0"/>
                      <wp:positionH relativeFrom="column">
                        <wp:posOffset>-72711</wp:posOffset>
                      </wp:positionH>
                      <wp:positionV relativeFrom="paragraph">
                        <wp:posOffset>219419</wp:posOffset>
                      </wp:positionV>
                      <wp:extent cx="181356" cy="4504"/>
                      <wp:effectExtent l="38100" t="76200" r="28575" b="9080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817ABA7" id="Straight Arrow Connector 40" o:spid="_x0000_s1026" type="#_x0000_t32" style="position:absolute;margin-left:-5.75pt;margin-top:17.3pt;width:14.3pt;height:.35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7I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4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57B4F" w:rsidP="00A77567">
            <w:pPr>
              <w:jc w:val="left"/>
              <w:rPr>
                <w:cs/>
              </w:rPr>
            </w:pPr>
            <w:r>
              <w:rPr>
                <w:cs/>
              </w:rPr>
              <w:t>จัดทำ</w:t>
            </w:r>
            <w:r w:rsidRPr="00057B4F">
              <w:rPr>
                <w:cs/>
              </w:rPr>
              <w:t xml:space="preserve">สรุป </w:t>
            </w:r>
            <w:r w:rsidRPr="00057B4F">
              <w:t xml:space="preserve">Role </w:t>
            </w:r>
            <w:r>
              <w:rPr>
                <w:cs/>
              </w:rPr>
              <w:t>บทบาทการทำ</w:t>
            </w:r>
            <w:r w:rsidRPr="00057B4F">
              <w:rPr>
                <w:cs/>
              </w:rPr>
              <w:t xml:space="preserve">งานระบบ </w:t>
            </w:r>
            <w:r w:rsidRPr="00057B4F">
              <w:t xml:space="preserve">PCR </w:t>
            </w:r>
            <w:r w:rsidRPr="00057B4F">
              <w:rPr>
                <w:cs/>
              </w:rPr>
              <w:t xml:space="preserve">โดยโปรแกรม </w:t>
            </w:r>
            <w:r w:rsidRPr="00057B4F">
              <w:t xml:space="preserve">PowerPoint Office </w:t>
            </w:r>
            <w:r w:rsidRPr="00057B4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0851B485" wp14:editId="41870F02">
                      <wp:simplePos x="0" y="0"/>
                      <wp:positionH relativeFrom="column">
                        <wp:posOffset>-67371</wp:posOffset>
                      </wp:positionH>
                      <wp:positionV relativeFrom="paragraph">
                        <wp:posOffset>381704</wp:posOffset>
                      </wp:positionV>
                      <wp:extent cx="181356" cy="4504"/>
                      <wp:effectExtent l="38100" t="76200" r="28575" b="9080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5CD9B051" id="Straight Arrow Connector 41" o:spid="_x0000_s1026" type="#_x0000_t32" style="position:absolute;margin-left:-5.3pt;margin-top:30.05pt;width:14.3pt;height:.3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qS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</w:tbl>
    <w:p w:rsidR="00C00656" w:rsidRDefault="00C00656" w:rsidP="001D3E92">
      <w:pPr>
        <w:pStyle w:val="a1"/>
      </w:pPr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t xml:space="preserve"> (2)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1D3E92" w:rsidRPr="00BD197D" w:rsidTr="001F5851">
        <w:trPr>
          <w:trHeight w:val="638"/>
        </w:trPr>
        <w:tc>
          <w:tcPr>
            <w:tcW w:w="8534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EA3319">
        <w:trPr>
          <w:trHeight w:val="663"/>
        </w:trPr>
        <w:tc>
          <w:tcPr>
            <w:tcW w:w="4059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EA3319" w:rsidRPr="00BD197D" w:rsidTr="00EA3319">
        <w:tc>
          <w:tcPr>
            <w:tcW w:w="562" w:type="dxa"/>
          </w:tcPr>
          <w:p w:rsidR="00EA3319" w:rsidRDefault="00EA3319" w:rsidP="00EA3319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5)</w:t>
            </w:r>
          </w:p>
        </w:tc>
        <w:tc>
          <w:tcPr>
            <w:tcW w:w="3497" w:type="dxa"/>
          </w:tcPr>
          <w:p w:rsidR="00EA3319" w:rsidRPr="00BD197D" w:rsidRDefault="00EA3319" w:rsidP="00EA3319">
            <w:pPr>
              <w:rPr>
                <w:cs/>
              </w:rPr>
            </w:pPr>
            <w:r>
              <w:rPr>
                <w:cs/>
              </w:rPr>
              <w:t>แก้ไขการจัดทำ</w:t>
            </w:r>
            <w:r w:rsidRPr="00962FDE">
              <w:rPr>
                <w:cs/>
              </w:rPr>
              <w:t xml:space="preserve">สรุป </w:t>
            </w:r>
            <w:r w:rsidRPr="00962FDE">
              <w:t xml:space="preserve">Flow </w:t>
            </w:r>
            <w:r>
              <w:rPr>
                <w:cs/>
              </w:rPr>
              <w:t>การทำ</w:t>
            </w:r>
            <w:r w:rsidRPr="00962FDE">
              <w:rPr>
                <w:cs/>
              </w:rPr>
              <w:t xml:space="preserve">งานระบบ </w:t>
            </w:r>
            <w:r w:rsidRPr="00962FDE">
              <w:t>PCR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962FDE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75579E82" wp14:editId="3D68D8D0">
                      <wp:simplePos x="0" y="0"/>
                      <wp:positionH relativeFrom="column">
                        <wp:posOffset>-63263</wp:posOffset>
                      </wp:positionH>
                      <wp:positionV relativeFrom="paragraph">
                        <wp:posOffset>390611</wp:posOffset>
                      </wp:positionV>
                      <wp:extent cx="181356" cy="4504"/>
                      <wp:effectExtent l="38100" t="76200" r="28575" b="9080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9A1A119" id="Straight Arrow Connector 43" o:spid="_x0000_s1026" type="#_x0000_t32" style="position:absolute;margin-left:-5pt;margin-top:30.75pt;width:14.3pt;height:.3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EA3319" w:rsidRPr="00BD197D" w:rsidTr="00EA3319">
        <w:tc>
          <w:tcPr>
            <w:tcW w:w="562" w:type="dxa"/>
          </w:tcPr>
          <w:p w:rsidR="00EA3319" w:rsidRPr="00BD197D" w:rsidRDefault="00EA3319" w:rsidP="00EA3319">
            <w:pPr>
              <w:jc w:val="center"/>
            </w:pPr>
            <w:r>
              <w:rPr>
                <w:cs/>
              </w:rPr>
              <w:t>1</w:t>
            </w:r>
            <w:r>
              <w:t>6)</w:t>
            </w:r>
          </w:p>
        </w:tc>
        <w:tc>
          <w:tcPr>
            <w:tcW w:w="3497" w:type="dxa"/>
          </w:tcPr>
          <w:p w:rsidR="00EA3319" w:rsidRDefault="00EA3319" w:rsidP="00EA3319">
            <w:r w:rsidRPr="00870818">
              <w:rPr>
                <w:cs/>
              </w:rPr>
              <w:t xml:space="preserve">จัดเอกสาร </w:t>
            </w:r>
            <w:r w:rsidRPr="00870818">
              <w:t xml:space="preserve">confirm </w:t>
            </w:r>
            <w:r w:rsidRPr="00870818">
              <w:rPr>
                <w:cs/>
              </w:rPr>
              <w:t>ของการ</w:t>
            </w:r>
          </w:p>
          <w:p w:rsidR="00EA3319" w:rsidRPr="00BD197D" w:rsidRDefault="00EA3319" w:rsidP="00EA3319">
            <w:pPr>
              <w:rPr>
                <w:sz w:val="24"/>
                <w:cs/>
              </w:rPr>
            </w:pPr>
            <w:r w:rsidRPr="00870818">
              <w:rPr>
                <w:cs/>
              </w:rPr>
              <w:t>ทำ</w:t>
            </w:r>
            <w:r>
              <w:rPr>
                <w:cs/>
              </w:rPr>
              <w:t>งานระบบ</w:t>
            </w:r>
            <w:r>
              <w:rPr>
                <w:rFonts w:hint="cs"/>
                <w:cs/>
              </w:rPr>
              <w:t xml:space="preserve"> </w:t>
            </w:r>
            <w:r w:rsidRPr="00870818">
              <w:t xml:space="preserve">PCR </w:t>
            </w:r>
            <w:r>
              <w:rPr>
                <w:cs/>
              </w:rPr>
              <w:t>โดยโปรแกรม</w:t>
            </w:r>
            <w:r w:rsidRPr="00870818">
              <w:t>PowerPoint Office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7A527981" wp14:editId="490C30D1">
                      <wp:simplePos x="0" y="0"/>
                      <wp:positionH relativeFrom="column">
                        <wp:posOffset>-81301</wp:posOffset>
                      </wp:positionH>
                      <wp:positionV relativeFrom="paragraph">
                        <wp:posOffset>499734</wp:posOffset>
                      </wp:positionV>
                      <wp:extent cx="181356" cy="4504"/>
                      <wp:effectExtent l="38100" t="76200" r="28575" b="9080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9DBF064" id="Straight Arrow Connector 44" o:spid="_x0000_s1026" type="#_x0000_t32" style="position:absolute;margin-left:-6.4pt;margin-top:39.35pt;width:14.3pt;height:.35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7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6C5B35" w:rsidP="00322DD3">
            <w:pPr>
              <w:rPr>
                <w:sz w:val="24"/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4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05FC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73B98B94" wp14:editId="302C9BD0">
                      <wp:simplePos x="0" y="0"/>
                      <wp:positionH relativeFrom="column">
                        <wp:posOffset>-71919</wp:posOffset>
                      </wp:positionH>
                      <wp:positionV relativeFrom="paragraph">
                        <wp:posOffset>350370</wp:posOffset>
                      </wp:positionV>
                      <wp:extent cx="181356" cy="4504"/>
                      <wp:effectExtent l="38100" t="76200" r="28575" b="9080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27B9C58" id="Straight Arrow Connector 45" o:spid="_x0000_s1026" type="#_x0000_t32" style="position:absolute;margin-left:-5.65pt;margin-top:27.6pt;width:14.3pt;height:.35pt;flip:y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gj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8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0E428F" w:rsidP="00322DD3">
            <w:pPr>
              <w:rPr>
                <w:sz w:val="24"/>
                <w:cs/>
              </w:rPr>
            </w:pPr>
            <w:r>
              <w:rPr>
                <w:cs/>
              </w:rPr>
              <w:t>จัดทำเอกสารนำ</w:t>
            </w:r>
            <w:r w:rsidRPr="000E428F">
              <w:rPr>
                <w:cs/>
              </w:rPr>
              <w:t xml:space="preserve">เสนอความก้าวหน้าของระบบ </w:t>
            </w:r>
            <w:r w:rsidRPr="000E428F">
              <w:t xml:space="preserve">PCR </w:t>
            </w:r>
            <w:r w:rsidRPr="000E428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0E428F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3A623588" wp14:editId="64AC7A5F">
                      <wp:simplePos x="0" y="0"/>
                      <wp:positionH relativeFrom="column">
                        <wp:posOffset>-75878</wp:posOffset>
                      </wp:positionH>
                      <wp:positionV relativeFrom="paragraph">
                        <wp:posOffset>329243</wp:posOffset>
                      </wp:positionV>
                      <wp:extent cx="181356" cy="4504"/>
                      <wp:effectExtent l="38100" t="76200" r="28575" b="908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13F2A71C" id="Straight Arrow Connector 46" o:spid="_x0000_s1026" type="#_x0000_t32" style="position:absolute;margin-left:-5.95pt;margin-top:25.9pt;width:14.3pt;height:.35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XM+QEAAOIDAAAOAAAAZHJzL2Uyb0RvYy54bWysU02P2jAQvVfqf7B8L4FdQC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9</w:t>
            </w:r>
            <w:r w:rsidR="00DB5505">
              <w:t>)</w:t>
            </w:r>
          </w:p>
        </w:tc>
        <w:tc>
          <w:tcPr>
            <w:tcW w:w="3497" w:type="dxa"/>
          </w:tcPr>
          <w:p w:rsidR="001D3E92" w:rsidRPr="00BD197D" w:rsidRDefault="00DB5505" w:rsidP="00322DD3">
            <w:pPr>
              <w:rPr>
                <w:cs/>
              </w:rPr>
            </w:pPr>
            <w:r>
              <w:rPr>
                <w:cs/>
              </w:rPr>
              <w:t>นำ</w:t>
            </w:r>
            <w:r w:rsidRPr="00DB5505">
              <w:rPr>
                <w:cs/>
              </w:rPr>
              <w:t xml:space="preserve">เสนอความก้าวหน้าของระบบ </w:t>
            </w:r>
            <w:r w:rsidRPr="00DB5505">
              <w:t xml:space="preserve">PCR </w:t>
            </w:r>
            <w:r w:rsidRPr="00DB5505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42EF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47DF71CB" wp14:editId="621D4612">
                      <wp:simplePos x="0" y="0"/>
                      <wp:positionH relativeFrom="column">
                        <wp:posOffset>-82989</wp:posOffset>
                      </wp:positionH>
                      <wp:positionV relativeFrom="paragraph">
                        <wp:posOffset>320174</wp:posOffset>
                      </wp:positionV>
                      <wp:extent cx="181356" cy="4504"/>
                      <wp:effectExtent l="38100" t="76200" r="28575" b="9080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5F443D25" id="Straight Arrow Connector 47" o:spid="_x0000_s1026" type="#_x0000_t32" style="position:absolute;margin-left:-6.55pt;margin-top:25.2pt;width:14.3pt;height:.35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GW+wEAAOIDAAAOAAAAZHJzL2Uyb0RvYy54bWysU8tu2zAQvBfoPxC817IT2z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20</w:t>
            </w:r>
            <w:r w:rsidR="007F3F8E">
              <w:t>)</w:t>
            </w:r>
          </w:p>
        </w:tc>
        <w:tc>
          <w:tcPr>
            <w:tcW w:w="3497" w:type="dxa"/>
          </w:tcPr>
          <w:p w:rsidR="001D3E92" w:rsidRPr="00BD197D" w:rsidRDefault="001F1805" w:rsidP="007F3F8E">
            <w:pPr>
              <w:rPr>
                <w:cs/>
              </w:rPr>
            </w:pPr>
            <w:r>
              <w:rPr>
                <w:cs/>
              </w:rPr>
              <w:t>ออกแบบฐานข้อมูลของระบบ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F3F8E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18160BC4" wp14:editId="20CE0EE9">
                      <wp:simplePos x="0" y="0"/>
                      <wp:positionH relativeFrom="column">
                        <wp:posOffset>-68031</wp:posOffset>
                      </wp:positionH>
                      <wp:positionV relativeFrom="paragraph">
                        <wp:posOffset>219292</wp:posOffset>
                      </wp:positionV>
                      <wp:extent cx="355904" cy="3217"/>
                      <wp:effectExtent l="38100" t="76200" r="25400" b="9207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5904" cy="321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719ED113" id="Straight Arrow Connector 49" o:spid="_x0000_s1026" type="#_x0000_t32" style="position:absolute;margin-left:-5.35pt;margin-top:17.25pt;width:28pt;height: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21</w:t>
            </w:r>
            <w:r w:rsidR="00176050">
              <w:t>)</w:t>
            </w:r>
          </w:p>
        </w:tc>
        <w:tc>
          <w:tcPr>
            <w:tcW w:w="3497" w:type="dxa"/>
          </w:tcPr>
          <w:p w:rsidR="001D3E92" w:rsidRPr="00BD197D" w:rsidRDefault="00176050" w:rsidP="00322DD3">
            <w:r>
              <w:rPr>
                <w:rFonts w:hint="cs"/>
                <w:cs/>
              </w:rPr>
              <w:t>จำทำ</w:t>
            </w:r>
            <w:r>
              <w:t xml:space="preserve"> database N</w:t>
            </w:r>
            <w:r w:rsidRPr="00176050">
              <w:t>ormalization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E11FC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1C1EB6AC" wp14:editId="61529689">
                      <wp:simplePos x="0" y="0"/>
                      <wp:positionH relativeFrom="column">
                        <wp:posOffset>-253457</wp:posOffset>
                      </wp:positionH>
                      <wp:positionV relativeFrom="paragraph">
                        <wp:posOffset>183102</wp:posOffset>
                      </wp:positionV>
                      <wp:extent cx="187287" cy="0"/>
                      <wp:effectExtent l="38100" t="76200" r="2286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99C86C4" id="Straight Arrow Connector 50" o:spid="_x0000_s1026" type="#_x0000_t32" style="position:absolute;margin-left:-19.95pt;margin-top:14.4pt;width:14.75pt;height:0;flip: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lastRenderedPageBreak/>
              <w:t>22</w:t>
            </w:r>
            <w:r w:rsidR="00F777E9">
              <w:t>)</w:t>
            </w:r>
          </w:p>
        </w:tc>
        <w:tc>
          <w:tcPr>
            <w:tcW w:w="3497" w:type="dxa"/>
          </w:tcPr>
          <w:p w:rsidR="001D3E92" w:rsidRPr="00BD197D" w:rsidRDefault="00F777E9" w:rsidP="00322DD3">
            <w:pPr>
              <w:rPr>
                <w:cs/>
              </w:rPr>
            </w:pPr>
            <w:r w:rsidRPr="00F777E9">
              <w:rPr>
                <w:cs/>
              </w:rPr>
              <w:t>ปรับปรุงการออกแบบหน้าจอระบบ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F161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3865EC7F" wp14:editId="392E9F1A">
                      <wp:simplePos x="0" y="0"/>
                      <wp:positionH relativeFrom="column">
                        <wp:posOffset>-68464</wp:posOffset>
                      </wp:positionH>
                      <wp:positionV relativeFrom="paragraph">
                        <wp:posOffset>357505</wp:posOffset>
                      </wp:positionV>
                      <wp:extent cx="187287" cy="0"/>
                      <wp:effectExtent l="38100" t="76200" r="2286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D69F025" id="Straight Arrow Connector 51" o:spid="_x0000_s1026" type="#_x0000_t32" style="position:absolute;margin-left:-5.4pt;margin-top:28.15pt;width:14.75pt;height:0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xY4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y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0116FE" w:rsidP="00322DD3">
            <w:pPr>
              <w:jc w:val="center"/>
            </w:pPr>
            <w:r>
              <w:t>23)</w:t>
            </w:r>
          </w:p>
        </w:tc>
        <w:tc>
          <w:tcPr>
            <w:tcW w:w="3497" w:type="dxa"/>
          </w:tcPr>
          <w:p w:rsidR="001D3E92" w:rsidRPr="00BD197D" w:rsidRDefault="000116FE" w:rsidP="00322DD3">
            <w:pPr>
              <w:rPr>
                <w:cs/>
              </w:rPr>
            </w:pPr>
            <w:r>
              <w:rPr>
                <w:cs/>
              </w:rPr>
              <w:t>ออกแบบ</w:t>
            </w:r>
            <w:r>
              <w:t>S</w:t>
            </w:r>
            <w:r w:rsidRPr="000116FE">
              <w:t>equence</w:t>
            </w:r>
            <w:r>
              <w:t xml:space="preserve">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F1805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4C9A6F8D" wp14:editId="5BB65C85">
                      <wp:simplePos x="0" y="0"/>
                      <wp:positionH relativeFrom="column">
                        <wp:posOffset>-75914</wp:posOffset>
                      </wp:positionH>
                      <wp:positionV relativeFrom="paragraph">
                        <wp:posOffset>314459</wp:posOffset>
                      </wp:positionV>
                      <wp:extent cx="187287" cy="0"/>
                      <wp:effectExtent l="38100" t="76200" r="2286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8ECEDAF" id="Straight Arrow Connector 52" o:spid="_x0000_s1026" type="#_x0000_t32" style="position:absolute;margin-left:-6pt;margin-top:24.75pt;width:14.75pt;height:0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xr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2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1F1805" w:rsidP="00322DD3">
            <w:pPr>
              <w:jc w:val="center"/>
            </w:pPr>
            <w:r>
              <w:t>24)</w:t>
            </w:r>
          </w:p>
        </w:tc>
        <w:tc>
          <w:tcPr>
            <w:tcW w:w="3497" w:type="dxa"/>
          </w:tcPr>
          <w:p w:rsidR="001D3E92" w:rsidRPr="00747D79" w:rsidRDefault="001F1805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</w:t>
            </w:r>
            <w:r w:rsidR="00747D79">
              <w:t xml:space="preserve"> </w:t>
            </w:r>
            <w:r w:rsidR="00747D79">
              <w:rPr>
                <w:rFonts w:hint="cs"/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B61D28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7E085485" wp14:editId="209F7C56">
                      <wp:simplePos x="0" y="0"/>
                      <wp:positionH relativeFrom="column">
                        <wp:posOffset>-69564</wp:posOffset>
                      </wp:positionH>
                      <wp:positionV relativeFrom="paragraph">
                        <wp:posOffset>215238</wp:posOffset>
                      </wp:positionV>
                      <wp:extent cx="187287" cy="0"/>
                      <wp:effectExtent l="38100" t="76200" r="22860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30EABEC" id="Straight Arrow Connector 53" o:spid="_x0000_s1026" type="#_x0000_t32" style="position:absolute;margin-left:-5.5pt;margin-top:16.95pt;width:14.75pt;height:0;flip: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B61D28" w:rsidP="00322DD3">
            <w:pPr>
              <w:jc w:val="center"/>
            </w:pPr>
            <w:r>
              <w:rPr>
                <w:rFonts w:hint="cs"/>
                <w:cs/>
              </w:rPr>
              <w:t>25</w:t>
            </w:r>
            <w:r>
              <w:t>)</w:t>
            </w:r>
          </w:p>
        </w:tc>
        <w:tc>
          <w:tcPr>
            <w:tcW w:w="3497" w:type="dxa"/>
          </w:tcPr>
          <w:p w:rsidR="001D3E92" w:rsidRPr="00BD197D" w:rsidRDefault="00747D79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 </w:t>
            </w:r>
            <w:r>
              <w:rPr>
                <w:rFonts w:hint="cs"/>
                <w:cs/>
              </w:rPr>
              <w:t>ครั้งที่ 2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747D7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2171B933" wp14:editId="22DA97B8">
                      <wp:simplePos x="0" y="0"/>
                      <wp:positionH relativeFrom="column">
                        <wp:posOffset>-69528</wp:posOffset>
                      </wp:positionH>
                      <wp:positionV relativeFrom="paragraph">
                        <wp:posOffset>235192</wp:posOffset>
                      </wp:positionV>
                      <wp:extent cx="187287" cy="0"/>
                      <wp:effectExtent l="38100" t="76200" r="22860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148F82B4" id="Straight Arrow Connector 54" o:spid="_x0000_s1026" type="#_x0000_t32" style="position:absolute;margin-left:-5.45pt;margin-top:18.5pt;width:14.75pt;height:0;flip:y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</w:tbl>
    <w:p w:rsidR="002A083A" w:rsidRDefault="002A083A" w:rsidP="002A083A">
      <w:pPr>
        <w:pStyle w:val="a1"/>
      </w:pPr>
      <w:r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 w:rsidR="00481D98">
        <w:rPr>
          <w:noProof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Pr="00434413">
        <w:rPr>
          <w:cs/>
        </w:rPr>
        <w:t>แผนปฏิบัติงานสหกิจศึกษา</w:t>
      </w:r>
      <w:r w:rsidR="008F3C87">
        <w:t xml:space="preserve"> (3)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2A083A" w:rsidRPr="00BD197D" w:rsidTr="00322DD3">
        <w:trPr>
          <w:trHeight w:val="638"/>
        </w:trPr>
        <w:tc>
          <w:tcPr>
            <w:tcW w:w="8534" w:type="dxa"/>
            <w:gridSpan w:val="18"/>
          </w:tcPr>
          <w:p w:rsidR="002A083A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2A083A" w:rsidRPr="00BD197D" w:rsidTr="00322DD3">
        <w:trPr>
          <w:trHeight w:val="663"/>
        </w:trPr>
        <w:tc>
          <w:tcPr>
            <w:tcW w:w="4059" w:type="dxa"/>
            <w:gridSpan w:val="2"/>
          </w:tcPr>
          <w:p w:rsidR="002A083A" w:rsidRPr="00AF2130" w:rsidRDefault="002A083A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2A083A" w:rsidRPr="00BD197D" w:rsidTr="00322DD3">
        <w:tc>
          <w:tcPr>
            <w:tcW w:w="562" w:type="dxa"/>
          </w:tcPr>
          <w:p w:rsidR="002A083A" w:rsidRDefault="000D692E" w:rsidP="00322DD3">
            <w:pPr>
              <w:jc w:val="center"/>
            </w:pPr>
            <w:r>
              <w:rPr>
                <w:rFonts w:hint="cs"/>
                <w:cs/>
              </w:rPr>
              <w:t>26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8112A4" w:rsidP="00322DD3">
            <w:r>
              <w:t xml:space="preserve">Comfirm </w:t>
            </w:r>
            <w:r w:rsidRPr="00F777E9">
              <w:rPr>
                <w:cs/>
              </w:rPr>
              <w:t>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962FDE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36FB3E8B" wp14:editId="5F9B2606">
                      <wp:simplePos x="0" y="0"/>
                      <wp:positionH relativeFrom="column">
                        <wp:posOffset>-58148</wp:posOffset>
                      </wp:positionH>
                      <wp:positionV relativeFrom="paragraph">
                        <wp:posOffset>454660</wp:posOffset>
                      </wp:positionV>
                      <wp:extent cx="180975" cy="4445"/>
                      <wp:effectExtent l="38100" t="76200" r="28575" b="90805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01C4540" id="Straight Arrow Connector 67" o:spid="_x0000_s1026" type="#_x0000_t32" style="position:absolute;margin-left:-4.6pt;margin-top:35.8pt;width:14.25pt;height:.35pt;flip: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jq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N3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5E3006" w:rsidP="00322DD3">
            <w:pPr>
              <w:jc w:val="center"/>
            </w:pPr>
            <w:r>
              <w:t>27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5E3006" w:rsidP="00322DD3">
            <w:pPr>
              <w:rPr>
                <w:sz w:val="24"/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หน้าจอ </w:t>
            </w:r>
            <w:r>
              <w:t xml:space="preserve">User interface </w:t>
            </w:r>
            <w:r>
              <w:rPr>
                <w:rFonts w:hint="cs"/>
                <w:cs/>
              </w:rPr>
              <w:t xml:space="preserve">ระบบ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5E0E919D" wp14:editId="6FF52147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447040</wp:posOffset>
                      </wp:positionV>
                      <wp:extent cx="360000" cy="4445"/>
                      <wp:effectExtent l="38100" t="76200" r="21590" b="9080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0000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6BE4C3F" id="Straight Arrow Connector 68" o:spid="_x0000_s1026" type="#_x0000_t32" style="position:absolute;margin-left:-5.15pt;margin-top:35.2pt;width:28.35pt;height:.3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28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การจัดการ </w:t>
            </w:r>
            <w:r>
              <w:t xml:space="preserve">Annual plan 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2A0A9A8E" wp14:editId="73D7F381">
                      <wp:simplePos x="0" y="0"/>
                      <wp:positionH relativeFrom="column">
                        <wp:posOffset>94343</wp:posOffset>
                      </wp:positionH>
                      <wp:positionV relativeFrom="paragraph">
                        <wp:posOffset>197485</wp:posOffset>
                      </wp:positionV>
                      <wp:extent cx="180975" cy="4445"/>
                      <wp:effectExtent l="38100" t="76200" r="28575" b="9080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1CA6547" id="Straight Arrow Connector 69" o:spid="_x0000_s1026" type="#_x0000_t32" style="position:absolute;margin-left:7.45pt;margin-top:15.55pt;width:14.25pt;height:.35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X+gEAAOIDAAAOAAAAZHJzL2Uyb0RvYy54bWysU02P0zAQvSPxHyzfadqlXbp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O7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29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ในส่วนการจัดดูรายละเอียดแบบฟอร์ม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3EA5855D" wp14:editId="6EFA1108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328930</wp:posOffset>
                      </wp:positionV>
                      <wp:extent cx="180975" cy="4445"/>
                      <wp:effectExtent l="38100" t="76200" r="28575" b="9080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683D43F7" id="Straight Arrow Connector 70" o:spid="_x0000_s1026" type="#_x0000_t32" style="position:absolute;margin-left:8.65pt;margin-top:25.9pt;width:14.25pt;height:.3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T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624D66" w:rsidP="00322DD3">
            <w:pPr>
              <w:jc w:val="center"/>
            </w:pPr>
            <w:r>
              <w:rPr>
                <w:rFonts w:hint="cs"/>
                <w:cs/>
              </w:rPr>
              <w:t>30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ในส่วนการยกเลิกแบบฟอร์ม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73B7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0A6C4E5B" wp14:editId="7806A2A4">
                      <wp:simplePos x="0" y="0"/>
                      <wp:positionH relativeFrom="column">
                        <wp:posOffset>89898</wp:posOffset>
                      </wp:positionH>
                      <wp:positionV relativeFrom="paragraph">
                        <wp:posOffset>320040</wp:posOffset>
                      </wp:positionV>
                      <wp:extent cx="180975" cy="4445"/>
                      <wp:effectExtent l="38100" t="76200" r="28575" b="9080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0478686D" id="Straight Arrow Connector 71" o:spid="_x0000_s1026" type="#_x0000_t32" style="position:absolute;margin-left:7.1pt;margin-top:25.2pt;width:14.25pt;height:.35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J+w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31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3273B7" w:rsidP="003273B7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ในส่วนการอนุมัติแบบฟอร์ม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ในบทบาทผู้อนุมัติภายในแผนก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319A6683" wp14:editId="0B5B9007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303167</wp:posOffset>
                      </wp:positionV>
                      <wp:extent cx="180975" cy="4445"/>
                      <wp:effectExtent l="38100" t="76200" r="28575" b="9080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21D0A6CC" id="Straight Arrow Connector 79" o:spid="_x0000_s1026" type="#_x0000_t32" style="position:absolute;margin-left:-6.35pt;margin-top:23.85pt;width:14.25pt;height:.3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32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C64622" w:rsidP="00C64622">
            <w:r>
              <w:rPr>
                <w:cs/>
              </w:rPr>
              <w:t>นำเสนอระบบประเมินผลการทำงานประจำปีกับพี่เลี้ยง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C6462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52B10740" wp14:editId="6C70109E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346166</wp:posOffset>
                      </wp:positionV>
                      <wp:extent cx="186690" cy="0"/>
                      <wp:effectExtent l="38100" t="76200" r="2286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6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5="http://schemas.microsoft.com/office/word/2012/wordml" xmlns:cx="http://schemas.microsoft.com/office/drawing/2014/chartex">
                  <w:pict>
                    <v:shape w14:anchorId="11B3706A" id="Straight Arrow Connector 73" o:spid="_x0000_s1026" type="#_x0000_t32" style="position:absolute;margin-left:-7.4pt;margin-top:27.25pt;width:14.7pt;height:0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2A083A" w:rsidRDefault="002A083A" w:rsidP="002A083A"/>
    <w:p w:rsidR="006E7F31" w:rsidRDefault="006E7F31" w:rsidP="002A083A"/>
    <w:p w:rsidR="006E7F31" w:rsidRDefault="006E7F31" w:rsidP="002A083A"/>
    <w:p w:rsidR="006E7F31" w:rsidRPr="002A083A" w:rsidRDefault="006E7F31" w:rsidP="002A083A"/>
    <w:p w:rsidR="009F7F5E" w:rsidRPr="007E1467" w:rsidRDefault="009F7F5E" w:rsidP="00991A87">
      <w:pPr>
        <w:pStyle w:val="Heading2"/>
      </w:pPr>
      <w:bookmarkStart w:id="111" w:name="_Toc54835773"/>
      <w:r w:rsidRPr="007E1467">
        <w:rPr>
          <w:cs/>
        </w:rPr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10"/>
      <w:bookmarkEnd w:id="111"/>
    </w:p>
    <w:p w:rsidR="009F7F5E" w:rsidRPr="002B520C" w:rsidRDefault="002B520C" w:rsidP="00693885">
      <w:pPr>
        <w:spacing w:line="240" w:lineRule="auto"/>
        <w:ind w:firstLine="720"/>
        <w:jc w:val="left"/>
        <w:rPr>
          <w:color w:val="FF0000"/>
        </w:rPr>
      </w:pPr>
      <w:r w:rsidRPr="00130D72">
        <w:rPr>
          <w:color w:val="000000" w:themeColor="text1"/>
          <w:cs/>
        </w:rPr>
        <w:t>ในการปฏิบัติงานสหกิจศึกษาของผู้ปฏิ</w:t>
      </w:r>
      <w:r w:rsidR="00693885" w:rsidRPr="00130D72">
        <w:rPr>
          <w:color w:val="000000" w:themeColor="text1"/>
          <w:cs/>
        </w:rPr>
        <w:t>บัติงานสหกิจศึกษาครั้งนี้</w:t>
      </w:r>
      <w:r w:rsidR="00693885" w:rsidRPr="00130D72">
        <w:rPr>
          <w:rFonts w:hint="cs"/>
          <w:color w:val="000000" w:themeColor="text1"/>
          <w:cs/>
        </w:rPr>
        <w:t xml:space="preserve">  </w:t>
      </w:r>
      <w:r w:rsidRPr="00130D72">
        <w:rPr>
          <w:color w:val="000000" w:themeColor="text1"/>
          <w:cs/>
        </w:rPr>
        <w:t>ได้กำ</w:t>
      </w:r>
      <w:r w:rsidR="00693885" w:rsidRPr="00130D72">
        <w:rPr>
          <w:color w:val="000000" w:themeColor="text1"/>
          <w:cs/>
        </w:rPr>
        <w:t>หนด</w:t>
      </w:r>
      <w:r w:rsidR="00693885" w:rsidRPr="00130D72">
        <w:rPr>
          <w:rFonts w:hint="cs"/>
          <w:color w:val="000000" w:themeColor="text1"/>
          <w:cs/>
        </w:rPr>
        <w:t>ตัว</w:t>
      </w:r>
      <w:r w:rsidR="00693885" w:rsidRPr="00130D72">
        <w:rPr>
          <w:color w:val="000000" w:themeColor="text1"/>
          <w:cs/>
        </w:rPr>
        <w:t>ดัชนีชี้วัด</w:t>
      </w:r>
      <w:r w:rsidR="00693885" w:rsidRPr="00130D72">
        <w:rPr>
          <w:rFonts w:hint="cs"/>
          <w:color w:val="000000" w:themeColor="text1"/>
          <w:cs/>
        </w:rPr>
        <w:t>ของ</w:t>
      </w:r>
      <w:r w:rsidRPr="00130D72">
        <w:rPr>
          <w:color w:val="000000" w:themeColor="text1"/>
          <w:cs/>
        </w:rPr>
        <w:t>ความสำเร็จ ซึ่งมีจุดมุ่งหมายเพื่อพัฒนาซอฟต์แวร์ได้อย่างมีประสิทธิภาพ รวมไปถึงด้านระเบียบวินัย การปฏิบัติตามกฏเกณฑ์ ซึ่งมีรายละเอียดดังต่อไปน</w:t>
      </w:r>
      <w:r w:rsidRPr="00130D72">
        <w:rPr>
          <w:rFonts w:hint="cs"/>
          <w:color w:val="000000" w:themeColor="text1"/>
          <w:cs/>
        </w:rPr>
        <w:t>ี้</w:t>
      </w:r>
    </w:p>
    <w:p w:rsidR="009F7F5E" w:rsidRPr="00864D08" w:rsidRDefault="00864D08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jc w:val="left"/>
        <w:rPr>
          <w:rFonts w:cs="TH SarabunPSK"/>
          <w:color w:val="000000" w:themeColor="text1"/>
          <w:szCs w:val="32"/>
        </w:rPr>
      </w:pPr>
      <w:r w:rsidRPr="00864D08">
        <w:rPr>
          <w:rFonts w:cs="TH SarabunPSK" w:hint="cs"/>
          <w:color w:val="000000" w:themeColor="text1"/>
          <w:szCs w:val="32"/>
          <w:cs/>
        </w:rPr>
        <w:t>ผู้ปฎิบัติสหกิจศึกษาสามารถพัฒนาซอฟต์แวร์ได้ตรงตามความต้องการ โดยสามารถประเมินจากจากแบบสอบถามความพึงพอใจของพนักงาน ต้องมีคะแนนความพึงพอใจไม่น้อยกว่าร้อยละ 90</w:t>
      </w:r>
    </w:p>
    <w:p w:rsidR="00C5284F" w:rsidRPr="00A953C5" w:rsidRDefault="005841BA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953C5">
        <w:rPr>
          <w:rFonts w:cs="TH SarabunPSK" w:hint="cs"/>
          <w:color w:val="000000" w:themeColor="text1"/>
          <w:szCs w:val="32"/>
          <w:cs/>
        </w:rPr>
        <w:t>ผู้</w:t>
      </w:r>
      <w:r w:rsidRPr="00A953C5">
        <w:rPr>
          <w:rFonts w:cs="TH SarabunPSK"/>
          <w:color w:val="000000" w:themeColor="text1"/>
          <w:szCs w:val="32"/>
          <w:cs/>
        </w:rPr>
        <w:t>ปฎิบัติงานสหกิจศึกษามีวินัยในการทำงาน โดยสามารถประเมินได้จากข้อมูลการบันทึกการเข้างาน และออกงาน ต้องตรงต่อเวลาไม่น้อยกว่าร้อยละ 90</w:t>
      </w:r>
    </w:p>
    <w:p w:rsidR="00A953C5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ผู้ปฎิบัติงานสหกิจศึกษาวิเคราะห์ ออกแบบซอฟต์แวร์ โดยสามารถประเมินได้จากเอกสารการออกแบบบทที่ 3 สอดคล้องกับขอบเขตในบทที่ 1 ต้องสอดคล้องไม่น้อยกว่าร้อยละ 80</w:t>
      </w:r>
    </w:p>
    <w:p w:rsidR="00665772" w:rsidRPr="006A441C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  <w:cs/>
        </w:rPr>
        <w:sectPr w:rsidR="00665772" w:rsidRPr="006A441C" w:rsidSect="00F87530">
          <w:headerReference w:type="default" r:id="rId17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  <w:r>
        <w:rPr>
          <w:rFonts w:cs="TH SarabunPSK" w:hint="cs"/>
          <w:szCs w:val="32"/>
          <w:cs/>
        </w:rPr>
        <w:t>ผู้</w:t>
      </w:r>
      <w:r w:rsidRPr="006A441C">
        <w:rPr>
          <w:rFonts w:cs="TH SarabunPSK" w:hint="cs"/>
          <w:color w:val="000000" w:themeColor="text1"/>
          <w:szCs w:val="32"/>
          <w:cs/>
        </w:rPr>
        <w:t>ปฎิบัติงานสหกิจศึกษามีทักษะในการสื่อสาร โดยสามารถประเมินได้จากผลการทำงานสอดคล้องตรงตามแผนงาน</w:t>
      </w:r>
      <w:r w:rsidR="006A441C">
        <w:rPr>
          <w:rFonts w:cs="TH SarabunPSK" w:hint="cs"/>
          <w:color w:val="000000" w:themeColor="text1"/>
          <w:szCs w:val="32"/>
          <w:cs/>
        </w:rPr>
        <w:t xml:space="preserve"> และตรงกับความต้องการที่ได้รับมอบหมายในการปฎิบัติงานสหกิจศึกษา</w:t>
      </w:r>
    </w:p>
    <w:p w:rsidR="0094617B" w:rsidRPr="007E1467" w:rsidRDefault="00A87D64" w:rsidP="00C4508B">
      <w:pPr>
        <w:pStyle w:val="Heading1"/>
        <w:spacing w:line="240" w:lineRule="auto"/>
      </w:pPr>
      <w:bookmarkStart w:id="112" w:name="_Toc420525067"/>
      <w:r>
        <w:rPr>
          <w:cs/>
        </w:rPr>
        <w:lastRenderedPageBreak/>
        <w:br/>
      </w:r>
      <w:bookmarkStart w:id="113" w:name="_Toc54835774"/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042EE2A" wp14:editId="42B77D33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9D726C0" id="Rectangle 128" o:spid="_x0000_s1026" style="position:absolute;margin-left:440.65pt;margin-top:-51.25pt;width:36pt;height:3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44AF35C" wp14:editId="1A66BE2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2C34DC8" id="Rectangle 11" o:spid="_x0000_s1026" style="position:absolute;margin-left:404.95pt;margin-top:-60.15pt;width:36pt;height:3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12"/>
      <w:bookmarkEnd w:id="113"/>
    </w:p>
    <w:p w:rsidR="002D17A8" w:rsidRDefault="000F21A0" w:rsidP="000F21A0">
      <w:pPr>
        <w:spacing w:after="0" w:line="240" w:lineRule="auto"/>
        <w:ind w:firstLine="709"/>
      </w:pPr>
      <w:bookmarkStart w:id="114" w:name="_Toc399842565"/>
      <w:r w:rsidRPr="00C4508B">
        <w:rPr>
          <w:cs/>
        </w:rPr>
        <w:t>การปฏิบัติงานสหกิจศึกษานั้นนับว่าเป็นรายวิชาที่เปิดโอกาสให้ผู้ปฏิบัติงานสหกิจศึกษาได้มาท</w:t>
      </w:r>
      <w:r w:rsidRPr="00C4508B">
        <w:rPr>
          <w:rFonts w:hint="cs"/>
          <w:cs/>
        </w:rPr>
        <w:t>ำ</w:t>
      </w:r>
      <w:r w:rsidRPr="00C4508B">
        <w:rPr>
          <w:cs/>
        </w:rPr>
        <w:t>งานเปรียบเสมือนเป็นพนักงานในองค์กร ทำให้นิสิตได้รับความรู้ และประสบการณ์ที่ไม่สามารถหาได้จากการเรียนการสอน นอกจากนั้นผู้ปฏิบัติงานสหกิจศึกษาเองยังได้ศึกษาวัฒนธรรมการทำงานขององค์กร สหกิจศึกษาจึงเป็นรายวิชาที่เป็นโอกาสที่ดีที่ผู้ปฏิบัติงานสหกิจศึกษาจะค้นพบศักยภาพที่แท้จริง และความต้องการด้านงานอาชีพชัดเจนมากขึ้น ซึ่งการทำงานผู้ปฏิบัติงานสหกิจศึกษาเองได้ฝึกทักษะต่าง ๆ ที่ได้เรียนมาจากรายวิชาในห้องเรียนทั้งการแก้ไขปัญหาการทำงาน การวางแผนงาน การจัดการบริหารเวลาการทำงาน และอีกหนึ่งทักษะที่นิสิตได้ฝึก คือ ทักษะการค้นคว้าหาความรู</w:t>
      </w:r>
      <w:r w:rsidRPr="00C4508B">
        <w:rPr>
          <w:rFonts w:hint="cs"/>
          <w:cs/>
        </w:rPr>
        <w:t>้</w:t>
      </w:r>
    </w:p>
    <w:p w:rsidR="00394E76" w:rsidRDefault="00394E76" w:rsidP="00097617">
      <w:pPr>
        <w:spacing w:after="0" w:line="240" w:lineRule="auto"/>
        <w:ind w:firstLine="709"/>
      </w:pPr>
      <w:r>
        <w:rPr>
          <w:cs/>
        </w:rPr>
        <w:t>ในการปฏิบัติงานสหกิจศึกษา ผู้ปฏิบัติงานสหกิจศึกษาจำเป็นต้องมีการเรียนรู้ และค้นคว้าหาข้อมูลทฤษฎีหลักการต่าง ๆ และรายละเอียดของกระบวนการที่เกี่ยวข้องกับการพัฒนาระบบ เพื่อให้มีความรู้ความเข้าใจในงานที่ได้รับมอบหมายให้มากที่สุด และยังเป็นการนำความรู้ความเข้าใจมาปรับใช้ในการจัดทำเอกสารประกอบระบบ ซึ่งระบบงานที่ผู้ปฏิบัติงานสหกิจศึกษาได้รับมอบหมาย คือ</w:t>
      </w:r>
      <w:r>
        <w:rPr>
          <w:rFonts w:hint="cs"/>
          <w:cs/>
        </w:rPr>
        <w:t xml:space="preserve"> ระบบเปลี่ยนแปลงกระบวนการทำงาน </w:t>
      </w:r>
      <w:r>
        <w:t xml:space="preserve">(Process Change Report : PCR) </w:t>
      </w:r>
      <w:r w:rsidR="008C433C">
        <w:rPr>
          <w:rFonts w:hint="cs"/>
          <w:cs/>
        </w:rPr>
        <w:t>โดย</w:t>
      </w:r>
      <w:r w:rsidR="008C433C" w:rsidRPr="008C433C">
        <w:rPr>
          <w:cs/>
        </w:rPr>
        <w:t>ผู้ปฏิบัติงานสหกิจศึกษา</w:t>
      </w:r>
      <w:r w:rsidR="008C433C">
        <w:rPr>
          <w:rFonts w:hint="cs"/>
          <w:cs/>
        </w:rPr>
        <w:t>ได้รับมอบหมายให้ปฎิบัติงานใน</w:t>
      </w:r>
      <w:r w:rsidR="00097617">
        <w:rPr>
          <w:cs/>
        </w:rPr>
        <w:t>ตําแหนงนักพัฒนาซอฟตแวร (</w:t>
      </w:r>
      <w:r w:rsidR="00097617">
        <w:t>Programmer)</w:t>
      </w:r>
      <w:r w:rsidR="00097617">
        <w:rPr>
          <w:rFonts w:hint="cs"/>
          <w:cs/>
        </w:rPr>
        <w:t xml:space="preserve"> ซึ่งการวิเคราะห์ของการระบบนั้งผู้ปฎิบัติงานสหกิจศึกษาจำเป็นต้องการเรียนรู้ระบบการทำงานของระบบเดิมของการเปลี่ยนแปลงกระบวนการทำงานในองค์กร</w:t>
      </w:r>
    </w:p>
    <w:p w:rsidR="00097617" w:rsidRDefault="00097617" w:rsidP="00097617">
      <w:pPr>
        <w:spacing w:after="0" w:line="240" w:lineRule="auto"/>
        <w:ind w:firstLine="709"/>
      </w:pPr>
      <w:r>
        <w:rPr>
          <w:rFonts w:hint="cs"/>
          <w:cs/>
        </w:rPr>
        <w:t xml:space="preserve">โดยในส่วนนี้จะเป็นส่วนของการอธิบายข้อมูลรายละเอียดต่างๆ ของหลักการ และทฤษฎีที่เกี่ยวจ้องที่ผู้ปฎิบัติงานสหกิจศึกษาได้เรียนรู้ และค้นคว้าหาข้อมูลสหรับการวิเคราะห์ และออกแบบระบบเปลี่ยนแปลงกระบวนการทำงาน </w:t>
      </w:r>
      <w:r>
        <w:t>(Process Change Report : PCR)</w:t>
      </w:r>
      <w:r>
        <w:rPr>
          <w:rFonts w:hint="cs"/>
          <w:cs/>
        </w:rPr>
        <w:t xml:space="preserve"> ซึ่งรายละเอียดข้อมูลจะประกอบไปด้วยคำศัพท์เฉพาะ งานวิจัยหรือบทความเกี่ยวข้อง พร้อมทั้งเครื่องมือ และเทคโนโลยีที่เกี่ยวข้องกับการพัฒนาระบบ และจัดทำเอกสารประกอบ รวมถึงรวบรวมข้อมูลเพื่อนำมาใช้ในการจัดทำระบบ ซึ่งจะกล่าวในลำดับถัดไป</w:t>
      </w:r>
    </w:p>
    <w:p w:rsidR="00CC22D8" w:rsidRDefault="00CC22D8" w:rsidP="00097617">
      <w:pPr>
        <w:spacing w:after="0" w:line="240" w:lineRule="auto"/>
        <w:ind w:firstLine="709"/>
      </w:pPr>
    </w:p>
    <w:p w:rsidR="00CC22D8" w:rsidRPr="008C433C" w:rsidRDefault="00CC22D8" w:rsidP="00097617">
      <w:pPr>
        <w:spacing w:after="0" w:line="240" w:lineRule="auto"/>
        <w:ind w:firstLine="709"/>
        <w:rPr>
          <w:cs/>
        </w:rPr>
      </w:pPr>
    </w:p>
    <w:p w:rsidR="001C2674" w:rsidRPr="007E1467" w:rsidRDefault="00097617" w:rsidP="00991A87">
      <w:pPr>
        <w:pStyle w:val="Heading2"/>
      </w:pPr>
      <w:r>
        <w:rPr>
          <w:rFonts w:hint="cs"/>
          <w:cs/>
        </w:rPr>
        <w:lastRenderedPageBreak/>
        <w:t xml:space="preserve"> </w:t>
      </w:r>
      <w:bookmarkStart w:id="115" w:name="_Toc54835775"/>
      <w:r w:rsidR="001C2674" w:rsidRPr="007E1467">
        <w:rPr>
          <w:cs/>
        </w:rPr>
        <w:t>นิยามศัพท์</w:t>
      </w:r>
      <w:bookmarkEnd w:id="114"/>
      <w:r w:rsidR="00877347" w:rsidRPr="007E1467">
        <w:rPr>
          <w:cs/>
        </w:rPr>
        <w:t>เฉพาะ</w:t>
      </w:r>
      <w:bookmarkEnd w:id="115"/>
    </w:p>
    <w:p w:rsidR="00D211A9" w:rsidRPr="000A4FB7" w:rsidRDefault="00C2405C" w:rsidP="007A1394">
      <w:pPr>
        <w:spacing w:after="0" w:line="240" w:lineRule="auto"/>
        <w:ind w:firstLine="709"/>
      </w:pPr>
      <w:r w:rsidRPr="000A4FB7">
        <w:rPr>
          <w:cs/>
        </w:rPr>
        <w:t>ในส่วนนี้จะเป็นการอธิบายถึงรายละเอียดของคำศัพท์เฉพาะที่เกี่ยวข้องกับการวิเคราะห์ และการออ</w:t>
      </w:r>
      <w:r w:rsidR="008C67BF" w:rsidRPr="000A4FB7">
        <w:rPr>
          <w:cs/>
        </w:rPr>
        <w:t>กแบบระบบ</w:t>
      </w:r>
      <w:r w:rsidR="008C67BF" w:rsidRPr="000A4FB7">
        <w:rPr>
          <w:rFonts w:hint="cs"/>
          <w:cs/>
        </w:rPr>
        <w:t>เปลี่ยนแปลงกระบวนการทำงาน</w:t>
      </w:r>
      <w:r w:rsidRPr="000A4FB7">
        <w:rPr>
          <w:cs/>
        </w:rPr>
        <w:t xml:space="preserve"> (</w:t>
      </w:r>
      <w:r w:rsidR="008C67BF" w:rsidRPr="000A4FB7">
        <w:t>Process Change Report System : PCR</w:t>
      </w:r>
      <w:r w:rsidRPr="000A4FB7">
        <w:t xml:space="preserve">) </w:t>
      </w:r>
      <w:r w:rsidRPr="000A4FB7">
        <w:rPr>
          <w:cs/>
        </w:rPr>
        <w:t>เพื่อให้ผู้ปฏิบัติงานสหกิจศึกษาได้มีความเข้าใจ และสามารถน าไปใช้ในการด าเนินการในส่วนต่าง ๆ ของการพัฒนาระบบ และเอกสารประกอบ ดังตารางที่ 2-1</w:t>
      </w:r>
    </w:p>
    <w:p w:rsidR="009F7F5E" w:rsidRPr="007E1467" w:rsidRDefault="00F328C5" w:rsidP="00991A87">
      <w:pPr>
        <w:pStyle w:val="a1"/>
      </w:pPr>
      <w:bookmarkStart w:id="116" w:name="_Toc420526498"/>
      <w:bookmarkStart w:id="117" w:name="_Toc420530170"/>
      <w:bookmarkStart w:id="118" w:name="_Toc420530189"/>
      <w:bookmarkStart w:id="119" w:name="_Toc420530465"/>
      <w:bookmarkStart w:id="120" w:name="_Toc420530484"/>
      <w:bookmarkStart w:id="121" w:name="_Toc420530503"/>
      <w:bookmarkStart w:id="122" w:name="_Toc420530522"/>
      <w:bookmarkStart w:id="123" w:name="_Toc420542597"/>
      <w:bookmarkStart w:id="124" w:name="_Toc420543128"/>
      <w:bookmarkStart w:id="125" w:name="_Toc420543190"/>
      <w:bookmarkStart w:id="126" w:name="_Toc424818441"/>
      <w:bookmarkStart w:id="127" w:name="_Toc487546664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r w:rsidR="00323873" w:rsidRPr="007E1467">
        <w:rPr>
          <w:cs/>
        </w:rPr>
        <w:t>เฉพาะ</w:t>
      </w:r>
      <w:bookmarkEnd w:id="126"/>
      <w:bookmarkEnd w:id="127"/>
    </w:p>
    <w:tbl>
      <w:tblPr>
        <w:tblStyle w:val="TableGrid"/>
        <w:tblW w:w="5284" w:type="pct"/>
        <w:tblLook w:val="04A0" w:firstRow="1" w:lastRow="0" w:firstColumn="1" w:lastColumn="0" w:noHBand="0" w:noVBand="1"/>
      </w:tblPr>
      <w:tblGrid>
        <w:gridCol w:w="919"/>
        <w:gridCol w:w="3444"/>
        <w:gridCol w:w="4643"/>
      </w:tblGrid>
      <w:tr w:rsidR="00961ABB" w:rsidRPr="007E1467" w:rsidTr="00EE2542">
        <w:tc>
          <w:tcPr>
            <w:tcW w:w="510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912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578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1912" w:type="pct"/>
          </w:tcPr>
          <w:p w:rsidR="009F7F5E" w:rsidRPr="007E1467" w:rsidRDefault="0038173D" w:rsidP="0038173D">
            <w:pPr>
              <w:jc w:val="left"/>
            </w:pPr>
            <w:r w:rsidRPr="00EA649C">
              <w:t>Creator</w:t>
            </w:r>
          </w:p>
        </w:tc>
        <w:tc>
          <w:tcPr>
            <w:tcW w:w="2578" w:type="pct"/>
          </w:tcPr>
          <w:p w:rsidR="009F7F5E" w:rsidRPr="007E1467" w:rsidRDefault="0038173D" w:rsidP="00991A87">
            <w:r w:rsidRPr="005519AB">
              <w:rPr>
                <w:rFonts w:hint="cs"/>
                <w:cs/>
              </w:rPr>
              <w:t>พนักงานที่ต้องการสร้างแบบฟอร์มเปลี่ยนแปลงกระบวนการทำงาน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cs/>
              </w:rPr>
              <w:t>2.</w:t>
            </w:r>
          </w:p>
        </w:tc>
        <w:tc>
          <w:tcPr>
            <w:tcW w:w="1912" w:type="pct"/>
          </w:tcPr>
          <w:p w:rsidR="009F7F5E" w:rsidRPr="007E1467" w:rsidRDefault="00A07A2C" w:rsidP="00991A87">
            <w:pPr>
              <w:jc w:val="left"/>
              <w:rPr>
                <w:cs/>
              </w:rPr>
            </w:pPr>
            <w:r>
              <w:rPr>
                <w:color w:val="000000" w:themeColor="text1"/>
              </w:rPr>
              <w:t>Approve a</w:t>
            </w:r>
            <w:r w:rsidRPr="00101136">
              <w:rPr>
                <w:color w:val="000000" w:themeColor="text1"/>
              </w:rPr>
              <w:t>cknowledge</w:t>
            </w:r>
            <w:r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color w:val="000000" w:themeColor="text1"/>
              </w:rPr>
              <w:t>department</w:t>
            </w:r>
            <w:r>
              <w:t xml:space="preserve"> 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>พนักงานที่มีส่วนเกี่ยวข้องกับการจัดทำแบบฟอร์มเปลี่ยนแปลงกระบวนการทำงาน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912" w:type="pct"/>
          </w:tcPr>
          <w:p w:rsidR="009F7F5E" w:rsidRPr="007E1467" w:rsidRDefault="00EE2542" w:rsidP="00991A87">
            <w:pPr>
              <w:jc w:val="left"/>
            </w:pPr>
            <w:r>
              <w:rPr>
                <w:color w:val="000000" w:themeColor="text1"/>
              </w:rPr>
              <w:t>QAP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Planning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912" w:type="pct"/>
          </w:tcPr>
          <w:p w:rsidR="00CE3E23" w:rsidRPr="007E1467" w:rsidRDefault="00CE3E23" w:rsidP="00991A87">
            <w:pPr>
              <w:jc w:val="left"/>
            </w:pPr>
            <w:r>
              <w:t>BKD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 w:rsidR="004B0AF3">
              <w:rPr>
                <w:color w:val="000000" w:themeColor="text1"/>
              </w:rPr>
              <w:t>BARI KIRIKO DAKON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912" w:type="pct"/>
          </w:tcPr>
          <w:p w:rsidR="00CE3E23" w:rsidRPr="007E1467" w:rsidRDefault="00EE2542" w:rsidP="00991A87">
            <w:pPr>
              <w:jc w:val="left"/>
            </w:pPr>
            <w:r>
              <w:rPr>
                <w:color w:val="000000" w:themeColor="text1"/>
              </w:rPr>
              <w:t>QAC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Customer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1912" w:type="pct"/>
          </w:tcPr>
          <w:p w:rsidR="00CE3E23" w:rsidRPr="007E1467" w:rsidRDefault="00861A92" w:rsidP="00991A87">
            <w:pPr>
              <w:jc w:val="left"/>
            </w:pPr>
            <w:r>
              <w:t>PE</w:t>
            </w:r>
          </w:p>
        </w:tc>
        <w:tc>
          <w:tcPr>
            <w:tcW w:w="2578" w:type="pct"/>
          </w:tcPr>
          <w:p w:rsidR="00CE3E23" w:rsidRPr="007E1467" w:rsidRDefault="0038173D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Production engineering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Concern department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>พนักงานที่มีต้องรับรู้เกี่ยวกับการเปลี่ยนแปลงกระบวนกรทำงาน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QA Admin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 xml:space="preserve">พนักงานที่มีสิทธิ์จัดการต่าง ๆในส่วนงานของแผนก </w:t>
            </w:r>
            <w:r>
              <w:t>Quality Assurance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912" w:type="pct"/>
          </w:tcPr>
          <w:p w:rsidR="00EE2542" w:rsidRDefault="00EE2542" w:rsidP="00EE2542">
            <w:pPr>
              <w:jc w:val="left"/>
            </w:pPr>
            <w:r>
              <w:t>PE Admin</w:t>
            </w:r>
          </w:p>
        </w:tc>
        <w:tc>
          <w:tcPr>
            <w:tcW w:w="2578" w:type="pct"/>
          </w:tcPr>
          <w:p w:rsidR="00EE2542" w:rsidRDefault="00EE2542" w:rsidP="00EE2542">
            <w:pPr>
              <w:jc w:val="left"/>
            </w:pPr>
            <w:r>
              <w:rPr>
                <w:rFonts w:hint="cs"/>
                <w:cs/>
              </w:rPr>
              <w:t>พนักงานที่มีสิทธิ์จัดการต่าง ๆในส่วนงานของแผนก</w:t>
            </w:r>
          </w:p>
          <w:p w:rsidR="00EE2542" w:rsidRDefault="00EE2542" w:rsidP="00EE2542">
            <w:pPr>
              <w:jc w:val="left"/>
              <w:rPr>
                <w:cs/>
              </w:rPr>
            </w:pPr>
            <w:r>
              <w:t xml:space="preserve">Production Engineering </w:t>
            </w:r>
            <w:r>
              <w:rPr>
                <w:rFonts w:hint="cs"/>
                <w:cs/>
              </w:rPr>
              <w:t>หรือผู้ใช้งานที่ต้องการเข้าใช้ระบบ</w:t>
            </w:r>
          </w:p>
        </w:tc>
      </w:tr>
    </w:tbl>
    <w:p w:rsidR="00760CB5" w:rsidRDefault="00760CB5" w:rsidP="00991A87">
      <w:pPr>
        <w:spacing w:line="240" w:lineRule="auto"/>
        <w:rPr>
          <w:cs/>
        </w:rPr>
      </w:pPr>
      <w:bookmarkStart w:id="128" w:name="_Toc424818442"/>
      <w:bookmarkStart w:id="129" w:name="_Toc487546665"/>
      <w:r>
        <w:rPr>
          <w:cs/>
        </w:rPr>
        <w:br w:type="page"/>
      </w:r>
    </w:p>
    <w:p w:rsidR="00466E91" w:rsidRPr="007E1467" w:rsidRDefault="00466E91" w:rsidP="00991A87">
      <w:pPr>
        <w:spacing w:line="240" w:lineRule="auto"/>
      </w:pPr>
      <w:r w:rsidRPr="007E1467"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402ED5">
        <w:rPr>
          <w:cs/>
        </w:rPr>
        <w:noBreakHyphen/>
      </w:r>
      <w:r w:rsidR="00125DB6">
        <w:rPr>
          <w:rFonts w:hint="cs"/>
          <w:cs/>
        </w:rPr>
        <w:t>2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28"/>
      <w:bookmarkEnd w:id="12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19"/>
        <w:gridCol w:w="2681"/>
        <w:gridCol w:w="492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10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Pr="00961B40" w:rsidRDefault="00EE2542" w:rsidP="00A21ABA">
            <w:pPr>
              <w:jc w:val="left"/>
            </w:pPr>
            <w:r>
              <w:t>Approver</w:t>
            </w:r>
          </w:p>
        </w:tc>
        <w:tc>
          <w:tcPr>
            <w:tcW w:w="2888" w:type="pct"/>
            <w:shd w:val="clear" w:color="auto" w:fill="auto"/>
          </w:tcPr>
          <w:p w:rsidR="00EE2542" w:rsidRPr="00961B40" w:rsidRDefault="00EE2542" w:rsidP="00A21ABA">
            <w:pPr>
              <w:jc w:val="left"/>
            </w:pPr>
            <w:r>
              <w:rPr>
                <w:rFonts w:hint="cs"/>
                <w:cs/>
              </w:rPr>
              <w:t>ผู้อนุมัติแบบฟอร์มเปลี่ยนแปลงกระบวนการทำงาน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11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pPr>
              <w:jc w:val="left"/>
            </w:pPr>
            <w:r>
              <w:t>Checker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12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pPr>
              <w:jc w:val="left"/>
            </w:pPr>
            <w:r>
              <w:t>Final approver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ผู้อนุมัติลำดับสุดท้ายที่อยู่ภายในแผนก</w:t>
            </w:r>
          </w:p>
        </w:tc>
      </w:tr>
      <w:tr w:rsidR="00F50E66" w:rsidRPr="007E1467" w:rsidTr="00EE2542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13.</w:t>
            </w:r>
          </w:p>
        </w:tc>
        <w:tc>
          <w:tcPr>
            <w:tcW w:w="1573" w:type="pct"/>
            <w:shd w:val="clear" w:color="auto" w:fill="auto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t>P</w:t>
            </w:r>
            <w:r w:rsidRPr="00156398">
              <w:t>riority</w:t>
            </w:r>
            <w:r>
              <w:t xml:space="preserve"> Management Category</w:t>
            </w:r>
          </w:p>
        </w:tc>
        <w:tc>
          <w:tcPr>
            <w:tcW w:w="2888" w:type="pct"/>
            <w:shd w:val="clear" w:color="auto" w:fill="auto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14.</w:t>
            </w:r>
          </w:p>
        </w:tc>
        <w:tc>
          <w:tcPr>
            <w:tcW w:w="1573" w:type="pct"/>
          </w:tcPr>
          <w:p w:rsidR="00F50E66" w:rsidRPr="00961B40" w:rsidRDefault="00F50E66" w:rsidP="00A21ABA">
            <w:pPr>
              <w:jc w:val="left"/>
            </w:pPr>
            <w:r>
              <w:t>Rank</w:t>
            </w:r>
          </w:p>
        </w:tc>
        <w:tc>
          <w:tcPr>
            <w:tcW w:w="2888" w:type="pct"/>
          </w:tcPr>
          <w:p w:rsidR="00F50E66" w:rsidRPr="00961B40" w:rsidRDefault="00F50E66" w:rsidP="00A21ABA">
            <w:pPr>
              <w:jc w:val="left"/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15.</w:t>
            </w:r>
          </w:p>
        </w:tc>
        <w:tc>
          <w:tcPr>
            <w:tcW w:w="1573" w:type="pct"/>
          </w:tcPr>
          <w:p w:rsidR="00F50E66" w:rsidRPr="00961B40" w:rsidRDefault="00F50E66" w:rsidP="00A21ABA">
            <w:pPr>
              <w:jc w:val="left"/>
            </w:pPr>
            <w:r>
              <w:t>Annual plan</w:t>
            </w:r>
          </w:p>
        </w:tc>
        <w:tc>
          <w:tcPr>
            <w:tcW w:w="2888" w:type="pct"/>
          </w:tcPr>
          <w:p w:rsidR="00F50E66" w:rsidRPr="00961B40" w:rsidRDefault="00F50E66" w:rsidP="00A21ABA">
            <w:pPr>
              <w:jc w:val="left"/>
            </w:pPr>
            <w:r>
              <w:rPr>
                <w:rFonts w:hint="cs"/>
                <w:cs/>
              </w:rPr>
              <w:t>ข้อมูลการเปลี่ยนแปลงกระบวนการทำงานของแต่ละปี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Annual Plan Number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เลขรันอัตโนมัติของข้อมูลการเปลี่ยนแปลงกระบวนการทำงานของแต่ละปี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17.</w:t>
            </w:r>
          </w:p>
        </w:tc>
        <w:tc>
          <w:tcPr>
            <w:tcW w:w="1573" w:type="pct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t>PCR Number</w:t>
            </w:r>
          </w:p>
        </w:tc>
        <w:tc>
          <w:tcPr>
            <w:tcW w:w="2888" w:type="pct"/>
          </w:tcPr>
          <w:p w:rsidR="00F50E66" w:rsidRPr="008245FA" w:rsidRDefault="00F50E66" w:rsidP="00A21ABA">
            <w:pPr>
              <w:jc w:val="left"/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เลขรันอัตโนมัติของแบบฟอร์มการเปลี่ยนแปลงกระบวนการทำงานของแต่ละปี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PCR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18.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PCR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ชนิดเวลาของเอกสารเปลี่ยนแปลงกระบวนการทำงาน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19.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Change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ประเภทของการเปลี่ยนแปลงกระบวนการทำงาน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Implementation plan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ส่วนของการวางแผนในการเปลี่ยนแปลงกระบวนการทำงาน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21.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Data attachments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ข้อมูลที่ใช้ในการแนบในการประกอบการเปลี่ยนแปลงกระบวนการทำงาน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22.</w:t>
            </w:r>
          </w:p>
        </w:tc>
        <w:tc>
          <w:tcPr>
            <w:tcW w:w="1573" w:type="pct"/>
          </w:tcPr>
          <w:p w:rsidR="00F50E66" w:rsidRDefault="00F50E66" w:rsidP="00A21ABA">
            <w:pPr>
              <w:jc w:val="left"/>
            </w:pPr>
            <w:r>
              <w:t>Change point</w:t>
            </w:r>
          </w:p>
        </w:tc>
        <w:tc>
          <w:tcPr>
            <w:tcW w:w="2888" w:type="pct"/>
          </w:tcPr>
          <w:p w:rsidR="00F50E66" w:rsidRDefault="00F50E66" w:rsidP="00A21A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จุดที่มีการเปลี่ยนแปลงการทำงาน</w:t>
            </w:r>
          </w:p>
        </w:tc>
      </w:tr>
    </w:tbl>
    <w:p w:rsidR="00125DB6" w:rsidRDefault="00125DB6" w:rsidP="00125DB6">
      <w:pPr>
        <w:spacing w:line="240" w:lineRule="auto"/>
      </w:pPr>
      <w:bookmarkStart w:id="130" w:name="_Toc404714975"/>
      <w:bookmarkStart w:id="131" w:name="_Toc407575464"/>
      <w:bookmarkStart w:id="132" w:name="_Toc409387137"/>
      <w:bookmarkStart w:id="133" w:name="_Toc410779722"/>
      <w:bookmarkStart w:id="134" w:name="_Toc420265829"/>
      <w:bookmarkStart w:id="135" w:name="_Toc399842567"/>
      <w:bookmarkEnd w:id="130"/>
      <w:bookmarkEnd w:id="131"/>
      <w:bookmarkEnd w:id="132"/>
      <w:bookmarkEnd w:id="133"/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2</w:t>
      </w:r>
      <w:r>
        <w:rPr>
          <w:noProof/>
        </w:rPr>
        <w:fldChar w:fldCharType="end"/>
      </w:r>
      <w:r>
        <w:rPr>
          <w:cs/>
        </w:rPr>
        <w:noBreakHyphen/>
      </w:r>
      <w:r w:rsidR="00E44381">
        <w:rPr>
          <w:rFonts w:hint="cs"/>
          <w:cs/>
        </w:rPr>
        <w:t>3</w:t>
      </w:r>
      <w:r w:rsidRPr="007E1467">
        <w:rPr>
          <w:cs/>
        </w:rPr>
        <w:t xml:space="preserve">  คำศัพท์ที่เฉพาะ (ต่อ)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19"/>
        <w:gridCol w:w="2681"/>
        <w:gridCol w:w="4922"/>
      </w:tblGrid>
      <w:tr w:rsidR="00125DB6" w:rsidRPr="007E1467" w:rsidTr="00A47C91">
        <w:tc>
          <w:tcPr>
            <w:tcW w:w="539" w:type="pct"/>
          </w:tcPr>
          <w:p w:rsidR="00125DB6" w:rsidRPr="006A7DA8" w:rsidRDefault="00125DB6" w:rsidP="00A47C91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125DB6" w:rsidRPr="007E1467" w:rsidTr="00A47C91">
        <w:tc>
          <w:tcPr>
            <w:tcW w:w="539" w:type="pct"/>
          </w:tcPr>
          <w:p w:rsidR="00125DB6" w:rsidRPr="007E1467" w:rsidRDefault="00E44381" w:rsidP="00A47C91">
            <w:pPr>
              <w:jc w:val="center"/>
              <w:rPr>
                <w:cs/>
              </w:rPr>
            </w:pPr>
            <w:r>
              <w:rPr>
                <w:cs/>
              </w:rPr>
              <w:t>23</w:t>
            </w:r>
            <w:r w:rsidR="00125DB6"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125DB6" w:rsidRPr="00961B40" w:rsidRDefault="00E44381" w:rsidP="00A47C91">
            <w:pPr>
              <w:jc w:val="left"/>
            </w:pPr>
            <w:r>
              <w:t>PCR</w:t>
            </w:r>
          </w:p>
        </w:tc>
        <w:tc>
          <w:tcPr>
            <w:tcW w:w="2888" w:type="pct"/>
            <w:shd w:val="clear" w:color="auto" w:fill="auto"/>
          </w:tcPr>
          <w:p w:rsidR="00125DB6" w:rsidRPr="00961B40" w:rsidRDefault="00E44381" w:rsidP="00E44381">
            <w:pPr>
              <w:jc w:val="left"/>
              <w:rPr>
                <w:cs/>
              </w:rPr>
            </w:pPr>
            <w:r>
              <w:t>Process Change Report</w:t>
            </w:r>
            <w:r>
              <w:rPr>
                <w:rFonts w:hint="cs"/>
                <w:cs/>
              </w:rPr>
              <w:t xml:space="preserve"> การเปลี่ยนแปลงกระบวนการทำงาน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24.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pPr>
              <w:jc w:val="left"/>
            </w:pPr>
            <w:r>
              <w:t>SDM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jc w:val="left"/>
              <w:rPr>
                <w:cs/>
              </w:rPr>
            </w:pPr>
            <w:r w:rsidRPr="00E45CFA">
              <w:rPr>
                <w:cs/>
              </w:rPr>
              <w:t>บริษัท สยาม เด็นโซ่ แมนูแฟคเจอริ่ง จำกัด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25.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pPr>
              <w:jc w:val="left"/>
            </w:pPr>
            <w:r>
              <w:t>SKD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jc w:val="left"/>
            </w:pPr>
            <w:r w:rsidRPr="00E45CFA">
              <w:rPr>
                <w:cs/>
              </w:rPr>
              <w:t>บริษัท สยาม เคียวซัน เด็นโซ่ จำกัด</w:t>
            </w:r>
          </w:p>
        </w:tc>
      </w:tr>
      <w:tr w:rsidR="00F917C6" w:rsidRPr="007E1467" w:rsidTr="00A47C91">
        <w:tc>
          <w:tcPr>
            <w:tcW w:w="539" w:type="pct"/>
          </w:tcPr>
          <w:p w:rsidR="00F917C6" w:rsidRDefault="00F917C6" w:rsidP="00A47C91">
            <w:pPr>
              <w:jc w:val="center"/>
            </w:pPr>
            <w:r>
              <w:t>26.</w:t>
            </w:r>
          </w:p>
        </w:tc>
        <w:tc>
          <w:tcPr>
            <w:tcW w:w="1573" w:type="pct"/>
            <w:shd w:val="clear" w:color="auto" w:fill="auto"/>
          </w:tcPr>
          <w:p w:rsidR="00F917C6" w:rsidRDefault="00F917C6" w:rsidP="00AA64A9">
            <w:pPr>
              <w:jc w:val="left"/>
            </w:pPr>
            <w:r>
              <w:t xml:space="preserve">AD </w:t>
            </w:r>
          </w:p>
        </w:tc>
        <w:tc>
          <w:tcPr>
            <w:tcW w:w="2888" w:type="pct"/>
            <w:shd w:val="clear" w:color="auto" w:fill="auto"/>
          </w:tcPr>
          <w:p w:rsidR="00F917C6" w:rsidRPr="00E45CFA" w:rsidRDefault="00AA64A9" w:rsidP="00E44381">
            <w:pPr>
              <w:jc w:val="left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ตำแหน่ง </w:t>
            </w:r>
            <w:r w:rsidRPr="005F6564">
              <w:t>Associate Director</w:t>
            </w:r>
          </w:p>
        </w:tc>
      </w:tr>
    </w:tbl>
    <w:p w:rsidR="00125DB6" w:rsidRPr="00125DB6" w:rsidRDefault="00125DB6" w:rsidP="00125DB6"/>
    <w:p w:rsidR="001C2674" w:rsidRPr="007E1467" w:rsidRDefault="009F7F5E" w:rsidP="00991A87">
      <w:pPr>
        <w:pStyle w:val="Heading2"/>
      </w:pPr>
      <w:bookmarkStart w:id="136" w:name="_Toc54835776"/>
      <w:r w:rsidRPr="007E1467">
        <w:rPr>
          <w:cs/>
        </w:rPr>
        <w:t>งานวิจัยหรือบทความที่เกี่ยวข้อง</w:t>
      </w:r>
      <w:bookmarkEnd w:id="134"/>
      <w:bookmarkEnd w:id="135"/>
      <w:bookmarkEnd w:id="136"/>
    </w:p>
    <w:p w:rsidR="00760CB5" w:rsidRDefault="00437313" w:rsidP="00760CB5">
      <w:pPr>
        <w:spacing w:line="240" w:lineRule="auto"/>
        <w:ind w:firstLine="720"/>
      </w:pPr>
      <w:r w:rsidRPr="00437313">
        <w:rPr>
          <w:rFonts w:hint="cs"/>
          <w:cs/>
        </w:rPr>
        <w:t xml:space="preserve">ในการปฎิบัติงานสหกิจศึกษานั้นผู้ปฎิบัติงานสหกิจศึกษาได้รับมอบหมายให้ดูแล 1 ระบบการทำงาน ซึ่งจะต้องศึกษาแนวคิด ทฤษฎีงานวิจัย หรือบทความที่เกี่ยวข้องกับการวิเคราะห์ และการออกแบบ เพื่อนำข้อมูลมาช่วยส่งเสริมความรู้ความเข้าใจที่มีต่อระบบมากยิ่งขึ้น และสามารถนำความรู้ที่เกี่ยวข้องกับระบบเปลี่ยนแปลงกระบวนการทำงาน </w:t>
      </w:r>
      <w:r w:rsidRPr="00437313">
        <w:t xml:space="preserve">(Process Change Report : PCR) </w:t>
      </w:r>
      <w:r w:rsidRPr="00437313">
        <w:rPr>
          <w:rFonts w:hint="cs"/>
          <w:cs/>
        </w:rPr>
        <w:t>ซึ่งมีรายละเอียดดังต่อไปนี้</w:t>
      </w:r>
    </w:p>
    <w:p w:rsidR="00CF7AA8" w:rsidRPr="00437313" w:rsidRDefault="00CF7AA8" w:rsidP="00760CB5">
      <w:pPr>
        <w:spacing w:line="240" w:lineRule="auto"/>
        <w:ind w:firstLine="720"/>
      </w:pPr>
    </w:p>
    <w:p w:rsidR="009F7F5E" w:rsidRPr="007E1467" w:rsidRDefault="00251F88" w:rsidP="00251F88">
      <w:pPr>
        <w:pStyle w:val="Heading3"/>
      </w:pPr>
      <w:bookmarkStart w:id="137" w:name="_Toc54835777"/>
      <w:r>
        <w:rPr>
          <w:cs/>
        </w:rPr>
        <w:t>ระบบเปลี่ยนแปลงกระบวนการทำงาน</w:t>
      </w:r>
      <w:r w:rsidRPr="00251F88">
        <w:rPr>
          <w:cs/>
        </w:rPr>
        <w:t xml:space="preserve"> (</w:t>
      </w:r>
      <w:r>
        <w:t>Process Change Report System : PCR</w:t>
      </w:r>
      <w:r w:rsidRPr="00251F88">
        <w:t>)</w:t>
      </w:r>
      <w:bookmarkEnd w:id="137"/>
    </w:p>
    <w:p w:rsidR="00760CB5" w:rsidRDefault="00760CB5" w:rsidP="00991A87">
      <w:pPr>
        <w:spacing w:line="240" w:lineRule="auto"/>
        <w:ind w:firstLine="720"/>
      </w:pPr>
      <w:r w:rsidRPr="00760CB5">
        <w:rPr>
          <w:cs/>
        </w:rPr>
        <w:t>ระบบเปลี่ยนแปลงกระบวนการทำงาน (</w:t>
      </w:r>
      <w:r w:rsidRPr="00760CB5">
        <w:t xml:space="preserve">Process Change Report System : PCR) </w:t>
      </w:r>
      <w:r w:rsidRPr="00760CB5">
        <w:rPr>
          <w:cs/>
        </w:rPr>
        <w:t xml:space="preserve">คือ ระบบที่พัฒนาขึ้นเพื่อใช้ในการเปลี่ยนแปลงกระบวนการทำงาน โดยระบบจะช่วยลดความยุ่งยากซับซ้อนในการทำการเปลี่ยนแปลงกระบวนการ อีกทั้งระบบยังช่วยให้องค์กรมีการนำเทคโนโลยีสารสนเทศมาช่วยให้การทำงานในองค์กร โดยข้อมูลทฤษฎี และหลักการมีดังต่อไปนี้ </w:t>
      </w:r>
    </w:p>
    <w:p w:rsidR="00323873" w:rsidRPr="00453B72" w:rsidRDefault="00453B72" w:rsidP="007C6AF4">
      <w:pPr>
        <w:pStyle w:val="ListParagraph"/>
        <w:numPr>
          <w:ilvl w:val="0"/>
          <w:numId w:val="15"/>
        </w:numPr>
        <w:spacing w:line="240" w:lineRule="auto"/>
        <w:ind w:left="993" w:hanging="284"/>
        <w:jc w:val="left"/>
        <w:rPr>
          <w:color w:val="FF0000"/>
        </w:rPr>
      </w:pPr>
      <w:r w:rsidRPr="00453B72">
        <w:rPr>
          <w:rFonts w:cs="TH SarabunPSK"/>
          <w:szCs w:val="32"/>
          <w:cs/>
        </w:rPr>
        <w:t>แบบฟอร์มที่เกี่ยวข้องในการเปลี่ยนแปลงกระบวนการทำงาน</w:t>
      </w:r>
    </w:p>
    <w:p w:rsidR="007011F2" w:rsidRDefault="002430DD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 w:rsidRPr="002430DD">
        <w:rPr>
          <w:rFonts w:cs="TH SarabunPSK"/>
          <w:szCs w:val="32"/>
          <w:cs/>
        </w:rPr>
        <w:t>แบบฟอร์มเปลี่ยนแปลงกระบวนการทำงาน (</w:t>
      </w:r>
      <w:r w:rsidRPr="002430DD">
        <w:rPr>
          <w:rFonts w:cs="TH SarabunPSK"/>
          <w:szCs w:val="32"/>
        </w:rPr>
        <w:t>PCR form)</w:t>
      </w:r>
    </w:p>
    <w:p w:rsidR="00EC0940" w:rsidRPr="00EC0940" w:rsidRDefault="007011F2" w:rsidP="00EC0940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7011F2">
        <w:rPr>
          <w:rFonts w:cs="TH SarabunPSK"/>
          <w:szCs w:val="32"/>
          <w:cs/>
        </w:rPr>
        <w:t xml:space="preserve">เป็นแบบฟอร์มที่ใช้ในการเปลี่ยนแปลงกระบวนการทำงานของแผนกที่เกี่ยวข้อง เช่น </w:t>
      </w:r>
      <w:r w:rsidRPr="007011F2">
        <w:rPr>
          <w:rFonts w:cs="TH SarabunPSK"/>
          <w:szCs w:val="32"/>
        </w:rPr>
        <w:t xml:space="preserve">Production Engineering </w:t>
      </w:r>
      <w:r w:rsidRPr="007011F2">
        <w:rPr>
          <w:rFonts w:cs="TH SarabunPSK"/>
          <w:szCs w:val="32"/>
          <w:cs/>
        </w:rPr>
        <w:t xml:space="preserve">และ </w:t>
      </w:r>
      <w:r w:rsidRPr="007011F2">
        <w:rPr>
          <w:rFonts w:cs="TH SarabunPSK"/>
          <w:szCs w:val="32"/>
        </w:rPr>
        <w:t xml:space="preserve">Quality Assurance </w:t>
      </w:r>
      <w:r w:rsidRPr="007011F2">
        <w:rPr>
          <w:rFonts w:cs="TH SarabunPSK"/>
          <w:szCs w:val="32"/>
          <w:cs/>
        </w:rPr>
        <w:t>ในแบบฟอร์มนี้จะจัดทำขึ้นในทุก ๆ ปีที่มี</w:t>
      </w:r>
      <w:r w:rsidRPr="007011F2">
        <w:rPr>
          <w:rFonts w:cs="TH SarabunPSK"/>
          <w:szCs w:val="32"/>
          <w:cs/>
        </w:rPr>
        <w:lastRenderedPageBreak/>
        <w:t>การเปลี่ยนแปลงการะบวนการทำงานภายในแผนกดังกล่าว โดยจะแสดงรายละเอียดดัง ภาพที่ 2-1 ถึงภาพที่ 2-3</w:t>
      </w:r>
    </w:p>
    <w:p w:rsidR="00EC0940" w:rsidRPr="00192E19" w:rsidRDefault="00EC0940" w:rsidP="00192E19">
      <w:pPr>
        <w:spacing w:line="240" w:lineRule="auto"/>
        <w:jc w:val="center"/>
      </w:pPr>
      <w:r w:rsidRPr="00D55EFD">
        <w:rPr>
          <w:noProof/>
        </w:rPr>
        <w:drawing>
          <wp:inline distT="0" distB="0" distL="0" distR="0" wp14:anchorId="2A3ED6AA" wp14:editId="47BE00D0">
            <wp:extent cx="3973195" cy="3599180"/>
            <wp:effectExtent l="19050" t="19050" r="27305" b="20320"/>
            <wp:docPr id="55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18D4C19-1F1F-42DA-97BD-6EE157C400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cx="http://schemas.microsoft.com/office/drawing/2014/chartex" xmlns="" id="{718D4C19-1F1F-42DA-97BD-6EE157C400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7" t="8007"/>
                    <a:stretch/>
                  </pic:blipFill>
                  <pic:spPr bwMode="auto">
                    <a:xfrm>
                      <a:off x="0" y="0"/>
                      <a:ext cx="3973195" cy="3599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cx1="http://schemas.microsoft.com/office/drawing/2015/9/8/chartex" xmlns:ask="http://schemas.microsoft.com/office/drawing/2018/sketchyshapes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="http://schemas.microsoft.com/office/drawing/2014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940" w:rsidRDefault="00EC0940" w:rsidP="00EC0940">
      <w:pPr>
        <w:spacing w:line="240" w:lineRule="auto"/>
        <w:ind w:firstLine="567"/>
        <w:jc w:val="center"/>
      </w:pPr>
      <w:r>
        <w:rPr>
          <w:rFonts w:hint="cs"/>
          <w:cs/>
        </w:rPr>
        <w:t>ภาพที่ 2-1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</w:p>
    <w:p w:rsidR="00EC0940" w:rsidRDefault="00EC0940" w:rsidP="00EC0940">
      <w:pPr>
        <w:spacing w:line="240" w:lineRule="auto"/>
        <w:ind w:firstLine="567"/>
        <w:jc w:val="center"/>
        <w:rPr>
          <w:cs/>
        </w:rPr>
      </w:pPr>
      <w:r>
        <w:rPr>
          <w:rFonts w:hint="cs"/>
          <w:cs/>
        </w:rPr>
        <w:t>ในส่วนของรายละเอียดของแบบฟอร์ม</w:t>
      </w:r>
    </w:p>
    <w:p w:rsidR="00DA3614" w:rsidRDefault="008758EF" w:rsidP="00DA3614">
      <w:pPr>
        <w:spacing w:line="240" w:lineRule="auto"/>
        <w:ind w:firstLine="851"/>
        <w:jc w:val="left"/>
      </w:pPr>
      <w:r>
        <w:rPr>
          <w:rFonts w:hint="cs"/>
          <w:cs/>
        </w:rPr>
        <w:t>จากภาพที่ 2-1 จะแสดงรายละเอียดของแบบฟอร์มเปลี่ยน</w:t>
      </w:r>
      <w:r w:rsidR="00DA3614">
        <w:rPr>
          <w:rFonts w:hint="cs"/>
          <w:cs/>
        </w:rPr>
        <w:t xml:space="preserve">แปลงกระบวนการทำงานโดยมีเนื้อหาประกอบไปด้วย 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 w:hint="cs"/>
          <w:szCs w:val="32"/>
          <w:cs/>
        </w:rPr>
        <w:t>เลขของแบบฟอร์มการเปลี่ยนแปลงกระบวนการทำงาน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 w:rsidRPr="00DA3614"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/>
          <w:szCs w:val="32"/>
          <w:cs/>
        </w:rPr>
        <w:t>ชื่อคนสร้างแบบฟอร์ม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jc w:val="left"/>
        <w:rPr>
          <w:rFonts w:cs="TH SarabunPSK"/>
          <w:szCs w:val="32"/>
        </w:rPr>
      </w:pPr>
      <w:r w:rsidRPr="00DA3614">
        <w:rPr>
          <w:rFonts w:cs="TH SarabunPSK"/>
          <w:szCs w:val="32"/>
          <w:cs/>
        </w:rPr>
        <w:t>แผนกของคนสร้างแบบฟอร์ม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วันที่ทำการสร้างแบบฟอร์ม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ชื่อของผลิตภัณฑ์ที่ต้องการเปลี่ยนแปลง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ชื่อคนอนุมัติในภายในแผนก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ชื่อคนอนุมัติของแผนกที่เกี่ยวข้อง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ชื่อคนอนุมัติของแผนกคุณภาพ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รายละเอียดของแผนการทำงานของการเปลี่ยนแปลงกระบวนการ</w:t>
      </w:r>
    </w:p>
    <w:p w:rsid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รายละเอียดของเอกสารที่เกี่ยวของ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หมายเลขเอกสารที่เกี่ยวข้อง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ชื่อหัวเรื่องของการเปลี่ยนแปลงกระบวนการทำงาน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8768A3" w:rsidRDefault="00F64EA9" w:rsidP="008768A3">
      <w:pPr>
        <w:spacing w:line="240" w:lineRule="auto"/>
        <w:jc w:val="center"/>
      </w:pPr>
      <w:r w:rsidRPr="000E3473">
        <w:rPr>
          <w:noProof/>
        </w:rPr>
        <w:drawing>
          <wp:inline distT="0" distB="0" distL="0" distR="0" wp14:anchorId="5F320939" wp14:editId="1D98AB7F">
            <wp:extent cx="4067175" cy="4043671"/>
            <wp:effectExtent l="19050" t="19050" r="9525" b="146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43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cx1="http://schemas.microsoft.com/office/drawing/2015/9/8/chartex" xmlns:ask="http://schemas.microsoft.com/office/drawing/2018/sketchyshapes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="http://schemas.microsoft.com/office/drawing/2014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64EA9" w:rsidRDefault="00F64EA9" w:rsidP="00F64EA9">
      <w:pPr>
        <w:spacing w:line="240" w:lineRule="auto"/>
        <w:jc w:val="center"/>
      </w:pPr>
      <w:r>
        <w:rPr>
          <w:rFonts w:hint="cs"/>
          <w:cs/>
        </w:rPr>
        <w:t>ภาพที่ 2-2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  <w:r w:rsidR="008768A3">
        <w:rPr>
          <w:rFonts w:hint="cs"/>
          <w:cs/>
        </w:rPr>
        <w:t xml:space="preserve"> </w:t>
      </w:r>
      <w:r>
        <w:rPr>
          <w:rFonts w:hint="cs"/>
          <w:cs/>
        </w:rPr>
        <w:t>ในส่วนของเอกสารที่เกี่ยวข้อง และการวางแผนของแต่ละขั้นตอนการทำงาน</w:t>
      </w:r>
    </w:p>
    <w:p w:rsidR="008768A3" w:rsidRDefault="008768A3" w:rsidP="00962119">
      <w:pPr>
        <w:spacing w:line="240" w:lineRule="auto"/>
        <w:ind w:firstLine="720"/>
        <w:jc w:val="left"/>
      </w:pPr>
      <w:r>
        <w:rPr>
          <w:rFonts w:hint="cs"/>
          <w:cs/>
        </w:rPr>
        <w:t>โดยในส่วนของเอกสารที่เกี่ยวข้อง และการวางแผนของแต่ละขั้นตอนการทำงานจะเป็นขั้นตอนในการวางแผนการทำงานการเปลี่ยนแปลงกระบวนการในส่วนของการวางแผน และการทำงานจริง โดยช่วงเวลาในการวางแผนจะมีการกรอกวัน</w:t>
      </w:r>
      <w:r w:rsidR="003519D5">
        <w:rPr>
          <w:rFonts w:hint="cs"/>
          <w:cs/>
        </w:rPr>
        <w:t xml:space="preserve">ที่ในการวางแผนการทำงานในการเปลี่ยนแปลงกระบวนการ </w:t>
      </w:r>
      <w:r w:rsidR="0021471A">
        <w:rPr>
          <w:rFonts w:hint="cs"/>
          <w:cs/>
        </w:rPr>
        <w:t>ส่วนในการทำงานจริงจะเป็นข้อมูลที่ได้จากการทำงานที่ทำงานจริงหรือมีการเปลี่ยนแปลงที่ใช้งานแล้วมากรอกข้อมูลเพื่อที่กระบวนการเปลี่ยนแปลงกระบวนการทำงานสำเร็จในที่สุด</w:t>
      </w:r>
    </w:p>
    <w:p w:rsidR="00EC0940" w:rsidRPr="008768A3" w:rsidRDefault="008768A3" w:rsidP="008768A3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4F7EE2C" wp14:editId="3678C8F4">
            <wp:extent cx="3952875" cy="3744427"/>
            <wp:effectExtent l="19050" t="19050" r="952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9055" cy="375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cx1="http://schemas.microsoft.com/office/drawing/2015/9/8/chartex" xmlns:ask="http://schemas.microsoft.com/office/drawing/2018/sketchyshapes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="http://schemas.microsoft.com/office/drawing/2014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D4506" w:rsidRDefault="00FD4506" w:rsidP="00FD4506">
      <w:pPr>
        <w:spacing w:line="240" w:lineRule="auto"/>
        <w:jc w:val="center"/>
      </w:pPr>
      <w:r>
        <w:rPr>
          <w:rFonts w:hint="cs"/>
          <w:cs/>
        </w:rPr>
        <w:t>ภาพที่ 2-</w:t>
      </w:r>
      <w:r>
        <w:t>3</w:t>
      </w:r>
      <w:r>
        <w:rPr>
          <w:rFonts w:hint="cs"/>
          <w:cs/>
        </w:rPr>
        <w:t xml:space="preserve">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 ในส่วนของระบุคนอนุมัติภายในแผนกและแผนกที่เกี่ยวข้อง</w:t>
      </w:r>
    </w:p>
    <w:p w:rsidR="00182367" w:rsidRDefault="00BA042D" w:rsidP="00182367">
      <w:pPr>
        <w:spacing w:line="240" w:lineRule="auto"/>
        <w:ind w:firstLine="851"/>
        <w:jc w:val="left"/>
      </w:pPr>
      <w:r>
        <w:rPr>
          <w:rFonts w:hint="cs"/>
          <w:cs/>
        </w:rPr>
        <w:t>โดย</w:t>
      </w:r>
      <w:r w:rsidR="002A2408">
        <w:rPr>
          <w:cs/>
        </w:rPr>
        <w:t>ในส่วนของระบุผู้</w:t>
      </w:r>
      <w:r w:rsidRPr="00BA042D">
        <w:rPr>
          <w:cs/>
        </w:rPr>
        <w:t>อนุมัติภายในแผนกและแผนกที่เกี่ยวข้อง</w:t>
      </w:r>
      <w:r w:rsidR="002A2408">
        <w:rPr>
          <w:rFonts w:hint="cs"/>
          <w:cs/>
        </w:rPr>
        <w:t xml:space="preserve">จะเป็นส่วนของฟอร์ม </w:t>
      </w:r>
      <w:r w:rsidR="002A2408">
        <w:t xml:space="preserve">PCR </w:t>
      </w:r>
      <w:r w:rsidR="002A2408">
        <w:rPr>
          <w:rFonts w:hint="cs"/>
          <w:cs/>
        </w:rPr>
        <w:t xml:space="preserve">ที่ผู้ออกแบบฟอร์ม </w:t>
      </w:r>
      <w:r w:rsidR="002A2408">
        <w:t xml:space="preserve">PCR </w:t>
      </w:r>
      <w:r w:rsidR="002A2408">
        <w:rPr>
          <w:rFonts w:hint="cs"/>
          <w:cs/>
        </w:rPr>
        <w:t>ได้เลือกผู้อนุมัติได้โดยจะแบ่งออกเป็น 3 ส่วน</w:t>
      </w:r>
    </w:p>
    <w:p w:rsidR="00962119" w:rsidRDefault="002A2408" w:rsidP="00182367">
      <w:pPr>
        <w:spacing w:line="240" w:lineRule="auto"/>
        <w:ind w:firstLine="851"/>
        <w:jc w:val="left"/>
      </w:pPr>
      <w:r>
        <w:rPr>
          <w:rFonts w:hint="cs"/>
          <w:cs/>
        </w:rPr>
        <w:t xml:space="preserve"> โดยส่วนแรกจะเป็นส่วนของการเลือกผู้อนุมัติภายในแผนก โดยในส่วนของผู้อนุมัติภายในแผนก</w:t>
      </w:r>
      <w:r w:rsidR="00CB7B82">
        <w:rPr>
          <w:rFonts w:hint="cs"/>
          <w:cs/>
        </w:rPr>
        <w:t xml:space="preserve">จะแบ่งเป็น 2 ส่วน โดนส่วนแรกจะเป็นส่วนของ ผู้ตรวจสอบในแผนก จะมีจำนวนผู้อนุมัติในส่วนนี้สูงสุด 5 ผู้อนุมัติ และน้อยสุด 0 ผู้อนุมัติโดยจะมีผู้อนุมัติคนสุดท้ายเรียกว่า </w:t>
      </w:r>
      <w:r w:rsidR="00CB7B82">
        <w:t xml:space="preserve">Final approver </w:t>
      </w:r>
      <w:r w:rsidR="00CB7B82">
        <w:rPr>
          <w:rFonts w:hint="cs"/>
          <w:cs/>
        </w:rPr>
        <w:t>ซึ่งเงื่อนไขในการเลือกผู้ตรวจสอบในแผนก</w:t>
      </w:r>
      <w:r w:rsidR="00962119">
        <w:rPr>
          <w:rFonts w:hint="cs"/>
          <w:cs/>
        </w:rPr>
        <w:t xml:space="preserve">จะต้องมีตำแหน่งที่มากว่าตำแหน่งของผู้ออกแบบฟอร์ม </w:t>
      </w:r>
      <w:r w:rsidR="00962119">
        <w:t xml:space="preserve">PCR </w:t>
      </w:r>
      <w:r w:rsidR="00962119">
        <w:rPr>
          <w:rFonts w:hint="cs"/>
          <w:cs/>
        </w:rPr>
        <w:t xml:space="preserve">อย่างน้อยหนึ่งตำแหน่งขึ้นไป และในส่วนที่สองจะเป็นส่วนของผู้อนุมัติในแผนก </w:t>
      </w:r>
      <w:r w:rsidR="00962119">
        <w:t xml:space="preserve">(Approver department) </w:t>
      </w:r>
      <w:r w:rsidR="00962119">
        <w:rPr>
          <w:rFonts w:hint="cs"/>
          <w:cs/>
        </w:rPr>
        <w:t xml:space="preserve">โดยจะมีเงื่อนไขของการเลือกผู้อนุมัติในแผนกจะต้องมีตำแหน่งที่เป็นตำแหน่ง </w:t>
      </w:r>
      <w:r w:rsidR="00962119">
        <w:t xml:space="preserve">AD </w:t>
      </w:r>
      <w:r w:rsidR="00962119" w:rsidRPr="005F6564">
        <w:t>(</w:t>
      </w:r>
      <w:r w:rsidR="005F6564" w:rsidRPr="005F6564">
        <w:t>Associate Director</w:t>
      </w:r>
      <w:r w:rsidR="00962119" w:rsidRPr="005F6564">
        <w:t>)</w:t>
      </w:r>
      <w:r w:rsidR="00962119">
        <w:t xml:space="preserve"> </w:t>
      </w:r>
      <w:r w:rsidR="00962119">
        <w:rPr>
          <w:rFonts w:hint="cs"/>
          <w:cs/>
        </w:rPr>
        <w:t>ขึ้นไป</w:t>
      </w:r>
    </w:p>
    <w:p w:rsidR="00EC0940" w:rsidRDefault="00962119" w:rsidP="00096151">
      <w:pPr>
        <w:spacing w:line="240" w:lineRule="auto"/>
        <w:ind w:firstLine="851"/>
        <w:jc w:val="left"/>
      </w:pPr>
      <w:r>
        <w:rPr>
          <w:rFonts w:hint="cs"/>
          <w:cs/>
        </w:rPr>
        <w:t>ในส่วนของผู้อนุมัติแผนกที่เกี่ยวข้อง</w:t>
      </w:r>
      <w:r w:rsidR="00182367">
        <w:rPr>
          <w:rFonts w:hint="cs"/>
          <w:cs/>
        </w:rPr>
        <w:t xml:space="preserve"> โดยในส่วนของผู้อนุมัติแผนกที่เกี่ยวข้องจะมีเงื่อนไขในการเลือกผู้อนุมัติแผนกที่เกี่ยวข้อง คือผู้อนุมัติแผนกที่เกี่ยวข้องจะต้องมีตำแหน่งที่มากกว่าหรือเท่ากับ </w:t>
      </w:r>
      <w:r w:rsidR="00182367">
        <w:t xml:space="preserve">AM </w:t>
      </w:r>
      <w:r w:rsidR="00F94F89">
        <w:t>(</w:t>
      </w:r>
      <w:r w:rsidR="00F94F89" w:rsidRPr="00F94F89">
        <w:t>Assistant Manager</w:t>
      </w:r>
      <w:r w:rsidR="00F94F89">
        <w:t xml:space="preserve">) </w:t>
      </w:r>
      <w:r w:rsidR="00182367">
        <w:rPr>
          <w:rFonts w:hint="cs"/>
          <w:cs/>
        </w:rPr>
        <w:t>ขึ้นไป และในส่วนของการอนุมัติแผนกที่เกี่ยวข้องจะต้องมีผู้อนุมัติทั้งหมดถึงสองผู้อนุมัติโดยสองผู้อนุมัติจะคิดเป็นการอนุมัติเดียว</w:t>
      </w:r>
      <w:r w:rsidR="007A6494">
        <w:rPr>
          <w:rFonts w:hint="cs"/>
          <w:cs/>
        </w:rPr>
        <w:t xml:space="preserve">โดยผู้อนุมัติเป็นผู้อนุมัติที่ถูกเลือกโดยผู้ออกแบบฟอร์ม </w:t>
      </w:r>
      <w:r w:rsidR="007A6494">
        <w:t>PCR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 w:rsidRPr="00096151">
        <w:rPr>
          <w:rFonts w:cs="TH SarabunPSK" w:hint="cs"/>
          <w:szCs w:val="32"/>
          <w:cs/>
        </w:rPr>
        <w:lastRenderedPageBreak/>
        <w:t xml:space="preserve">แบบฟอร์มการอนุมัติในส่วนงานของ </w:t>
      </w:r>
      <w:r w:rsidRPr="00096151">
        <w:rPr>
          <w:rFonts w:cs="TH SarabunPSK"/>
          <w:szCs w:val="32"/>
        </w:rPr>
        <w:t>BKD (BKD Form)</w:t>
      </w:r>
    </w:p>
    <w:p w:rsidR="00096151" w:rsidRDefault="00096151" w:rsidP="00096151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096151">
        <w:rPr>
          <w:rFonts w:cs="TH SarabunPSK"/>
          <w:szCs w:val="32"/>
          <w:cs/>
        </w:rPr>
        <w:t xml:space="preserve">เป็นแบบฟอร์มของส่วนงาน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>ซึ่งจะแสดงรายละเอียดดังภาพที่ 2-2</w:t>
      </w:r>
    </w:p>
    <w:p w:rsidR="00096151" w:rsidRPr="00096151" w:rsidRDefault="00096151" w:rsidP="0009615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2C2109B" wp14:editId="7A03ED96">
            <wp:extent cx="3467100" cy="3665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1" w:rsidRPr="00096151" w:rsidRDefault="00C60938" w:rsidP="00096151">
      <w:pPr>
        <w:spacing w:line="240" w:lineRule="auto"/>
        <w:jc w:val="center"/>
      </w:pPr>
      <w:r>
        <w:rPr>
          <w:rFonts w:hint="cs"/>
          <w:cs/>
        </w:rPr>
        <w:t>ภาพที่ 2-4</w:t>
      </w:r>
      <w:r w:rsidR="00096151" w:rsidRPr="00DE027B">
        <w:rPr>
          <w:rFonts w:hint="cs"/>
          <w:cs/>
        </w:rPr>
        <w:t xml:space="preserve"> แบบฟอร์มการอนุมัติในส่วนงานของ </w:t>
      </w:r>
      <w:r w:rsidR="00096151" w:rsidRPr="00DE027B">
        <w:t xml:space="preserve">BKD </w:t>
      </w:r>
      <w:r w:rsidR="00096151" w:rsidRPr="00DE027B">
        <w:rPr>
          <w:rFonts w:hint="cs"/>
          <w:cs/>
        </w:rPr>
        <w:t>(</w:t>
      </w:r>
      <w:r w:rsidR="00096151" w:rsidRPr="00DE027B">
        <w:t>BKD form</w:t>
      </w:r>
      <w:r w:rsidR="00096151" w:rsidRPr="00DE027B">
        <w:rPr>
          <w:rFonts w:hint="cs"/>
          <w:cs/>
        </w:rPr>
        <w:t>)</w:t>
      </w:r>
    </w:p>
    <w:p w:rsidR="00096151" w:rsidRPr="000016B9" w:rsidRDefault="000016B9" w:rsidP="00D76D92">
      <w:pPr>
        <w:pStyle w:val="ListParagraph"/>
        <w:spacing w:line="240" w:lineRule="auto"/>
        <w:ind w:left="0" w:firstLine="720"/>
        <w:jc w:val="left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0016B9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0016B9">
        <w:rPr>
          <w:rFonts w:cs="TH SarabunPSK"/>
          <w:szCs w:val="32"/>
        </w:rPr>
        <w:t>BKD</w:t>
      </w:r>
      <w:r>
        <w:rPr>
          <w:rFonts w:cs="TH SarabunPSK" w:hint="cs"/>
          <w:szCs w:val="32"/>
          <w:cs/>
        </w:rPr>
        <w:t xml:space="preserve"> จะเป็นในส่วนของการอนุมัติของแผนก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ในส่วนงานของ </w:t>
      </w:r>
      <w:r>
        <w:rPr>
          <w:rFonts w:cs="TH SarabunPSK"/>
          <w:szCs w:val="32"/>
        </w:rPr>
        <w:t xml:space="preserve">BKD </w:t>
      </w:r>
      <w:r>
        <w:rPr>
          <w:rFonts w:cs="TH SarabunPSK" w:hint="cs"/>
          <w:szCs w:val="32"/>
          <w:cs/>
        </w:rPr>
        <w:t>จะเป็นการกรอกฟอร์มในส่วนของการอนุมัติเพื่อใช้ในการตรวจสอบเกี่ยวกับการเปลี่ยนแปลงกระบวนการในด้านการหาสิ่งแปลกปลอมที่มีในชิ้นงานหรือผลิตภัณฑ์ที่มีการเปลี่ยนแปลงกระบวนการทำงาน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DC501D" w:rsidRPr="00DC501D">
        <w:rPr>
          <w:rFonts w:cs="TH SarabunPSK"/>
          <w:szCs w:val="32"/>
          <w:cs/>
        </w:rPr>
        <w:t xml:space="preserve">แบบฟอร์มการอนุมัติในส่วนงาน </w:t>
      </w:r>
      <w:r w:rsidR="00DC501D" w:rsidRPr="00DC501D">
        <w:rPr>
          <w:rFonts w:cs="TH SarabunPSK"/>
          <w:szCs w:val="32"/>
        </w:rPr>
        <w:t>QAP (QAP form)</w:t>
      </w:r>
    </w:p>
    <w:p w:rsidR="00DC501D" w:rsidRDefault="00DC501D" w:rsidP="00DC501D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C501D">
        <w:rPr>
          <w:rFonts w:cs="TH SarabunPSK"/>
          <w:szCs w:val="32"/>
          <w:cs/>
        </w:rPr>
        <w:t xml:space="preserve">เป็นแบบฟอร์มของส่วนงาน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>ซึ่งจะแสดงรายละเอียดดังภาพที่ 2-3</w:t>
      </w:r>
    </w:p>
    <w:p w:rsidR="00C60938" w:rsidRPr="00C60938" w:rsidRDefault="00C60938" w:rsidP="00C60938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3BE872F" wp14:editId="3F54DAEF">
            <wp:extent cx="3438525" cy="32828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38" w:rsidRPr="00C60938" w:rsidRDefault="00C60938" w:rsidP="00C60938">
      <w:pPr>
        <w:spacing w:line="240" w:lineRule="auto"/>
        <w:jc w:val="center"/>
      </w:pPr>
      <w:r>
        <w:rPr>
          <w:rFonts w:hint="cs"/>
          <w:cs/>
        </w:rPr>
        <w:t>ภาพที่ 2-5</w:t>
      </w:r>
      <w:r w:rsidRPr="00C60938">
        <w:rPr>
          <w:rFonts w:hint="cs"/>
          <w:cs/>
        </w:rPr>
        <w:t xml:space="preserve"> แบบฟอร์มการอนุมัติในส่วนงานของ </w:t>
      </w:r>
      <w:r w:rsidRPr="00C60938">
        <w:t xml:space="preserve">QAP </w:t>
      </w:r>
      <w:r w:rsidRPr="00C60938">
        <w:rPr>
          <w:rFonts w:hint="cs"/>
          <w:cs/>
        </w:rPr>
        <w:t>(</w:t>
      </w:r>
      <w:r w:rsidRPr="00C60938">
        <w:t>QAP form</w:t>
      </w:r>
      <w:r w:rsidRPr="00C60938">
        <w:rPr>
          <w:rFonts w:hint="cs"/>
          <w:cs/>
        </w:rPr>
        <w:t>)</w:t>
      </w:r>
    </w:p>
    <w:p w:rsidR="00C60938" w:rsidRPr="003C2544" w:rsidRDefault="003C2544" w:rsidP="00D76D92">
      <w:pPr>
        <w:pStyle w:val="ListParagraph"/>
        <w:spacing w:line="240" w:lineRule="auto"/>
        <w:ind w:left="0" w:firstLine="720"/>
        <w:jc w:val="left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3C2544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3C2544">
        <w:rPr>
          <w:rFonts w:cs="TH SarabunPSK"/>
          <w:szCs w:val="32"/>
        </w:rPr>
        <w:t>QAP</w:t>
      </w:r>
      <w:r>
        <w:rPr>
          <w:rFonts w:cs="TH SarabunPSK" w:hint="cs"/>
          <w:szCs w:val="32"/>
          <w:cs/>
        </w:rPr>
        <w:t xml:space="preserve"> จะเป็นการอนุมัติในส่วนงานของแผนก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 </w:t>
      </w:r>
      <w:r>
        <w:rPr>
          <w:rFonts w:cs="TH SarabunPSK"/>
          <w:szCs w:val="32"/>
        </w:rPr>
        <w:t xml:space="preserve">QAP () </w:t>
      </w:r>
      <w:r>
        <w:rPr>
          <w:rFonts w:cs="TH SarabunPSK" w:hint="cs"/>
          <w:szCs w:val="32"/>
          <w:cs/>
        </w:rPr>
        <w:t xml:space="preserve">โดยการอนุมัติของ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 xml:space="preserve">จะเป็นการอนุมัติในส่วนของการจัดการประชุมเพื่อที่จะใช้ในการประชุมเรื่องของการเปลี่ยนแปลงกระบวนการและยังมีการกรอกข้อมูลคความคิดเห็นในการอนุมัติในส่วน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>เพื่อให้มีแนะนำเกี่ยวกับการประชุมของการเปลี่ยนแปลงกระบวนการทำงาน</w:t>
      </w:r>
    </w:p>
    <w:p w:rsidR="00DC501D" w:rsidRDefault="00DC501D" w:rsidP="007C6AF4">
      <w:pPr>
        <w:pStyle w:val="ListParagraph"/>
        <w:numPr>
          <w:ilvl w:val="1"/>
          <w:numId w:val="15"/>
        </w:numPr>
        <w:spacing w:line="240" w:lineRule="auto"/>
        <w:ind w:left="0" w:firstLine="99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A75312" w:rsidRPr="00A75312">
        <w:rPr>
          <w:rFonts w:cs="TH SarabunPSK"/>
          <w:szCs w:val="32"/>
          <w:cs/>
        </w:rPr>
        <w:t>แบบฟอร์มรายละเอียดข้อมูลเปลี่ยนแปลงกระบวนการทำงาน (</w:t>
      </w:r>
      <w:r w:rsidR="00A75312" w:rsidRPr="00A75312">
        <w:rPr>
          <w:rFonts w:cs="TH SarabunPSK"/>
          <w:szCs w:val="32"/>
        </w:rPr>
        <w:t>Annual plan form)</w:t>
      </w:r>
    </w:p>
    <w:p w:rsidR="00A75312" w:rsidRDefault="00A75312" w:rsidP="00A75312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A75312">
        <w:rPr>
          <w:rFonts w:cs="TH SarabunPSK" w:hint="cs"/>
          <w:szCs w:val="32"/>
          <w:cs/>
        </w:rPr>
        <w:t>เป็นแบบฟอร์มแสดงรายละเอียดของข้อมูลในการเปลี่ยนแปลงกระบวนการทำงานซึ่งใช้ควบคู่กับแบบฟอร์มเปลี่ยนแปลงกระบวนการทำงาน (</w:t>
      </w:r>
      <w:r w:rsidRPr="00A75312">
        <w:rPr>
          <w:rFonts w:cs="TH SarabunPSK"/>
          <w:szCs w:val="32"/>
        </w:rPr>
        <w:t>PCR form</w:t>
      </w:r>
      <w:r w:rsidRPr="00A75312">
        <w:rPr>
          <w:rFonts w:cs="TH SarabunPSK" w:hint="cs"/>
          <w:szCs w:val="32"/>
          <w:cs/>
        </w:rPr>
        <w:t>)</w:t>
      </w:r>
      <w:r w:rsidRPr="00A75312">
        <w:rPr>
          <w:rFonts w:cs="TH SarabunPSK"/>
          <w:szCs w:val="32"/>
          <w:cs/>
        </w:rPr>
        <w:t xml:space="preserve"> </w:t>
      </w:r>
      <w:r w:rsidRPr="00A75312">
        <w:rPr>
          <w:rFonts w:cs="TH SarabunPSK" w:hint="cs"/>
          <w:szCs w:val="32"/>
          <w:cs/>
        </w:rPr>
        <w:t>ซึ่งจะแสดงรายละเอียดดังภาพที่ 2-4</w:t>
      </w:r>
    </w:p>
    <w:p w:rsidR="00A75312" w:rsidRPr="00614E89" w:rsidRDefault="00614E89" w:rsidP="00614E8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55FD9E4" wp14:editId="3936DC37">
            <wp:extent cx="3619625" cy="3267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89" w:rsidRDefault="00614E89" w:rsidP="00614E89">
      <w:pPr>
        <w:spacing w:line="240" w:lineRule="auto"/>
        <w:jc w:val="center"/>
      </w:pPr>
      <w:r>
        <w:rPr>
          <w:cs/>
        </w:rPr>
        <w:t>ภาพที่ 2-6</w:t>
      </w:r>
      <w:r w:rsidRPr="00614E89">
        <w:rPr>
          <w:cs/>
        </w:rPr>
        <w:t xml:space="preserve"> แบบฟอร์มรายละเอียดข้อมูลเปลี่ยนแปลงกระบวนการทำงาน (</w:t>
      </w:r>
      <w:r w:rsidRPr="00614E89">
        <w:t>Annual plan form)</w:t>
      </w:r>
    </w:p>
    <w:p w:rsidR="00D76D92" w:rsidRPr="00E43514" w:rsidRDefault="00D76D92" w:rsidP="009E1BC9">
      <w:pPr>
        <w:spacing w:line="240" w:lineRule="auto"/>
        <w:jc w:val="left"/>
        <w:rPr>
          <w:cs/>
        </w:rPr>
      </w:pPr>
      <w:r>
        <w:rPr>
          <w:cs/>
        </w:rPr>
        <w:tab/>
      </w:r>
      <w:r>
        <w:rPr>
          <w:rFonts w:hint="cs"/>
          <w:cs/>
        </w:rPr>
        <w:t>โดยในส่วนของ</w:t>
      </w:r>
      <w:r w:rsidRPr="00614E89">
        <w:rPr>
          <w:cs/>
        </w:rPr>
        <w:t>แบบฟอร์มรายละเอียดข้อมูลเปลี่ยนแปลงกระบวนการทำงาน</w:t>
      </w:r>
      <w:r w:rsidR="009E1BC9">
        <w:rPr>
          <w:rFonts w:hint="cs"/>
          <w:cs/>
        </w:rPr>
        <w:t>จะเป็นแบบฟอร์มที่จะจัดเก็บข้อมูลรายละเอียดที่เกี่ยวข้องกับการเปลี่ยนแปลงกระบวนการทำงานซึ่งการใช้งานแบบฟอร์ม</w:t>
      </w:r>
      <w:r w:rsidR="009E1BC9" w:rsidRPr="00614E89">
        <w:rPr>
          <w:cs/>
        </w:rPr>
        <w:t>รายละเอียดข้อมูลเปลี่ยนแปลงกระบวนการทำงาน</w:t>
      </w:r>
      <w:r w:rsidR="009E1BC9">
        <w:rPr>
          <w:rFonts w:hint="cs"/>
          <w:cs/>
        </w:rPr>
        <w:t xml:space="preserve">นี้จะถูกเรียกใช้ในแบบฟอร์ม </w:t>
      </w:r>
      <w:r w:rsidR="009E1BC9">
        <w:t xml:space="preserve">PCR </w:t>
      </w:r>
      <w:r w:rsidR="009E1BC9">
        <w:rPr>
          <w:rFonts w:hint="cs"/>
          <w:cs/>
        </w:rPr>
        <w:t xml:space="preserve">โดยผู้ที่จะสร้างแบบฟอร์มนี้ได้จะต้องเป็นผู้ที่มีบทบาท </w:t>
      </w:r>
      <w:r w:rsidR="009E1BC9">
        <w:t xml:space="preserve">QA Admin </w:t>
      </w:r>
      <w:r w:rsidR="00E43514">
        <w:rPr>
          <w:rFonts w:hint="cs"/>
          <w:cs/>
        </w:rPr>
        <w:t xml:space="preserve">ซึ่งการใช้งานของ </w:t>
      </w:r>
      <w:r w:rsidR="00E43514" w:rsidRPr="00614E89">
        <w:t>Annual plan form</w:t>
      </w:r>
      <w:r w:rsidR="00E43514">
        <w:rPr>
          <w:rFonts w:hint="cs"/>
          <w:cs/>
        </w:rPr>
        <w:t xml:space="preserve"> จะเป็นการเรียกใช้หนึ่งต่อหนึ่งกับฟอร์ม </w:t>
      </w:r>
      <w:r w:rsidR="00E43514">
        <w:t xml:space="preserve">PCR Form </w:t>
      </w:r>
      <w:r w:rsidR="00E43514">
        <w:rPr>
          <w:rFonts w:hint="cs"/>
          <w:cs/>
        </w:rPr>
        <w:t xml:space="preserve">ซึ่งถ้าเรียกใช้แล้วจะไม่สามารถเรียกใช้แบบฟอร์ม </w:t>
      </w:r>
      <w:r w:rsidR="00E43514" w:rsidRPr="00614E89">
        <w:t>Annual plan form</w:t>
      </w:r>
      <w:r w:rsidR="00E43514">
        <w:rPr>
          <w:rFonts w:hint="cs"/>
          <w:cs/>
        </w:rPr>
        <w:t xml:space="preserve"> นี้ได้อีก</w:t>
      </w:r>
    </w:p>
    <w:p w:rsidR="00D0322E" w:rsidRDefault="00D0322E" w:rsidP="007C6AF4">
      <w:pPr>
        <w:pStyle w:val="ListParagraph"/>
        <w:numPr>
          <w:ilvl w:val="0"/>
          <w:numId w:val="15"/>
        </w:numPr>
        <w:spacing w:line="240" w:lineRule="auto"/>
        <w:ind w:left="709"/>
        <w:jc w:val="left"/>
        <w:rPr>
          <w:rFonts w:cs="TH SarabunPSK"/>
          <w:szCs w:val="32"/>
        </w:rPr>
      </w:pPr>
      <w:r w:rsidRPr="00D0322E">
        <w:rPr>
          <w:rFonts w:cs="TH SarabunPSK"/>
          <w:szCs w:val="32"/>
          <w:cs/>
        </w:rPr>
        <w:t>ส่วนของภายในแผนกของผู้ขอเปลี่ยนเปลี่ยนกระบวนการทำงาน</w:t>
      </w:r>
      <w:bookmarkStart w:id="138" w:name="_Toc453667482"/>
      <w:bookmarkStart w:id="139" w:name="_Toc453683041"/>
      <w:bookmarkStart w:id="140" w:name="_Toc453683453"/>
      <w:bookmarkStart w:id="141" w:name="_Toc453683713"/>
      <w:bookmarkStart w:id="142" w:name="_Toc487543101"/>
    </w:p>
    <w:p w:rsidR="00D0322E" w:rsidRDefault="00D0322E" w:rsidP="007C6AF4">
      <w:pPr>
        <w:pStyle w:val="ListParagraph"/>
        <w:numPr>
          <w:ilvl w:val="1"/>
          <w:numId w:val="15"/>
        </w:numPr>
        <w:spacing w:line="240" w:lineRule="auto"/>
        <w:ind w:left="0" w:firstLine="709"/>
        <w:rPr>
          <w:rFonts w:cs="TH SarabunPSK"/>
          <w:szCs w:val="32"/>
        </w:rPr>
      </w:pPr>
      <w:r w:rsidRPr="00D0322E">
        <w:rPr>
          <w:rFonts w:cs="TH SarabunPSK" w:hint="cs"/>
          <w:szCs w:val="32"/>
          <w:cs/>
        </w:rPr>
        <w:t>ส่วนของภายในแผนกของผู้ขอเปลี่ยนเปลี่ยนกระบวนการทำงาน</w:t>
      </w:r>
      <w:r w:rsidRPr="00043AD9">
        <w:rPr>
          <w:rFonts w:cs="TH SarabunPSK"/>
          <w:szCs w:val="32"/>
          <w:cs/>
        </w:rPr>
        <w:t xml:space="preserve">จากส่วนงานนี้จะมีผู้อนุมัติจำนวนตั้งแต่ 1 – 5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043AD9">
        <w:rPr>
          <w:rFonts w:cs="TH SarabunPSK"/>
          <w:szCs w:val="32"/>
        </w:rPr>
        <w:t xml:space="preserve">Associate Director </w:t>
      </w:r>
      <w:r w:rsidRPr="00043AD9">
        <w:rPr>
          <w:rFonts w:cs="TH SarabunPSK"/>
          <w:szCs w:val="32"/>
          <w:cs/>
        </w:rPr>
        <w:t>ขึ้นไป จะแสดงรายละเอียดลำดับของผู้อนุมัติดังตารางที่ 2-1</w:t>
      </w: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</w:p>
    <w:p w:rsidR="00043AD9" w:rsidRPr="00043AD9" w:rsidRDefault="00043AD9" w:rsidP="00043AD9">
      <w:pPr>
        <w:spacing w:line="240" w:lineRule="auto"/>
      </w:pPr>
    </w:p>
    <w:p w:rsidR="00043AD9" w:rsidRDefault="00043AD9" w:rsidP="00043AD9">
      <w:pPr>
        <w:spacing w:line="240" w:lineRule="auto"/>
      </w:pPr>
      <w:r w:rsidRPr="009863DF">
        <w:rPr>
          <w:rFonts w:hint="cs"/>
          <w:cs/>
        </w:rPr>
        <w:lastRenderedPageBreak/>
        <w:t>ตารางที่ 2-1 แสดงรายละเอียดของผู้อนุมัติภายในแผนก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Remark</w:t>
            </w:r>
          </w:p>
        </w:tc>
      </w:tr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Issue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>
              <w:t>-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Staff-Sr.Staff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1 person</w:t>
            </w:r>
          </w:p>
        </w:tc>
      </w:tr>
      <w:tr w:rsidR="00043AD9" w:rsidTr="00A47C91">
        <w:tc>
          <w:tcPr>
            <w:tcW w:w="1620" w:type="dxa"/>
            <w:vMerge w:val="restart"/>
          </w:tcPr>
          <w:p w:rsidR="00043AD9" w:rsidRDefault="00043AD9" w:rsidP="00A47C91">
            <w:pPr>
              <w:jc w:val="center"/>
            </w:pPr>
            <w:r>
              <w:t>Check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Check-1</w:t>
            </w:r>
          </w:p>
        </w:tc>
        <w:tc>
          <w:tcPr>
            <w:tcW w:w="2552" w:type="dxa"/>
          </w:tcPr>
          <w:p w:rsidR="00043AD9" w:rsidRPr="003F2658" w:rsidRDefault="00043AD9" w:rsidP="00A47C91">
            <w:pPr>
              <w:jc w:val="center"/>
            </w:pPr>
            <w:r w:rsidRPr="003F2658">
              <w:t>Sr. Staff</w:t>
            </w:r>
            <w:r w:rsidRPr="003F2658">
              <w:rPr>
                <w:cs/>
              </w:rPr>
              <w:t xml:space="preserve"> </w:t>
            </w:r>
            <w:r w:rsidRPr="003F2658">
              <w:t>-</w:t>
            </w:r>
            <w:r w:rsidRPr="003F2658">
              <w:rPr>
                <w:cs/>
              </w:rPr>
              <w:t xml:space="preserve"> </w:t>
            </w:r>
            <w:r w:rsidRPr="003F2658">
              <w:t>GM</w:t>
            </w:r>
          </w:p>
          <w:p w:rsidR="00043AD9" w:rsidRDefault="00043AD9" w:rsidP="00A47C91">
            <w:pPr>
              <w:jc w:val="center"/>
            </w:pPr>
            <w:r w:rsidRPr="003F2658">
              <w:t>(Sr.Staff)</w:t>
            </w:r>
          </w:p>
        </w:tc>
        <w:tc>
          <w:tcPr>
            <w:tcW w:w="1417" w:type="dxa"/>
          </w:tcPr>
          <w:p w:rsidR="00043AD9" w:rsidRPr="003F2658" w:rsidRDefault="00043AD9" w:rsidP="00A47C91">
            <w:pPr>
              <w:jc w:val="center"/>
            </w:pPr>
            <w:r w:rsidRPr="003F2658">
              <w:t>Must</w:t>
            </w:r>
          </w:p>
          <w:p w:rsidR="00043AD9" w:rsidRDefault="00043AD9" w:rsidP="00A47C91">
            <w:pPr>
              <w:jc w:val="center"/>
            </w:pPr>
          </w:p>
        </w:tc>
        <w:tc>
          <w:tcPr>
            <w:tcW w:w="1843" w:type="dxa"/>
            <w:vMerge w:val="restart"/>
          </w:tcPr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Pr="00042E56" w:rsidRDefault="00043AD9" w:rsidP="00A47C91">
            <w:pPr>
              <w:jc w:val="center"/>
            </w:pPr>
            <w:r>
              <w:t>Min =</w:t>
            </w:r>
            <w:r>
              <w:rPr>
                <w:rFonts w:hint="cs"/>
                <w:cs/>
              </w:rPr>
              <w:t>0</w:t>
            </w:r>
          </w:p>
          <w:p w:rsidR="00043AD9" w:rsidRPr="00042E56" w:rsidRDefault="00043AD9" w:rsidP="00A47C91">
            <w:pPr>
              <w:jc w:val="center"/>
            </w:pPr>
            <w:r w:rsidRPr="00042E56">
              <w:t>Max=5</w:t>
            </w:r>
          </w:p>
          <w:p w:rsidR="00043AD9" w:rsidRDefault="00043AD9" w:rsidP="00A47C91">
            <w:pPr>
              <w:jc w:val="center"/>
            </w:pPr>
            <w:r w:rsidRPr="00042E56">
              <w:t>Checker</w:t>
            </w: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Check-2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 w:rsidRPr="0053141C">
              <w:t>AM-GM</w:t>
            </w:r>
            <w:r>
              <w:t xml:space="preserve"> </w:t>
            </w:r>
            <w:r w:rsidRPr="0053141C">
              <w:t>(AM)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Check-3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M-GM (M)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Check-4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AGM-GM (AGM)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Check-5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GM (GM)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</w:tcPr>
          <w:p w:rsidR="00043AD9" w:rsidRPr="00042E56" w:rsidRDefault="00043AD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AD up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843" w:type="dxa"/>
          </w:tcPr>
          <w:p w:rsidR="00043AD9" w:rsidRPr="00042E56" w:rsidRDefault="00043AD9" w:rsidP="00A47C91">
            <w:pPr>
              <w:jc w:val="center"/>
            </w:pPr>
            <w:r w:rsidRPr="00042E56">
              <w:t>1 person</w:t>
            </w:r>
          </w:p>
          <w:p w:rsidR="00043AD9" w:rsidRPr="00042E56" w:rsidRDefault="00043AD9" w:rsidP="00A47C91">
            <w:pPr>
              <w:jc w:val="center"/>
            </w:pPr>
          </w:p>
        </w:tc>
      </w:tr>
    </w:tbl>
    <w:p w:rsidR="00043AD9" w:rsidRPr="00043AD9" w:rsidRDefault="00043AD9" w:rsidP="00043AD9">
      <w:pPr>
        <w:spacing w:line="240" w:lineRule="auto"/>
      </w:pPr>
    </w:p>
    <w:p w:rsidR="00CF788C" w:rsidRP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>ส่วนของผู้อนุมัติแผนกที่เกี่ยวข้อง</w:t>
      </w:r>
    </w:p>
    <w:p w:rsidR="00F94F89" w:rsidRDefault="00F94F89" w:rsidP="00CF788C">
      <w:pPr>
        <w:pStyle w:val="ListParagraph"/>
        <w:spacing w:line="240" w:lineRule="auto"/>
        <w:ind w:left="0" w:firstLine="1440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จากส่วนงานนี้ ผู้อนุมัติมี 1 คน ต้องมีตำแหน่ง </w:t>
      </w:r>
      <w:r w:rsidRPr="007B5897">
        <w:rPr>
          <w:rFonts w:cs="TH SarabunPSK"/>
          <w:szCs w:val="32"/>
        </w:rPr>
        <w:t xml:space="preserve">Assistant Manager </w:t>
      </w:r>
      <w:r w:rsidRPr="007B5897">
        <w:rPr>
          <w:rFonts w:cs="TH SarabunPSK"/>
          <w:szCs w:val="32"/>
          <w:cs/>
        </w:rPr>
        <w:t>ขึ้นไปของแต่ละแผนก</w:t>
      </w:r>
    </w:p>
    <w:p w:rsidR="007B5897" w:rsidRDefault="007B589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ส่วนของส่วนงาน </w:t>
      </w:r>
      <w:r w:rsidRPr="007B5897">
        <w:rPr>
          <w:rFonts w:cs="TH SarabunPSK"/>
          <w:szCs w:val="32"/>
        </w:rPr>
        <w:t xml:space="preserve">BKD </w:t>
      </w:r>
      <w:r w:rsidRPr="007B5897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F788C">
      <w:pPr>
        <w:pStyle w:val="ListParagraph"/>
        <w:spacing w:line="240" w:lineRule="auto"/>
        <w:ind w:left="1440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>1</w:t>
      </w:r>
      <w:r w:rsidRPr="00CF788C">
        <w:rPr>
          <w:rFonts w:cs="TH SarabunPSK"/>
          <w:szCs w:val="32"/>
          <w:cs/>
        </w:rPr>
        <w:t xml:space="preserve"> คน ต้องมีตำแหน่ง </w:t>
      </w:r>
      <w:r w:rsidRPr="00CF788C">
        <w:rPr>
          <w:rFonts w:cs="TH SarabunPSK"/>
          <w:szCs w:val="32"/>
        </w:rPr>
        <w:t xml:space="preserve">Staff  </w:t>
      </w:r>
      <w:r w:rsidRPr="00CF788C">
        <w:rPr>
          <w:rFonts w:cs="TH SarabunPSK"/>
          <w:szCs w:val="32"/>
          <w:cs/>
        </w:rPr>
        <w:t xml:space="preserve">และ </w:t>
      </w:r>
      <w:r w:rsidRPr="00CF788C">
        <w:rPr>
          <w:rFonts w:cs="TH SarabunPSK"/>
          <w:szCs w:val="32"/>
        </w:rPr>
        <w:t>Senior Staff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Planning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075E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 xml:space="preserve">1 </w:t>
      </w:r>
      <w:r w:rsidRPr="00CF788C">
        <w:rPr>
          <w:rFonts w:cs="TH SarabunPSK"/>
          <w:szCs w:val="32"/>
          <w:cs/>
        </w:rPr>
        <w:t xml:space="preserve">คน </w:t>
      </w:r>
      <w:r>
        <w:rPr>
          <w:rFonts w:cs="TH SarabunPSK" w:hint="cs"/>
          <w:szCs w:val="32"/>
          <w:cs/>
        </w:rPr>
        <w:t xml:space="preserve">โดยผู้อนุมัติในส่วนของ </w:t>
      </w:r>
      <w:r w:rsidRPr="00CF788C">
        <w:rPr>
          <w:rFonts w:cs="TH SarabunPSK"/>
          <w:szCs w:val="32"/>
        </w:rPr>
        <w:t>Quality Assurance Planning</w:t>
      </w:r>
      <w:r>
        <w:rPr>
          <w:rFonts w:cs="TH SarabunPSK" w:hint="cs"/>
          <w:szCs w:val="32"/>
          <w:cs/>
        </w:rPr>
        <w:t xml:space="preserve"> จะถูกกำหนดโดยบทบาท </w:t>
      </w:r>
      <w:r>
        <w:rPr>
          <w:rFonts w:cs="TH SarabunPSK"/>
          <w:szCs w:val="32"/>
        </w:rPr>
        <w:t>QA Admid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Customer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A92648" w:rsidRDefault="00A92648" w:rsidP="00A92648">
      <w:pPr>
        <w:pStyle w:val="ListParagraph"/>
        <w:spacing w:line="240" w:lineRule="auto"/>
        <w:ind w:left="0" w:firstLine="1418"/>
        <w:rPr>
          <w:rFonts w:cs="TH SarabunPSK"/>
          <w:szCs w:val="32"/>
          <w:cs/>
        </w:rPr>
      </w:pPr>
      <w:r w:rsidRPr="00A92648">
        <w:rPr>
          <w:rFonts w:cs="TH SarabunPSK"/>
          <w:szCs w:val="32"/>
          <w:cs/>
        </w:rPr>
        <w:t xml:space="preserve">จากส่วนงานนี้มีการทำงานของการอนุมัติตามผลิตภัณฑ์ของแต่ละบริษัท โดยจะมีผู้อนุมัติ ตั้งแต่ </w:t>
      </w:r>
      <w:r w:rsidRPr="00A92648">
        <w:rPr>
          <w:rFonts w:cs="TH SarabunPSK"/>
          <w:szCs w:val="32"/>
        </w:rPr>
        <w:t>1 – 5</w:t>
      </w:r>
      <w:r w:rsidRPr="00A92648">
        <w:rPr>
          <w:rFonts w:cs="TH SarabunPSK"/>
          <w:szCs w:val="32"/>
          <w:cs/>
        </w:rPr>
        <w:t xml:space="preserve">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A92648">
        <w:rPr>
          <w:rFonts w:cs="TH SarabunPSK"/>
          <w:szCs w:val="32"/>
        </w:rPr>
        <w:t xml:space="preserve">Associate Director </w:t>
      </w:r>
      <w:r w:rsidRPr="00A92648">
        <w:rPr>
          <w:rFonts w:cs="TH SarabunPSK"/>
          <w:szCs w:val="32"/>
          <w:cs/>
        </w:rPr>
        <w:t>ขึ้นไป จะแสดงรายละเอียดลำดับของผู้อนุมัติดัง</w:t>
      </w:r>
      <w:r w:rsidR="00C06B38">
        <w:rPr>
          <w:rFonts w:cs="TH SarabunPSK" w:hint="cs"/>
          <w:szCs w:val="32"/>
          <w:cs/>
        </w:rPr>
        <w:t>ต่อไปนี้</w:t>
      </w:r>
    </w:p>
    <w:p w:rsidR="00A92648" w:rsidRDefault="002777CA" w:rsidP="00A92648">
      <w:pPr>
        <w:spacing w:line="240" w:lineRule="auto"/>
      </w:pPr>
      <w:r>
        <w:rPr>
          <w:rFonts w:hint="cs"/>
          <w:cs/>
        </w:rPr>
        <w:lastRenderedPageBreak/>
        <w:t>ตารางที่ 2-2</w:t>
      </w:r>
      <w:r w:rsidR="00A92648"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="00A92648" w:rsidRPr="00AA556D">
        <w:t>Quality Assurance Customer</w:t>
      </w:r>
      <w:r w:rsidR="00A92648">
        <w:t xml:space="preserve"> </w:t>
      </w:r>
      <w:r w:rsidR="00A92648">
        <w:rPr>
          <w:rFonts w:hint="cs"/>
          <w:cs/>
        </w:rPr>
        <w:t xml:space="preserve">ในส่วนของผลิตภัณฑ์ </w:t>
      </w:r>
      <w:r w:rsidR="00A92648" w:rsidRPr="00E63851">
        <w:t>Gasoline</w:t>
      </w:r>
    </w:p>
    <w:p w:rsidR="00A92648" w:rsidRDefault="00A92648" w:rsidP="00A92648">
      <w:pPr>
        <w:spacing w:line="240" w:lineRule="auto"/>
      </w:pPr>
    </w:p>
    <w:p w:rsidR="00C06B38" w:rsidRDefault="00C06B38" w:rsidP="00A92648">
      <w:pPr>
        <w:spacing w:line="240" w:lineRule="auto"/>
      </w:pPr>
    </w:p>
    <w:p w:rsidR="00A92648" w:rsidRDefault="00A92648" w:rsidP="00A92648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3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</w:t>
      </w:r>
    </w:p>
    <w:tbl>
      <w:tblPr>
        <w:tblStyle w:val="TableGrid"/>
        <w:tblpPr w:leftFromText="180" w:rightFromText="180" w:vertAnchor="page" w:horzAnchor="margin" w:tblpY="3571"/>
        <w:tblW w:w="9351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985"/>
      </w:tblGrid>
      <w:tr w:rsidR="00A92648" w:rsidTr="00A47C91">
        <w:tc>
          <w:tcPr>
            <w:tcW w:w="1620" w:type="dxa"/>
          </w:tcPr>
          <w:p w:rsidR="00A92648" w:rsidRPr="00042E56" w:rsidRDefault="00A92648" w:rsidP="00A47C91">
            <w:r w:rsidRPr="00042E56">
              <w:t>Step</w:t>
            </w:r>
          </w:p>
        </w:tc>
        <w:tc>
          <w:tcPr>
            <w:tcW w:w="1777" w:type="dxa"/>
          </w:tcPr>
          <w:p w:rsidR="00A92648" w:rsidRPr="00042E56" w:rsidRDefault="00A92648" w:rsidP="00A47C91">
            <w:r w:rsidRPr="00042E56">
              <w:t>Sub detail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ind w:right="180"/>
              <w:jc w:val="center"/>
            </w:pPr>
            <w:r w:rsidRPr="00042E56">
              <w:t>Position</w:t>
            </w:r>
          </w:p>
        </w:tc>
        <w:tc>
          <w:tcPr>
            <w:tcW w:w="1417" w:type="dxa"/>
          </w:tcPr>
          <w:p w:rsidR="00A92648" w:rsidRPr="00042E56" w:rsidRDefault="00A92648" w:rsidP="00A47C91">
            <w:r w:rsidRPr="00042E56">
              <w:t>Priority</w:t>
            </w:r>
          </w:p>
        </w:tc>
        <w:tc>
          <w:tcPr>
            <w:tcW w:w="1985" w:type="dxa"/>
          </w:tcPr>
          <w:p w:rsidR="00A92648" w:rsidRPr="00042E56" w:rsidRDefault="00A92648" w:rsidP="00A47C91">
            <w:pPr>
              <w:jc w:val="center"/>
            </w:pPr>
            <w:r w:rsidRPr="00042E56">
              <w:t>Remark</w:t>
            </w:r>
          </w:p>
        </w:tc>
      </w:tr>
      <w:tr w:rsidR="00C06B38" w:rsidTr="00A47C91">
        <w:tc>
          <w:tcPr>
            <w:tcW w:w="1620" w:type="dxa"/>
            <w:vMerge w:val="restart"/>
          </w:tcPr>
          <w:p w:rsidR="00C06B38" w:rsidRDefault="00C06B38" w:rsidP="00A92648">
            <w:pPr>
              <w:jc w:val="center"/>
            </w:pPr>
          </w:p>
          <w:p w:rsidR="00C06B38" w:rsidRDefault="00C06B38" w:rsidP="00A92648">
            <w:pPr>
              <w:jc w:val="center"/>
            </w:pPr>
          </w:p>
          <w:p w:rsidR="00C06B38" w:rsidRDefault="00C06B38" w:rsidP="00C06B38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06B38" w:rsidRDefault="00C06B38" w:rsidP="00C06B38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MGR.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06B38" w:rsidRDefault="00C06B38" w:rsidP="00A92648">
            <w:pPr>
              <w:jc w:val="center"/>
            </w:pPr>
            <w:r w:rsidRPr="003F2658"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Pr="00042E56" w:rsidRDefault="00C06B38" w:rsidP="00A92648">
            <w:pPr>
              <w:jc w:val="center"/>
            </w:pPr>
          </w:p>
        </w:tc>
        <w:tc>
          <w:tcPr>
            <w:tcW w:w="1777" w:type="dxa"/>
          </w:tcPr>
          <w:p w:rsidR="00C06B38" w:rsidRPr="00042E56" w:rsidRDefault="00C06B38" w:rsidP="00A92648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06B38" w:rsidRPr="00042E56" w:rsidRDefault="00C06B38" w:rsidP="00A92648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06B38" w:rsidRPr="00042E56" w:rsidRDefault="00C06B38" w:rsidP="00A92648">
            <w:pPr>
              <w:jc w:val="center"/>
            </w:pPr>
            <w:r w:rsidRPr="00042E56">
              <w:t>Must</w:t>
            </w:r>
          </w:p>
        </w:tc>
        <w:tc>
          <w:tcPr>
            <w:tcW w:w="1985" w:type="dxa"/>
          </w:tcPr>
          <w:p w:rsidR="00C06B38" w:rsidRPr="00042E56" w:rsidRDefault="00C06B38" w:rsidP="00A92648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A92648" w:rsidRPr="00042E56" w:rsidRDefault="00C06B38" w:rsidP="00C06B38">
            <w:pPr>
              <w:jc w:val="center"/>
            </w:pPr>
            <w:r>
              <w:t>1 person</w:t>
            </w:r>
          </w:p>
        </w:tc>
      </w:tr>
    </w:tbl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A92648" w:rsidTr="00A47C91">
        <w:tc>
          <w:tcPr>
            <w:tcW w:w="1620" w:type="dxa"/>
          </w:tcPr>
          <w:p w:rsidR="00A92648" w:rsidRDefault="00A92648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A92648" w:rsidRDefault="00A92648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A92648" w:rsidRDefault="00A92648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Remark</w:t>
            </w:r>
          </w:p>
        </w:tc>
      </w:tr>
      <w:tr w:rsidR="00A92648" w:rsidTr="00A47C91">
        <w:tc>
          <w:tcPr>
            <w:tcW w:w="1620" w:type="dxa"/>
            <w:vMerge w:val="restart"/>
          </w:tcPr>
          <w:p w:rsidR="00A92648" w:rsidRDefault="00A92648" w:rsidP="00A47C91">
            <w:pPr>
              <w:jc w:val="center"/>
            </w:pPr>
          </w:p>
          <w:p w:rsidR="00A92648" w:rsidRDefault="00A92648" w:rsidP="00A47C91">
            <w:pPr>
              <w:jc w:val="center"/>
            </w:pPr>
          </w:p>
          <w:p w:rsidR="00A92648" w:rsidRDefault="00A92648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 w:rsidRPr="003F2658">
              <w:t>Sr. Staff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417" w:type="dxa"/>
          </w:tcPr>
          <w:p w:rsidR="00A92648" w:rsidRPr="003F2658" w:rsidRDefault="00A92648" w:rsidP="00A47C91">
            <w:pPr>
              <w:jc w:val="center"/>
            </w:pPr>
            <w:r w:rsidRPr="003F2658">
              <w:t>Must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A92648" w:rsidRPr="003F2658" w:rsidRDefault="00A92648" w:rsidP="00A47C91">
            <w:pPr>
              <w:jc w:val="center"/>
            </w:pPr>
            <w:r w:rsidRPr="003F2658">
              <w:t>Must</w:t>
            </w:r>
          </w:p>
          <w:p w:rsidR="00A92648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Default="00A92648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A92648" w:rsidRDefault="00A92648" w:rsidP="00A47C91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A92648" w:rsidRDefault="00A92648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A92648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  <w:vMerge/>
          </w:tcPr>
          <w:p w:rsidR="00A92648" w:rsidRPr="00042E56" w:rsidRDefault="00A92648" w:rsidP="00A47C91">
            <w:pPr>
              <w:jc w:val="center"/>
            </w:pP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A92648" w:rsidRPr="00042E56" w:rsidRDefault="00A92648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A92648" w:rsidRPr="00042E56" w:rsidRDefault="00A92648" w:rsidP="00A47C91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A92648" w:rsidP="00A47C91">
            <w:pPr>
              <w:jc w:val="center"/>
            </w:pPr>
            <w:r w:rsidRPr="00042E56">
              <w:t>Must</w:t>
            </w:r>
          </w:p>
          <w:p w:rsidR="00A92648" w:rsidRPr="00042E56" w:rsidRDefault="00A92648" w:rsidP="00A47C91">
            <w:pPr>
              <w:jc w:val="center"/>
            </w:pPr>
          </w:p>
        </w:tc>
        <w:tc>
          <w:tcPr>
            <w:tcW w:w="1843" w:type="dxa"/>
          </w:tcPr>
          <w:p w:rsidR="00A92648" w:rsidRPr="00042E56" w:rsidRDefault="00A92648" w:rsidP="00A47C91">
            <w:pPr>
              <w:jc w:val="center"/>
            </w:pPr>
            <w:r w:rsidRPr="00042E56">
              <w:t>1 person</w:t>
            </w:r>
          </w:p>
          <w:p w:rsidR="00A92648" w:rsidRPr="00042E56" w:rsidRDefault="00A92648" w:rsidP="00A47C91">
            <w:pPr>
              <w:jc w:val="center"/>
            </w:pPr>
          </w:p>
        </w:tc>
      </w:tr>
    </w:tbl>
    <w:p w:rsidR="00A92648" w:rsidRPr="00A92648" w:rsidRDefault="00A92648" w:rsidP="00A92648">
      <w:pPr>
        <w:spacing w:line="240" w:lineRule="auto"/>
      </w:pPr>
    </w:p>
    <w:p w:rsidR="006E7B36" w:rsidRDefault="006E7B36" w:rsidP="006E7B36"/>
    <w:p w:rsidR="006E7B36" w:rsidRDefault="006E7B36" w:rsidP="006E7B36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4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Solenoid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6E7B36" w:rsidTr="00A47C91">
        <w:tc>
          <w:tcPr>
            <w:tcW w:w="1620" w:type="dxa"/>
          </w:tcPr>
          <w:p w:rsidR="006E7B36" w:rsidRDefault="006E7B36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Remark</w:t>
            </w:r>
          </w:p>
        </w:tc>
      </w:tr>
      <w:tr w:rsidR="006E7B36" w:rsidTr="00A47C91">
        <w:tc>
          <w:tcPr>
            <w:tcW w:w="1620" w:type="dxa"/>
            <w:vMerge w:val="restart"/>
          </w:tcPr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Approve-5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</w:tcPr>
          <w:p w:rsidR="006E7B36" w:rsidRPr="00042E56" w:rsidRDefault="006E7B36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  <w:p w:rsidR="006E7B36" w:rsidRPr="00042E56" w:rsidRDefault="006E7B36" w:rsidP="00A47C91">
            <w:pPr>
              <w:jc w:val="center"/>
            </w:pP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 w:rsidRPr="00042E56">
              <w:t>1 person</w:t>
            </w:r>
          </w:p>
          <w:p w:rsidR="006E7B36" w:rsidRPr="00042E56" w:rsidRDefault="006E7B36" w:rsidP="00A47C91">
            <w:pPr>
              <w:jc w:val="center"/>
            </w:pPr>
          </w:p>
        </w:tc>
      </w:tr>
    </w:tbl>
    <w:p w:rsidR="00A92648" w:rsidRDefault="00A92648" w:rsidP="00A92648">
      <w:pPr>
        <w:spacing w:line="240" w:lineRule="auto"/>
      </w:pPr>
    </w:p>
    <w:p w:rsidR="00234DC2" w:rsidRDefault="00234DC2" w:rsidP="00234DC2">
      <w:pPr>
        <w:spacing w:line="240" w:lineRule="auto"/>
      </w:pPr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5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Filter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234DC2" w:rsidTr="00A47C91">
        <w:tc>
          <w:tcPr>
            <w:tcW w:w="1620" w:type="dxa"/>
          </w:tcPr>
          <w:p w:rsidR="00234DC2" w:rsidRDefault="00234DC2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234DC2" w:rsidRDefault="00234DC2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234DC2" w:rsidRDefault="00234DC2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234DC2" w:rsidRDefault="00234DC2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234DC2" w:rsidRDefault="00234DC2" w:rsidP="00A47C91">
            <w:pPr>
              <w:jc w:val="center"/>
            </w:pPr>
            <w:r>
              <w:t>Remark</w:t>
            </w:r>
          </w:p>
        </w:tc>
      </w:tr>
      <w:tr w:rsidR="00234DC2" w:rsidTr="00A47C91">
        <w:tc>
          <w:tcPr>
            <w:tcW w:w="1620" w:type="dxa"/>
            <w:vMerge w:val="restart"/>
          </w:tcPr>
          <w:p w:rsidR="00234DC2" w:rsidRDefault="00234DC2" w:rsidP="00234DC2">
            <w:pPr>
              <w:jc w:val="center"/>
            </w:pPr>
          </w:p>
          <w:p w:rsidR="00234DC2" w:rsidRDefault="00234DC2" w:rsidP="00234DC2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</w:tcPr>
          <w:p w:rsidR="00234DC2" w:rsidRPr="00042E56" w:rsidRDefault="00234DC2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234DC2" w:rsidRPr="00042E56" w:rsidRDefault="00234DC2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234DC2" w:rsidRPr="00042E56" w:rsidRDefault="00234DC2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234DC2" w:rsidRPr="00042E56" w:rsidRDefault="00234DC2" w:rsidP="00A47C91">
            <w:pPr>
              <w:jc w:val="center"/>
            </w:pPr>
            <w:r w:rsidRPr="00042E56">
              <w:t>Must</w:t>
            </w:r>
          </w:p>
          <w:p w:rsidR="00234DC2" w:rsidRPr="00042E56" w:rsidRDefault="00234DC2" w:rsidP="00A47C91">
            <w:pPr>
              <w:jc w:val="center"/>
            </w:pPr>
          </w:p>
        </w:tc>
        <w:tc>
          <w:tcPr>
            <w:tcW w:w="1843" w:type="dxa"/>
          </w:tcPr>
          <w:p w:rsidR="00234DC2" w:rsidRPr="00042E56" w:rsidRDefault="00234DC2" w:rsidP="00A47C91">
            <w:pPr>
              <w:jc w:val="center"/>
            </w:pPr>
            <w:r w:rsidRPr="00042E56">
              <w:lastRenderedPageBreak/>
              <w:t>1 person</w:t>
            </w:r>
          </w:p>
          <w:p w:rsidR="00234DC2" w:rsidRPr="00042E56" w:rsidRDefault="00234DC2" w:rsidP="00A47C91">
            <w:pPr>
              <w:jc w:val="center"/>
            </w:pPr>
          </w:p>
        </w:tc>
      </w:tr>
    </w:tbl>
    <w:p w:rsidR="00341229" w:rsidRDefault="00341229" w:rsidP="00341229">
      <w:pPr>
        <w:spacing w:line="240" w:lineRule="auto"/>
      </w:pPr>
      <w:r>
        <w:rPr>
          <w:rFonts w:hint="cs"/>
          <w:cs/>
        </w:rPr>
        <w:lastRenderedPageBreak/>
        <w:t>ตารางที่ 2-</w:t>
      </w:r>
      <w:r w:rsidR="002777CA">
        <w:rPr>
          <w:rFonts w:hint="cs"/>
          <w:cs/>
        </w:rPr>
        <w:t>6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SIFS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341229" w:rsidTr="00A47C91">
        <w:tc>
          <w:tcPr>
            <w:tcW w:w="1620" w:type="dxa"/>
          </w:tcPr>
          <w:p w:rsidR="00341229" w:rsidRDefault="0034122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left"/>
            </w:pPr>
            <w:r>
              <w:t>Sub detail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Remark</w:t>
            </w:r>
          </w:p>
        </w:tc>
      </w:tr>
      <w:tr w:rsidR="00341229" w:rsidTr="00A47C91">
        <w:tc>
          <w:tcPr>
            <w:tcW w:w="1620" w:type="dxa"/>
            <w:vMerge w:val="restart"/>
          </w:tcPr>
          <w:p w:rsidR="00FD6B5D" w:rsidRDefault="00FD6B5D" w:rsidP="00341229">
            <w:pPr>
              <w:jc w:val="center"/>
            </w:pPr>
          </w:p>
          <w:p w:rsidR="00FD6B5D" w:rsidRDefault="00FD6B5D" w:rsidP="00341229">
            <w:pPr>
              <w:jc w:val="center"/>
            </w:pPr>
          </w:p>
          <w:p w:rsidR="00341229" w:rsidRDefault="00341229" w:rsidP="00341229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Approve-1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Approve-4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</w:tcPr>
          <w:p w:rsidR="00341229" w:rsidRPr="00042E56" w:rsidRDefault="0034122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  <w:p w:rsidR="00341229" w:rsidRPr="00042E56" w:rsidRDefault="00341229" w:rsidP="00A47C91">
            <w:pPr>
              <w:jc w:val="center"/>
            </w:pP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 w:rsidRPr="00042E56">
              <w:t>1 person</w:t>
            </w:r>
          </w:p>
          <w:p w:rsidR="00341229" w:rsidRPr="00042E56" w:rsidRDefault="00341229" w:rsidP="00A47C91">
            <w:pPr>
              <w:jc w:val="center"/>
            </w:pPr>
          </w:p>
        </w:tc>
      </w:tr>
    </w:tbl>
    <w:p w:rsidR="00A92648" w:rsidRPr="00782CF5" w:rsidRDefault="00A92648" w:rsidP="00782CF5">
      <w:pPr>
        <w:spacing w:line="240" w:lineRule="auto"/>
      </w:pPr>
    </w:p>
    <w:p w:rsidR="00D0322E" w:rsidRDefault="00782CF5" w:rsidP="007C6AF4">
      <w:pPr>
        <w:pStyle w:val="ListParagraph"/>
        <w:numPr>
          <w:ilvl w:val="0"/>
          <w:numId w:val="15"/>
        </w:numPr>
        <w:spacing w:line="240" w:lineRule="auto"/>
        <w:ind w:firstLine="66"/>
        <w:jc w:val="left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ขั้นตอนการอนุมัติการเปลี่ยนแปลงกระบวนการทำงานแบ่งเป็นช่วงของวางแผนและช่วงของการทำงานจริง ซึ่งจะแสดงรายละเอียดของแต่ละช่วงเวลาดังนี้</w:t>
      </w:r>
    </w:p>
    <w:p w:rsidR="00782CF5" w:rsidRDefault="00782CF5" w:rsidP="007C6AF4">
      <w:pPr>
        <w:pStyle w:val="ListParagraph"/>
        <w:numPr>
          <w:ilvl w:val="1"/>
          <w:numId w:val="15"/>
        </w:numPr>
        <w:spacing w:line="240" w:lineRule="auto"/>
        <w:ind w:hanging="83"/>
        <w:jc w:val="left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ช่วงของการวางแผน</w:t>
      </w:r>
    </w:p>
    <w:p w:rsidR="006C3A77" w:rsidRDefault="006C3A77" w:rsidP="006C3A77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6C3A77">
        <w:rPr>
          <w:rFonts w:cs="TH SarabunPSK"/>
          <w:szCs w:val="32"/>
          <w:cs/>
        </w:rPr>
        <w:t xml:space="preserve"> 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และขั้นตอนการอนุมัติการเปลี่ยนแปลงกระบวนการทำงานจะแสดงรายละเอียดดังภาพที่ 2-5 ดังนี้</w:t>
      </w:r>
    </w:p>
    <w:p w:rsidR="006C3A77" w:rsidRPr="006C3A77" w:rsidRDefault="006C3A77" w:rsidP="006C3A77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8AB0266" wp14:editId="2387C36C">
            <wp:extent cx="3479805" cy="494347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77" w:rsidRDefault="002777CA" w:rsidP="006C3A77">
      <w:pPr>
        <w:pStyle w:val="ListParagraph"/>
        <w:spacing w:line="240" w:lineRule="auto"/>
        <w:ind w:left="0" w:firstLine="1418"/>
        <w:jc w:val="center"/>
        <w:rPr>
          <w:rFonts w:cs="TH SarabunPSK"/>
          <w:szCs w:val="32"/>
        </w:rPr>
      </w:pPr>
      <w:r>
        <w:rPr>
          <w:rFonts w:cs="TH SarabunPSK"/>
          <w:szCs w:val="32"/>
          <w:cs/>
        </w:rPr>
        <w:t>ภาพที่ 2-7</w:t>
      </w:r>
      <w:r w:rsidR="006C3A77" w:rsidRPr="006C3A77">
        <w:rPr>
          <w:rFonts w:cs="TH SarabunPSK"/>
          <w:szCs w:val="32"/>
          <w:cs/>
        </w:rPr>
        <w:t xml:space="preserve"> 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</w:t>
      </w:r>
    </w:p>
    <w:p w:rsidR="00A47C91" w:rsidRDefault="00A47C91" w:rsidP="00A47C91">
      <w:pPr>
        <w:pStyle w:val="ListParagraph"/>
        <w:spacing w:line="240" w:lineRule="auto"/>
        <w:ind w:left="0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A47C91">
        <w:rPr>
          <w:rFonts w:cs="TH SarabunPSK"/>
          <w:szCs w:val="32"/>
          <w:cs/>
        </w:rPr>
        <w:t>จากภาพที่ 2-5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โดยแบ่งแต่ละขั้นตอนดังนี้</w:t>
      </w:r>
    </w:p>
    <w:p w:rsidR="00A47C91" w:rsidRDefault="00A47C91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A47C91">
        <w:rPr>
          <w:rFonts w:cs="TH SarabunPSK"/>
          <w:szCs w:val="32"/>
          <w:cs/>
        </w:rPr>
        <w:t>ผู้ขอ</w:t>
      </w:r>
      <w:r w:rsidR="00152BCA">
        <w:rPr>
          <w:rFonts w:cs="TH SarabunPSK" w:hint="cs"/>
          <w:szCs w:val="32"/>
          <w:cs/>
        </w:rPr>
        <w:t>การ</w:t>
      </w:r>
      <w:r w:rsidRPr="00A47C91">
        <w:rPr>
          <w:rFonts w:cs="TH SarabunPSK"/>
          <w:szCs w:val="32"/>
          <w:cs/>
        </w:rPr>
        <w:t>เปลี่ยนแปลงกระบวนการทำงานกรอกข้อมูลลงแบบ</w:t>
      </w:r>
      <w:r w:rsidR="00152BCA">
        <w:rPr>
          <w:rFonts w:cs="TH SarabunPSK"/>
          <w:szCs w:val="32"/>
          <w:cs/>
        </w:rPr>
        <w:t>ฟอร์มเปลี่ยนแปล</w:t>
      </w:r>
      <w:r w:rsidR="00152BCA">
        <w:rPr>
          <w:rFonts w:cs="TH SarabunPSK" w:hint="cs"/>
          <w:szCs w:val="32"/>
          <w:cs/>
        </w:rPr>
        <w:t>ง</w:t>
      </w:r>
      <w:r w:rsidRPr="00A47C91">
        <w:rPr>
          <w:rFonts w:cs="TH SarabunPSK"/>
          <w:szCs w:val="32"/>
          <w:cs/>
        </w:rPr>
        <w:t>กระบวนการทำงานเสร็จเรียบร้อยถัดไปจะเป็นการอนุมัติการเปลี่ยนแปลงกระบสนการทำงาน</w:t>
      </w:r>
    </w:p>
    <w:p w:rsidR="00A47C91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ตรวจสอบว่าการเปลี่ยนแปลงกระบวนการทำงานลำดับความสำคัญของการเปลี่ยนแปลงกระบวนการทำงานมีค่าน้อยกว่า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ให้ไปที่ขั้นตอนการอนุมัติของ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แต่ถ้ามีค่า</w:t>
      </w:r>
      <w:r w:rsidRPr="00152BCA">
        <w:rPr>
          <w:rFonts w:cs="TH SarabunPSK"/>
          <w:szCs w:val="32"/>
          <w:cs/>
        </w:rPr>
        <w:lastRenderedPageBreak/>
        <w:t xml:space="preserve">มากกว่าหรือเท่ากับ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ให้ข้ามขั้นตอนการอนุมัติของ </w:t>
      </w:r>
      <w:r w:rsidRPr="00152BCA">
        <w:rPr>
          <w:rFonts w:cs="TH SarabunPSK"/>
          <w:szCs w:val="32"/>
        </w:rPr>
        <w:t xml:space="preserve">QAP  </w:t>
      </w:r>
      <w:r w:rsidRPr="00152BCA">
        <w:rPr>
          <w:rFonts w:cs="TH SarabunPSK"/>
          <w:szCs w:val="32"/>
          <w:cs/>
        </w:rPr>
        <w:t xml:space="preserve">ไปทำขั้นตอนถัดไปคือขั้นตอนการอนุมัติของ </w:t>
      </w:r>
      <w:r w:rsidRPr="00152BCA">
        <w:rPr>
          <w:rFonts w:cs="TH SarabunPSK"/>
          <w:szCs w:val="32"/>
        </w:rPr>
        <w:t>BKD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P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BKD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Default="006C3A77" w:rsidP="007C6AF4">
      <w:pPr>
        <w:pStyle w:val="ListParagraph"/>
        <w:numPr>
          <w:ilvl w:val="1"/>
          <w:numId w:val="15"/>
        </w:numPr>
        <w:spacing w:line="240" w:lineRule="auto"/>
        <w:ind w:hanging="8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ช่วง</w:t>
      </w:r>
      <w:r w:rsidR="00152BCA">
        <w:rPr>
          <w:rFonts w:cs="TH SarabunPSK" w:hint="cs"/>
          <w:szCs w:val="32"/>
          <w:cs/>
        </w:rPr>
        <w:t>เวลาทำงานจริง</w:t>
      </w:r>
    </w:p>
    <w:p w:rsidR="00152BCA" w:rsidRDefault="00152BCA" w:rsidP="00152BCA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</w:t>
      </w:r>
      <w:r>
        <w:rPr>
          <w:rFonts w:cs="TH SarabunPSK"/>
          <w:szCs w:val="32"/>
          <w:cs/>
        </w:rPr>
        <w:t>งานจะแสดงรายละเอียดดังภาพที่ 2-8</w:t>
      </w:r>
      <w:r w:rsidRPr="00152BCA">
        <w:rPr>
          <w:rFonts w:cs="TH SarabunPSK"/>
          <w:szCs w:val="32"/>
          <w:cs/>
        </w:rPr>
        <w:t xml:space="preserve"> ดังนี้</w:t>
      </w:r>
    </w:p>
    <w:p w:rsidR="00152BCA" w:rsidRDefault="00152BCA" w:rsidP="00152BCA">
      <w:pPr>
        <w:pStyle w:val="ListParagraph"/>
        <w:spacing w:line="240" w:lineRule="auto"/>
        <w:ind w:left="0" w:firstLine="1418"/>
        <w:jc w:val="left"/>
        <w:rPr>
          <w:rFonts w:cs="TH SarabunPSK"/>
          <w:szCs w:val="32"/>
        </w:rPr>
      </w:pPr>
    </w:p>
    <w:p w:rsidR="00152BCA" w:rsidRPr="009F0E74" w:rsidRDefault="00152BCA" w:rsidP="009F0E7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2A60BAD6" wp14:editId="5BEC6AD9">
            <wp:extent cx="3394135" cy="4733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3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CA" w:rsidRDefault="00152BCA" w:rsidP="00A07078">
      <w:pPr>
        <w:spacing w:line="240" w:lineRule="auto"/>
        <w:jc w:val="center"/>
      </w:pPr>
      <w:r>
        <w:rPr>
          <w:rFonts w:hint="cs"/>
          <w:cs/>
        </w:rPr>
        <w:t>ภาพที่ 2-8</w:t>
      </w:r>
      <w:r w:rsidRPr="00DE027B">
        <w:rPr>
          <w:rFonts w:hint="cs"/>
          <w:cs/>
        </w:rPr>
        <w:t xml:space="preserve"> </w:t>
      </w:r>
      <w:r>
        <w:rPr>
          <w:rFonts w:hint="cs"/>
          <w:cs/>
        </w:rPr>
        <w:t>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</w:t>
      </w:r>
    </w:p>
    <w:p w:rsidR="00A07078" w:rsidRDefault="00A07078" w:rsidP="00A07078">
      <w:pPr>
        <w:spacing w:line="240" w:lineRule="auto"/>
        <w:ind w:firstLine="709"/>
        <w:jc w:val="both"/>
      </w:pPr>
      <w:r>
        <w:rPr>
          <w:rFonts w:hint="cs"/>
          <w:cs/>
        </w:rPr>
        <w:lastRenderedPageBreak/>
        <w:t>จากภาพที่ 2-6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โดยแบ่งแต่ละขั้นตอนดังนี้</w:t>
      </w:r>
    </w:p>
    <w:p w:rsidR="000A6558" w:rsidRPr="000A6558" w:rsidRDefault="00A07078" w:rsidP="007C6AF4">
      <w:pPr>
        <w:pStyle w:val="ListParagraph"/>
        <w:numPr>
          <w:ilvl w:val="0"/>
          <w:numId w:val="19"/>
        </w:numPr>
        <w:ind w:left="0" w:firstLine="993"/>
        <w:jc w:val="left"/>
      </w:pPr>
      <w:r w:rsidRPr="000A6558">
        <w:rPr>
          <w:rFonts w:cs="TH SarabunPSK"/>
          <w:szCs w:val="32"/>
          <w:cs/>
        </w:rPr>
        <w:t>ผู้ขอเปลี่ยนแปลงกระบวนการทำงานกรอกข้อมูลลงแบบฟอร์มเปลี่ยนแปลงกระบวนการทำงานในส่วนของรายละเอียดการทำงานจริงเสร็จเรียบร้อย ถัดไปจะเป็นการอนุมัติการเปลี่ยนแปลงกระบวนการทำงานของช่วงการวางแผน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0A6558">
        <w:rPr>
          <w:rFonts w:cs="TH SarabunPSK"/>
          <w:szCs w:val="32"/>
        </w:rPr>
        <w:t xml:space="preserve">QAC </w:t>
      </w:r>
      <w:r w:rsidRPr="000A6558">
        <w:rPr>
          <w:rFonts w:cs="TH SarabunPSK" w:hint="cs"/>
          <w:szCs w:val="32"/>
          <w:cs/>
        </w:rPr>
        <w:t xml:space="preserve">โดยในการอนุมัติจะแบ่งแยกคนอนุมัติตามผลิตภัณฑ์ได้แก่ </w:t>
      </w:r>
      <w:r w:rsidRPr="000A6558">
        <w:rPr>
          <w:rFonts w:cs="TH SarabunPSK"/>
          <w:szCs w:val="32"/>
        </w:rPr>
        <w:t>Gasoline, Diesel, Diesel Solenoid, Diesel Filter, SIFS</w:t>
      </w:r>
    </w:p>
    <w:p w:rsidR="00152BCA" w:rsidRPr="00C26B6F" w:rsidRDefault="000A6558" w:rsidP="007C6AF4">
      <w:pPr>
        <w:pStyle w:val="ListParagraph"/>
        <w:numPr>
          <w:ilvl w:val="0"/>
          <w:numId w:val="19"/>
        </w:numPr>
        <w:ind w:left="0" w:firstLine="993"/>
        <w:jc w:val="left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เป็นการแจ้งเตือนไปยังส่วนงานที่เกี่ยวคล้องกับการเปลี่ยนแปลงกระบวนการทำงานหลังจากนั้นเป็นอันจบการทำงานของการเปลี่ยนแปลงกระบวนการทำงาน</w:t>
      </w:r>
    </w:p>
    <w:p w:rsidR="00C26B6F" w:rsidRDefault="00C26B6F" w:rsidP="00C26B6F">
      <w:pPr>
        <w:pStyle w:val="Heading3"/>
      </w:pPr>
      <w:bookmarkStart w:id="143" w:name="_Toc54835778"/>
      <w:bookmarkEnd w:id="138"/>
      <w:bookmarkEnd w:id="139"/>
      <w:bookmarkEnd w:id="140"/>
      <w:bookmarkEnd w:id="141"/>
      <w:bookmarkEnd w:id="142"/>
      <w:r w:rsidRPr="00C26B6F">
        <w:rPr>
          <w:cs/>
        </w:rPr>
        <w:t>ระบบฐานข้อมูลพนักงาน (</w:t>
      </w:r>
      <w:r w:rsidRPr="00C26B6F">
        <w:t>Database Master Centralized : DBMC)</w:t>
      </w:r>
      <w:bookmarkEnd w:id="143"/>
    </w:p>
    <w:p w:rsidR="00C26B6F" w:rsidRDefault="00C26B6F" w:rsidP="00D339A1">
      <w:pPr>
        <w:ind w:firstLine="720"/>
        <w:rPr>
          <w:cs/>
        </w:rPr>
      </w:pPr>
      <w:r>
        <w:rPr>
          <w:cs/>
        </w:rPr>
        <w:t>ในการพัฒนาระบบที่ได้รับมอบหมายจำเป็นต้องศึกษาข้อมูลของระบบฐานข้อมูลพนักงาน (</w:t>
      </w:r>
      <w:r>
        <w:t xml:space="preserve">Database Master Centralized : DBMC) </w:t>
      </w:r>
      <w:r>
        <w:rPr>
          <w:cs/>
        </w:rPr>
        <w:t>เพื่อนำข้อมูลของพนักงานมาใช้ภาย</w:t>
      </w:r>
      <w:r w:rsidR="00D339A1">
        <w:rPr>
          <w:cs/>
        </w:rPr>
        <w:t>ในระบบเปลี่ยนแปลงกระบวนการทำงาน</w:t>
      </w:r>
      <w:r w:rsidR="00D339A1">
        <w:rPr>
          <w:rFonts w:hint="cs"/>
          <w:cs/>
        </w:rPr>
        <w:t xml:space="preserve">ในการนำข้อมูลของพนักงานมาใช้งาน ซึ่งนำมาใช้ในเงื่อนไขของการเปลี่ยนแปลงกระบวนการทำงานของบริษัท </w:t>
      </w:r>
      <w:r w:rsidR="00D339A1">
        <w:t>SDM</w:t>
      </w:r>
      <w:r w:rsidR="00D339A1">
        <w:rPr>
          <w:rFonts w:hint="cs"/>
          <w:cs/>
        </w:rPr>
        <w:t xml:space="preserve"> และ</w:t>
      </w:r>
      <w:r w:rsidR="00D339A1" w:rsidRPr="00D339A1">
        <w:t xml:space="preserve"> </w:t>
      </w:r>
      <w:r w:rsidR="00D339A1">
        <w:t>SKD</w:t>
      </w:r>
    </w:p>
    <w:p w:rsidR="00C26B6F" w:rsidRPr="00C26B6F" w:rsidRDefault="00C26B6F" w:rsidP="00C26B6F">
      <w:pPr>
        <w:ind w:firstLine="720"/>
      </w:pPr>
      <w:r>
        <w:rPr>
          <w:cs/>
        </w:rPr>
        <w:t xml:space="preserve">ระบบฐานข้อมูลพนักงานที่เก็บรวบรวมและจัดการข้อมูลของพนักงานของบริษัท </w:t>
      </w:r>
      <w:r>
        <w:t xml:space="preserve">SDM </w:t>
      </w:r>
      <w:r>
        <w:rPr>
          <w:cs/>
        </w:rPr>
        <w:t xml:space="preserve">และ </w:t>
      </w:r>
      <w:r>
        <w:t xml:space="preserve">SKD </w:t>
      </w:r>
      <w:r>
        <w:rPr>
          <w:cs/>
        </w:rPr>
        <w:t>โดยข้อมูลที่มีอยู่ภายในระบบ เช่น ข้อมูลส่วนตัวของพนักงาน ข้อมูลการย้ายแผนก ข้อมูลการย้ายกะ เป็นต้น</w:t>
      </w:r>
    </w:p>
    <w:p w:rsidR="00435F0C" w:rsidRDefault="00435F0C" w:rsidP="00991A87">
      <w:pPr>
        <w:spacing w:line="240" w:lineRule="auto"/>
        <w:ind w:firstLine="720"/>
      </w:pPr>
    </w:p>
    <w:p w:rsidR="00D13181" w:rsidRDefault="00D13181" w:rsidP="00991A87">
      <w:pPr>
        <w:spacing w:line="240" w:lineRule="auto"/>
        <w:ind w:firstLine="720"/>
      </w:pPr>
    </w:p>
    <w:p w:rsidR="00D13181" w:rsidRDefault="00D13181" w:rsidP="00991A87">
      <w:pPr>
        <w:spacing w:line="240" w:lineRule="auto"/>
        <w:ind w:firstLine="720"/>
      </w:pPr>
    </w:p>
    <w:p w:rsidR="00D13181" w:rsidRPr="007E1467" w:rsidRDefault="00D13181" w:rsidP="00991A87">
      <w:pPr>
        <w:spacing w:line="240" w:lineRule="auto"/>
        <w:ind w:firstLine="720"/>
      </w:pPr>
    </w:p>
    <w:p w:rsidR="001C2674" w:rsidRDefault="00D90D12" w:rsidP="00991A87">
      <w:pPr>
        <w:pStyle w:val="Heading2"/>
      </w:pPr>
      <w:bookmarkStart w:id="144" w:name="_Toc420265877"/>
      <w:bookmarkStart w:id="145" w:name="_Toc54835779"/>
      <w:r w:rsidRPr="007E1467">
        <w:rPr>
          <w:cs/>
        </w:rPr>
        <w:lastRenderedPageBreak/>
        <w:t>เครื่องมือและเทคโนโลยีที่ใช้ใน</w:t>
      </w:r>
      <w:bookmarkEnd w:id="144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45"/>
    </w:p>
    <w:p w:rsidR="00D13181" w:rsidRPr="00D13181" w:rsidRDefault="00D13181" w:rsidP="00D13181">
      <w:pPr>
        <w:ind w:firstLine="720"/>
        <w:rPr>
          <w:cs/>
        </w:rPr>
      </w:pPr>
      <w:r>
        <w:rPr>
          <w:cs/>
        </w:rPr>
        <w:t>จากการที่องค์กรนั้นมีข้อจำ</w:t>
      </w:r>
      <w:r w:rsidRPr="00D13181">
        <w:rPr>
          <w:cs/>
        </w:rPr>
        <w:t>กัดทางเครื่องมือ ดังนั้นผู้ปฏิบัติงานสหกิจศึกษาต้องใช้ทรัพยากรที่มี</w:t>
      </w:r>
      <w:r>
        <w:rPr>
          <w:cs/>
        </w:rPr>
        <w:t>อย่างจำกัด เพื่อให้ได้ผลการดำ</w:t>
      </w:r>
      <w:r w:rsidRPr="00D13181">
        <w:rPr>
          <w:cs/>
        </w:rPr>
        <w:t>เนินงานมากที่สุดเท่าที่จะเป็นไปได้ โดยใช้ทรัพยากรที่มีอย่างคุ้มค่าที่สุด ซึ่งในการปฏิบัติสหกิจครั้งนี้ ผู้ปฏิบัติสหกิจใช้ภาษา และเครื่องมือในการพัฒนาซอฟต์แวร์ดังนี</w:t>
      </w:r>
      <w:r>
        <w:rPr>
          <w:rFonts w:hint="cs"/>
          <w:cs/>
        </w:rPr>
        <w:t>้</w:t>
      </w:r>
    </w:p>
    <w:p w:rsidR="00A1197F" w:rsidRDefault="00A1197F" w:rsidP="00FA418B">
      <w:pPr>
        <w:pStyle w:val="Heading3"/>
      </w:pPr>
      <w:bookmarkStart w:id="146" w:name="_Toc409387145"/>
      <w:bookmarkStart w:id="147" w:name="_Toc410779730"/>
      <w:bookmarkStart w:id="148" w:name="_Toc413338050"/>
      <w:bookmarkStart w:id="149" w:name="_Toc420387325"/>
      <w:bookmarkStart w:id="150" w:name="_Toc420485921"/>
      <w:bookmarkStart w:id="151" w:name="_Toc420525078"/>
      <w:bookmarkStart w:id="152" w:name="_Toc420734887"/>
      <w:bookmarkStart w:id="153" w:name="_Toc420739380"/>
      <w:bookmarkStart w:id="154" w:name="_Toc453667488"/>
      <w:bookmarkStart w:id="155" w:name="_Toc453683047"/>
      <w:bookmarkStart w:id="156" w:name="_Toc453683459"/>
      <w:bookmarkStart w:id="157" w:name="_Toc453683719"/>
      <w:bookmarkStart w:id="158" w:name="_Toc487543107"/>
      <w:bookmarkStart w:id="159" w:name="_Toc54835780"/>
      <w:r w:rsidRPr="007E1467">
        <w:rPr>
          <w:cs/>
        </w:rPr>
        <w:t>ภาษาที่ใช้ในการพัฒนา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:rsidR="00D13181" w:rsidRPr="004B3A09" w:rsidRDefault="00D13181" w:rsidP="004B3A09">
      <w:pPr>
        <w:ind w:firstLine="720"/>
      </w:pPr>
      <w:r>
        <w:rPr>
          <w:cs/>
        </w:rPr>
        <w:t>ภาษาที่ใชในการพัฒนาจัดวาเปนสิ่งที่สําคัญอยางหนึ่งในการพัฒนาระบบ เนื่องจากผูปฏิบัติงานสหกิจศึกษาไดรับมอบหมายใหพัฒนาระบบ</w:t>
      </w:r>
      <w:r>
        <w:rPr>
          <w:rFonts w:hint="cs"/>
          <w:cs/>
        </w:rPr>
        <w:t>เปลี่ยนแปลงกระบวกการทำงาน</w:t>
      </w:r>
      <w:r>
        <w:rPr>
          <w:cs/>
        </w:rPr>
        <w:t xml:space="preserve"> ซึ่งเปนเว็บแอปพลิเคชันผูปฏิบัติงานสหกิจศึกษาจึงได้</w:t>
      </w:r>
      <w:r>
        <w:rPr>
          <w:rFonts w:hint="cs"/>
          <w:cs/>
        </w:rPr>
        <w:t>เ</w:t>
      </w:r>
      <w:r>
        <w:rPr>
          <w:cs/>
        </w:rPr>
        <w:t>ลือกใ</w:t>
      </w:r>
      <w:r>
        <w:rPr>
          <w:rFonts w:hint="cs"/>
          <w:cs/>
        </w:rPr>
        <w:t>ช้</w:t>
      </w:r>
      <w:r w:rsidRPr="00103BC4">
        <w:rPr>
          <w:rFonts w:hint="cs"/>
          <w:cs/>
        </w:rPr>
        <w:t xml:space="preserve"> </w:t>
      </w:r>
      <w:r w:rsidRPr="00103BC4">
        <w:t xml:space="preserve">HTML, CSS, PHP, SQL </w:t>
      </w:r>
      <w:r w:rsidRPr="00103BC4">
        <w:rPr>
          <w:rFonts w:hint="cs"/>
          <w:cs/>
        </w:rPr>
        <w:t xml:space="preserve">และ </w:t>
      </w:r>
      <w:r w:rsidRPr="00103BC4">
        <w:t>Java script</w:t>
      </w:r>
      <w:r>
        <w:rPr>
          <w:rFonts w:hint="cs"/>
          <w:cs/>
        </w:rPr>
        <w:t xml:space="preserve"> </w:t>
      </w:r>
      <w:bookmarkStart w:id="160" w:name="_Toc409752780"/>
      <w:bookmarkStart w:id="161" w:name="_Toc409753192"/>
      <w:bookmarkStart w:id="162" w:name="_Toc416273386"/>
      <w:bookmarkStart w:id="163" w:name="_Toc416341184"/>
      <w:bookmarkStart w:id="164" w:name="_Toc420265881"/>
      <w:bookmarkStart w:id="165" w:name="_Toc420387326"/>
      <w:bookmarkStart w:id="166" w:name="_Toc420485922"/>
      <w:bookmarkStart w:id="167" w:name="_Toc420525079"/>
      <w:bookmarkStart w:id="168" w:name="_Toc420734888"/>
      <w:bookmarkStart w:id="169" w:name="_Toc420739381"/>
    </w:p>
    <w:p w:rsidR="004B3A09" w:rsidRDefault="004B3A09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B3A09">
        <w:rPr>
          <w:rFonts w:cs="TH SarabunPSK"/>
          <w:color w:val="000000" w:themeColor="text1"/>
          <w:szCs w:val="32"/>
        </w:rPr>
        <w:t>HTML (</w:t>
      </w:r>
      <w:r w:rsidRPr="004B3A09">
        <w:rPr>
          <w:color w:val="000000" w:themeColor="text1"/>
        </w:rPr>
        <w:t>Hypertext Markup Language</w:t>
      </w:r>
      <w:r w:rsidRPr="004B3A09">
        <w:rPr>
          <w:rFonts w:cs="TH SarabunPSK"/>
          <w:color w:val="000000" w:themeColor="text1"/>
          <w:szCs w:val="32"/>
        </w:rPr>
        <w:t>)</w:t>
      </w:r>
    </w:p>
    <w:p w:rsidR="00B719AE" w:rsidRDefault="004B3A09" w:rsidP="00FA418B">
      <w:pPr>
        <w:spacing w:line="240" w:lineRule="auto"/>
        <w:ind w:firstLine="720"/>
        <w:rPr>
          <w:color w:val="000000" w:themeColor="text1"/>
        </w:rPr>
      </w:pP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ย่อมาจาก </w:t>
      </w:r>
      <w:r w:rsidRPr="004B3A09">
        <w:rPr>
          <w:color w:val="000000" w:themeColor="text1"/>
        </w:rPr>
        <w:t xml:space="preserve">Hypertext Markup Language </w:t>
      </w:r>
      <w:r w:rsidRPr="004B3A09">
        <w:rPr>
          <w:color w:val="000000" w:themeColor="text1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4B3A09">
        <w:rPr>
          <w:color w:val="000000" w:themeColor="text1"/>
        </w:rPr>
        <w:t xml:space="preserve">TAG) </w:t>
      </w:r>
      <w:r w:rsidRPr="004B3A09">
        <w:rPr>
          <w:color w:val="000000" w:themeColor="text1"/>
          <w:cs/>
        </w:rPr>
        <w:t xml:space="preserve">ควบคุมการแสดงผลข้อความ รูปภาพ หรือวัตถุอื่น ๆ ผ่านโปรแกรมเบราเซอร์ แต่ละ </w:t>
      </w:r>
      <w:r w:rsidRPr="004B3A09">
        <w:rPr>
          <w:color w:val="000000" w:themeColor="text1"/>
        </w:rPr>
        <w:t xml:space="preserve">Tag </w:t>
      </w:r>
      <w:r w:rsidRPr="004B3A09">
        <w:rPr>
          <w:color w:val="000000" w:themeColor="text1"/>
          <w:cs/>
        </w:rPr>
        <w:t xml:space="preserve">อาจจะมีส่วนขยาย เรียกว่า </w:t>
      </w:r>
      <w:r w:rsidRPr="004B3A09">
        <w:rPr>
          <w:color w:val="000000" w:themeColor="text1"/>
        </w:rPr>
        <w:t xml:space="preserve">Attribute </w:t>
      </w:r>
      <w:r w:rsidRPr="004B3A09">
        <w:rPr>
          <w:color w:val="000000" w:themeColor="text1"/>
          <w:cs/>
        </w:rPr>
        <w:t xml:space="preserve">สำหรับระบุ หรือควบคุมการแสดงผล ของเว็บได้ด้วย </w:t>
      </w: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เป็นภาษาที่ถูกพัฒนาโดย </w:t>
      </w:r>
      <w:r w:rsidRPr="004B3A09">
        <w:rPr>
          <w:color w:val="000000" w:themeColor="text1"/>
        </w:rPr>
        <w:t>World Wide Web Consortium (W</w:t>
      </w:r>
      <w:r w:rsidRPr="004B3A09">
        <w:rPr>
          <w:color w:val="000000" w:themeColor="text1"/>
          <w:cs/>
        </w:rPr>
        <w:t>3</w:t>
      </w:r>
      <w:r w:rsidRPr="004B3A09">
        <w:rPr>
          <w:color w:val="000000" w:themeColor="text1"/>
        </w:rPr>
        <w:t xml:space="preserve">C) </w:t>
      </w:r>
      <w:r w:rsidRPr="004B3A09">
        <w:rPr>
          <w:color w:val="000000" w:themeColor="text1"/>
          <w:cs/>
        </w:rPr>
        <w:t xml:space="preserve">จากแม่แบบของภาษา </w:t>
      </w:r>
      <w:r w:rsidRPr="004B3A09">
        <w:rPr>
          <w:color w:val="000000" w:themeColor="text1"/>
        </w:rPr>
        <w:t xml:space="preserve">SGML (Standard Generalized Markup Language) </w:t>
      </w:r>
      <w:r w:rsidRPr="004B3A09">
        <w:rPr>
          <w:color w:val="000000" w:themeColor="text1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4B3A09">
        <w:rPr>
          <w:color w:val="000000" w:themeColor="text1"/>
        </w:rPr>
        <w:t xml:space="preserve">www </w:t>
      </w:r>
      <w:r w:rsidRPr="004B3A09">
        <w:rPr>
          <w:color w:val="000000" w:themeColor="text1"/>
          <w:cs/>
        </w:rPr>
        <w:t>เติบโตขยายตัวอย่</w:t>
      </w:r>
      <w:r w:rsidR="001740D6">
        <w:rPr>
          <w:color w:val="000000" w:themeColor="text1"/>
          <w:cs/>
        </w:rPr>
        <w:t>างกว้างขวาง จะแสดงดังภาพที่ 2-</w:t>
      </w:r>
      <w:r w:rsidR="001740D6">
        <w:rPr>
          <w:color w:val="000000" w:themeColor="text1"/>
        </w:rPr>
        <w:t>9</w:t>
      </w:r>
    </w:p>
    <w:p w:rsidR="00D96416" w:rsidRDefault="00D96416" w:rsidP="00D96416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7CBEF23" wp14:editId="05A1BF33">
            <wp:extent cx="1622425" cy="1622425"/>
            <wp:effectExtent l="19050" t="19050" r="15875" b="15875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62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6416" w:rsidRPr="00755343" w:rsidRDefault="00D96416" w:rsidP="00755343">
      <w:pPr>
        <w:ind w:firstLine="720"/>
        <w:jc w:val="center"/>
      </w:pPr>
      <w:r>
        <w:rPr>
          <w:rFonts w:hint="cs"/>
          <w:cs/>
        </w:rPr>
        <w:t>ภาพที่ 2-</w:t>
      </w:r>
      <w:r>
        <w:t>9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 w:rsidR="00755343">
        <w:t>HTML</w:t>
      </w:r>
    </w:p>
    <w:p w:rsidR="00B719AE" w:rsidRPr="001740D6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CSS (</w:t>
      </w:r>
      <w:r w:rsidRPr="001740D6">
        <w:rPr>
          <w:color w:val="000000" w:themeColor="text1"/>
        </w:rPr>
        <w:t>Cascading Style Sheet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1740D6" w:rsidRDefault="001740D6" w:rsidP="001740D6">
      <w:pPr>
        <w:spacing w:line="240" w:lineRule="auto"/>
        <w:ind w:firstLine="720"/>
        <w:rPr>
          <w:color w:val="000000" w:themeColor="text1"/>
        </w:rPr>
      </w:pP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 xml:space="preserve">ย่อมาจาก </w:t>
      </w:r>
      <w:r w:rsidRPr="001740D6">
        <w:rPr>
          <w:color w:val="000000" w:themeColor="text1"/>
        </w:rPr>
        <w:t xml:space="preserve">Cascading Style Sheet  </w:t>
      </w:r>
      <w:r w:rsidRPr="001740D6">
        <w:rPr>
          <w:color w:val="000000" w:themeColor="text1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โดยที่ </w:t>
      </w: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>กำหนดกฎเกณฑ์ในการระบุรูปแบบ (หรือ "</w:t>
      </w:r>
      <w:r w:rsidRPr="001740D6">
        <w:rPr>
          <w:color w:val="000000" w:themeColor="text1"/>
        </w:rPr>
        <w:t xml:space="preserve">Style") </w:t>
      </w:r>
      <w:r w:rsidRPr="001740D6">
        <w:rPr>
          <w:color w:val="000000" w:themeColor="text1"/>
          <w:cs/>
        </w:rPr>
        <w:t>ของเนื้อหาในเอกสาร อันได้แก่ สีของข้อความ สีพื้นหลัง ประเภทตัวอักษร และการจัด</w:t>
      </w:r>
      <w:r w:rsidRPr="001740D6">
        <w:rPr>
          <w:color w:val="000000" w:themeColor="text1"/>
          <w:cs/>
        </w:rPr>
        <w:lastRenderedPageBreak/>
        <w:t xml:space="preserve">วางข้อความ ซึ่งการกำหนดรูปแบบ หรือ </w:t>
      </w:r>
      <w:r w:rsidRPr="001740D6">
        <w:rPr>
          <w:color w:val="000000" w:themeColor="text1"/>
        </w:rPr>
        <w:t xml:space="preserve">Style </w:t>
      </w:r>
      <w:r w:rsidRPr="001740D6">
        <w:rPr>
          <w:color w:val="000000" w:themeColor="text1"/>
          <w:cs/>
        </w:rPr>
        <w:t xml:space="preserve">นี้ใช้หลักการของการแยกเนื้อหาเอกสาร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>มีลักษณะของความสม่ำเสมอทั่วกันทุกหน้าเอกสารภายในเว็บไซต์เดียวกัน  โดยกฎเกณฑ์ในการกำหนดรูปแบบ (</w:t>
      </w:r>
      <w:r w:rsidRPr="001740D6">
        <w:rPr>
          <w:color w:val="000000" w:themeColor="text1"/>
        </w:rPr>
        <w:t xml:space="preserve">Style) </w:t>
      </w:r>
      <w:r w:rsidRPr="001740D6">
        <w:rPr>
          <w:color w:val="000000" w:themeColor="text1"/>
          <w:cs/>
        </w:rPr>
        <w:t xml:space="preserve">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ถูกเพิ่มเข้ามาครั้งแรกใน </w:t>
      </w:r>
      <w:r w:rsidRPr="001740D6">
        <w:rPr>
          <w:color w:val="000000" w:themeColor="text1"/>
        </w:rPr>
        <w:t xml:space="preserve">HTML 4.0  </w:t>
      </w:r>
      <w:r w:rsidRPr="001740D6">
        <w:rPr>
          <w:color w:val="000000" w:themeColor="text1"/>
          <w:cs/>
        </w:rPr>
        <w:t xml:space="preserve">เมื่อปีพ.ศ. </w:t>
      </w:r>
      <w:r w:rsidRPr="001740D6">
        <w:rPr>
          <w:color w:val="000000" w:themeColor="text1"/>
        </w:rPr>
        <w:t xml:space="preserve">2539 </w:t>
      </w:r>
      <w:r w:rsidRPr="001740D6">
        <w:rPr>
          <w:color w:val="000000" w:themeColor="text1"/>
          <w:cs/>
        </w:rPr>
        <w:t xml:space="preserve">ในรูปแบบของ </w:t>
      </w:r>
      <w:r w:rsidRPr="001740D6">
        <w:rPr>
          <w:color w:val="000000" w:themeColor="text1"/>
        </w:rPr>
        <w:t xml:space="preserve">CSS level 1 Recommendations </w:t>
      </w:r>
      <w:r w:rsidRPr="001740D6">
        <w:rPr>
          <w:color w:val="000000" w:themeColor="text1"/>
          <w:cs/>
        </w:rPr>
        <w:t xml:space="preserve">ที่กำหนดโดย องค์กร </w:t>
      </w:r>
      <w:r w:rsidRPr="001740D6">
        <w:rPr>
          <w:color w:val="000000" w:themeColor="text1"/>
        </w:rPr>
        <w:t xml:space="preserve">World Wide Web Consortium </w:t>
      </w:r>
      <w:r w:rsidRPr="001740D6">
        <w:rPr>
          <w:color w:val="000000" w:themeColor="text1"/>
          <w:cs/>
        </w:rPr>
        <w:t xml:space="preserve">หรือ </w:t>
      </w:r>
      <w:r w:rsidRPr="001740D6">
        <w:rPr>
          <w:color w:val="000000" w:themeColor="text1"/>
        </w:rPr>
        <w:t xml:space="preserve">W3C </w:t>
      </w:r>
      <w:r w:rsidRPr="001740D6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2-10</w:t>
      </w:r>
    </w:p>
    <w:p w:rsidR="001740D6" w:rsidRDefault="001740D6" w:rsidP="001740D6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930C4D2" wp14:editId="4EFB7618">
            <wp:extent cx="1207135" cy="1702435"/>
            <wp:effectExtent l="19050" t="19050" r="12065" b="12065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0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0D6" w:rsidRPr="001740D6" w:rsidRDefault="001740D6" w:rsidP="001740D6">
      <w:pPr>
        <w:ind w:firstLine="720"/>
        <w:jc w:val="center"/>
      </w:pPr>
      <w:r>
        <w:rPr>
          <w:rFonts w:hint="cs"/>
          <w:cs/>
        </w:rPr>
        <w:t>ภาพที่ 2-</w:t>
      </w:r>
      <w:r w:rsidR="00922AA7">
        <w:t>10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>
        <w:t>CSS</w:t>
      </w:r>
    </w:p>
    <w:p w:rsidR="00755343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PHP (</w:t>
      </w:r>
      <w:r w:rsidRPr="001740D6">
        <w:rPr>
          <w:color w:val="000000" w:themeColor="text1"/>
        </w:rPr>
        <w:t>PHP Hypertext Preprocessor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922AA7" w:rsidRDefault="00922AA7" w:rsidP="00922AA7">
      <w:pPr>
        <w:spacing w:line="240" w:lineRule="auto"/>
        <w:ind w:firstLine="720"/>
        <w:rPr>
          <w:color w:val="000000" w:themeColor="text1"/>
        </w:rPr>
      </w:pPr>
      <w:r w:rsidRPr="00922AA7">
        <w:rPr>
          <w:color w:val="000000" w:themeColor="text1"/>
          <w:cs/>
        </w:rPr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922AA7">
        <w:rPr>
          <w:color w:val="000000" w:themeColor="text1"/>
        </w:rPr>
        <w:t xml:space="preserve">HTML </w:t>
      </w:r>
      <w:r w:rsidRPr="00922AA7">
        <w:rPr>
          <w:color w:val="000000" w:themeColor="text1"/>
          <w:cs/>
        </w:rPr>
        <w:t xml:space="preserve"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ที่มีความตอบโต้ได้อย่างรวดเร็ว จะแสดงดังภาพที่ </w:t>
      </w:r>
      <w:r>
        <w:rPr>
          <w:color w:val="000000" w:themeColor="text1"/>
        </w:rPr>
        <w:t>2-11</w:t>
      </w:r>
    </w:p>
    <w:p w:rsidR="004F719D" w:rsidRDefault="004F719D" w:rsidP="004F719D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FEE4D57" wp14:editId="1419B52F">
            <wp:extent cx="2015490" cy="1362710"/>
            <wp:effectExtent l="19050" t="19050" r="22860" b="27940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r="18473"/>
                    <a:stretch/>
                  </pic:blipFill>
                  <pic:spPr bwMode="auto">
                    <a:xfrm>
                      <a:off x="0" y="0"/>
                      <a:ext cx="2015490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9D" w:rsidRPr="00103BC4" w:rsidRDefault="004F719D" w:rsidP="004F719D">
      <w:pPr>
        <w:ind w:firstLine="720"/>
        <w:jc w:val="center"/>
      </w:pPr>
      <w:r>
        <w:rPr>
          <w:rFonts w:hint="cs"/>
          <w:cs/>
        </w:rPr>
        <w:t>ภาพที่ 2-</w:t>
      </w:r>
      <w:r w:rsidR="009F0E74">
        <w:t>11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>
        <w:t>PHP</w:t>
      </w:r>
    </w:p>
    <w:p w:rsidR="004F719D" w:rsidRPr="001740D6" w:rsidRDefault="004F719D" w:rsidP="004F719D">
      <w:pPr>
        <w:spacing w:line="240" w:lineRule="auto"/>
        <w:ind w:firstLine="720"/>
        <w:jc w:val="center"/>
        <w:rPr>
          <w:color w:val="000000" w:themeColor="text1"/>
        </w:rPr>
      </w:pPr>
    </w:p>
    <w:p w:rsidR="00755343" w:rsidRDefault="009F0E74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0E74">
        <w:rPr>
          <w:rFonts w:cs="TH SarabunPSK"/>
          <w:color w:val="000000" w:themeColor="text1"/>
          <w:szCs w:val="32"/>
        </w:rPr>
        <w:lastRenderedPageBreak/>
        <w:t>SQL (</w:t>
      </w:r>
      <w:r w:rsidRPr="009F0E74">
        <w:rPr>
          <w:color w:val="000000" w:themeColor="text1"/>
        </w:rPr>
        <w:t>Structured Query Language</w:t>
      </w:r>
      <w:r w:rsidRPr="009F0E74">
        <w:rPr>
          <w:rFonts w:cs="TH SarabunPSK"/>
          <w:color w:val="000000" w:themeColor="text1"/>
          <w:szCs w:val="32"/>
        </w:rPr>
        <w:t>)</w:t>
      </w:r>
    </w:p>
    <w:p w:rsidR="009F0E74" w:rsidRDefault="009F0E74" w:rsidP="009F0E74">
      <w:pPr>
        <w:spacing w:line="240" w:lineRule="auto"/>
        <w:ind w:firstLine="720"/>
        <w:rPr>
          <w:color w:val="000000" w:themeColor="text1"/>
        </w:rPr>
      </w:pP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มาจากคำว่า </w:t>
      </w:r>
      <w:r w:rsidRPr="009F0E74">
        <w:rPr>
          <w:color w:val="000000" w:themeColor="text1"/>
        </w:rPr>
        <w:t xml:space="preserve">Structured Query Language </w:t>
      </w:r>
      <w:r w:rsidRPr="009F0E74">
        <w:rPr>
          <w:color w:val="000000" w:themeColor="text1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ได้จากโปรแกรมต่าง ๆ ที่ต้องทำการกับระบบฐานข้อมูล เช่น ใช้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>ในการทำการดึงข้อมูล (</w:t>
      </w:r>
      <w:r w:rsidRPr="009F0E74">
        <w:rPr>
          <w:color w:val="000000" w:themeColor="text1"/>
        </w:rPr>
        <w:t xml:space="preserve">Retrieve Data) </w:t>
      </w:r>
      <w:r w:rsidRPr="009F0E74">
        <w:rPr>
          <w:color w:val="000000" w:themeColor="text1"/>
          <w:cs/>
        </w:rPr>
        <w:t xml:space="preserve">จากฐานข้อมูล และมันเป็นมาตรฐานกลางที่ใช้ในระบบฐานข้อมูลต่าง ๆ โดยเป็นมาตรฐานของ </w:t>
      </w:r>
      <w:r w:rsidRPr="009F0E74">
        <w:rPr>
          <w:color w:val="000000" w:themeColor="text1"/>
        </w:rPr>
        <w:t xml:space="preserve">ANSI (American National Standard Institute) </w:t>
      </w:r>
      <w:r w:rsidRPr="009F0E74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2-12</w:t>
      </w:r>
    </w:p>
    <w:p w:rsidR="0069012B" w:rsidRDefault="0069012B" w:rsidP="0069012B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4896DA" wp14:editId="30D00DAD">
            <wp:extent cx="3409950" cy="1207122"/>
            <wp:effectExtent l="19050" t="19050" r="19050" b="12700"/>
            <wp:docPr id="72" name="Picture 72" descr="https://blog.vzmart.com/wp-content/uploads/2015/12/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log.vzmart.com/wp-content/uploads/2015/12/sq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07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12B" w:rsidRPr="00103BC4" w:rsidRDefault="0069012B" w:rsidP="0069012B">
      <w:pPr>
        <w:ind w:firstLine="720"/>
        <w:jc w:val="center"/>
      </w:pPr>
      <w:r>
        <w:rPr>
          <w:rFonts w:hint="cs"/>
          <w:cs/>
        </w:rPr>
        <w:t>ภาพที่ 2-</w:t>
      </w:r>
      <w:r>
        <w:t>12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03BC4">
        <w:t>SQL</w:t>
      </w:r>
    </w:p>
    <w:p w:rsidR="009F0E74" w:rsidRPr="009F0E74" w:rsidRDefault="009F0E74" w:rsidP="0069012B">
      <w:pPr>
        <w:spacing w:line="240" w:lineRule="auto"/>
        <w:ind w:firstLine="720"/>
        <w:jc w:val="center"/>
        <w:rPr>
          <w:color w:val="000000" w:themeColor="text1"/>
        </w:rPr>
      </w:pPr>
    </w:p>
    <w:p w:rsidR="00755343" w:rsidRPr="003A1338" w:rsidRDefault="003A1338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1338">
        <w:rPr>
          <w:rFonts w:cs="TH SarabunPSK"/>
          <w:color w:val="000000" w:themeColor="text1"/>
          <w:szCs w:val="32"/>
        </w:rPr>
        <w:t>Java scirpt</w:t>
      </w:r>
    </w:p>
    <w:p w:rsidR="003A1338" w:rsidRPr="003A1338" w:rsidRDefault="003A1338" w:rsidP="003A1338">
      <w:pPr>
        <w:spacing w:line="240" w:lineRule="auto"/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JavaScript </w:t>
      </w:r>
      <w:r w:rsidRPr="003A1338">
        <w:rPr>
          <w:color w:val="000000" w:themeColor="text1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3A1338">
        <w:rPr>
          <w:color w:val="000000" w:themeColor="text1"/>
        </w:rPr>
        <w:t xml:space="preserve">Java JavaScript </w:t>
      </w:r>
      <w:r w:rsidRPr="003A1338">
        <w:rPr>
          <w:color w:val="000000" w:themeColor="text1"/>
          <w:cs/>
        </w:rPr>
        <w:t>เป็น ภาษาสคริปต์เชิงวัตถุ (ที่เรียกกันว่า "สคริปต์" (</w:t>
      </w:r>
      <w:r w:rsidRPr="003A1338">
        <w:rPr>
          <w:color w:val="000000" w:themeColor="text1"/>
        </w:rPr>
        <w:t xml:space="preserve">script) </w:t>
      </w:r>
      <w:r w:rsidRPr="003A1338">
        <w:rPr>
          <w:color w:val="000000" w:themeColor="text1"/>
          <w:cs/>
        </w:rPr>
        <w:t xml:space="preserve">ซึ่งในการสร้างและพัฒนาเว็บไซต์ (ใช่ร่วมกับ </w:t>
      </w:r>
      <w:r w:rsidRPr="003A1338">
        <w:rPr>
          <w:color w:val="000000" w:themeColor="text1"/>
        </w:rPr>
        <w:t xml:space="preserve">HTML) </w:t>
      </w:r>
      <w:r w:rsidRPr="003A1338">
        <w:rPr>
          <w:color w:val="000000" w:themeColor="text1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3A1338">
        <w:rPr>
          <w:color w:val="000000" w:themeColor="text1"/>
        </w:rPr>
        <w:t xml:space="preserve">interpret) </w:t>
      </w:r>
      <w:r w:rsidRPr="003A1338">
        <w:rPr>
          <w:color w:val="000000" w:themeColor="text1"/>
          <w:cs/>
        </w:rPr>
        <w:t>หรือเรียกว่า อ็อบเจ็กโอเรียลเต็ด (</w:t>
      </w:r>
      <w:r w:rsidRPr="003A1338">
        <w:rPr>
          <w:color w:val="000000" w:themeColor="text1"/>
        </w:rPr>
        <w:t xml:space="preserve">Object Oriented Programming) </w:t>
      </w:r>
      <w:r w:rsidRPr="003A1338">
        <w:rPr>
          <w:color w:val="000000" w:themeColor="text1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สามารถทำงานข้ามแพลตฟอร์มได้ โดยทำงานร่วมกับ 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และภาษา </w:t>
      </w:r>
      <w:r w:rsidRPr="003A1338">
        <w:rPr>
          <w:color w:val="000000" w:themeColor="text1"/>
        </w:rPr>
        <w:t xml:space="preserve">Java </w:t>
      </w:r>
      <w:r w:rsidRPr="003A1338">
        <w:rPr>
          <w:color w:val="000000" w:themeColor="text1"/>
          <w:cs/>
        </w:rPr>
        <w:t>ได้ทั้งทางฝั่งไคลเอนต์ (</w:t>
      </w:r>
      <w:r w:rsidRPr="003A1338">
        <w:rPr>
          <w:color w:val="000000" w:themeColor="text1"/>
        </w:rPr>
        <w:t xml:space="preserve">Client) </w:t>
      </w:r>
      <w:r w:rsidRPr="003A1338">
        <w:rPr>
          <w:color w:val="000000" w:themeColor="text1"/>
          <w:cs/>
        </w:rPr>
        <w:t>และ ทางฝั่งเซิร์ฟเวอร์ (</w:t>
      </w:r>
      <w:r w:rsidRPr="003A1338">
        <w:rPr>
          <w:color w:val="000000" w:themeColor="text1"/>
        </w:rPr>
        <w:t>Server)</w:t>
      </w:r>
    </w:p>
    <w:p w:rsidR="00755343" w:rsidRDefault="003A1338" w:rsidP="003A1338">
      <w:pPr>
        <w:spacing w:line="240" w:lineRule="auto"/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 </w:t>
      </w:r>
      <w:r w:rsidRPr="003A1338">
        <w:rPr>
          <w:color w:val="000000" w:themeColor="text1"/>
        </w:rPr>
        <w:tab/>
        <w:t xml:space="preserve">JavaScript </w:t>
      </w:r>
      <w:r w:rsidRPr="003A1338">
        <w:rPr>
          <w:color w:val="000000" w:themeColor="text1"/>
          <w:cs/>
        </w:rPr>
        <w:t>ถูกพัฒนาขึ้นโดย เน็ตสเคปคอมมิวนิเคชันส์ (</w:t>
      </w:r>
      <w:r w:rsidRPr="003A1338">
        <w:rPr>
          <w:color w:val="000000" w:themeColor="text1"/>
        </w:rPr>
        <w:t xml:space="preserve">Netscape Communications Corporation) </w:t>
      </w:r>
      <w:r w:rsidRPr="003A1338">
        <w:rPr>
          <w:color w:val="000000" w:themeColor="text1"/>
          <w:cs/>
        </w:rPr>
        <w:t xml:space="preserve">โดยใช้ชื่อว่า </w:t>
      </w:r>
      <w:r w:rsidRPr="003A1338">
        <w:rPr>
          <w:color w:val="000000" w:themeColor="text1"/>
        </w:rPr>
        <w:t xml:space="preserve">Live Script </w:t>
      </w:r>
      <w:r w:rsidRPr="003A1338">
        <w:rPr>
          <w:color w:val="000000" w:themeColor="text1"/>
          <w:cs/>
        </w:rPr>
        <w:t xml:space="preserve">ออกมาพร้อมกับ </w:t>
      </w:r>
      <w:r w:rsidRPr="003A1338">
        <w:rPr>
          <w:color w:val="000000" w:themeColor="text1"/>
        </w:rPr>
        <w:t>Netscape Navigator2.0</w:t>
      </w:r>
      <w:r w:rsidRPr="003A1338">
        <w:rPr>
          <w:color w:val="000000" w:themeColor="text1"/>
          <w:cs/>
        </w:rPr>
        <w:t xml:space="preserve"> เพื่อใช้สร้างเว็บเพจโดยติดต่อกับเซิร์ฟเวอร์แบบ </w:t>
      </w:r>
      <w:r w:rsidRPr="003A1338">
        <w:rPr>
          <w:color w:val="000000" w:themeColor="text1"/>
        </w:rPr>
        <w:t xml:space="preserve">Live Wire </w:t>
      </w:r>
      <w:r w:rsidRPr="003A1338">
        <w:rPr>
          <w:color w:val="000000" w:themeColor="text1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3A1338">
        <w:rPr>
          <w:color w:val="000000" w:themeColor="text1"/>
        </w:rPr>
        <w:t xml:space="preserve">LiveScript </w:t>
      </w:r>
      <w:r w:rsidRPr="003A1338">
        <w:rPr>
          <w:color w:val="000000" w:themeColor="text1"/>
          <w:cs/>
        </w:rPr>
        <w:t xml:space="preserve">ใหม่เมื่อ ปี </w:t>
      </w:r>
      <w:r w:rsidRPr="003A1338">
        <w:rPr>
          <w:color w:val="000000" w:themeColor="text1"/>
        </w:rPr>
        <w:t>2538</w:t>
      </w:r>
      <w:r w:rsidRPr="003A1338">
        <w:rPr>
          <w:color w:val="000000" w:themeColor="text1"/>
          <w:cs/>
        </w:rPr>
        <w:t xml:space="preserve"> แล้วตั้งชื่อใหม่ว่า </w:t>
      </w:r>
      <w:r w:rsidRPr="003A1338">
        <w:rPr>
          <w:color w:val="000000" w:themeColor="text1"/>
        </w:rPr>
        <w:t xml:space="preserve">JavaScript JavaScript </w:t>
      </w:r>
      <w:r w:rsidRPr="003A1338">
        <w:rPr>
          <w:color w:val="000000" w:themeColor="text1"/>
          <w:cs/>
        </w:rPr>
        <w:t xml:space="preserve"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</w:t>
      </w:r>
      <w:r>
        <w:rPr>
          <w:color w:val="000000" w:themeColor="text1"/>
          <w:cs/>
        </w:rPr>
        <w:t xml:space="preserve">หรือการกรอกแบบฟอร์ม เป็นต้น </w:t>
      </w:r>
      <w:r w:rsidRPr="003A1338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2-13</w:t>
      </w:r>
    </w:p>
    <w:p w:rsidR="00F61DEF" w:rsidRDefault="00F61DEF" w:rsidP="00F61DEF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A96F94" wp14:editId="572A506A">
            <wp:extent cx="1685925" cy="2266950"/>
            <wp:effectExtent l="0" t="0" r="9525" b="0"/>
            <wp:docPr id="74" name="Picture 74" descr="https://miro.medium.com/max/2800/0*GymaM1KzCxQFoh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max/2800/0*GymaM1KzCxQFoh-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r="34080" b="22509"/>
                    <a:stretch/>
                  </pic:blipFill>
                  <pic:spPr bwMode="auto">
                    <a:xfrm>
                      <a:off x="0" y="0"/>
                      <a:ext cx="1685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DEF" w:rsidRPr="00F61DEF" w:rsidRDefault="00F61DEF" w:rsidP="00F61DEF">
      <w:pPr>
        <w:ind w:firstLine="720"/>
        <w:jc w:val="center"/>
      </w:pPr>
      <w:r>
        <w:rPr>
          <w:rFonts w:hint="cs"/>
          <w:cs/>
        </w:rPr>
        <w:t>ภาพที่ 2-</w:t>
      </w:r>
      <w:r>
        <w:t>13</w:t>
      </w:r>
      <w:r>
        <w:rPr>
          <w:rFonts w:hint="cs"/>
          <w:cs/>
        </w:rPr>
        <w:t xml:space="preserve"> </w:t>
      </w:r>
      <w:r w:rsidRPr="00F61DEF">
        <w:rPr>
          <w:cs/>
        </w:rPr>
        <w:t>สัญลักษณโปรแกรม</w:t>
      </w:r>
      <w:r>
        <w:t xml:space="preserve"> </w:t>
      </w:r>
      <w:r w:rsidRPr="003A1338">
        <w:rPr>
          <w:color w:val="000000" w:themeColor="text1"/>
        </w:rPr>
        <w:t>JavaScript</w:t>
      </w:r>
    </w:p>
    <w:p w:rsidR="00A1197F" w:rsidRPr="007E1467" w:rsidRDefault="00D90D12" w:rsidP="00991A87">
      <w:pPr>
        <w:pStyle w:val="Heading3"/>
        <w:rPr>
          <w:ins w:id="170" w:author="Pahommie" w:date="2014-11-05T16:16:00Z"/>
        </w:rPr>
      </w:pPr>
      <w:bookmarkStart w:id="171" w:name="_Toc453667489"/>
      <w:bookmarkStart w:id="172" w:name="_Toc453683048"/>
      <w:bookmarkStart w:id="173" w:name="_Toc453683460"/>
      <w:bookmarkStart w:id="174" w:name="_Toc453683720"/>
      <w:bookmarkStart w:id="175" w:name="_Toc487543108"/>
      <w:bookmarkStart w:id="176" w:name="_Toc54835781"/>
      <w:r w:rsidRPr="007E1467">
        <w:rPr>
          <w:cs/>
        </w:rPr>
        <w:t>ซอฟต์แวร์ที่ใช้ในการพัฒนา</w:t>
      </w:r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1"/>
      <w:bookmarkEnd w:id="172"/>
      <w:bookmarkEnd w:id="173"/>
      <w:bookmarkEnd w:id="174"/>
      <w:bookmarkEnd w:id="175"/>
      <w:bookmarkEnd w:id="176"/>
    </w:p>
    <w:p w:rsidR="00342A2E" w:rsidRPr="000025DA" w:rsidRDefault="009D7A70" w:rsidP="009D7A70">
      <w:pPr>
        <w:spacing w:line="240" w:lineRule="auto"/>
        <w:rPr>
          <w:color w:val="000000" w:themeColor="text1"/>
        </w:rPr>
      </w:pPr>
      <w:r w:rsidRPr="000025DA">
        <w:rPr>
          <w:color w:val="000000" w:themeColor="text1"/>
          <w:cs/>
        </w:rPr>
        <w:t>จากการที่องค์กรนั้นมีข้อจ</w:t>
      </w:r>
      <w:r w:rsidRPr="000025DA">
        <w:rPr>
          <w:rFonts w:hint="cs"/>
          <w:color w:val="000000" w:themeColor="text1"/>
          <w:cs/>
        </w:rPr>
        <w:t>ำ</w:t>
      </w:r>
      <w:r w:rsidRPr="000025DA">
        <w:rPr>
          <w:color w:val="000000" w:themeColor="text1"/>
          <w:cs/>
        </w:rPr>
        <w:t>กัดทางเครื่องมือ ดังนั้นผู้ปฏิบัติงานสหกิจศึกษาต้องใช้ทรัพยากรที่มีอย่างจำกัด เพื่อให้ได้ผลการดำเนินงานมากที่สุดเท่าที่จะเป็นไปได้ โดยใช้ทรัพยากรที่มีอย่างคุ้มค่าทีสุด ซึ่งในการปฏิบัติสหกิจครั้งนี้ ผู้ปฏิบัติสหกิจใช้เครื่องมือในการพัฒนาซอฟต์แวร์ดังนี</w:t>
      </w:r>
      <w:r w:rsidRPr="000025DA">
        <w:rPr>
          <w:rFonts w:hint="cs"/>
          <w:color w:val="000000" w:themeColor="text1"/>
          <w:cs/>
        </w:rPr>
        <w:t>้</w:t>
      </w:r>
    </w:p>
    <w:p w:rsidR="00857332" w:rsidRPr="000025DA" w:rsidRDefault="000025DA" w:rsidP="007C6AF4">
      <w:pPr>
        <w:pStyle w:val="ListParagraph"/>
        <w:numPr>
          <w:ilvl w:val="0"/>
          <w:numId w:val="13"/>
        </w:numPr>
        <w:spacing w:line="240" w:lineRule="auto"/>
        <w:rPr>
          <w:rFonts w:cs="TH SarabunPSK"/>
          <w:color w:val="000000" w:themeColor="text1"/>
          <w:szCs w:val="32"/>
        </w:rPr>
      </w:pPr>
      <w:r w:rsidRPr="000025DA">
        <w:rPr>
          <w:rFonts w:cs="TH SarabunPSK"/>
          <w:color w:val="000000" w:themeColor="text1"/>
          <w:szCs w:val="32"/>
        </w:rPr>
        <w:t>Notepad++</w:t>
      </w:r>
    </w:p>
    <w:p w:rsidR="000025DA" w:rsidRPr="000025DA" w:rsidRDefault="000025DA" w:rsidP="000025DA">
      <w:pPr>
        <w:spacing w:line="240" w:lineRule="auto"/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เป็นโปรแกรมประเภท </w:t>
      </w:r>
      <w:r w:rsidRPr="000025DA">
        <w:rPr>
          <w:color w:val="000000" w:themeColor="text1"/>
        </w:rPr>
        <w:t xml:space="preserve">Text Editor </w:t>
      </w:r>
      <w:r w:rsidRPr="000025DA">
        <w:rPr>
          <w:color w:val="000000" w:themeColor="text1"/>
          <w:cs/>
        </w:rPr>
        <w:t xml:space="preserve">ซึ่งจะเป็นซอฟแวร์ประเภท </w:t>
      </w:r>
      <w:r w:rsidRPr="000025DA">
        <w:rPr>
          <w:color w:val="000000" w:themeColor="text1"/>
        </w:rPr>
        <w:t>Open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Source </w:t>
      </w:r>
      <w:r w:rsidRPr="000025DA">
        <w:rPr>
          <w:color w:val="000000" w:themeColor="text1"/>
          <w:cs/>
        </w:rPr>
        <w:t xml:space="preserve">สามารถนำไปใช้งานได้ฟรี หรือจะนำ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>ไปพัฒนาต่อ โปรแกรม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ยังเป็นโปรแกรมสำหรับการเปิด สร้าง และแก้ไข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 xml:space="preserve">สำหรับนักพัฒนาโปรแกรม โดย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ถูกสร้างขึ้นมาให้ใช้งานแทน </w:t>
      </w:r>
      <w:r w:rsidRPr="000025DA">
        <w:rPr>
          <w:color w:val="000000" w:themeColor="text1"/>
        </w:rPr>
        <w:t xml:space="preserve">Notepad </w:t>
      </w:r>
      <w:r w:rsidRPr="000025DA">
        <w:rPr>
          <w:color w:val="000000" w:themeColor="text1"/>
          <w:cs/>
        </w:rPr>
        <w:t xml:space="preserve">รองรับการทำงานบนระบบปฏิบัติการ </w:t>
      </w:r>
      <w:r w:rsidRPr="000025DA">
        <w:rPr>
          <w:color w:val="000000" w:themeColor="text1"/>
        </w:rPr>
        <w:t xml:space="preserve">MSWindows </w:t>
      </w:r>
      <w:r w:rsidRPr="000025DA">
        <w:rPr>
          <w:color w:val="000000" w:themeColor="text1"/>
          <w:cs/>
        </w:rPr>
        <w:t xml:space="preserve">โดยการใช้งานเป็นไปตาม </w:t>
      </w:r>
      <w:r w:rsidRPr="000025DA">
        <w:rPr>
          <w:color w:val="000000" w:themeColor="text1"/>
        </w:rPr>
        <w:t>GPL License</w:t>
      </w:r>
    </w:p>
    <w:p w:rsidR="00342A2E" w:rsidRDefault="000025DA" w:rsidP="000025DA">
      <w:pPr>
        <w:spacing w:line="240" w:lineRule="auto"/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 Notepad++ </w:t>
      </w:r>
      <w:r w:rsidRPr="000025DA">
        <w:rPr>
          <w:color w:val="000000" w:themeColor="text1"/>
          <w:cs/>
        </w:rPr>
        <w:t xml:space="preserve">พัฒนาบนภาษา </w:t>
      </w:r>
      <w:r w:rsidRPr="000025DA">
        <w:rPr>
          <w:color w:val="000000" w:themeColor="text1"/>
        </w:rPr>
        <w:t xml:space="preserve">C++ </w:t>
      </w:r>
      <w:r w:rsidRPr="000025DA">
        <w:rPr>
          <w:color w:val="000000" w:themeColor="text1"/>
          <w:cs/>
        </w:rPr>
        <w:t xml:space="preserve">ใช้ </w:t>
      </w:r>
      <w:r w:rsidRPr="000025DA">
        <w:rPr>
          <w:color w:val="000000" w:themeColor="text1"/>
        </w:rPr>
        <w:t xml:space="preserve">Win32 API </w:t>
      </w:r>
      <w:r w:rsidRPr="000025DA">
        <w:rPr>
          <w:color w:val="000000" w:themeColor="text1"/>
          <w:cs/>
        </w:rPr>
        <w:t xml:space="preserve">และ </w:t>
      </w:r>
      <w:r w:rsidRPr="000025DA">
        <w:rPr>
          <w:color w:val="000000" w:themeColor="text1"/>
        </w:rPr>
        <w:t xml:space="preserve">STL </w:t>
      </w:r>
      <w:r>
        <w:rPr>
          <w:color w:val="000000" w:themeColor="text1"/>
          <w:cs/>
        </w:rPr>
        <w:t>ซึ่งทำ</w:t>
      </w:r>
      <w:r w:rsidRPr="000025DA">
        <w:rPr>
          <w:color w:val="000000" w:themeColor="text1"/>
          <w:cs/>
        </w:rPr>
        <w:t>ให้โปรแกรมมี</w:t>
      </w:r>
      <w:r>
        <w:rPr>
          <w:color w:val="000000" w:themeColor="text1"/>
          <w:cs/>
        </w:rPr>
        <w:t>ความสามารถสูง ทำ</w:t>
      </w:r>
      <w:r w:rsidRPr="000025DA">
        <w:rPr>
          <w:color w:val="000000" w:themeColor="text1"/>
          <w:cs/>
        </w:rPr>
        <w:t xml:space="preserve">งานได้รวดเร็ว ภายใต้การใช้งานทรัพยากรเครื่องต่ าและไฟล์ติดตั้งที่มีขนาดเล็ก จะแสดงดังภาพที่ </w:t>
      </w:r>
      <w:r>
        <w:rPr>
          <w:color w:val="000000" w:themeColor="text1"/>
        </w:rPr>
        <w:t>2-</w:t>
      </w:r>
      <w:r>
        <w:rPr>
          <w:rFonts w:hint="cs"/>
          <w:color w:val="000000" w:themeColor="text1"/>
          <w:cs/>
        </w:rPr>
        <w:t>14</w:t>
      </w:r>
    </w:p>
    <w:p w:rsidR="000B78D3" w:rsidRDefault="000B78D3" w:rsidP="000B78D3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D5BCF92" wp14:editId="1636DE72">
            <wp:extent cx="2524760" cy="1809115"/>
            <wp:effectExtent l="19050" t="19050" r="27940" b="19685"/>
            <wp:docPr id="75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0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8D3" w:rsidRPr="00F61DEF" w:rsidRDefault="000B78D3" w:rsidP="000B78D3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14 </w:t>
      </w:r>
      <w:r w:rsidRPr="00F61DEF">
        <w:rPr>
          <w:cs/>
        </w:rPr>
        <w:t>สัญลักษณโปรแกรม</w:t>
      </w:r>
      <w:r>
        <w:t xml:space="preserve"> </w:t>
      </w:r>
      <w:r w:rsidRPr="000B78D3">
        <w:t>Notepad++</w:t>
      </w:r>
    </w:p>
    <w:p w:rsidR="000B78D3" w:rsidRPr="000B78D3" w:rsidRDefault="000B78D3" w:rsidP="000B78D3">
      <w:pPr>
        <w:spacing w:line="240" w:lineRule="auto"/>
        <w:ind w:firstLine="720"/>
        <w:jc w:val="center"/>
        <w:rPr>
          <w:color w:val="000000" w:themeColor="text1"/>
        </w:rPr>
      </w:pPr>
    </w:p>
    <w:p w:rsidR="000025DA" w:rsidRPr="00D30790" w:rsidRDefault="000025DA" w:rsidP="000025DA">
      <w:pPr>
        <w:spacing w:line="240" w:lineRule="auto"/>
        <w:ind w:firstLine="720"/>
        <w:rPr>
          <w:color w:val="FF0000"/>
        </w:rPr>
      </w:pPr>
    </w:p>
    <w:p w:rsidR="00857332" w:rsidRPr="00D30790" w:rsidRDefault="00D30790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D30790">
        <w:rPr>
          <w:rFonts w:cs="TH SarabunPSK"/>
          <w:color w:val="000000" w:themeColor="text1"/>
          <w:szCs w:val="32"/>
        </w:rPr>
        <w:t>Microsoft Word</w:t>
      </w:r>
    </w:p>
    <w:p w:rsidR="00342A2E" w:rsidRDefault="00D30790" w:rsidP="00D30790">
      <w:pPr>
        <w:spacing w:line="240" w:lineRule="auto"/>
        <w:ind w:firstLine="720"/>
        <w:rPr>
          <w:color w:val="000000" w:themeColor="text1"/>
        </w:rPr>
      </w:pPr>
      <w:r w:rsidRPr="00D30790">
        <w:rPr>
          <w:color w:val="000000" w:themeColor="text1"/>
          <w:cs/>
        </w:rPr>
        <w:t xml:space="preserve">เครื่องมือส าหรับประมวลผลคำ เป็นเครื่องมือที่ผู้ใช้บริการทั่วโลกให้การยอมรับ อีกทั้งยังเป็นโปรแกรมประเภท </w:t>
      </w:r>
      <w:r w:rsidRPr="00D30790">
        <w:rPr>
          <w:color w:val="000000" w:themeColor="text1"/>
        </w:rPr>
        <w:t xml:space="preserve">word processor </w:t>
      </w:r>
      <w:r w:rsidRPr="00D30790">
        <w:rPr>
          <w:color w:val="000000" w:themeColor="text1"/>
          <w:cs/>
        </w:rPr>
        <w:t>ที่ใช้เหมาะสำหรับการพิมพ์รายงาน พิมพ์จดหมา</w:t>
      </w:r>
      <w:r w:rsidRPr="00D30790">
        <w:rPr>
          <w:rFonts w:hint="cs"/>
          <w:color w:val="000000" w:themeColor="text1"/>
          <w:cs/>
        </w:rPr>
        <w:t>ย</w:t>
      </w:r>
      <w:r w:rsidRPr="00D30790">
        <w:rPr>
          <w:color w:val="000000" w:themeColor="text1"/>
          <w:cs/>
        </w:rPr>
        <w:t xml:space="preserve">หรือจะ35ใช้สำหรับแต่งนิยาย เป็นหนึ่งในโปรแกรม </w:t>
      </w:r>
      <w:r w:rsidRPr="00D30790">
        <w:rPr>
          <w:color w:val="000000" w:themeColor="text1"/>
        </w:rPr>
        <w:t xml:space="preserve">Microsoft Office </w:t>
      </w:r>
      <w:r w:rsidRPr="00D30790">
        <w:rPr>
          <w:color w:val="000000" w:themeColor="text1"/>
          <w:cs/>
        </w:rPr>
        <w:t xml:space="preserve">ซึ่งมีพัฒนาการอย่างต่อเนื่อง หลากหลายเวอร์ชัน แต่อย่างไรก็ตาม โดยหลักการหากมีการศึกษา </w:t>
      </w:r>
      <w:r w:rsidRPr="00D30790">
        <w:rPr>
          <w:color w:val="000000" w:themeColor="text1"/>
        </w:rPr>
        <w:t xml:space="preserve">Microsoft Word </w:t>
      </w:r>
      <w:r w:rsidRPr="00D30790">
        <w:rPr>
          <w:color w:val="000000" w:themeColor="text1"/>
          <w:cs/>
        </w:rPr>
        <w:t>เวอร์ชันใดเวอร์ชันหนึ่ง ก็จะทำให้สามารถเรียนรู้เวอร์ชันอื่น ๆ ได้โดยง่าย เพราะส่วนใหญ่เวอร์ชันใหม่ ๆ ก็จะการเปลี่ยนแปลงในลักษณะเพิ่มเติมเสียมากกว่าการลบออกไป มีการใช้งานอย่างแพร่หลาย จะแสดง</w:t>
      </w:r>
      <w:r>
        <w:rPr>
          <w:color w:val="000000" w:themeColor="text1"/>
          <w:cs/>
        </w:rPr>
        <w:t>ดังภาพที่ 2-15</w:t>
      </w:r>
    </w:p>
    <w:p w:rsidR="00D30790" w:rsidRDefault="00D30790" w:rsidP="00D30790">
      <w:pPr>
        <w:spacing w:line="240" w:lineRule="auto"/>
        <w:ind w:firstLine="720"/>
        <w:rPr>
          <w:color w:val="000000" w:themeColor="text1"/>
        </w:rPr>
      </w:pPr>
    </w:p>
    <w:p w:rsidR="00D30790" w:rsidRDefault="00D30790" w:rsidP="00D30790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2007D0D" wp14:editId="77CA3A0E">
            <wp:extent cx="1993900" cy="1908175"/>
            <wp:effectExtent l="0" t="0" r="6350" b="0"/>
            <wp:docPr id="76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790" w:rsidRPr="00D30790" w:rsidRDefault="00D30790" w:rsidP="00D3079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15 </w:t>
      </w:r>
      <w:r w:rsidRPr="00F61DEF">
        <w:rPr>
          <w:cs/>
        </w:rPr>
        <w:t>สัญลักษณโปรแกรม</w:t>
      </w:r>
      <w:r w:rsidRPr="00D30790">
        <w:t xml:space="preserve"> Microsoft Word</w:t>
      </w:r>
    </w:p>
    <w:p w:rsidR="00D30790" w:rsidRPr="003A7DB4" w:rsidRDefault="00D30790" w:rsidP="00D30790">
      <w:pPr>
        <w:spacing w:line="240" w:lineRule="auto"/>
        <w:ind w:firstLine="720"/>
        <w:jc w:val="center"/>
        <w:rPr>
          <w:color w:val="000000" w:themeColor="text1"/>
        </w:rPr>
      </w:pPr>
    </w:p>
    <w:p w:rsidR="00857332" w:rsidRPr="003A7DB4" w:rsidRDefault="003A7DB4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7DB4">
        <w:rPr>
          <w:rFonts w:cs="TH SarabunPSK"/>
          <w:color w:val="000000" w:themeColor="text1"/>
          <w:szCs w:val="32"/>
        </w:rPr>
        <w:lastRenderedPageBreak/>
        <w:t>Microsoft Powerpoint</w:t>
      </w:r>
    </w:p>
    <w:p w:rsidR="003A7DB4" w:rsidRDefault="003A7DB4" w:rsidP="003A7DB4">
      <w:pPr>
        <w:spacing w:line="240" w:lineRule="auto"/>
        <w:ind w:firstLine="720"/>
        <w:rPr>
          <w:color w:val="000000" w:themeColor="text1"/>
        </w:rPr>
      </w:pPr>
      <w:r w:rsidRPr="003A7DB4">
        <w:rPr>
          <w:color w:val="000000" w:themeColor="text1"/>
        </w:rPr>
        <w:t xml:space="preserve">PowerPoint  </w:t>
      </w:r>
      <w:r w:rsidRPr="003A7DB4">
        <w:rPr>
          <w:color w:val="000000" w:themeColor="text1"/>
          <w:cs/>
        </w:rPr>
        <w:t>เป็นโปรแกรมสั่งงานคอมพิวเตอร์ที่ถูกออกแบบมาให้ใช้กับงานด้าน การนำเสนอเรื่องราวต่าง ๆ (</w:t>
      </w:r>
      <w:r w:rsidRPr="003A7DB4">
        <w:rPr>
          <w:color w:val="000000" w:themeColor="text1"/>
        </w:rPr>
        <w:t xml:space="preserve">Presentation) </w:t>
      </w:r>
      <w:r w:rsidRPr="003A7DB4">
        <w:rPr>
          <w:color w:val="000000" w:themeColor="text1"/>
          <w:cs/>
        </w:rPr>
        <w:t>ในลักษณะคล้ายๆกับการฉายสไลด์ (</w:t>
      </w:r>
      <w:r w:rsidRPr="003A7DB4">
        <w:rPr>
          <w:color w:val="000000" w:themeColor="text1"/>
        </w:rPr>
        <w:t xml:space="preserve">Slide Show) </w:t>
      </w:r>
      <w:r w:rsidRPr="003A7DB4">
        <w:rPr>
          <w:color w:val="000000" w:themeColor="text1"/>
          <w:cs/>
        </w:rPr>
        <w:t xml:space="preserve">โดยเราสามารถใช้คำสั่งของ </w:t>
      </w:r>
      <w:r w:rsidRPr="003A7DB4">
        <w:rPr>
          <w:color w:val="000000" w:themeColor="text1"/>
        </w:rPr>
        <w:t xml:space="preserve">PowerPoint </w:t>
      </w:r>
      <w:r w:rsidRPr="003A7DB4">
        <w:rPr>
          <w:color w:val="000000" w:themeColor="text1"/>
          <w:cs/>
        </w:rPr>
        <w:t xml:space="preserve">สร้างแผ่นสไลด์ที่มีรูปภาพและข้อความบรรยายเรื่องราวที่ต้องการจะนำเสนอได้อย่างรวดเร็ว พร้อมทั้งกำหนดลักษณะแสงเงา และลวดลายสีพื้นให้สไลด์แต่ละแผ่นมีความสวยงามน่าสนใจยิ่งขึ้น นอกจากนี้เรายังสามารถกำหนดรูปแบบการฉายสไลด์แต่ละแผ่น อย่างต่อเนื่อง และใช้เทคนิคพิเศษในการแสดงข้อความแต่ละบรรทัด เพื่อให้ผู้ชมการฉายสไลด์ค่อย ๆ เห็นข้อความบรรยายและภาพเหล่านี้ทีละขั้น ๆ อย่างต่อเนื่องกันเป็นเรื่องราวตามระยะเวลาที่เรากำหนดไว้ จะแสดงดังภาพที่ </w:t>
      </w:r>
      <w:r>
        <w:rPr>
          <w:color w:val="000000" w:themeColor="text1"/>
        </w:rPr>
        <w:t>2-16</w:t>
      </w:r>
    </w:p>
    <w:p w:rsidR="003A7DB4" w:rsidRDefault="003A7DB4" w:rsidP="003A7DB4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4221F3A" wp14:editId="4C14BC87">
            <wp:extent cx="1810385" cy="1777365"/>
            <wp:effectExtent l="19050" t="19050" r="18415" b="13335"/>
            <wp:docPr id="78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7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7DB4" w:rsidRPr="00D30790" w:rsidRDefault="003A7DB4" w:rsidP="003A7DB4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="0000356D" w:rsidRPr="003A7DB4">
        <w:rPr>
          <w:color w:val="000000" w:themeColor="text1"/>
        </w:rPr>
        <w:t xml:space="preserve">Microsoft </w:t>
      </w:r>
      <w:r w:rsidRPr="003A7DB4">
        <w:rPr>
          <w:color w:val="000000" w:themeColor="text1"/>
        </w:rPr>
        <w:t>Powerpoint</w:t>
      </w:r>
    </w:p>
    <w:p w:rsidR="003A7DB4" w:rsidRPr="003A7DB4" w:rsidRDefault="003A7DB4" w:rsidP="003A7DB4">
      <w:pPr>
        <w:spacing w:line="240" w:lineRule="auto"/>
        <w:ind w:firstLine="720"/>
        <w:jc w:val="center"/>
        <w:rPr>
          <w:color w:val="000000" w:themeColor="text1"/>
        </w:rPr>
      </w:pPr>
    </w:p>
    <w:p w:rsidR="000E1F69" w:rsidRDefault="000E1F69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>Microsoft Excel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เป็นโปรแกรมประเภท </w:t>
      </w:r>
      <w:r w:rsidRPr="000E1F69">
        <w:rPr>
          <w:color w:val="000000" w:themeColor="text1"/>
        </w:rPr>
        <w:t xml:space="preserve">Spreadsheet </w:t>
      </w:r>
      <w:r w:rsidRPr="000E1F69">
        <w:rPr>
          <w:color w:val="000000" w:themeColor="text1"/>
          <w:cs/>
        </w:rPr>
        <w:t xml:space="preserve">หรือตารางคํานวณอิเล็กทรอนิกส์ ซึ่งออกแบบมาสำหรับบันทึกวิเคราะห์ และแสดงข้อมูลเกี่ยวกับตัวเลขได้อย่างมีประสิทธิภาพ ทั้งในรูปแบบของแผนภาพ หรือรายงาน ซึ่งโปรแกรม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>ยังมีความสามารถในการจัดรูปแบบเอกสารได้สวยงาม และง่ายดายไม่แพ้โปรแกรมอื่น ๆ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การบันทึกขอมูลลงในโปรแกรม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 xml:space="preserve">จะบันทึกลงในช่องที่เรียกว่า </w:t>
      </w:r>
      <w:r w:rsidRPr="000E1F69">
        <w:rPr>
          <w:color w:val="000000" w:themeColor="text1"/>
        </w:rPr>
        <w:t xml:space="preserve">Cell </w:t>
      </w:r>
      <w:r w:rsidRPr="000E1F69">
        <w:rPr>
          <w:color w:val="000000" w:themeColor="text1"/>
          <w:cs/>
        </w:rPr>
        <w:t xml:space="preserve">โดยแต่ละเซลล์ จะอยู่ตารางซึ่งประกอบไปด้วย </w:t>
      </w:r>
      <w:r w:rsidRPr="000E1F69">
        <w:rPr>
          <w:color w:val="000000" w:themeColor="text1"/>
        </w:rPr>
        <w:t xml:space="preserve">Row </w:t>
      </w:r>
      <w:r w:rsidRPr="000E1F69">
        <w:rPr>
          <w:color w:val="000000" w:themeColor="text1"/>
          <w:cs/>
        </w:rPr>
        <w:t xml:space="preserve">(แถว) และ </w:t>
      </w:r>
      <w:r w:rsidRPr="000E1F69">
        <w:rPr>
          <w:color w:val="000000" w:themeColor="text1"/>
        </w:rPr>
        <w:t xml:space="preserve">Column </w:t>
      </w:r>
      <w:r w:rsidRPr="000E1F69">
        <w:rPr>
          <w:color w:val="000000" w:themeColor="text1"/>
          <w:cs/>
        </w:rPr>
        <w:t xml:space="preserve">(คอลัมน์) ซึ่งตารางในแต่ละตารางเราเรียกว่า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และ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หลายๆ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รวมกันเราจะเรียกว่า </w:t>
      </w:r>
      <w:r>
        <w:rPr>
          <w:color w:val="000000" w:themeColor="text1"/>
        </w:rPr>
        <w:t xml:space="preserve">Workbook </w:t>
      </w:r>
    </w:p>
    <w:p w:rsidR="000E1F69" w:rsidRDefault="000E1F69" w:rsidP="000E1F69">
      <w:pPr>
        <w:spacing w:line="240" w:lineRule="auto"/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lastRenderedPageBreak/>
        <w:t xml:space="preserve">โปรแกรม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ช่วยให้</w:t>
      </w:r>
      <w:r w:rsidRPr="000E1F69">
        <w:rPr>
          <w:rFonts w:hint="cs"/>
          <w:color w:val="000000" w:themeColor="text1"/>
          <w:cs/>
        </w:rPr>
        <w:t>คำนวณ</w:t>
      </w:r>
      <w:r w:rsidRPr="000E1F69">
        <w:rPr>
          <w:color w:val="000000" w:themeColor="text1"/>
          <w:cs/>
        </w:rPr>
        <w:t xml:space="preserve">ตัวเลขในตารางได้ง่าย ๆ ตั้งแต่คณิตศาสตร์ขั้นพื้นฐานไปจนถึงสูตรทางการเงินที่ซับซ้อน และยังสามารถใช้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ในการจัดกลุ่มข้อมูล วิเคราะห์ข้อมูล สร้างรายงาน</w:t>
      </w:r>
      <w:r w:rsidRPr="000E1F69">
        <w:rPr>
          <w:color w:val="000000" w:themeColor="text1"/>
        </w:rPr>
        <w:t> </w:t>
      </w:r>
      <w:r w:rsidRPr="000E1F69">
        <w:rPr>
          <w:color w:val="000000" w:themeColor="text1"/>
          <w:cs/>
        </w:rPr>
        <w:t>และสร้างแผนภูมิ</w:t>
      </w:r>
      <w:r w:rsidRPr="000E1F69">
        <w:rPr>
          <w:rFonts w:hint="cs"/>
          <w:color w:val="000000" w:themeColor="text1"/>
          <w:cs/>
        </w:rPr>
        <w:t xml:space="preserve"> เป้นต้น</w:t>
      </w:r>
      <w:r w:rsidRPr="000E1F69">
        <w:rPr>
          <w:color w:val="000000" w:themeColor="text1"/>
          <w:cs/>
        </w:rPr>
        <w:t xml:space="preserve"> </w:t>
      </w:r>
      <w:r w:rsidRPr="000E1F69">
        <w:rPr>
          <w:rFonts w:hint="cs"/>
          <w:color w:val="000000" w:themeColor="text1"/>
          <w:cs/>
        </w:rPr>
        <w:t>จะแสดงดังภาพที่ 2-</w:t>
      </w:r>
      <w:r>
        <w:rPr>
          <w:color w:val="000000" w:themeColor="text1"/>
        </w:rPr>
        <w:t>17</w:t>
      </w:r>
    </w:p>
    <w:p w:rsidR="000E1F69" w:rsidRDefault="000E1F69" w:rsidP="000E1F69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2915352" wp14:editId="2C36472F">
            <wp:extent cx="1743075" cy="1743075"/>
            <wp:effectExtent l="19050" t="19050" r="28575" b="28575"/>
            <wp:docPr id="80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Pr="00D30790" w:rsidRDefault="001E28C0" w:rsidP="001E28C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7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Pr="00D924D8">
        <w:rPr>
          <w:color w:val="000000" w:themeColor="text1"/>
        </w:rPr>
        <w:t>Microsoft Excel</w:t>
      </w:r>
    </w:p>
    <w:p w:rsidR="000E1F69" w:rsidRPr="000E1F69" w:rsidRDefault="000E1F69" w:rsidP="001E28C0">
      <w:pPr>
        <w:spacing w:line="240" w:lineRule="auto"/>
        <w:ind w:firstLine="720"/>
        <w:jc w:val="center"/>
        <w:rPr>
          <w:color w:val="000000" w:themeColor="text1"/>
        </w:rPr>
      </w:pPr>
    </w:p>
    <w:p w:rsidR="000E1F69" w:rsidRPr="003A7DB4" w:rsidRDefault="000E1F69" w:rsidP="000E1F69">
      <w:pPr>
        <w:pStyle w:val="ListParagraph"/>
        <w:spacing w:line="240" w:lineRule="auto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ab/>
      </w:r>
    </w:p>
    <w:p w:rsidR="003A7DB4" w:rsidRPr="001E28C0" w:rsidRDefault="00F67F4D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E28C0">
        <w:rPr>
          <w:rFonts w:cs="TH SarabunPSK"/>
          <w:color w:val="000000" w:themeColor="text1"/>
          <w:szCs w:val="32"/>
        </w:rPr>
        <w:t>Draw.io</w:t>
      </w:r>
    </w:p>
    <w:p w:rsidR="00F67F4D" w:rsidRDefault="00F67F4D" w:rsidP="00F67F4D">
      <w:pPr>
        <w:spacing w:line="240" w:lineRule="auto"/>
        <w:ind w:firstLine="720"/>
        <w:rPr>
          <w:color w:val="000000" w:themeColor="text1"/>
        </w:rPr>
      </w:pPr>
      <w:r>
        <w:rPr>
          <w:rFonts w:hint="cs"/>
          <w:color w:val="000000" w:themeColor="text1"/>
          <w:cs/>
        </w:rPr>
        <w:t>เ</w:t>
      </w:r>
      <w:r w:rsidRPr="00F67F4D">
        <w:rPr>
          <w:color w:val="000000" w:themeColor="text1"/>
          <w:cs/>
        </w:rPr>
        <w:t xml:space="preserve">ป็นโปรแกรมออนไลน์ที่ใช้ในการสร้างแผนภาพประเภทต่าง ๆ ซึ่งภายในโปรแกรม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จะมีตัวช่วยเสริมอีกมากมายให้เลือกใช้ ซึ่งง่ายต่อการค้นหาและจัดวางรูปแบบตามความต้องการ เช่น ชนิดของลูกศร กล่องข้อความ สัญลักษณ์ที่สื่อความหมายบางประเภทของแต่ละแผนภาพ เป็นต้น ความสะดวกสบายของโปรแกรม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เป็นโปรแกรมที่ไม่ต้องติดตั้งซอฟต์แวร์บนเครื่องคอมพิวเตอร์ รวมทั้งยังสามารถออกแบบผังงานระบบต่าง ๆ ได้อย่างง่าย โดยไม่สิ้นเปลืองทรัพยากรของเครื่อง เนื่องจากโปรแกรมดังกล่าวมีการเก็บไฟล์งานที่เคยท าไว้ก่อนหน้าเสมอ จะแสดงดังภาพที่ </w:t>
      </w:r>
      <w:r>
        <w:rPr>
          <w:color w:val="000000" w:themeColor="text1"/>
        </w:rPr>
        <w:t>2-1</w:t>
      </w:r>
      <w:r>
        <w:rPr>
          <w:rFonts w:hint="cs"/>
          <w:color w:val="000000" w:themeColor="text1"/>
          <w:cs/>
        </w:rPr>
        <w:t>8</w:t>
      </w:r>
    </w:p>
    <w:p w:rsidR="00F67F4D" w:rsidRDefault="001E28C0" w:rsidP="001E28C0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9559A1C" wp14:editId="2405FB51">
            <wp:extent cx="3686810" cy="969010"/>
            <wp:effectExtent l="19050" t="19050" r="27940" b="21590"/>
            <wp:docPr id="81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6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Default="001E28C0" w:rsidP="001E28C0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18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E28C0">
        <w:rPr>
          <w:color w:val="000000" w:themeColor="text1"/>
        </w:rPr>
        <w:t>Draw.io</w:t>
      </w:r>
    </w:p>
    <w:p w:rsidR="00874C28" w:rsidRDefault="00874C28" w:rsidP="001E28C0">
      <w:pPr>
        <w:ind w:firstLine="720"/>
        <w:jc w:val="center"/>
        <w:rPr>
          <w:color w:val="000000" w:themeColor="text1"/>
        </w:rPr>
      </w:pPr>
    </w:p>
    <w:p w:rsidR="00874C28" w:rsidRPr="001E28C0" w:rsidRDefault="00874C28" w:rsidP="001E28C0">
      <w:pPr>
        <w:ind w:firstLine="720"/>
        <w:jc w:val="center"/>
      </w:pPr>
    </w:p>
    <w:p w:rsidR="003A7DB4" w:rsidRDefault="00874C28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74C28">
        <w:rPr>
          <w:rFonts w:cs="TH SarabunPSK"/>
          <w:color w:val="000000" w:themeColor="text1"/>
          <w:szCs w:val="32"/>
        </w:rPr>
        <w:lastRenderedPageBreak/>
        <w:t>HeidiSQL</w:t>
      </w:r>
    </w:p>
    <w:p w:rsidR="00874C28" w:rsidRDefault="00874C28" w:rsidP="00874C28">
      <w:pPr>
        <w:spacing w:line="240" w:lineRule="auto"/>
        <w:ind w:firstLine="720"/>
        <w:rPr>
          <w:color w:val="000000" w:themeColor="text1"/>
        </w:rPr>
      </w:pPr>
      <w:r w:rsidRPr="00874C28">
        <w:rPr>
          <w:color w:val="000000" w:themeColor="text1"/>
          <w:cs/>
        </w:rPr>
        <w:t xml:space="preserve">เป็นโปรแกรมขนาดเล็กที่ใช้ติดต่อกับ </w:t>
      </w:r>
      <w:r w:rsidRPr="00874C28">
        <w:rPr>
          <w:color w:val="000000" w:themeColor="text1"/>
        </w:rPr>
        <w:t xml:space="preserve">SQL Server </w:t>
      </w:r>
      <w:r w:rsidRPr="00874C28">
        <w:rPr>
          <w:color w:val="000000" w:themeColor="text1"/>
          <w:cs/>
        </w:rPr>
        <w:t xml:space="preserve">เพื่อบริหาร และจัดการฐานข้อมูล </w:t>
      </w:r>
      <w:r w:rsidRPr="00874C28">
        <w:rPr>
          <w:color w:val="000000" w:themeColor="text1"/>
        </w:rPr>
        <w:t xml:space="preserve">MySQL/MSSQL </w:t>
      </w:r>
      <w:r w:rsidRPr="00874C28">
        <w:rPr>
          <w:color w:val="000000" w:themeColor="text1"/>
          <w:cs/>
        </w:rPr>
        <w:t xml:space="preserve">ทั้งที่อยู่ใน </w:t>
      </w:r>
      <w:r w:rsidRPr="00874C28">
        <w:rPr>
          <w:color w:val="000000" w:themeColor="text1"/>
        </w:rPr>
        <w:t xml:space="preserve">Localhost </w:t>
      </w:r>
      <w:r w:rsidRPr="00874C28">
        <w:rPr>
          <w:color w:val="000000" w:themeColor="text1"/>
          <w:cs/>
        </w:rPr>
        <w:t xml:space="preserve">และ บน </w:t>
      </w:r>
      <w:r w:rsidRPr="00874C28">
        <w:rPr>
          <w:color w:val="000000" w:themeColor="text1"/>
        </w:rPr>
        <w:t xml:space="preserve">Web Hosting </w:t>
      </w:r>
      <w:r w:rsidRPr="00874C28">
        <w:rPr>
          <w:color w:val="000000" w:themeColor="text1"/>
          <w:cs/>
        </w:rPr>
        <w:t xml:space="preserve">สามารถ </w:t>
      </w:r>
      <w:r w:rsidRPr="00874C28">
        <w:rPr>
          <w:color w:val="000000" w:themeColor="text1"/>
        </w:rPr>
        <w:t>Create Table, Create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>View, Create Stored Procedure, Create Trigger, Create scheduled event, Run SQL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 xml:space="preserve">queries </w:t>
      </w:r>
      <w:r w:rsidRPr="00874C28">
        <w:rPr>
          <w:color w:val="000000" w:themeColor="text1"/>
          <w:cs/>
        </w:rPr>
        <w:t>และอื่นๆ อีกมากมาย ใช้งานง่าย และสะดวก</w:t>
      </w:r>
    </w:p>
    <w:p w:rsidR="00874C28" w:rsidRDefault="00874C28" w:rsidP="00874C28">
      <w:pPr>
        <w:spacing w:line="240" w:lineRule="auto"/>
        <w:ind w:firstLine="720"/>
        <w:rPr>
          <w:color w:val="000000" w:themeColor="text1"/>
        </w:rPr>
      </w:pPr>
      <w:r w:rsidRPr="00874C28">
        <w:rPr>
          <w:color w:val="000000" w:themeColor="text1"/>
        </w:rPr>
        <w:t xml:space="preserve">HeidiSQL </w:t>
      </w:r>
      <w:r w:rsidRPr="00874C28">
        <w:rPr>
          <w:color w:val="000000" w:themeColor="text1"/>
          <w:cs/>
        </w:rPr>
        <w:t xml:space="preserve">ช่วยให้สามารถจัดการฐานข้อมูล และเรียกดูเนื้อหาจากตารางที่ง่ายต่อการอินเตอร์เฟซที่ใช้ </w:t>
      </w:r>
      <w:r w:rsidRPr="00874C28">
        <w:rPr>
          <w:color w:val="000000" w:themeColor="text1"/>
        </w:rPr>
        <w:t xml:space="preserve">Windows </w:t>
      </w:r>
      <w:r w:rsidRPr="00874C28">
        <w:rPr>
          <w:color w:val="000000" w:themeColor="text1"/>
          <w:cs/>
        </w:rPr>
        <w:t>นอ</w:t>
      </w:r>
      <w:r>
        <w:rPr>
          <w:color w:val="000000" w:themeColor="text1"/>
          <w:cs/>
        </w:rPr>
        <w:t>กจากงานทั่วไป เช่นการเรียกใช้คำ</w:t>
      </w:r>
      <w:r w:rsidRPr="00874C28">
        <w:rPr>
          <w:color w:val="000000" w:themeColor="text1"/>
          <w:cs/>
        </w:rPr>
        <w:t xml:space="preserve">สั่ง </w:t>
      </w:r>
      <w:r w:rsidRPr="00874C28">
        <w:rPr>
          <w:color w:val="000000" w:themeColor="text1"/>
        </w:rPr>
        <w:t xml:space="preserve">SQL, </w:t>
      </w:r>
      <w:r>
        <w:rPr>
          <w:color w:val="000000" w:themeColor="text1"/>
          <w:cs/>
        </w:rPr>
        <w:t>การสร้างที่ลดต่ำ</w:t>
      </w:r>
      <w:r w:rsidRPr="00874C28">
        <w:rPr>
          <w:color w:val="000000" w:themeColor="text1"/>
          <w:cs/>
        </w:rPr>
        <w:t>ลง และ</w:t>
      </w:r>
      <w:r>
        <w:rPr>
          <w:color w:val="000000" w:themeColor="text1"/>
          <w:cs/>
        </w:rPr>
        <w:t>การแก้ไขตารางยังสามารถดำเนินการบำ</w:t>
      </w:r>
      <w:r w:rsidRPr="00874C28">
        <w:rPr>
          <w:color w:val="000000" w:themeColor="text1"/>
          <w:cs/>
        </w:rPr>
        <w:t>รุงรักษาต่าง ๆ รวมถึงการตรวจสอบความสมบูรณ์เพิ่มประสิทธิภาพของฐานข้อมูลการซ่อมแซม</w:t>
      </w:r>
      <w:r>
        <w:rPr>
          <w:color w:val="000000" w:themeColor="text1"/>
          <w:cs/>
        </w:rPr>
        <w:t xml:space="preserve"> และอื่น ๆ นอกจากนี้ยังสามารถนำเข้าข้อมูลจากไฟล์</w:t>
      </w:r>
      <w:r w:rsidRPr="00874C28">
        <w:rPr>
          <w:color w:val="000000" w:themeColor="text1"/>
          <w:cs/>
        </w:rPr>
        <w:t xml:space="preserve">ข้อความตารางตรงกันระหว่างสองฐานข้อมูลและการส่งออกตารางที่เลือกไปยังฐานข้อมูลอื่น ๆ หรือสคริปต์ </w:t>
      </w:r>
      <w:r w:rsidRPr="00874C28">
        <w:rPr>
          <w:color w:val="000000" w:themeColor="text1"/>
        </w:rPr>
        <w:t xml:space="preserve">SQL </w:t>
      </w:r>
      <w:r w:rsidRPr="00874C28">
        <w:rPr>
          <w:color w:val="000000" w:themeColor="text1"/>
          <w:cs/>
        </w:rPr>
        <w:t>คุณ</w:t>
      </w:r>
      <w:r>
        <w:rPr>
          <w:color w:val="000000" w:themeColor="text1"/>
          <w:cs/>
        </w:rPr>
        <w:t>สมบัติอื่น ๆ จะแสดงดังภาพที่ 2-19</w:t>
      </w:r>
    </w:p>
    <w:p w:rsidR="00874C28" w:rsidRDefault="00874C28" w:rsidP="00874C28">
      <w:pPr>
        <w:spacing w:line="240" w:lineRule="auto"/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4870F6C" wp14:editId="1C67502B">
            <wp:extent cx="1628140" cy="1628140"/>
            <wp:effectExtent l="19050" t="19050" r="10160" b="10160"/>
            <wp:docPr id="83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19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874C28">
        <w:rPr>
          <w:color w:val="000000" w:themeColor="text1"/>
        </w:rPr>
        <w:t>HeidiSQL</w:t>
      </w:r>
    </w:p>
    <w:p w:rsidR="003A7DB4" w:rsidRPr="00F26E2E" w:rsidRDefault="003A7DB4" w:rsidP="00F26E2E">
      <w:pPr>
        <w:spacing w:line="240" w:lineRule="auto"/>
        <w:rPr>
          <w:color w:val="FF0000"/>
        </w:rPr>
      </w:pPr>
    </w:p>
    <w:p w:rsidR="00342A2E" w:rsidRPr="007E1467" w:rsidRDefault="00342A2E" w:rsidP="00991A87">
      <w:pPr>
        <w:pStyle w:val="Heading1"/>
        <w:spacing w:line="240" w:lineRule="auto"/>
        <w:rPr>
          <w:cs/>
        </w:rPr>
        <w:sectPr w:rsidR="00342A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177" w:name="_Toc399842572"/>
    </w:p>
    <w:p w:rsidR="00F31E88" w:rsidRPr="007E1467" w:rsidRDefault="00A87D64" w:rsidP="00991A87">
      <w:pPr>
        <w:pStyle w:val="Heading1"/>
        <w:spacing w:line="240" w:lineRule="auto"/>
      </w:pPr>
      <w:r>
        <w:rPr>
          <w:cs/>
        </w:rPr>
        <w:lastRenderedPageBreak/>
        <w:br/>
      </w:r>
      <w:bookmarkStart w:id="178" w:name="_Toc54835782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27B425C" wp14:editId="0DAD9ADE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EF4EFFE" id="Rectangle 10" o:spid="_x0000_s1026" style="position:absolute;margin-left:404.9pt;margin-top:-53.95pt;width:36pt;height:3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177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178"/>
    </w:p>
    <w:p w:rsidR="005F0200" w:rsidRPr="005F2B18" w:rsidRDefault="00906893" w:rsidP="00906893">
      <w:pPr>
        <w:spacing w:line="240" w:lineRule="auto"/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หลังจากการศึกษาค้นคว้าหาข้อมูลที่จำเป็นต่อการปฏิบัติงานแล้วนั้น อีกหนึ่งขั้นตอนที่มีความสำคัญ คือ การนำเอาความรู้ หรือข้อมูลที่มีอยู่ มาปรับใช้กับงานของผู้ปฏิบัติงานสหกิจศึกษาเพื่อก่อให้เกิดทักษะการปรับใช้ข้อมูลที่เกิดประโยชน์ โดยนำข้อมูลที่ได้มาประยุกต์ใช้กับองค์ความรู้ที่ตัวผู้ปฏิบัติงานสหกิจศึกษาได้เรียนรู้มาจากการเรียนในห้องเรียน ไม่ว่าจะเป็นการจัดทำแผนภาพต่าง ๆหลักการวิเคราะห์ระบบ การจัดทำเอกสารต่าง ๆ ที่ใช้ในการประชุม</w:t>
      </w:r>
    </w:p>
    <w:p w:rsidR="006D0F84" w:rsidRDefault="005F2B18" w:rsidP="005F2B18">
      <w:pPr>
        <w:spacing w:line="240" w:lineRule="auto"/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สำหรับการปฏิบัติงานสหกิจศึกษานั้นพี่ที่ปรึกษาได้มอบหมายให้ผู้ปฏิบัติงานสหกิจศึกษาได้ปฏิบัติงานเปรียบเสมือนเป็นพนักงานในองค์กร ซึ่งนิสิตได้เรียนรู้การทำงานจริง ได้รับประสบการณ์การทำงานจริง โดยการวิเคราะห์ และการออกแบบนั้น ผู้ปฏิบัติงานสหกิจศึกษาได้ค้นคว้าหาข้อมูลการวิเคราะห์ระบบ ซึ่งก็ได้นำมาปรับใช้กับการทำงานโดยมีทั้ง แผนภาพความคิด แผนนภาพยูสเคส แผนภาพกิจกรรม และแผนภาพความสัมพันธ์ข้อมู</w:t>
      </w:r>
      <w:r w:rsidRPr="005F2B18">
        <w:rPr>
          <w:rFonts w:hint="cs"/>
          <w:color w:val="000000" w:themeColor="text1"/>
          <w:cs/>
        </w:rPr>
        <w:t>ล</w:t>
      </w:r>
    </w:p>
    <w:p w:rsidR="00D22776" w:rsidRPr="00436FF3" w:rsidRDefault="00D22776" w:rsidP="00D22776">
      <w:pPr>
        <w:spacing w:line="240" w:lineRule="auto"/>
        <w:ind w:firstLine="720"/>
        <w:rPr>
          <w:color w:val="000000" w:themeColor="text1"/>
          <w:cs/>
        </w:rPr>
      </w:pPr>
      <w:r w:rsidRPr="00D22776">
        <w:rPr>
          <w:color w:val="000000" w:themeColor="text1"/>
          <w:cs/>
        </w:rPr>
        <w:t>โดยในส่วนนี้จะเป็นการอธิบายเนื้อหารายละเอียดของการปฏิบัติงานสหกิจศึกษา ซึ่งผู้ปฏิบัติงานสหกิจ</w:t>
      </w:r>
      <w:r w:rsidR="00436FF3">
        <w:rPr>
          <w:color w:val="000000" w:themeColor="text1"/>
          <w:cs/>
        </w:rPr>
        <w:t>ศึกษาได้รับมอบหมายให้ทำ</w:t>
      </w:r>
      <w:r>
        <w:rPr>
          <w:color w:val="000000" w:themeColor="text1"/>
          <w:cs/>
        </w:rPr>
        <w:t>งานใน</w:t>
      </w:r>
      <w:r w:rsidR="00436FF3">
        <w:rPr>
          <w:rFonts w:hint="cs"/>
          <w:color w:val="000000" w:themeColor="text1"/>
          <w:cs/>
        </w:rPr>
        <w:t xml:space="preserve"> </w:t>
      </w:r>
      <w:r w:rsidR="00436FF3">
        <w:rPr>
          <w:cs/>
        </w:rPr>
        <w:t>ตำแหนงนักพัฒนาซอฟตแวร (</w:t>
      </w:r>
      <w:r w:rsidR="00436FF3">
        <w:t>Programmer)</w:t>
      </w:r>
      <w:r w:rsidR="00436FF3">
        <w:rPr>
          <w:rFonts w:hint="cs"/>
          <w:cs/>
        </w:rPr>
        <w:t xml:space="preserve"> โดยการทำงานส่วนใหญ่จะเป็นการพัฒนาระบบ โดยทางสถานประกอบการณ์ได้มอบหมายงานให้พัฒนาระบบเปลี่ยงแปลงกระบวนการทำงาน ซึ่งจะต้องมีขั้</w:t>
      </w:r>
      <w:bookmarkStart w:id="179" w:name="_GoBack"/>
      <w:bookmarkEnd w:id="179"/>
      <w:r w:rsidR="00436FF3">
        <w:rPr>
          <w:rFonts w:hint="cs"/>
          <w:cs/>
        </w:rPr>
        <w:t>นตอนการรับความต้องการจากผู้ใช้ และนำความต้องการที่ได้มานั้นวิเคราะห์ และออกแบบระบบตามความต้องการ โดยการวิเคราะห์ และการออกแบบนั้นผู้ปฎิบัติสหกิจศึกษาได้นำความรู้ในห้องเรียนมาประยุกต์เพื่อวิเคราะห์และออกแบบระบบในรูปแบบแผนภาพต่างๆ เพื่อให้เข้าใจรายละเอียดการทำงานของระบบที่ได้รับมอบหมายได้อย่างครอบคลุม โดยการทำงานของผู้ปฎิบัติสหกิจจะอ้างอิงการทำงานตามวัฎจักรการพัฒนาระบบ</w:t>
      </w:r>
      <w:r w:rsidR="00436FF3">
        <w:t xml:space="preserve"> (Systems Development Lift Cycle :SDLC) </w:t>
      </w:r>
      <w:r w:rsidR="00784EE2" w:rsidRPr="00784EE2">
        <w:rPr>
          <w:cs/>
        </w:rPr>
        <w:t>ซึ่งรายละเอียดการวิเคราะห์ และการออกแบบมีดังต่อไปน</w:t>
      </w:r>
      <w:r w:rsidR="00784EE2">
        <w:rPr>
          <w:rFonts w:hint="cs"/>
          <w:cs/>
        </w:rPr>
        <w:t>ี้</w:t>
      </w:r>
    </w:p>
    <w:p w:rsidR="001C2674" w:rsidRPr="007E1467" w:rsidRDefault="00857332" w:rsidP="00991A87">
      <w:pPr>
        <w:pStyle w:val="Heading2"/>
      </w:pPr>
      <w:bookmarkStart w:id="180" w:name="_Toc420265885"/>
      <w:bookmarkStart w:id="181" w:name="_Toc399842573"/>
      <w:bookmarkStart w:id="182" w:name="_Toc54835783"/>
      <w:r w:rsidRPr="007E1467">
        <w:rPr>
          <w:cs/>
        </w:rPr>
        <w:t>วิเคราะห์และออกแบบการทำงานของระบบสารสนเทศ</w:t>
      </w:r>
      <w:bookmarkEnd w:id="180"/>
      <w:del w:id="183" w:author="Pahommie" w:date="2014-11-05T20:27:00Z">
        <w:r w:rsidR="001C2674" w:rsidRPr="007E1467" w:rsidDel="005D0CD9">
          <w:rPr>
            <w:cs/>
          </w:rPr>
          <w:delText xml:space="preserve"> [ระบบที่ </w:delText>
        </w:r>
        <w:r w:rsidR="001C2674" w:rsidRPr="007E1467" w:rsidDel="005D0CD9">
          <w:delText>1</w:delText>
        </w:r>
        <w:r w:rsidR="001C2674" w:rsidRPr="007E1467" w:rsidDel="005D0CD9">
          <w:rPr>
            <w:cs/>
          </w:rPr>
          <w:delText>]</w:delText>
        </w:r>
      </w:del>
      <w:bookmarkEnd w:id="181"/>
      <w:bookmarkEnd w:id="182"/>
    </w:p>
    <w:p w:rsidR="001C2674" w:rsidRPr="007E1467" w:rsidRDefault="001C2674" w:rsidP="00FA418B">
      <w:pPr>
        <w:spacing w:line="240" w:lineRule="auto"/>
        <w:ind w:firstLine="720"/>
        <w:rPr>
          <w:ins w:id="184" w:author="Pahommie" w:date="2014-11-05T20:29:00Z"/>
          <w:color w:val="FF0000"/>
        </w:rPr>
      </w:pPr>
      <w:del w:id="185" w:author="Pahommie" w:date="2014-11-05T20:28:00Z">
        <w:r w:rsidRPr="007E1467" w:rsidDel="005D0CD9">
          <w:rPr>
            <w:cs/>
          </w:rPr>
          <w:delText>การวิเคราะห์ระบบสารสนเทศตามที่ได้รับมอบหมาย ซึ่งในส่วนนี้นิสิตกรณีที่นิสิตทำมากกว่าหนึ่งระบบ ให้เขียนหัวข้อนี้แยกข้อ กรณีที่ทำเพียงบางส่วนให้เขียนบรรยายความระบบสารสนเทศโดยภาพรวม แต่ให้สรุปงานเฉพาะส่วนที่ทำ</w:delText>
        </w:r>
      </w:del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</w:t>
      </w:r>
      <w:r w:rsidR="004348C7"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857332" w:rsidRPr="007E1467">
        <w:rPr>
          <w:cs/>
        </w:rPr>
        <w:t>ดังแผนภาพต่อไปนี้</w:t>
      </w:r>
    </w:p>
    <w:p w:rsidR="00554D8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D43464" w:rsidRP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FA418B">
        <w:rPr>
          <w:rFonts w:cs="TH SarabunPSK"/>
          <w:szCs w:val="32"/>
          <w:cs/>
        </w:rPr>
        <w:t>รายละเอียดแผนภาพคลาส (</w:t>
      </w:r>
      <w:r w:rsidRPr="00FA418B">
        <w:rPr>
          <w:rFonts w:cs="TH SarabunPSK"/>
          <w:szCs w:val="32"/>
        </w:rPr>
        <w:t>Class Diagram</w:t>
      </w:r>
      <w:r w:rsidRPr="00FA418B">
        <w:rPr>
          <w:rFonts w:cs="TH SarabunPSK"/>
          <w:szCs w:val="32"/>
          <w:cs/>
        </w:rPr>
        <w:t>)</w:t>
      </w:r>
    </w:p>
    <w:p w:rsidR="000633CE" w:rsidRPr="007E1467" w:rsidRDefault="000633CE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ins w:id="186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ins w:id="187" w:author="Pahommie" w:date="2014-11-05T21:09:00Z"/>
        </w:rPr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pPr>
        <w:spacing w:line="240" w:lineRule="auto"/>
      </w:pPr>
      <w:bookmarkStart w:id="188" w:name="_Toc409752786"/>
      <w:bookmarkStart w:id="189" w:name="_Toc409753198"/>
      <w:bookmarkStart w:id="190" w:name="_Toc416273392"/>
      <w:bookmarkStart w:id="191" w:name="_Toc420265887"/>
      <w:bookmarkStart w:id="192" w:name="_Toc420387330"/>
      <w:bookmarkStart w:id="193" w:name="_Toc420485926"/>
      <w:bookmarkStart w:id="194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 w:rsidP="00FA418B">
      <w:pPr>
        <w:pStyle w:val="Heading3"/>
      </w:pPr>
      <w:bookmarkStart w:id="195" w:name="_Toc420734892"/>
      <w:bookmarkStart w:id="196" w:name="_Toc420739385"/>
      <w:bookmarkStart w:id="197" w:name="_Toc453667493"/>
      <w:bookmarkStart w:id="198" w:name="_Toc453683052"/>
      <w:bookmarkStart w:id="199" w:name="_Toc453683464"/>
      <w:bookmarkStart w:id="200" w:name="_Toc453683724"/>
      <w:bookmarkStart w:id="201" w:name="_Toc487543112"/>
      <w:bookmarkStart w:id="202" w:name="_Toc54835784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:rsidR="004348C7" w:rsidRPr="007E1467" w:rsidRDefault="00880CD4" w:rsidP="00991A87">
      <w:pPr>
        <w:spacing w:line="240" w:lineRule="auto"/>
        <w:ind w:firstLine="720"/>
        <w:rPr>
          <w:color w:val="FFFFFF" w:themeColor="background1"/>
        </w:rPr>
      </w:pPr>
      <w:bookmarkStart w:id="203" w:name="_Toc420387331"/>
      <w:r w:rsidRPr="007E1467">
        <w:rPr>
          <w:noProof/>
          <w:color w:val="FF0000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581AE926" wp14:editId="1B6F40FB">
                <wp:simplePos x="0" y="0"/>
                <wp:positionH relativeFrom="column">
                  <wp:posOffset>3924300</wp:posOffset>
                </wp:positionH>
                <wp:positionV relativeFrom="paragraph">
                  <wp:posOffset>3542665</wp:posOffset>
                </wp:positionV>
                <wp:extent cx="2360930" cy="534035"/>
                <wp:effectExtent l="0" t="0" r="318" b="0"/>
                <wp:wrapTopAndBottom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857332">
                            <w:r>
                              <w:rPr>
                                <w:rFonts w:hint="cs"/>
                                <w:cs/>
                              </w:rPr>
                              <w:t xml:space="preserve">ภาพที่ 3-1 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ยูสเคส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9pt;margin-top:278.95pt;width:185.9pt;height:42.05pt;rotation:-90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" filled="f" stroked="f">
                <v:textbox>
                  <w:txbxContent>
                    <w:p w:rsidR="00436FF3" w:rsidRDefault="00436FF3" w:rsidP="00857332">
                      <w:r>
                        <w:rPr>
                          <w:rFonts w:hint="cs"/>
                          <w:cs/>
                        </w:rPr>
                        <w:t xml:space="preserve">ภาพที่ 3-1 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ยูสเคส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788288" behindDoc="0" locked="0" layoutInCell="1" allowOverlap="1" wp14:anchorId="161C9F6C" wp14:editId="631CBB96">
            <wp:simplePos x="0" y="0"/>
            <wp:positionH relativeFrom="column">
              <wp:posOffset>-690880</wp:posOffset>
            </wp:positionH>
            <wp:positionV relativeFrom="paragraph">
              <wp:posOffset>2161540</wp:posOffset>
            </wp:positionV>
            <wp:extent cx="6515735" cy="4237355"/>
            <wp:effectExtent l="15240" t="22860" r="14605" b="146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_manageProjec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15735" cy="423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03"/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50CA" w:rsidRPr="007E1467" w:rsidRDefault="0099161B" w:rsidP="00991A87">
      <w:pPr>
        <w:pStyle w:val="a0"/>
        <w:rPr>
          <w:color w:val="FFFFFF" w:themeColor="background1"/>
          <w:cs/>
        </w:rPr>
      </w:pPr>
      <w:bookmarkStart w:id="204" w:name="_Toc424818805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1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6B6750" w:rsidRPr="007E1467">
        <w:rPr>
          <w:noProof/>
          <w:color w:val="FFFFFF" w:themeColor="background1"/>
          <w:cs/>
        </w:rPr>
        <w:t>แผนภาพยูสเคส</w:t>
      </w:r>
      <w:bookmarkStart w:id="205" w:name="_Toc409752790"/>
      <w:bookmarkStart w:id="206" w:name="_Toc409753202"/>
      <w:bookmarkStart w:id="207" w:name="_Toc416273396"/>
      <w:bookmarkStart w:id="208" w:name="_Toc420265891"/>
      <w:bookmarkStart w:id="209" w:name="_Toc420387332"/>
      <w:bookmarkStart w:id="210" w:name="_Toc420485927"/>
      <w:bookmarkEnd w:id="204"/>
    </w:p>
    <w:p w:rsidR="005F15F8" w:rsidRPr="007E1467" w:rsidRDefault="005F15F8" w:rsidP="00991A87">
      <w:pPr>
        <w:pStyle w:val="Heading3"/>
        <w:rPr>
          <w:cs/>
        </w:rPr>
      </w:pPr>
      <w:bookmarkStart w:id="211" w:name="_Toc420525084"/>
      <w:bookmarkStart w:id="212" w:name="_Toc420734893"/>
      <w:bookmarkStart w:id="213" w:name="_Toc420739386"/>
      <w:bookmarkStart w:id="214" w:name="_Toc453667494"/>
      <w:bookmarkStart w:id="215" w:name="_Toc453683053"/>
      <w:bookmarkStart w:id="216" w:name="_Toc453683465"/>
      <w:bookmarkStart w:id="217" w:name="_Toc453683725"/>
      <w:bookmarkStart w:id="218" w:name="_Toc487543113"/>
      <w:bookmarkStart w:id="219" w:name="_Toc54835785"/>
      <w:r w:rsidRPr="007E1467">
        <w:rPr>
          <w:cs/>
        </w:rPr>
        <w:lastRenderedPageBreak/>
        <w:t>คำอธิบายแผนภาพยูสเคส</w:t>
      </w:r>
      <w:r w:rsidR="00E85EB6" w:rsidRPr="007E1467">
        <w:rPr>
          <w:cs/>
        </w:rPr>
        <w:t xml:space="preserve"> (</w:t>
      </w:r>
      <w:r w:rsidR="00E85EB6" w:rsidRPr="007E1467">
        <w:t>Use Case Description</w:t>
      </w:r>
      <w:r w:rsidR="00E85EB6" w:rsidRPr="007E1467">
        <w:rPr>
          <w:cs/>
        </w:rPr>
        <w:t>)</w:t>
      </w:r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</w:p>
    <w:p w:rsidR="002C5C53" w:rsidRPr="007E1467" w:rsidRDefault="002C5C53" w:rsidP="00991A87">
      <w:pPr>
        <w:spacing w:before="0" w:after="0" w:line="240" w:lineRule="auto"/>
        <w:ind w:firstLine="720"/>
      </w:pPr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20" w:name="_Toc420526500"/>
      <w:bookmarkStart w:id="221" w:name="_Toc420530172"/>
      <w:bookmarkStart w:id="222" w:name="_Toc420530191"/>
      <w:bookmarkStart w:id="223" w:name="_Toc420530467"/>
      <w:bookmarkStart w:id="224" w:name="_Toc420530486"/>
      <w:bookmarkStart w:id="225" w:name="_Toc420530505"/>
      <w:bookmarkStart w:id="226" w:name="_Toc420530524"/>
      <w:bookmarkStart w:id="227" w:name="_Toc420542599"/>
      <w:bookmarkStart w:id="228" w:name="_Toc420543130"/>
      <w:bookmarkStart w:id="229" w:name="_Toc420543192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B569B" w:rsidRPr="007E1467" w:rsidRDefault="008B569B" w:rsidP="00991A87">
      <w:pPr>
        <w:pStyle w:val="a1"/>
      </w:pPr>
      <w:bookmarkStart w:id="230" w:name="_Toc424818443"/>
      <w:bookmarkStart w:id="231" w:name="_Toc487546666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r w:rsidR="0099161B" w:rsidRPr="007E1467">
        <w:rPr>
          <w:cs/>
        </w:rPr>
        <w:t xml:space="preserve"> </w:t>
      </w:r>
      <w:r w:rsidR="0099161B" w:rsidRPr="007E1467">
        <w:t>UC01</w:t>
      </w:r>
      <w:bookmarkEnd w:id="230"/>
      <w:bookmarkEnd w:id="231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ชื่อยูสเคส : </w:t>
            </w:r>
            <w:r w:rsidR="00F8636F" w:rsidRPr="007E1467">
              <w:rPr>
                <w:cs/>
                <w:lang w:val="th-TH"/>
              </w:rPr>
              <w:t>ตั้งค่าสิทธิ์จัดการโครงการ</w:t>
            </w:r>
          </w:p>
        </w:tc>
        <w:tc>
          <w:tcPr>
            <w:tcW w:w="1647" w:type="pct"/>
          </w:tcPr>
          <w:p w:rsidR="006A5073" w:rsidRPr="007E1467" w:rsidRDefault="006A5073" w:rsidP="00991A87">
            <w:r w:rsidRPr="007E1467">
              <w:rPr>
                <w:cs/>
              </w:rPr>
              <w:t xml:space="preserve">รหัส </w:t>
            </w:r>
            <w:r w:rsidRPr="007E1467">
              <w:t>UC01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ระดับความสำคัญ : สูง (ต่ำ/กลาง/สูง)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F8636F" w:rsidRPr="007E1467">
              <w:rPr>
                <w:cs/>
              </w:rPr>
              <w:t>ผู้ดูแลระบบวิทยาลัย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8636F" w:rsidRPr="007E1467">
              <w:rPr>
                <w:cs/>
              </w:rPr>
              <w:t xml:space="preserve">เจ้าหน้าที่โครงการสถาบัน </w:t>
            </w:r>
            <w:r w:rsidR="00F12917" w:rsidRPr="007E1467">
              <w:rPr>
                <w:cs/>
              </w:rPr>
              <w:t>และ</w:t>
            </w:r>
            <w:r w:rsidR="00F8636F" w:rsidRPr="007E1467">
              <w:rPr>
                <w:cs/>
              </w:rPr>
              <w:t>เจ้าหน้าที่โครงการวิทยาลัย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F22B07" w:rsidRPr="007E1467">
              <w:t>xxxxxxxxxxxxxxxxxxxxxxxxxxxxxxxxx</w:t>
            </w:r>
            <w:r w:rsidR="007F3AA6">
              <w:rPr>
                <w:rFonts w:hint="cs"/>
                <w:cs/>
              </w:rPr>
              <w:t xml:space="preserve"> (3บรรทัดขึ้นไป)</w:t>
            </w:r>
          </w:p>
        </w:tc>
      </w:tr>
      <w:tr w:rsidR="007F3AA6" w:rsidRPr="007E1467" w:rsidTr="00024A88">
        <w:tc>
          <w:tcPr>
            <w:tcW w:w="5000" w:type="pct"/>
            <w:gridSpan w:val="3"/>
          </w:tcPr>
          <w:p w:rsidR="007F3AA6" w:rsidRPr="007E1467" w:rsidRDefault="007F3AA6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r w:rsidRPr="007E1467">
              <w:rPr>
                <w:cs/>
              </w:rPr>
              <w:t>ความสัมพันธ์ :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991A87">
            <w:pPr>
              <w:ind w:left="720"/>
            </w:pPr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991A87">
            <w:r w:rsidRPr="007E1467">
              <w:rPr>
                <w:cs/>
              </w:rPr>
              <w:t>ต้องมีสิทธิ์การเข้าถึงเมนูดังกล่าว (ผู้ดูแลระบบ</w:t>
            </w:r>
            <w:r w:rsidR="00062041" w:rsidRPr="007E1467">
              <w:rPr>
                <w:cs/>
              </w:rPr>
              <w:t>ฯ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C71CBC" w:rsidP="00991A87">
            <w:pPr>
              <w:rPr>
                <w:cs/>
              </w:rPr>
            </w:pPr>
            <w:r w:rsidRPr="007E1467">
              <w:rPr>
                <w:cs/>
              </w:rPr>
              <w:t>ตั้งค่าสิทธิ์การเข้าถึงเมนูที่เกี่ยวข้องกับการจัดการโครงการ</w:t>
            </w:r>
          </w:p>
        </w:tc>
      </w:tr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991A8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024A8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</w:p>
        </w:tc>
        <w:tc>
          <w:tcPr>
            <w:tcW w:w="1647" w:type="pct"/>
          </w:tcPr>
          <w:p w:rsidR="006A5073" w:rsidRPr="007E1467" w:rsidRDefault="00C71CBC" w:rsidP="007C6AF4">
            <w:pPr>
              <w:pStyle w:val="ListParagraph"/>
              <w:numPr>
                <w:ilvl w:val="0"/>
                <w:numId w:val="7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ผู้ดูและระบบ  คลิกเมนูตั้งค่าโครงการ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spacing w:before="0"/>
              <w:jc w:val="left"/>
            </w:pPr>
          </w:p>
        </w:tc>
      </w:tr>
    </w:tbl>
    <w:p w:rsidR="00330FC9" w:rsidRDefault="00330FC9" w:rsidP="00991A87">
      <w:pPr>
        <w:pStyle w:val="a1"/>
      </w:pPr>
      <w:bookmarkStart w:id="232" w:name="_Toc420526501"/>
      <w:bookmarkStart w:id="233" w:name="_Toc420530173"/>
      <w:bookmarkStart w:id="234" w:name="_Toc420530192"/>
      <w:bookmarkStart w:id="235" w:name="_Toc420530468"/>
      <w:bookmarkStart w:id="236" w:name="_Toc420530487"/>
      <w:bookmarkStart w:id="237" w:name="_Toc420530506"/>
      <w:bookmarkStart w:id="238" w:name="_Toc420530525"/>
      <w:bookmarkStart w:id="239" w:name="_Toc420542600"/>
      <w:bookmarkStart w:id="240" w:name="_Toc420543131"/>
      <w:bookmarkStart w:id="241" w:name="_Toc420543193"/>
      <w:bookmarkStart w:id="242" w:name="_Toc424818444"/>
      <w:bookmarkStart w:id="243" w:name="_Toc487546667"/>
    </w:p>
    <w:p w:rsidR="00024A88" w:rsidRPr="007E1467" w:rsidRDefault="00024A88" w:rsidP="00991A87">
      <w:pPr>
        <w:pStyle w:val="a1"/>
      </w:pPr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r w:rsidR="0099161B" w:rsidRPr="007E1467">
        <w:t xml:space="preserve"> UC01</w:t>
      </w:r>
      <w:r w:rsidR="00F22B07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tbl>
      <w:tblPr>
        <w:tblStyle w:val="TableGrid"/>
        <w:tblW w:w="4937" w:type="pct"/>
        <w:tblLayout w:type="fixed"/>
        <w:tblLook w:val="04A0" w:firstRow="1" w:lastRow="0" w:firstColumn="1" w:lastColumn="0" w:noHBand="0" w:noVBand="1"/>
      </w:tblPr>
      <w:tblGrid>
        <w:gridCol w:w="2289"/>
        <w:gridCol w:w="2824"/>
        <w:gridCol w:w="3302"/>
      </w:tblGrid>
      <w:tr w:rsidR="007F3AA6" w:rsidRPr="007E1467" w:rsidTr="007F3AA6">
        <w:trPr>
          <w:trHeight w:val="605"/>
        </w:trPr>
        <w:tc>
          <w:tcPr>
            <w:tcW w:w="1360" w:type="pct"/>
          </w:tcPr>
          <w:p w:rsidR="007F3AA6" w:rsidRPr="007E1467" w:rsidRDefault="007F3AA6" w:rsidP="007F3AA6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78" w:type="pct"/>
            <w:tcBorders>
              <w:bottom w:val="single" w:sz="4" w:space="0" w:color="auto"/>
            </w:tcBorders>
          </w:tcPr>
          <w:p w:rsidR="007F3AA6" w:rsidRPr="00A60A6F" w:rsidRDefault="007F3AA6" w:rsidP="007F3AA6">
            <w:pPr>
              <w:jc w:val="center"/>
              <w:rPr>
                <w:cs/>
              </w:rPr>
            </w:pPr>
            <w:r w:rsidRPr="00A60A6F">
              <w:rPr>
                <w:cs/>
              </w:rPr>
              <w:t>ผู้ใช้งาน</w:t>
            </w:r>
          </w:p>
        </w:tc>
        <w:tc>
          <w:tcPr>
            <w:tcW w:w="1962" w:type="pct"/>
            <w:tcBorders>
              <w:bottom w:val="single" w:sz="4" w:space="0" w:color="auto"/>
            </w:tcBorders>
          </w:tcPr>
          <w:p w:rsidR="007F3AA6" w:rsidRDefault="007F3AA6" w:rsidP="007F3AA6">
            <w:pPr>
              <w:jc w:val="center"/>
            </w:pPr>
            <w:r w:rsidRPr="00A60A6F">
              <w:rPr>
                <w:cs/>
              </w:rPr>
              <w:t>ระบบ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 w:val="restart"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ind w:left="432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 xml:space="preserve">ระบบแสดงหน้าจอเมนูตั้งค่าโครงการ 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/>
          </w:tcPr>
          <w:p w:rsidR="00BF004E" w:rsidRPr="007E1467" w:rsidRDefault="00BF004E" w:rsidP="00991A87"/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คลิกเมนูตั้งค่าแบบฟอร์มโครงการ</w:t>
            </w: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32"/>
              <w:jc w:val="left"/>
              <w:rPr>
                <w:rFonts w:cs="TH SarabunPSK"/>
                <w:szCs w:val="32"/>
                <w:cs/>
              </w:rPr>
            </w:pPr>
          </w:p>
        </w:tc>
      </w:tr>
      <w:tr w:rsidR="00BF004E" w:rsidRPr="007E1467" w:rsidTr="007F3AA6">
        <w:trPr>
          <w:trHeight w:val="742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before="0" w:line="240" w:lineRule="auto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บันทึกการตั้งค่าอัตโนมัติ เมื่อคลิกเปิด/ปิดสิทธิ์</w:t>
            </w:r>
          </w:p>
        </w:tc>
      </w:tr>
      <w:tr w:rsidR="00BF004E" w:rsidRPr="007E1467" w:rsidTr="007F3AA6">
        <w:trPr>
          <w:trHeight w:val="2994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9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คลิกเปิด/ปิด สิทธิ์ของผู้ใช้ตามการเข้าถึงเมนูที่เกี่ยวข้องที่ปรากฎ โดยปุ่ม</w:t>
            </w:r>
          </w:p>
          <w:p w:rsidR="00BF004E" w:rsidRPr="007E1467" w:rsidRDefault="00BF004E" w:rsidP="00991A87">
            <w:pPr>
              <w:ind w:left="400"/>
              <w:rPr>
                <w:cs/>
              </w:rPr>
            </w:pPr>
            <w:r w:rsidRPr="007E1467">
              <w:rPr>
                <w:noProof/>
              </w:rPr>
              <w:drawing>
                <wp:inline distT="0" distB="0" distL="0" distR="0" wp14:anchorId="60556306" wp14:editId="46C4CED9">
                  <wp:extent cx="570506" cy="188145"/>
                  <wp:effectExtent l="0" t="0" r="127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nButton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77" cy="20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 : การเปิดสิทธิ์</w:t>
            </w:r>
          </w:p>
          <w:p w:rsidR="00BF004E" w:rsidRPr="007E1467" w:rsidRDefault="00BF004E" w:rsidP="00991A87">
            <w:pPr>
              <w:ind w:left="400"/>
            </w:pPr>
            <w:r w:rsidRPr="007E1467">
              <w:rPr>
                <w:noProof/>
              </w:rPr>
              <w:drawing>
                <wp:inline distT="0" distB="0" distL="0" distR="0" wp14:anchorId="0740235E" wp14:editId="42997A08">
                  <wp:extent cx="625586" cy="206237"/>
                  <wp:effectExtent l="0" t="0" r="317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ffButton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03" cy="20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:การปิดสิทธิ์</w:t>
            </w:r>
          </w:p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</w:tcBorders>
          </w:tcPr>
          <w:p w:rsidR="00BF004E" w:rsidRPr="007E1467" w:rsidRDefault="00BF004E" w:rsidP="00991A87">
            <w:pPr>
              <w:jc w:val="both"/>
              <w:rPr>
                <w:cs/>
              </w:rPr>
            </w:pPr>
          </w:p>
        </w:tc>
      </w:tr>
      <w:tr w:rsidR="006A5073" w:rsidRPr="007E1467" w:rsidTr="00646BD2">
        <w:trPr>
          <w:trHeight w:val="605"/>
        </w:trPr>
        <w:tc>
          <w:tcPr>
            <w:tcW w:w="1360" w:type="pct"/>
          </w:tcPr>
          <w:p w:rsidR="006A5073" w:rsidRPr="007E1467" w:rsidRDefault="006A5073" w:rsidP="00991A87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640" w:type="pct"/>
            <w:gridSpan w:val="2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F5D1E" w:rsidRPr="007E1467" w:rsidRDefault="002F5D1E" w:rsidP="00991A87">
      <w:pPr>
        <w:spacing w:line="240" w:lineRule="auto"/>
        <w:rPr>
          <w:cs/>
        </w:rPr>
        <w:sectPr w:rsidR="002F5D1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Heading3"/>
        <w:rPr>
          <w:ins w:id="244" w:author="Pahommie" w:date="2014-11-11T10:38:00Z"/>
        </w:rPr>
      </w:pPr>
      <w:bookmarkStart w:id="245" w:name="_Toc420525085"/>
      <w:bookmarkStart w:id="246" w:name="_Toc420734894"/>
      <w:bookmarkStart w:id="247" w:name="_Toc420739387"/>
      <w:bookmarkStart w:id="248" w:name="_Toc453667495"/>
      <w:bookmarkStart w:id="249" w:name="_Toc453683054"/>
      <w:bookmarkStart w:id="250" w:name="_Toc453683466"/>
      <w:bookmarkStart w:id="251" w:name="_Toc453683726"/>
      <w:bookmarkStart w:id="252" w:name="_Toc487543114"/>
      <w:bookmarkStart w:id="253" w:name="_Toc54835786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05"/>
      <w:bookmarkEnd w:id="206"/>
      <w:bookmarkEnd w:id="207"/>
      <w:bookmarkEnd w:id="208"/>
      <w:bookmarkEnd w:id="209"/>
      <w:bookmarkEnd w:id="210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ins w:id="254" w:author="Pahommie" w:date="2014-11-11T10:35:00Z">
        <w:r w:rsidR="00A27409" w:rsidRPr="007E1467">
          <w:rPr>
            <w:cs/>
          </w:rPr>
          <w:t xml:space="preserve"> </w:t>
        </w:r>
      </w:ins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61424" w:rsidRPr="007E1467" w:rsidRDefault="002D3B7D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14EB572E" wp14:editId="237C441F">
            <wp:extent cx="5457190" cy="5551170"/>
            <wp:effectExtent l="19050" t="1905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_config_manageProject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55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55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55"/>
    </w:p>
    <w:p w:rsidR="00961424" w:rsidRPr="007E1467" w:rsidRDefault="00390AA4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714E2CE1" wp14:editId="5F1CA8DA">
            <wp:extent cx="5455493" cy="6572747"/>
            <wp:effectExtent l="19050" t="19050" r="1206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manageProject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81" cy="658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56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56"/>
    </w:p>
    <w:p w:rsidR="00554D84" w:rsidRPr="007E1467" w:rsidRDefault="00467923" w:rsidP="00991A87">
      <w:pPr>
        <w:pStyle w:val="Heading3"/>
      </w:pPr>
      <w:bookmarkStart w:id="257" w:name="_Toc409752791"/>
      <w:bookmarkStart w:id="258" w:name="_Toc409753203"/>
      <w:bookmarkStart w:id="259" w:name="_Toc416273397"/>
      <w:bookmarkStart w:id="260" w:name="_Toc420265892"/>
      <w:bookmarkStart w:id="261" w:name="_Toc420387333"/>
      <w:bookmarkStart w:id="262" w:name="_Toc420485928"/>
      <w:bookmarkStart w:id="263" w:name="_Toc420525086"/>
      <w:bookmarkStart w:id="264" w:name="_Toc420734895"/>
      <w:bookmarkStart w:id="265" w:name="_Toc420739388"/>
      <w:bookmarkStart w:id="266" w:name="_Toc453667496"/>
      <w:bookmarkStart w:id="267" w:name="_Toc453683055"/>
      <w:bookmarkStart w:id="268" w:name="_Toc453683467"/>
      <w:bookmarkStart w:id="269" w:name="_Toc453683727"/>
      <w:bookmarkStart w:id="270" w:name="_Toc487543115"/>
      <w:bookmarkStart w:id="271" w:name="_Toc54835787"/>
      <w:r w:rsidRPr="007E1467">
        <w:rPr>
          <w:cs/>
        </w:rPr>
        <w:t>แผนภาพคลาส (</w:t>
      </w:r>
      <w:r w:rsidRPr="007E1467">
        <w:t>Class Diagram</w:t>
      </w:r>
      <w:r w:rsidRPr="007E1467">
        <w:rPr>
          <w:cs/>
        </w:rPr>
        <w:t>)</w:t>
      </w:r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72" w:name="_Toc420485929"/>
      <w:bookmarkStart w:id="273" w:name="_Toc420525087"/>
      <w:bookmarkStart w:id="274" w:name="_Toc420734896"/>
      <w:bookmarkStart w:id="275" w:name="_Toc420739389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16F3" w:rsidRPr="007E1467" w:rsidRDefault="006D16F3" w:rsidP="00991A87">
      <w:pPr>
        <w:pStyle w:val="Heading3"/>
      </w:pPr>
      <w:bookmarkStart w:id="276" w:name="_Toc453667497"/>
      <w:bookmarkStart w:id="277" w:name="_Toc453683056"/>
      <w:bookmarkStart w:id="278" w:name="_Toc453683468"/>
      <w:bookmarkStart w:id="279" w:name="_Toc453683728"/>
      <w:bookmarkStart w:id="280" w:name="_Toc487543116"/>
      <w:bookmarkStart w:id="281" w:name="_Toc54835788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82" w:name="_Toc409752792"/>
      <w:bookmarkStart w:id="283" w:name="_Toc409753204"/>
      <w:bookmarkStart w:id="284" w:name="_Toc416273398"/>
      <w:bookmarkStart w:id="285" w:name="_Toc420265893"/>
      <w:bookmarkStart w:id="286" w:name="_Toc420387334"/>
      <w:bookmarkStart w:id="287" w:name="_Toc420485930"/>
      <w:bookmarkStart w:id="288" w:name="_Toc420525088"/>
      <w:bookmarkStart w:id="289" w:name="_Toc420734897"/>
      <w:bookmarkStart w:id="290" w:name="_Toc420739390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61A" w:rsidRPr="007E1467" w:rsidRDefault="00467923" w:rsidP="00991A87">
      <w:pPr>
        <w:pStyle w:val="Heading3"/>
      </w:pPr>
      <w:bookmarkStart w:id="291" w:name="_Toc453667498"/>
      <w:bookmarkStart w:id="292" w:name="_Toc453683057"/>
      <w:bookmarkStart w:id="293" w:name="_Toc453683469"/>
      <w:bookmarkStart w:id="294" w:name="_Toc453683729"/>
      <w:bookmarkStart w:id="295" w:name="_Toc487543117"/>
      <w:bookmarkStart w:id="296" w:name="_Toc54835789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</w:p>
    <w:p w:rsidR="008A66EC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0630E4" w:rsidP="00991A87">
      <w:pPr>
        <w:spacing w:line="240" w:lineRule="auto"/>
        <w:jc w:val="center"/>
        <w:rPr>
          <w:noProof/>
        </w:rPr>
      </w:pPr>
      <w:r w:rsidRPr="007E1467">
        <w:rPr>
          <w:noProof/>
        </w:rPr>
        <w:lastRenderedPageBreak/>
        <w:drawing>
          <wp:inline distT="0" distB="0" distL="0" distR="0" wp14:anchorId="69868970" wp14:editId="69536A26">
            <wp:extent cx="5457190" cy="7787201"/>
            <wp:effectExtent l="19050" t="19050" r="10160" b="234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lassDiagram_create_project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78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1330" w:rsidRPr="007E1467" w:rsidRDefault="00A33286" w:rsidP="00991A87">
      <w:pPr>
        <w:pStyle w:val="a0"/>
        <w:rPr>
          <w:noProof/>
          <w:cs/>
        </w:rPr>
        <w:sectPr w:rsidR="005B1330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97" w:name="_Toc424818808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noProof/>
          <w:cs/>
        </w:rPr>
        <w:t>แผนภาพคลาส</w:t>
      </w:r>
      <w:bookmarkEnd w:id="297"/>
      <w:r w:rsidR="00961424" w:rsidRPr="007E1467">
        <w:rPr>
          <w:noProof/>
          <w:cs/>
        </w:rPr>
        <w:t xml:space="preserve"> </w:t>
      </w: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01C1330" wp14:editId="1018FB0C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7" style="position:absolute;left:0;text-align:left;margin-left:429.45pt;margin-top:-66.85pt;width:51.9pt;height:40.2pt;rotation:-90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963B056" wp14:editId="707096D3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90.4pt;margin-top:252.2pt;width:303.3pt;height:110.6pt;rotation:-90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Mlmm4Q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436FF3" w:rsidRDefault="00436FF3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2A5716B6" wp14:editId="6A0F19E8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98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061D8A8" wp14:editId="24C19D25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Pr="009E168A" w:rsidRDefault="00436FF3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606pt;margin-top:288.75pt;width:66.75pt;height:30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" filled="f" stroked="f">
                <v:textbox>
                  <w:txbxContent>
                    <w:p w:rsidR="00436FF3" w:rsidRPr="009E168A" w:rsidRDefault="00436FF3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298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2B64E70" wp14:editId="16EBE8CB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30" style="position:absolute;left:0;text-align:left;margin-left:422.75pt;margin-top:-72.7pt;width:51.9pt;height:40.2pt;rotation:-9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Did2N2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734E7FDF" wp14:editId="258C7CD5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81.2pt;margin-top:220.3pt;width:303.3pt;height:110.6pt;rotation:-90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CsHcav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436FF3" w:rsidRDefault="00436FF3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199DC3BC" wp14:editId="546ABA4B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299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299"/>
    </w:p>
    <w:p w:rsidR="00530FE1" w:rsidRPr="007E1467" w:rsidRDefault="0072715B" w:rsidP="00991A87">
      <w:pPr>
        <w:keepNext/>
        <w:spacing w:line="240" w:lineRule="auto"/>
        <w:jc w:val="both"/>
      </w:pPr>
      <w:bookmarkStart w:id="300" w:name="_Toc4248181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79B587" wp14:editId="6135AD32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FF3" w:rsidRDefault="00436FF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32" style="position:absolute;left:0;text-align:left;margin-left:421.55pt;margin-top:-68.4pt;width:51.9pt;height:40.2pt;rotation:-9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P0Q7Su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436FF3" w:rsidRDefault="00436FF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34236FF" wp14:editId="7E44BAB0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DBC953C" id="Rectangle 12" o:spid="_x0000_s1026" style="position:absolute;margin-left:419.6pt;margin-top:-56.9pt;width:38.5pt;height:31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DBADAEA" wp14:editId="746D08EA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6FF3" w:rsidRDefault="00436FF3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348.7pt;margin-top:254.25pt;width:222.5pt;height:110.6pt;rotation:-90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QkRFBB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436FF3" w:rsidRDefault="00436FF3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15FBE4E8" wp14:editId="7B896155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301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300"/>
      <w:bookmarkEnd w:id="301"/>
    </w:p>
    <w:p w:rsidR="00462CF5" w:rsidRPr="007E1467" w:rsidRDefault="00462CF5" w:rsidP="00991A87">
      <w:pPr>
        <w:pStyle w:val="Heading2"/>
      </w:pPr>
      <w:bookmarkStart w:id="302" w:name="_Toc399842575"/>
      <w:bookmarkStart w:id="303" w:name="_Toc54835790"/>
      <w:r w:rsidRPr="007E1467">
        <w:rPr>
          <w:cs/>
        </w:rPr>
        <w:lastRenderedPageBreak/>
        <w:t>วิเคราะห์และออกแบบ</w:t>
      </w:r>
      <w:hyperlink r:id="rId46" w:history="1">
        <w:r w:rsidRPr="007E1467">
          <w:rPr>
            <w:cs/>
          </w:rPr>
          <w:t>อัลกอริทึม</w:t>
        </w:r>
        <w:bookmarkEnd w:id="302"/>
      </w:hyperlink>
      <w:r w:rsidRPr="007E1467">
        <w:rPr>
          <w:cs/>
        </w:rPr>
        <w:t xml:space="preserve"> (รวมถึงอัลกอริทึมทาง </w:t>
      </w:r>
      <w:r w:rsidRPr="007E1467">
        <w:t>Math Modeling</w:t>
      </w:r>
      <w:r w:rsidRPr="007E1467">
        <w:rPr>
          <w:cs/>
        </w:rPr>
        <w:t>)</w:t>
      </w:r>
      <w:bookmarkEnd w:id="303"/>
    </w:p>
    <w:p w:rsidR="00462CF5" w:rsidRPr="007E1467" w:rsidRDefault="00462CF5" w:rsidP="00991A87">
      <w:pPr>
        <w:spacing w:line="240" w:lineRule="auto"/>
        <w:ind w:firstLine="720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04" w:name="_Toc453683059"/>
      <w:bookmarkStart w:id="305" w:name="_Toc453683471"/>
      <w:bookmarkStart w:id="306" w:name="_Toc453683731"/>
      <w:bookmarkStart w:id="307" w:name="_Toc487543119"/>
      <w:bookmarkStart w:id="308" w:name="_Toc54835791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04"/>
      <w:bookmarkEnd w:id="305"/>
      <w:bookmarkEnd w:id="306"/>
      <w:bookmarkEnd w:id="307"/>
      <w:bookmarkEnd w:id="308"/>
      <w:r w:rsidRPr="007E1467">
        <w:rPr>
          <w:cs/>
        </w:rPr>
        <w:t xml:space="preserve"> </w:t>
      </w:r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09" w:name="_Toc453683060"/>
      <w:bookmarkStart w:id="310" w:name="_Toc453683472"/>
      <w:bookmarkStart w:id="311" w:name="_Toc453683732"/>
      <w:bookmarkStart w:id="312" w:name="_Toc487543120"/>
      <w:bookmarkStart w:id="313" w:name="_Toc54835792"/>
      <w:r w:rsidRPr="007E1467">
        <w:rPr>
          <w:cs/>
        </w:rPr>
        <w:t>รหัสเทียมและคำอธิบาย (</w:t>
      </w:r>
      <w:r w:rsidRPr="007E1467">
        <w:t>Pseudo Code</w:t>
      </w:r>
      <w:r w:rsidRPr="007E1467">
        <w:rPr>
          <w:cs/>
        </w:rPr>
        <w:t>)</w:t>
      </w:r>
      <w:bookmarkEnd w:id="309"/>
      <w:bookmarkEnd w:id="310"/>
      <w:bookmarkEnd w:id="311"/>
      <w:bookmarkEnd w:id="312"/>
      <w:bookmarkEnd w:id="313"/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E941E8" w:rsidRPr="007E1467" w:rsidRDefault="00E941E8" w:rsidP="00991A87">
      <w:pPr>
        <w:pStyle w:val="Heading2"/>
      </w:pPr>
      <w:bookmarkStart w:id="314" w:name="_Toc399842576"/>
      <w:bookmarkStart w:id="315" w:name="_Toc54835793"/>
      <w:r w:rsidRPr="007E1467">
        <w:rPr>
          <w:cs/>
        </w:rPr>
        <w:t>วิเคราะห์และออกแบบฐานข้อมูล</w:t>
      </w:r>
      <w:bookmarkEnd w:id="314"/>
      <w:bookmarkEnd w:id="315"/>
    </w:p>
    <w:p w:rsidR="00E941E8" w:rsidRPr="007E1467" w:rsidRDefault="00E941E8" w:rsidP="00991A87">
      <w:pPr>
        <w:spacing w:line="240" w:lineRule="auto"/>
        <w:rPr>
          <w:cs/>
        </w:rPr>
      </w:pPr>
      <w:r w:rsidRPr="007E1467">
        <w:rPr>
          <w:cs/>
        </w:rPr>
        <w:t>หากนิสิตพัฒนาระบบสารสนเทศ หรือทำอัลกอริทึม และมีการต้องเรียกใช้ฐานข้อมูล ให้นิสิตเขียนบรรยายความในส่วนนี้ โดยใส่รายการในหัวข้อย่อย</w:t>
      </w:r>
    </w:p>
    <w:p w:rsidR="00E941E8" w:rsidRPr="007E1467" w:rsidRDefault="00E941E8" w:rsidP="00991A87">
      <w:pPr>
        <w:pStyle w:val="Heading3"/>
      </w:pPr>
      <w:bookmarkStart w:id="316" w:name="_Toc453683062"/>
      <w:bookmarkStart w:id="317" w:name="_Toc453683474"/>
      <w:bookmarkStart w:id="318" w:name="_Toc453683734"/>
      <w:bookmarkStart w:id="319" w:name="_Toc487543122"/>
      <w:bookmarkStart w:id="320" w:name="_Toc54835794"/>
      <w:r w:rsidRPr="007E1467">
        <w:rPr>
          <w:cs/>
        </w:rPr>
        <w:t>ส่วนที่ 1</w:t>
      </w:r>
      <w:bookmarkEnd w:id="316"/>
      <w:bookmarkEnd w:id="317"/>
      <w:bookmarkEnd w:id="318"/>
      <w:bookmarkEnd w:id="319"/>
      <w:bookmarkEnd w:id="320"/>
    </w:p>
    <w:p w:rsidR="00E941E8" w:rsidRPr="007E1467" w:rsidRDefault="00E941E8" w:rsidP="00991A87">
      <w:pPr>
        <w:pStyle w:val="Heading3"/>
      </w:pPr>
      <w:bookmarkStart w:id="321" w:name="_Toc453683063"/>
      <w:bookmarkStart w:id="322" w:name="_Toc453683475"/>
      <w:bookmarkStart w:id="323" w:name="_Toc453683735"/>
      <w:bookmarkStart w:id="324" w:name="_Toc487543123"/>
      <w:bookmarkStart w:id="325" w:name="_Toc54835795"/>
      <w:r w:rsidRPr="007E1467">
        <w:rPr>
          <w:cs/>
        </w:rPr>
        <w:t>ส่วนที่ 2</w:t>
      </w:r>
      <w:bookmarkEnd w:id="321"/>
      <w:bookmarkEnd w:id="322"/>
      <w:bookmarkEnd w:id="323"/>
      <w:bookmarkEnd w:id="324"/>
      <w:bookmarkEnd w:id="325"/>
    </w:p>
    <w:p w:rsidR="00E941E8" w:rsidRPr="007E1467" w:rsidRDefault="00E941E8" w:rsidP="00991A87">
      <w:pPr>
        <w:pStyle w:val="Heading3"/>
      </w:pPr>
      <w:bookmarkStart w:id="326" w:name="_Toc453683064"/>
      <w:bookmarkStart w:id="327" w:name="_Toc453683476"/>
      <w:bookmarkStart w:id="328" w:name="_Toc453683736"/>
      <w:bookmarkStart w:id="329" w:name="_Toc487543124"/>
      <w:bookmarkStart w:id="330" w:name="_Toc54835796"/>
      <w:r w:rsidRPr="007E1467">
        <w:rPr>
          <w:cs/>
        </w:rPr>
        <w:t>ส่วนที่ 3</w:t>
      </w:r>
      <w:bookmarkEnd w:id="326"/>
      <w:bookmarkEnd w:id="327"/>
      <w:bookmarkEnd w:id="328"/>
      <w:bookmarkEnd w:id="329"/>
      <w:bookmarkEnd w:id="330"/>
    </w:p>
    <w:p w:rsidR="002958E5" w:rsidRPr="007E1467" w:rsidRDefault="002958E5" w:rsidP="00991A87">
      <w:pPr>
        <w:pStyle w:val="Heading2"/>
      </w:pPr>
      <w:bookmarkStart w:id="331" w:name="_Toc54835797"/>
      <w:r w:rsidRPr="007E1467">
        <w:rPr>
          <w:cs/>
        </w:rPr>
        <w:t>วิเคราะห์และออกแบบส่วนติดต่อกับผู้ใช้</w:t>
      </w:r>
      <w:bookmarkEnd w:id="331"/>
    </w:p>
    <w:p w:rsidR="002958E5" w:rsidRPr="007E1467" w:rsidRDefault="002958E5" w:rsidP="00991A87">
      <w:pPr>
        <w:pStyle w:val="Heading2"/>
      </w:pPr>
      <w:bookmarkStart w:id="332" w:name="_Toc54835798"/>
      <w:r w:rsidRPr="007E1467">
        <w:rPr>
          <w:cs/>
        </w:rPr>
        <w:t>วิเคราะห์และออกแบบรายงาน</w:t>
      </w:r>
      <w:bookmarkEnd w:id="332"/>
    </w:p>
    <w:p w:rsidR="0027582E" w:rsidRPr="007E1467" w:rsidRDefault="0027582E" w:rsidP="00991A87">
      <w:pPr>
        <w:pStyle w:val="Heading2"/>
      </w:pPr>
      <w:bookmarkStart w:id="333" w:name="_Toc487543127"/>
      <w:bookmarkStart w:id="334" w:name="_Toc54835799"/>
      <w:r w:rsidRPr="007E1467">
        <w:rPr>
          <w:cs/>
        </w:rPr>
        <w:t>วิเคราะห์และออกแบบการทดสอบ</w:t>
      </w:r>
      <w:bookmarkEnd w:id="333"/>
      <w:bookmarkEnd w:id="334"/>
    </w:p>
    <w:p w:rsidR="0027582E" w:rsidRPr="007E1467" w:rsidRDefault="0027582E" w:rsidP="00991A87">
      <w:pPr>
        <w:spacing w:line="240" w:lineRule="auto"/>
        <w:jc w:val="center"/>
        <w:rPr>
          <w:cs/>
        </w:rPr>
        <w:sectPr w:rsidR="002758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1C2674" w:rsidRPr="007E1467" w:rsidRDefault="00A87D64" w:rsidP="00991A87">
      <w:pPr>
        <w:pStyle w:val="Heading1"/>
        <w:spacing w:line="240" w:lineRule="auto"/>
      </w:pPr>
      <w:bookmarkStart w:id="335" w:name="_Toc399842583"/>
      <w:r>
        <w:rPr>
          <w:cs/>
        </w:rPr>
        <w:lastRenderedPageBreak/>
        <w:br/>
      </w:r>
      <w:bookmarkStart w:id="336" w:name="_Toc54835800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067FDE7" wp14:editId="108462DC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2ED89936" id="Rectangle 9" o:spid="_x0000_s1026" style="position:absolute;margin-left:405.2pt;margin-top:-51.35pt;width:36pt;height:3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335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336"/>
    </w:p>
    <w:p w:rsidR="00F31E88" w:rsidRPr="007E1467" w:rsidRDefault="00F31E88" w:rsidP="00991A87">
      <w:pPr>
        <w:spacing w:after="0" w:line="240" w:lineRule="auto"/>
      </w:pPr>
    </w:p>
    <w:p w:rsidR="00E1319C" w:rsidRPr="007E1467" w:rsidRDefault="00E1319C" w:rsidP="00991A87">
      <w:pPr>
        <w:spacing w:line="240" w:lineRule="auto"/>
        <w:ind w:firstLine="720"/>
        <w:rPr>
          <w:color w:val="FF0000"/>
        </w:rPr>
      </w:pPr>
      <w:bookmarkStart w:id="337" w:name="_Toc420265978"/>
      <w:bookmarkStart w:id="338" w:name="_Toc399842584"/>
      <w:del w:id="339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340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341" w:name="_Toc54835801"/>
      <w:bookmarkEnd w:id="337"/>
      <w:bookmarkEnd w:id="338"/>
      <w:r w:rsidRPr="007E1467">
        <w:rPr>
          <w:cs/>
        </w:rPr>
        <w:t>ชื่อระบบ/งาน</w:t>
      </w:r>
      <w:bookmarkEnd w:id="341"/>
    </w:p>
    <w:p w:rsidR="005C3BDE" w:rsidRPr="007E1467" w:rsidRDefault="001C2674" w:rsidP="00991A87">
      <w:pPr>
        <w:spacing w:line="240" w:lineRule="auto"/>
        <w:ind w:firstLine="720"/>
        <w:rPr>
          <w:color w:val="FF0000"/>
        </w:rPr>
      </w:pPr>
      <w:del w:id="342" w:author="Pahommie" w:date="2014-11-18T09:54:00Z">
        <w:r w:rsidRPr="007E1467" w:rsidDel="00AA2C27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bookmarkStart w:id="343" w:name="_Toc409752885"/>
      <w:bookmarkStart w:id="344" w:name="_Toc409753297"/>
      <w:bookmarkStart w:id="345" w:name="_Toc416273484"/>
      <w:bookmarkStart w:id="346" w:name="_Toc416341282"/>
      <w:bookmarkStart w:id="347" w:name="_Toc420265979"/>
      <w:bookmarkStart w:id="348" w:name="_Toc420387337"/>
      <w:bookmarkStart w:id="349" w:name="_Toc420485933"/>
      <w:bookmarkStart w:id="350" w:name="_Toc420525091"/>
      <w:bookmarkStart w:id="351" w:name="_Toc420734900"/>
      <w:bookmarkStart w:id="352" w:name="_Toc420739393"/>
      <w:del w:id="353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354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  <w:rPr>
          <w:ins w:id="355" w:author="Pahommie" w:date="2014-11-18T10:38:00Z"/>
        </w:rPr>
      </w:pPr>
      <w:bookmarkStart w:id="356" w:name="_Toc453667501"/>
      <w:bookmarkStart w:id="357" w:name="_Toc453683067"/>
      <w:bookmarkStart w:id="358" w:name="_Toc453683482"/>
      <w:bookmarkStart w:id="359" w:name="_Toc453683742"/>
      <w:bookmarkStart w:id="360" w:name="_Toc487543130"/>
      <w:bookmarkStart w:id="361" w:name="_Toc5483580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356"/>
      <w:bookmarkEnd w:id="357"/>
      <w:bookmarkEnd w:id="358"/>
      <w:bookmarkEnd w:id="359"/>
      <w:bookmarkEnd w:id="360"/>
      <w:bookmarkEnd w:id="361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362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lastRenderedPageBreak/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41D14087" wp14:editId="13A55423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363" w:name="_Toc424818812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363"/>
    </w:p>
    <w:p w:rsidR="005C3BDE" w:rsidRPr="007E1467" w:rsidRDefault="006B1544" w:rsidP="00991A87">
      <w:pPr>
        <w:pStyle w:val="Heading3"/>
        <w:rPr>
          <w:ins w:id="364" w:author="Pahommie" w:date="2014-11-18T10:38:00Z"/>
        </w:rPr>
      </w:pPr>
      <w:bookmarkStart w:id="365" w:name="_Toc453667502"/>
      <w:bookmarkStart w:id="366" w:name="_Toc453683068"/>
      <w:bookmarkStart w:id="367" w:name="_Toc453683483"/>
      <w:bookmarkStart w:id="368" w:name="_Toc453683743"/>
      <w:bookmarkStart w:id="369" w:name="_Toc487543131"/>
      <w:bookmarkStart w:id="370" w:name="_Toc54835803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365"/>
      <w:bookmarkEnd w:id="366"/>
      <w:bookmarkEnd w:id="367"/>
      <w:bookmarkEnd w:id="368"/>
      <w:bookmarkEnd w:id="369"/>
      <w:bookmarkEnd w:id="370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371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48997511" wp14:editId="422CE96A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372" w:name="_Toc424818813"/>
      <w:r w:rsidRPr="007E1467">
        <w:rPr>
          <w:cs/>
        </w:rPr>
        <w:lastRenderedPageBreak/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372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>
      <w:pPr>
        <w:spacing w:line="240" w:lineRule="auto"/>
      </w:pPr>
    </w:p>
    <w:p w:rsidR="003860DC" w:rsidRPr="007E1467" w:rsidRDefault="003860DC" w:rsidP="00991A87">
      <w:pPr>
        <w:spacing w:line="240" w:lineRule="auto"/>
        <w:rPr>
          <w:cs/>
        </w:rPr>
      </w:pPr>
    </w:p>
    <w:p w:rsidR="00EB4A25" w:rsidRPr="007E1467" w:rsidRDefault="00EB4A25" w:rsidP="00991A87">
      <w:pPr>
        <w:pStyle w:val="Heading1"/>
        <w:spacing w:line="240" w:lineRule="auto"/>
        <w:rPr>
          <w:cs/>
        </w:rPr>
        <w:sectPr w:rsidR="00EB4A25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73" w:name="_Toc399842591"/>
    </w:p>
    <w:bookmarkStart w:id="374" w:name="_Toc54835804"/>
    <w:p w:rsidR="001C2674" w:rsidRPr="007E1467" w:rsidRDefault="00B27644" w:rsidP="00991A87">
      <w:pPr>
        <w:pStyle w:val="Heading1"/>
        <w:spacing w:line="240" w:lineRule="auto"/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00351FC" wp14:editId="2A6D1F84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5DD8626" id="Rectangle 8" o:spid="_x0000_s1026" style="position:absolute;margin-left:404.75pt;margin-top:-51.35pt;width:36pt;height:3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375" w:name="_Toc420266029"/>
      <w:bookmarkEnd w:id="373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374"/>
      <w:bookmarkEnd w:id="375"/>
    </w:p>
    <w:p w:rsidR="00F31E88" w:rsidRPr="007E1467" w:rsidRDefault="00F31E88" w:rsidP="00991A87">
      <w:pPr>
        <w:spacing w:after="0" w:line="240" w:lineRule="auto"/>
      </w:pPr>
    </w:p>
    <w:p w:rsidR="00AE1AA4" w:rsidRPr="007E1467" w:rsidRDefault="001C2674" w:rsidP="00991A87">
      <w:pPr>
        <w:spacing w:line="240" w:lineRule="auto"/>
        <w:ind w:firstLine="720"/>
        <w:rPr>
          <w:color w:val="FF0000"/>
        </w:rPr>
      </w:pPr>
      <w:del w:id="376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3959E0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77" w:name="_Toc399842592"/>
      <w:bookmarkStart w:id="378" w:name="_Toc54835805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77"/>
      <w:bookmarkEnd w:id="378"/>
    </w:p>
    <w:p w:rsidR="00C54E15" w:rsidRDefault="0080132D" w:rsidP="00991A87">
      <w:pPr>
        <w:spacing w:line="240" w:lineRule="auto"/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>ระบบ เพื่อให้โปรแกรมเมอร์และนักทดสอบ</w:t>
      </w:r>
      <w:r>
        <w:rPr>
          <w:rFonts w:hint="cs"/>
          <w:color w:val="1F4E79" w:themeColor="accent1" w:themeShade="80"/>
          <w:cs/>
        </w:rPr>
        <w:lastRenderedPageBreak/>
        <w:t xml:space="preserve">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</w:t>
      </w:r>
      <w:proofErr w:type="gramStart"/>
      <w:r w:rsidR="005841FB">
        <w:rPr>
          <w:rFonts w:hint="cs"/>
          <w:color w:val="1F4E79" w:themeColor="accent1" w:themeShade="80"/>
          <w:cs/>
        </w:rPr>
        <w:t xml:space="preserve">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</w:t>
      </w:r>
      <w:proofErr w:type="gramEnd"/>
      <w:r w:rsidR="005841FB">
        <w:rPr>
          <w:rFonts w:hint="cs"/>
          <w:color w:val="1F4E79" w:themeColor="accent1" w:themeShade="80"/>
          <w:cs/>
        </w:rPr>
        <w:t xml:space="preserve">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spacing w:line="240" w:lineRule="auto"/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379" w:name="_Toc399842593"/>
      <w:bookmarkStart w:id="380" w:name="_Toc54835806"/>
      <w:r w:rsidRPr="007E1467">
        <w:rPr>
          <w:cs/>
        </w:rPr>
        <w:t>ประโยชน์ของการทำโครงงานสหกิจ</w:t>
      </w:r>
      <w:bookmarkEnd w:id="379"/>
      <w:r w:rsidR="006B04BB" w:rsidRPr="007E1467">
        <w:rPr>
          <w:cs/>
        </w:rPr>
        <w:t>ศึกษา</w:t>
      </w:r>
      <w:bookmarkEnd w:id="380"/>
    </w:p>
    <w:p w:rsidR="00C13884" w:rsidRPr="007E1467" w:rsidRDefault="00C13884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381" w:author="Pahommie" w:date="2014-11-07T15:0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382" w:name="_Toc399842594"/>
      <w:bookmarkStart w:id="383" w:name="_Toc54835807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82"/>
      <w:bookmarkEnd w:id="383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384" w:author="Pahommie" w:date="2014-11-07T15:1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385" w:name="_Toc399842596"/>
      <w:bookmarkStart w:id="386" w:name="_Toc54835808"/>
      <w:r w:rsidRPr="007E1467">
        <w:rPr>
          <w:cs/>
        </w:rPr>
        <w:lastRenderedPageBreak/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385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386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bookmarkStart w:id="387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88" w:name="_Toc54835809"/>
      <w:r w:rsidRPr="007E1467">
        <w:rPr>
          <w:cs/>
        </w:rPr>
        <w:t>ข้อเสนอแนะ</w:t>
      </w:r>
      <w:bookmarkEnd w:id="387"/>
      <w:bookmarkEnd w:id="388"/>
    </w:p>
    <w:p w:rsidR="001C2674" w:rsidRPr="007E1467" w:rsidRDefault="00A87B97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spacing w:line="240" w:lineRule="auto"/>
      </w:pPr>
    </w:p>
    <w:p w:rsidR="001C2674" w:rsidRPr="007E1467" w:rsidDel="00A061C5" w:rsidRDefault="001C2674" w:rsidP="00991A87">
      <w:pPr>
        <w:spacing w:line="240" w:lineRule="auto"/>
        <w:rPr>
          <w:del w:id="389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0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1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2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3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394" w:author="jane" w:date="2014-09-30T13:37:00Z"/>
        </w:rPr>
      </w:pPr>
    </w:p>
    <w:p w:rsidR="001C2674" w:rsidRPr="007E1467" w:rsidRDefault="001C2674" w:rsidP="00991A87">
      <w:pPr>
        <w:spacing w:line="240" w:lineRule="auto"/>
      </w:pPr>
    </w:p>
    <w:p w:rsidR="00A061C5" w:rsidRPr="007E1467" w:rsidDel="00D34C41" w:rsidRDefault="00A061C5" w:rsidP="00FA418B">
      <w:pPr>
        <w:spacing w:line="240" w:lineRule="auto"/>
        <w:jc w:val="left"/>
        <w:rPr>
          <w:ins w:id="395" w:author="jane" w:date="2014-09-30T13:37:00Z"/>
          <w:del w:id="39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397" w:author="jane" w:date="2014-09-30T13:37:00Z"/>
          <w:del w:id="39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399" w:author="jane" w:date="2014-09-30T13:37:00Z"/>
          <w:del w:id="40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1" w:author="jane" w:date="2014-09-30T13:37:00Z"/>
          <w:del w:id="402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3" w:author="jane" w:date="2014-09-30T13:37:00Z"/>
          <w:del w:id="404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5" w:author="jane" w:date="2014-09-30T13:37:00Z"/>
          <w:del w:id="40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7" w:author="jane" w:date="2014-09-30T13:37:00Z"/>
          <w:del w:id="40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09" w:author="jane" w:date="2014-09-30T13:37:00Z"/>
          <w:del w:id="41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11" w:author="jane" w:date="2014-09-30T13:37:00Z"/>
          <w:del w:id="412" w:author="Pahommie" w:date="2014-11-25T18:18:00Z"/>
        </w:rPr>
      </w:pPr>
    </w:p>
    <w:p w:rsidR="00A061C5" w:rsidRPr="007E1467" w:rsidRDefault="00A061C5" w:rsidP="00991A87">
      <w:pPr>
        <w:spacing w:line="240" w:lineRule="auto"/>
        <w:rPr>
          <w:ins w:id="413" w:author="jane" w:date="2014-09-30T13:37:00Z"/>
        </w:rPr>
      </w:pPr>
    </w:p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  <w:spacing w:line="240" w:lineRule="auto"/>
      </w:pPr>
      <w:bookmarkStart w:id="414" w:name="_Toc54835810"/>
      <w:ins w:id="415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14"/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spacing w:before="0" w:line="240" w:lineRule="auto"/>
        <w:ind w:left="540" w:hanging="540"/>
        <w:jc w:val="left"/>
        <w:rPr>
          <w:cs/>
        </w:rPr>
        <w:sectPr w:rsidR="004A59CA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75EE52B" wp14:editId="4E8A70C5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5ED51BBA" id="Rectangle 7" o:spid="_x0000_s1026" style="position:absolute;margin-left:405pt;margin-top:-52.7pt;width:36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16" w:name="_Toc54835811"/>
      <w:r w:rsidRPr="00CE4062">
        <w:rPr>
          <w:cs/>
        </w:rPr>
        <w:t>ภาคผนวก</w:t>
      </w:r>
      <w:bookmarkEnd w:id="416"/>
    </w:p>
    <w:p w:rsidR="00512C24" w:rsidRPr="007E1467" w:rsidRDefault="00512C24" w:rsidP="00991A87">
      <w:pPr>
        <w:spacing w:line="240" w:lineRule="auto"/>
      </w:pPr>
      <w:r w:rsidRPr="007E1467">
        <w:rPr>
          <w:cs/>
        </w:rPr>
        <w:lastRenderedPageBreak/>
        <w:tab/>
      </w: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A25DB0" w:rsidRDefault="00A25DB0" w:rsidP="00991A87">
      <w:pPr>
        <w:pStyle w:val="Heading1"/>
        <w:numPr>
          <w:ilvl w:val="0"/>
          <w:numId w:val="0"/>
        </w:numPr>
        <w:spacing w:line="240" w:lineRule="auto"/>
      </w:pPr>
      <w:bookmarkStart w:id="417" w:name="_Toc54835812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417"/>
    </w:p>
    <w:p w:rsidR="00A25DB0" w:rsidRDefault="00A25DB0" w:rsidP="00991A87">
      <w:pPr>
        <w:pStyle w:val="a2"/>
        <w:rPr>
          <w:cs/>
        </w:rPr>
        <w:sectPr w:rsidR="00A25DB0" w:rsidSect="00751999">
          <w:headerReference w:type="first" r:id="rId49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18" w:name="_Toc420387388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bookmarkStart w:id="419" w:name="_Toc54835813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419"/>
    </w:p>
    <w:p w:rsidR="00A54C08" w:rsidRDefault="009D68CD" w:rsidP="00991A87">
      <w:pPr>
        <w:spacing w:line="240" w:lineRule="auto"/>
      </w:pPr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420" w:name="_Toc487546632"/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420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53"/>
        <w:gridCol w:w="1460"/>
        <w:gridCol w:w="1231"/>
        <w:gridCol w:w="1265"/>
        <w:gridCol w:w="1226"/>
        <w:gridCol w:w="1223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>
      <w:pPr>
        <w:spacing w:line="240" w:lineRule="auto"/>
      </w:pPr>
    </w:p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lastRenderedPageBreak/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>
      <w:pPr>
        <w:spacing w:line="240" w:lineRule="auto"/>
      </w:pPr>
    </w:p>
    <w:p w:rsidR="009D68CD" w:rsidRDefault="009D68CD" w:rsidP="00991A87">
      <w:pPr>
        <w:spacing w:line="240" w:lineRule="auto"/>
        <w:rPr>
          <w:cs/>
        </w:rPr>
      </w:pPr>
    </w:p>
    <w:p w:rsidR="009D68CD" w:rsidRDefault="009D68CD" w:rsidP="00991A87">
      <w:pPr>
        <w:spacing w:line="240" w:lineRule="auto"/>
      </w:pPr>
    </w:p>
    <w:p w:rsidR="009D68CD" w:rsidRDefault="00076CC2" w:rsidP="00991A87">
      <w:pPr>
        <w:spacing w:line="240" w:lineRule="auto"/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spacing w:line="240" w:lineRule="auto"/>
        <w:rPr>
          <w:color w:val="FF0000"/>
        </w:rPr>
      </w:pPr>
    </w:p>
    <w:p w:rsidR="00136C4B" w:rsidRDefault="00136C4B" w:rsidP="00991A87">
      <w:pPr>
        <w:spacing w:line="240" w:lineRule="auto"/>
        <w:rPr>
          <w:color w:val="FF0000"/>
          <w:cs/>
        </w:rPr>
        <w:sectPr w:rsid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421" w:name="_Toc54835814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421"/>
    </w:p>
    <w:p w:rsidR="001A2EBF" w:rsidRPr="00136C4B" w:rsidRDefault="00136C4B" w:rsidP="00991A87">
      <w:pPr>
        <w:tabs>
          <w:tab w:val="center" w:pos="4297"/>
        </w:tabs>
        <w:spacing w:line="240" w:lineRule="auto"/>
        <w:rPr>
          <w:cs/>
        </w:rPr>
        <w:sectPr w:rsidR="001A2EBF" w:rsidRP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FD1C17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22" w:name="_Toc54835815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22"/>
    </w:p>
    <w:bookmarkEnd w:id="418"/>
    <w:p w:rsidR="00B37E0E" w:rsidRPr="00CE4062" w:rsidRDefault="00B37E0E" w:rsidP="00991A87">
      <w:pPr>
        <w:pStyle w:val="a2"/>
      </w:pPr>
      <w:r w:rsidRPr="00CE4062">
        <w:rPr>
          <w:cs/>
        </w:rPr>
        <w:lastRenderedPageBreak/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01520B7" wp14:editId="3594DC94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1B4D047A" id="Rectangle 66" o:spid="_x0000_s1026" style="position:absolute;margin-left:0;margin-top:29.9pt;width:414pt;height:576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ins w:id="423" w:author="Pahommie" w:date="2014-11-24T10:51:00Z"/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24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spacing w:line="240" w:lineRule="auto"/>
        <w:rPr>
          <w:cs/>
        </w:rPr>
        <w:sectPr w:rsidR="000207CC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25" w:name="_Toc54835816"/>
      <w:r w:rsidRPr="00CE4062">
        <w:rPr>
          <w:cs/>
        </w:rPr>
        <w:lastRenderedPageBreak/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425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ADEFA46" wp14:editId="47342778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6564393E" id="Rectangle 3" o:spid="_x0000_s1026" style="position:absolute;margin-left:0;margin-top:30.3pt;width:414pt;height:576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26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27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28" w:name="_Toc54835817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428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6DB10D8" wp14:editId="0D21F7AD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07FFDACB" id="Rectangle 5" o:spid="_x0000_s1026" style="position:absolute;margin-left:0;margin-top:29.65pt;width:405pt;height:576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29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30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431" w:name="_Toc54835818"/>
      <w:r w:rsidRPr="00CE4062">
        <w:rPr>
          <w:cs/>
        </w:rPr>
        <w:lastRenderedPageBreak/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  <w:bookmarkEnd w:id="431"/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B276D14" wp14:editId="6290922C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 xmlns:w15="http://schemas.microsoft.com/office/word/2012/wordml" xmlns:cx="http://schemas.microsoft.com/office/drawing/2014/chartex">
            <w:pict>
              <v:rect w14:anchorId="709E9E2B" id="Rectangle 6" o:spid="_x0000_s1026" style="position:absolute;margin-left:0;margin-top:29.65pt;width:414pt;height:576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32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33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spacing w:line="240" w:lineRule="auto"/>
        <w:rPr>
          <w:cs/>
        </w:rPr>
        <w:sectPr w:rsidR="00D826E5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2499D" w:rsidRPr="00CE4062" w:rsidRDefault="0099161B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34" w:name="_Toc54835819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434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435" w:name="_Toc54835820"/>
      <w:r w:rsidRPr="007E1467">
        <w:rPr>
          <w:cs/>
        </w:rPr>
        <w:lastRenderedPageBreak/>
        <w:t>พจนานุกรมข้อมูล</w:t>
      </w:r>
      <w:bookmarkEnd w:id="435"/>
    </w:p>
    <w:p w:rsidR="00C17650" w:rsidRPr="007E1467" w:rsidRDefault="00C17650" w:rsidP="00991A87">
      <w:pPr>
        <w:spacing w:line="240" w:lineRule="auto"/>
        <w:rPr>
          <w:cs/>
        </w:rPr>
        <w:sectPr w:rsidR="00C17650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  <w:spacing w:line="240" w:lineRule="auto"/>
      </w:pPr>
      <w:bookmarkStart w:id="436" w:name="_Toc54835821"/>
      <w:r w:rsidRPr="007E1467">
        <w:rPr>
          <w:cs/>
        </w:rPr>
        <w:lastRenderedPageBreak/>
        <w:t>ประวัติ</w:t>
      </w:r>
      <w:r w:rsidR="00E2040B" w:rsidRPr="007E1467">
        <w:rPr>
          <w:cs/>
        </w:rPr>
        <w:t>ย่อของผู้ปฏิบัติงาน</w:t>
      </w:r>
      <w:bookmarkEnd w:id="436"/>
    </w:p>
    <w:p w:rsidR="00B74CD7" w:rsidRPr="007E1467" w:rsidRDefault="00B74CD7" w:rsidP="00991A87">
      <w:pPr>
        <w:tabs>
          <w:tab w:val="left" w:pos="1134"/>
        </w:tabs>
        <w:spacing w:before="0" w:after="0" w:line="240" w:lineRule="auto"/>
        <w:jc w:val="distribute"/>
      </w:pPr>
    </w:p>
    <w:p w:rsidR="001D6F01" w:rsidRPr="007E1467" w:rsidRDefault="001D6F01" w:rsidP="00991A87">
      <w:pPr>
        <w:spacing w:line="240" w:lineRule="auto"/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1440" w:firstLine="720"/>
      </w:pPr>
      <w:proofErr w:type="gramStart"/>
      <w:r w:rsidRPr="007E1467">
        <w:t>xxxxxxxxxxxxxxxxxxxxxxxxxxxxxxxxxxxxx</w:t>
      </w:r>
      <w:proofErr w:type="gramEnd"/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Del="00654662" w:rsidRDefault="001C2674" w:rsidP="00991A87">
      <w:pPr>
        <w:spacing w:after="0" w:line="240" w:lineRule="auto"/>
        <w:rPr>
          <w:del w:id="437" w:author="Pahommie" w:date="2014-11-20T15:55:00Z"/>
        </w:rPr>
      </w:pPr>
      <w:del w:id="438" w:author="Pahommie" w:date="2014-11-20T15:55:00Z">
        <w:r w:rsidRPr="007E1467" w:rsidDel="00654662">
          <w:rPr>
            <w:cs/>
          </w:rPr>
          <w:br w:type="page"/>
        </w:r>
      </w:del>
    </w:p>
    <w:p w:rsidR="001C2674" w:rsidRPr="007E1467" w:rsidRDefault="001C2674" w:rsidP="00991A87">
      <w:pPr>
        <w:spacing w:after="0" w:line="240" w:lineRule="auto"/>
      </w:pPr>
    </w:p>
    <w:sectPr w:rsidR="001C2674" w:rsidRPr="007E1467" w:rsidSect="00751999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51A2" w:rsidRDefault="003551A2" w:rsidP="00A2107A">
      <w:r>
        <w:separator/>
      </w:r>
    </w:p>
  </w:endnote>
  <w:endnote w:type="continuationSeparator" w:id="0">
    <w:p w:rsidR="003551A2" w:rsidRDefault="003551A2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00"/>
    <w:family w:val="swiss"/>
    <w:pitch w:val="variable"/>
    <w:sig w:usb0="A100006F" w:usb1="5000205A" w:usb2="00000000" w:usb3="00000000" w:csb0="00010183" w:csb1="00000000"/>
    <w:embedRegular r:id="rId1" w:fontKey="{18DC5D45-F0C4-474C-914E-6D1577B2AFBD}"/>
    <w:embedBold r:id="rId2" w:fontKey="{95C01A14-ED48-4BA7-BE41-C78751883918}"/>
    <w:embedItalic r:id="rId3" w:fontKey="{6BB11C33-BA0D-4A75-AFF0-1E6C6CCC6B7A}"/>
    <w:embedBoldItalic r:id="rId4" w:fontKey="{05343E94-B197-497F-8E59-F3752A1ADB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954980F1-715E-4178-8C7E-49EA830DA58B}"/>
    <w:embedBold r:id="rId6" w:fontKey="{D45F3B99-28ED-4CFD-87F4-88BA1005EB9D}"/>
    <w:embedBoldItalic r:id="rId7" w:fontKey="{A18D86A4-0ECA-44E1-A0C9-2240802BC710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A5958DD4-329B-4B01-AC86-C8109A0A24D0}"/>
    <w:embedBold r:id="rId9" w:fontKey="{1C1F824C-7257-4115-A59D-DBEABAB4481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B7E16FFF-9509-465A-B593-1BD1091B5455}"/>
    <w:embedItalic r:id="rId11" w:fontKey="{9E7A5AE5-25B0-4636-AF6B-91A5E349C43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9A2CA9DF-C794-409F-83E9-48E7BBC7248D}"/>
    <w:embedBold r:id="rId13" w:fontKey="{236C34AA-F241-4BBA-BCCE-F642A9D1C0E2}"/>
    <w:embedItalic r:id="rId14" w:fontKey="{BE1EC538-4E93-447D-8AF8-E79E0B26A34A}"/>
    <w:embedBoldItalic r:id="rId15" w:fontKey="{B23DC4C0-92B8-4C7C-9222-BE3EE8C67E9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36FB5F1D-0ABB-45C7-B06C-9B1BF37742E9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4BC73B87-6285-4CC2-9644-001A0BB435D8}"/>
  </w:font>
  <w:font w:name="Bold">
    <w:altName w:val="Times New Roman"/>
    <w:panose1 w:val="00000000000000000000"/>
    <w:charset w:val="00"/>
    <w:family w:val="roman"/>
    <w:notTrueType/>
    <w:pitch w:val="default"/>
  </w:font>
  <w:font w:name="AngsanaNew">
    <w:altName w:val="Arial Unicode MS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51A2" w:rsidRDefault="003551A2" w:rsidP="00A2107A">
      <w:r>
        <w:separator/>
      </w:r>
    </w:p>
  </w:footnote>
  <w:footnote w:type="continuationSeparator" w:id="0">
    <w:p w:rsidR="003551A2" w:rsidRDefault="003551A2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436FF3" w:rsidRPr="001333FF" w:rsidRDefault="00436FF3" w:rsidP="00FF6277">
        <w:pPr>
          <w:pStyle w:val="Header"/>
          <w:spacing w:before="0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481D98">
          <w:rPr>
            <w:rFonts w:cs="TH SarabunPSK"/>
            <w:noProof/>
            <w:szCs w:val="32"/>
            <w:cs/>
          </w:rPr>
          <w:t>ช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436FF3" w:rsidRDefault="00436FF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FF3" w:rsidRDefault="00436FF3">
    <w:pPr>
      <w:pStyle w:val="Header"/>
      <w:jc w:val="right"/>
    </w:pPr>
  </w:p>
  <w:p w:rsidR="00436FF3" w:rsidRDefault="00436FF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49210388"/>
      <w:docPartObj>
        <w:docPartGallery w:val="Page Numbers (Top of Page)"/>
        <w:docPartUnique/>
      </w:docPartObj>
    </w:sdtPr>
    <w:sdtEndPr>
      <w:rPr>
        <w:noProof/>
      </w:rPr>
    </w:sdtEndPr>
    <w:sdtContent>
      <w:p w:rsidR="00436FF3" w:rsidRDefault="00436FF3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481D98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436FF3" w:rsidRDefault="00436FF3">
    <w:pPr>
      <w:pStyle w:val="Header"/>
      <w:jc w:val="righ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6FF3" w:rsidRDefault="00436FF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A78CF"/>
    <w:multiLevelType w:val="multilevel"/>
    <w:tmpl w:val="D924E16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color w:val="auto"/>
        <w:u w:val="none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19AE5568"/>
    <w:multiLevelType w:val="hybridMultilevel"/>
    <w:tmpl w:val="CA64F7BE"/>
    <w:lvl w:ilvl="0" w:tplc="4C7E04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9E2929"/>
    <w:multiLevelType w:val="multilevel"/>
    <w:tmpl w:val="CCBE12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B6155C4"/>
    <w:multiLevelType w:val="hybridMultilevel"/>
    <w:tmpl w:val="8230053E"/>
    <w:lvl w:ilvl="0" w:tplc="7DE4F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C5B3E91"/>
    <w:multiLevelType w:val="hybridMultilevel"/>
    <w:tmpl w:val="BD9ED364"/>
    <w:lvl w:ilvl="0" w:tplc="3E583D2E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>
    <w:nsid w:val="70110ABE"/>
    <w:multiLevelType w:val="multilevel"/>
    <w:tmpl w:val="F6EC5460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78440D"/>
    <w:multiLevelType w:val="multilevel"/>
    <w:tmpl w:val="3F52AE0E"/>
    <w:lvl w:ilvl="0">
      <w:start w:val="1"/>
      <w:numFmt w:val="decimal"/>
      <w:lvlText w:val="%1)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1931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2"/>
  </w:num>
  <w:num w:numId="5">
    <w:abstractNumId w:val="5"/>
  </w:num>
  <w:num w:numId="6">
    <w:abstractNumId w:val="12"/>
  </w:num>
  <w:num w:numId="7">
    <w:abstractNumId w:val="0"/>
  </w:num>
  <w:num w:numId="8">
    <w:abstractNumId w:val="11"/>
  </w:num>
  <w:num w:numId="9">
    <w:abstractNumId w:val="4"/>
  </w:num>
  <w:num w:numId="10">
    <w:abstractNumId w:val="17"/>
  </w:num>
  <w:num w:numId="11">
    <w:abstractNumId w:val="3"/>
  </w:num>
  <w:num w:numId="12">
    <w:abstractNumId w:val="7"/>
  </w:num>
  <w:num w:numId="13">
    <w:abstractNumId w:val="13"/>
  </w:num>
  <w:num w:numId="14">
    <w:abstractNumId w:val="14"/>
  </w:num>
  <w:num w:numId="15">
    <w:abstractNumId w:val="8"/>
  </w:num>
  <w:num w:numId="16">
    <w:abstractNumId w:val="15"/>
  </w:num>
  <w:num w:numId="17">
    <w:abstractNumId w:val="18"/>
  </w:num>
  <w:num w:numId="18">
    <w:abstractNumId w:val="16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2674"/>
    <w:rsid w:val="00000748"/>
    <w:rsid w:val="00000C91"/>
    <w:rsid w:val="000016B9"/>
    <w:rsid w:val="000025DA"/>
    <w:rsid w:val="0000356D"/>
    <w:rsid w:val="000043D9"/>
    <w:rsid w:val="00005059"/>
    <w:rsid w:val="00007F40"/>
    <w:rsid w:val="000116FE"/>
    <w:rsid w:val="0001220B"/>
    <w:rsid w:val="000122E5"/>
    <w:rsid w:val="000123DB"/>
    <w:rsid w:val="0001299B"/>
    <w:rsid w:val="000148D1"/>
    <w:rsid w:val="000156EB"/>
    <w:rsid w:val="00016CD7"/>
    <w:rsid w:val="00016D06"/>
    <w:rsid w:val="000207CC"/>
    <w:rsid w:val="000237BB"/>
    <w:rsid w:val="00023BAA"/>
    <w:rsid w:val="00023DA4"/>
    <w:rsid w:val="000241D4"/>
    <w:rsid w:val="0002451F"/>
    <w:rsid w:val="00024A88"/>
    <w:rsid w:val="00024F15"/>
    <w:rsid w:val="00030794"/>
    <w:rsid w:val="00031144"/>
    <w:rsid w:val="00033204"/>
    <w:rsid w:val="000371AF"/>
    <w:rsid w:val="00041E04"/>
    <w:rsid w:val="000427D8"/>
    <w:rsid w:val="00042DB7"/>
    <w:rsid w:val="00042EFE"/>
    <w:rsid w:val="00043AD9"/>
    <w:rsid w:val="00044495"/>
    <w:rsid w:val="0004482B"/>
    <w:rsid w:val="00046F36"/>
    <w:rsid w:val="0004761D"/>
    <w:rsid w:val="000512D9"/>
    <w:rsid w:val="00052C12"/>
    <w:rsid w:val="00052D5B"/>
    <w:rsid w:val="000539F0"/>
    <w:rsid w:val="00053DDD"/>
    <w:rsid w:val="00057B4F"/>
    <w:rsid w:val="000603FB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7259"/>
    <w:rsid w:val="0007160F"/>
    <w:rsid w:val="00072A05"/>
    <w:rsid w:val="000734E6"/>
    <w:rsid w:val="000749AB"/>
    <w:rsid w:val="00075AAB"/>
    <w:rsid w:val="00076CC2"/>
    <w:rsid w:val="000771C8"/>
    <w:rsid w:val="00080EEE"/>
    <w:rsid w:val="000814A7"/>
    <w:rsid w:val="00081994"/>
    <w:rsid w:val="00082166"/>
    <w:rsid w:val="00084B6F"/>
    <w:rsid w:val="000863BD"/>
    <w:rsid w:val="0008711E"/>
    <w:rsid w:val="00087654"/>
    <w:rsid w:val="00087949"/>
    <w:rsid w:val="0009079C"/>
    <w:rsid w:val="00090F6F"/>
    <w:rsid w:val="00091C0A"/>
    <w:rsid w:val="00091F0A"/>
    <w:rsid w:val="00091F4E"/>
    <w:rsid w:val="0009261A"/>
    <w:rsid w:val="00092E49"/>
    <w:rsid w:val="000930FB"/>
    <w:rsid w:val="0009312D"/>
    <w:rsid w:val="00095842"/>
    <w:rsid w:val="00096151"/>
    <w:rsid w:val="00096BD2"/>
    <w:rsid w:val="00097617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86E"/>
    <w:rsid w:val="000A4FB7"/>
    <w:rsid w:val="000A6558"/>
    <w:rsid w:val="000A65F4"/>
    <w:rsid w:val="000B0F8B"/>
    <w:rsid w:val="000B247C"/>
    <w:rsid w:val="000B2BE6"/>
    <w:rsid w:val="000B38AC"/>
    <w:rsid w:val="000B4692"/>
    <w:rsid w:val="000B69A1"/>
    <w:rsid w:val="000B749A"/>
    <w:rsid w:val="000B78D3"/>
    <w:rsid w:val="000C0897"/>
    <w:rsid w:val="000C09E7"/>
    <w:rsid w:val="000C24CE"/>
    <w:rsid w:val="000C26CB"/>
    <w:rsid w:val="000C2E97"/>
    <w:rsid w:val="000C71A3"/>
    <w:rsid w:val="000C730B"/>
    <w:rsid w:val="000C7E2A"/>
    <w:rsid w:val="000D013E"/>
    <w:rsid w:val="000D0C94"/>
    <w:rsid w:val="000D1189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692E"/>
    <w:rsid w:val="000D73DD"/>
    <w:rsid w:val="000D7FD2"/>
    <w:rsid w:val="000E1494"/>
    <w:rsid w:val="000E1F69"/>
    <w:rsid w:val="000E2E31"/>
    <w:rsid w:val="000E3473"/>
    <w:rsid w:val="000E398E"/>
    <w:rsid w:val="000E428F"/>
    <w:rsid w:val="000E5016"/>
    <w:rsid w:val="000E536B"/>
    <w:rsid w:val="000E5514"/>
    <w:rsid w:val="000E5754"/>
    <w:rsid w:val="000E5EB2"/>
    <w:rsid w:val="000F144E"/>
    <w:rsid w:val="000F1F96"/>
    <w:rsid w:val="000F21A0"/>
    <w:rsid w:val="000F27C3"/>
    <w:rsid w:val="000F3B13"/>
    <w:rsid w:val="000F5173"/>
    <w:rsid w:val="001001C3"/>
    <w:rsid w:val="00100F61"/>
    <w:rsid w:val="00101136"/>
    <w:rsid w:val="001022F3"/>
    <w:rsid w:val="00102C99"/>
    <w:rsid w:val="00103030"/>
    <w:rsid w:val="00104621"/>
    <w:rsid w:val="00105BE4"/>
    <w:rsid w:val="00106A2E"/>
    <w:rsid w:val="0010704F"/>
    <w:rsid w:val="00110268"/>
    <w:rsid w:val="00111D89"/>
    <w:rsid w:val="00112062"/>
    <w:rsid w:val="00112085"/>
    <w:rsid w:val="00113E0E"/>
    <w:rsid w:val="00115081"/>
    <w:rsid w:val="00116568"/>
    <w:rsid w:val="001166A9"/>
    <w:rsid w:val="001168BC"/>
    <w:rsid w:val="00117B2F"/>
    <w:rsid w:val="00120C69"/>
    <w:rsid w:val="001216AB"/>
    <w:rsid w:val="00122A1A"/>
    <w:rsid w:val="00122E11"/>
    <w:rsid w:val="0012306E"/>
    <w:rsid w:val="001231CC"/>
    <w:rsid w:val="0012344F"/>
    <w:rsid w:val="0012556F"/>
    <w:rsid w:val="00125DB6"/>
    <w:rsid w:val="0012776E"/>
    <w:rsid w:val="00127843"/>
    <w:rsid w:val="00127EC2"/>
    <w:rsid w:val="001306E7"/>
    <w:rsid w:val="00130D72"/>
    <w:rsid w:val="001333FF"/>
    <w:rsid w:val="00133669"/>
    <w:rsid w:val="00135153"/>
    <w:rsid w:val="00136777"/>
    <w:rsid w:val="00136A0C"/>
    <w:rsid w:val="00136C4B"/>
    <w:rsid w:val="00137C0A"/>
    <w:rsid w:val="00140230"/>
    <w:rsid w:val="0014289A"/>
    <w:rsid w:val="00143293"/>
    <w:rsid w:val="001436BE"/>
    <w:rsid w:val="001445B6"/>
    <w:rsid w:val="00146C39"/>
    <w:rsid w:val="00147739"/>
    <w:rsid w:val="001504D2"/>
    <w:rsid w:val="00152BCA"/>
    <w:rsid w:val="00153B78"/>
    <w:rsid w:val="00153DB8"/>
    <w:rsid w:val="0015412B"/>
    <w:rsid w:val="00154C06"/>
    <w:rsid w:val="00154CB5"/>
    <w:rsid w:val="00154E43"/>
    <w:rsid w:val="00154E9E"/>
    <w:rsid w:val="0015521E"/>
    <w:rsid w:val="00156089"/>
    <w:rsid w:val="0015699B"/>
    <w:rsid w:val="00160E5E"/>
    <w:rsid w:val="00162655"/>
    <w:rsid w:val="001641E1"/>
    <w:rsid w:val="00164962"/>
    <w:rsid w:val="00165C99"/>
    <w:rsid w:val="00167FCA"/>
    <w:rsid w:val="00171378"/>
    <w:rsid w:val="0017145E"/>
    <w:rsid w:val="00172D0F"/>
    <w:rsid w:val="001740D6"/>
    <w:rsid w:val="001746CB"/>
    <w:rsid w:val="00174E93"/>
    <w:rsid w:val="00176050"/>
    <w:rsid w:val="00176466"/>
    <w:rsid w:val="00177542"/>
    <w:rsid w:val="0017780D"/>
    <w:rsid w:val="0017781C"/>
    <w:rsid w:val="00177AAD"/>
    <w:rsid w:val="00177EBE"/>
    <w:rsid w:val="00180111"/>
    <w:rsid w:val="00181025"/>
    <w:rsid w:val="00182367"/>
    <w:rsid w:val="00184FD5"/>
    <w:rsid w:val="0018555A"/>
    <w:rsid w:val="00185E6B"/>
    <w:rsid w:val="00190EEC"/>
    <w:rsid w:val="00192E19"/>
    <w:rsid w:val="00193430"/>
    <w:rsid w:val="001941DF"/>
    <w:rsid w:val="00194575"/>
    <w:rsid w:val="00194F2C"/>
    <w:rsid w:val="001958CC"/>
    <w:rsid w:val="00195F94"/>
    <w:rsid w:val="001960A7"/>
    <w:rsid w:val="001A180C"/>
    <w:rsid w:val="001A26A0"/>
    <w:rsid w:val="001A2EBF"/>
    <w:rsid w:val="001A53CF"/>
    <w:rsid w:val="001B00D6"/>
    <w:rsid w:val="001B016A"/>
    <w:rsid w:val="001B2577"/>
    <w:rsid w:val="001B2E40"/>
    <w:rsid w:val="001B3674"/>
    <w:rsid w:val="001B3B42"/>
    <w:rsid w:val="001B444E"/>
    <w:rsid w:val="001B4A26"/>
    <w:rsid w:val="001B4D48"/>
    <w:rsid w:val="001B543A"/>
    <w:rsid w:val="001B5F27"/>
    <w:rsid w:val="001B66E8"/>
    <w:rsid w:val="001B7AF4"/>
    <w:rsid w:val="001C2674"/>
    <w:rsid w:val="001C31BF"/>
    <w:rsid w:val="001C35ED"/>
    <w:rsid w:val="001C44D3"/>
    <w:rsid w:val="001C58AE"/>
    <w:rsid w:val="001C6446"/>
    <w:rsid w:val="001C72DF"/>
    <w:rsid w:val="001D0DE8"/>
    <w:rsid w:val="001D32B0"/>
    <w:rsid w:val="001D38B5"/>
    <w:rsid w:val="001D3E92"/>
    <w:rsid w:val="001D44A2"/>
    <w:rsid w:val="001D6DA3"/>
    <w:rsid w:val="001D6F01"/>
    <w:rsid w:val="001E0A53"/>
    <w:rsid w:val="001E28C0"/>
    <w:rsid w:val="001E3928"/>
    <w:rsid w:val="001E4FDA"/>
    <w:rsid w:val="001E584F"/>
    <w:rsid w:val="001E59E4"/>
    <w:rsid w:val="001E64D6"/>
    <w:rsid w:val="001E733E"/>
    <w:rsid w:val="001E7B3F"/>
    <w:rsid w:val="001E7E79"/>
    <w:rsid w:val="001F0757"/>
    <w:rsid w:val="001F09BB"/>
    <w:rsid w:val="001F17E6"/>
    <w:rsid w:val="001F1805"/>
    <w:rsid w:val="001F1CCB"/>
    <w:rsid w:val="001F1F56"/>
    <w:rsid w:val="001F2B67"/>
    <w:rsid w:val="001F2D4E"/>
    <w:rsid w:val="001F341A"/>
    <w:rsid w:val="001F455A"/>
    <w:rsid w:val="001F5851"/>
    <w:rsid w:val="001F68D7"/>
    <w:rsid w:val="00200526"/>
    <w:rsid w:val="002053D3"/>
    <w:rsid w:val="00206CB3"/>
    <w:rsid w:val="00207735"/>
    <w:rsid w:val="0021054C"/>
    <w:rsid w:val="002107AF"/>
    <w:rsid w:val="002109E2"/>
    <w:rsid w:val="00212E14"/>
    <w:rsid w:val="00213B91"/>
    <w:rsid w:val="00213EC9"/>
    <w:rsid w:val="0021405C"/>
    <w:rsid w:val="002143EE"/>
    <w:rsid w:val="0021471A"/>
    <w:rsid w:val="00215139"/>
    <w:rsid w:val="0021584C"/>
    <w:rsid w:val="002166B2"/>
    <w:rsid w:val="002205FC"/>
    <w:rsid w:val="00220E2C"/>
    <w:rsid w:val="00220E5A"/>
    <w:rsid w:val="00220F9F"/>
    <w:rsid w:val="00221859"/>
    <w:rsid w:val="0022273C"/>
    <w:rsid w:val="00223DC8"/>
    <w:rsid w:val="002248C7"/>
    <w:rsid w:val="00225851"/>
    <w:rsid w:val="00227C60"/>
    <w:rsid w:val="00230569"/>
    <w:rsid w:val="00232BD9"/>
    <w:rsid w:val="00234DC2"/>
    <w:rsid w:val="00235638"/>
    <w:rsid w:val="00236177"/>
    <w:rsid w:val="00236802"/>
    <w:rsid w:val="0023682E"/>
    <w:rsid w:val="00237D6F"/>
    <w:rsid w:val="002401AA"/>
    <w:rsid w:val="002406FC"/>
    <w:rsid w:val="00240DD1"/>
    <w:rsid w:val="00240E4D"/>
    <w:rsid w:val="00242BB6"/>
    <w:rsid w:val="00242F07"/>
    <w:rsid w:val="002430C0"/>
    <w:rsid w:val="002430DD"/>
    <w:rsid w:val="002435B0"/>
    <w:rsid w:val="00243D18"/>
    <w:rsid w:val="00245A49"/>
    <w:rsid w:val="00247FC3"/>
    <w:rsid w:val="00250D76"/>
    <w:rsid w:val="00251F88"/>
    <w:rsid w:val="002526E1"/>
    <w:rsid w:val="00252F66"/>
    <w:rsid w:val="00253345"/>
    <w:rsid w:val="00257670"/>
    <w:rsid w:val="00261D92"/>
    <w:rsid w:val="002638DE"/>
    <w:rsid w:val="00267876"/>
    <w:rsid w:val="00267D23"/>
    <w:rsid w:val="00270600"/>
    <w:rsid w:val="00271953"/>
    <w:rsid w:val="002721FE"/>
    <w:rsid w:val="00272249"/>
    <w:rsid w:val="00273832"/>
    <w:rsid w:val="0027582E"/>
    <w:rsid w:val="00275BE4"/>
    <w:rsid w:val="002777CA"/>
    <w:rsid w:val="00277D68"/>
    <w:rsid w:val="00281EF1"/>
    <w:rsid w:val="00283D10"/>
    <w:rsid w:val="00285E0D"/>
    <w:rsid w:val="002908B4"/>
    <w:rsid w:val="00291461"/>
    <w:rsid w:val="00291A03"/>
    <w:rsid w:val="0029276E"/>
    <w:rsid w:val="00293A5D"/>
    <w:rsid w:val="00294D41"/>
    <w:rsid w:val="002958E5"/>
    <w:rsid w:val="00296311"/>
    <w:rsid w:val="002966F4"/>
    <w:rsid w:val="002975E8"/>
    <w:rsid w:val="002A06DC"/>
    <w:rsid w:val="002A083A"/>
    <w:rsid w:val="002A0CFE"/>
    <w:rsid w:val="002A16BF"/>
    <w:rsid w:val="002A1B77"/>
    <w:rsid w:val="002A2408"/>
    <w:rsid w:val="002A410C"/>
    <w:rsid w:val="002A4EA6"/>
    <w:rsid w:val="002A4FA6"/>
    <w:rsid w:val="002A633A"/>
    <w:rsid w:val="002A69BB"/>
    <w:rsid w:val="002A7379"/>
    <w:rsid w:val="002A7673"/>
    <w:rsid w:val="002B0CB1"/>
    <w:rsid w:val="002B11AD"/>
    <w:rsid w:val="002B1A2E"/>
    <w:rsid w:val="002B520C"/>
    <w:rsid w:val="002C17C9"/>
    <w:rsid w:val="002C1AF2"/>
    <w:rsid w:val="002C33F3"/>
    <w:rsid w:val="002C4771"/>
    <w:rsid w:val="002C4C34"/>
    <w:rsid w:val="002C4F14"/>
    <w:rsid w:val="002C51DC"/>
    <w:rsid w:val="002C5C53"/>
    <w:rsid w:val="002C5EC2"/>
    <w:rsid w:val="002C68E0"/>
    <w:rsid w:val="002C74D9"/>
    <w:rsid w:val="002D0BF5"/>
    <w:rsid w:val="002D1129"/>
    <w:rsid w:val="002D11E3"/>
    <w:rsid w:val="002D17A8"/>
    <w:rsid w:val="002D1ED1"/>
    <w:rsid w:val="002D2181"/>
    <w:rsid w:val="002D3B7D"/>
    <w:rsid w:val="002D4A47"/>
    <w:rsid w:val="002D5466"/>
    <w:rsid w:val="002D5B08"/>
    <w:rsid w:val="002D7284"/>
    <w:rsid w:val="002D7314"/>
    <w:rsid w:val="002D784C"/>
    <w:rsid w:val="002D7CE7"/>
    <w:rsid w:val="002E1416"/>
    <w:rsid w:val="002E1A29"/>
    <w:rsid w:val="002E37C8"/>
    <w:rsid w:val="002E4699"/>
    <w:rsid w:val="002E5A67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2F6C93"/>
    <w:rsid w:val="003006E1"/>
    <w:rsid w:val="00302F6C"/>
    <w:rsid w:val="003038B7"/>
    <w:rsid w:val="0030421C"/>
    <w:rsid w:val="003057E1"/>
    <w:rsid w:val="003113C1"/>
    <w:rsid w:val="003123E2"/>
    <w:rsid w:val="00313ABF"/>
    <w:rsid w:val="00320B0F"/>
    <w:rsid w:val="003211AC"/>
    <w:rsid w:val="00322DD3"/>
    <w:rsid w:val="00323873"/>
    <w:rsid w:val="0032438B"/>
    <w:rsid w:val="003271EF"/>
    <w:rsid w:val="003273B7"/>
    <w:rsid w:val="00327D1F"/>
    <w:rsid w:val="00330FC9"/>
    <w:rsid w:val="00332CE7"/>
    <w:rsid w:val="003343F2"/>
    <w:rsid w:val="0033477E"/>
    <w:rsid w:val="0033667A"/>
    <w:rsid w:val="00336834"/>
    <w:rsid w:val="00337E7A"/>
    <w:rsid w:val="0034083D"/>
    <w:rsid w:val="00341229"/>
    <w:rsid w:val="00341583"/>
    <w:rsid w:val="00342A2E"/>
    <w:rsid w:val="00346591"/>
    <w:rsid w:val="00350E56"/>
    <w:rsid w:val="0035104B"/>
    <w:rsid w:val="003519D5"/>
    <w:rsid w:val="00351C9F"/>
    <w:rsid w:val="00351FCF"/>
    <w:rsid w:val="00354711"/>
    <w:rsid w:val="003547C0"/>
    <w:rsid w:val="0035516C"/>
    <w:rsid w:val="003551A2"/>
    <w:rsid w:val="003551E7"/>
    <w:rsid w:val="00355A74"/>
    <w:rsid w:val="003560B4"/>
    <w:rsid w:val="00356CE3"/>
    <w:rsid w:val="00361B25"/>
    <w:rsid w:val="00361D4E"/>
    <w:rsid w:val="00363663"/>
    <w:rsid w:val="00365CC5"/>
    <w:rsid w:val="00367BD5"/>
    <w:rsid w:val="00367FE5"/>
    <w:rsid w:val="00371BAF"/>
    <w:rsid w:val="003726E9"/>
    <w:rsid w:val="0037322E"/>
    <w:rsid w:val="00374A15"/>
    <w:rsid w:val="003760D4"/>
    <w:rsid w:val="00376998"/>
    <w:rsid w:val="00377C28"/>
    <w:rsid w:val="0038173D"/>
    <w:rsid w:val="00382BDE"/>
    <w:rsid w:val="00383829"/>
    <w:rsid w:val="003854CC"/>
    <w:rsid w:val="0038577D"/>
    <w:rsid w:val="003860DC"/>
    <w:rsid w:val="0038708C"/>
    <w:rsid w:val="003870EA"/>
    <w:rsid w:val="00387AF8"/>
    <w:rsid w:val="0039004B"/>
    <w:rsid w:val="0039038B"/>
    <w:rsid w:val="00390AA4"/>
    <w:rsid w:val="00392C20"/>
    <w:rsid w:val="00392DE3"/>
    <w:rsid w:val="00394E76"/>
    <w:rsid w:val="003959E0"/>
    <w:rsid w:val="00397AC2"/>
    <w:rsid w:val="003A1338"/>
    <w:rsid w:val="003A19BC"/>
    <w:rsid w:val="003A64CF"/>
    <w:rsid w:val="003A6969"/>
    <w:rsid w:val="003A7DB4"/>
    <w:rsid w:val="003B23CF"/>
    <w:rsid w:val="003B2AAD"/>
    <w:rsid w:val="003B2ACE"/>
    <w:rsid w:val="003B32E9"/>
    <w:rsid w:val="003B3EE9"/>
    <w:rsid w:val="003B4A54"/>
    <w:rsid w:val="003B65C2"/>
    <w:rsid w:val="003B7336"/>
    <w:rsid w:val="003B784E"/>
    <w:rsid w:val="003B7D20"/>
    <w:rsid w:val="003C08E8"/>
    <w:rsid w:val="003C13B6"/>
    <w:rsid w:val="003C2423"/>
    <w:rsid w:val="003C2544"/>
    <w:rsid w:val="003C3407"/>
    <w:rsid w:val="003C5CE7"/>
    <w:rsid w:val="003C6377"/>
    <w:rsid w:val="003C7FEF"/>
    <w:rsid w:val="003D0F64"/>
    <w:rsid w:val="003D0F9E"/>
    <w:rsid w:val="003D63AD"/>
    <w:rsid w:val="003D6656"/>
    <w:rsid w:val="003D69D8"/>
    <w:rsid w:val="003E04CD"/>
    <w:rsid w:val="003E304D"/>
    <w:rsid w:val="003E33E6"/>
    <w:rsid w:val="003E41C0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37D"/>
    <w:rsid w:val="0040084D"/>
    <w:rsid w:val="00400D44"/>
    <w:rsid w:val="00401C85"/>
    <w:rsid w:val="00401FA5"/>
    <w:rsid w:val="00402ED5"/>
    <w:rsid w:val="00403591"/>
    <w:rsid w:val="00404C08"/>
    <w:rsid w:val="00405FD1"/>
    <w:rsid w:val="004067AC"/>
    <w:rsid w:val="0040774B"/>
    <w:rsid w:val="004079E7"/>
    <w:rsid w:val="004114C1"/>
    <w:rsid w:val="00411E65"/>
    <w:rsid w:val="0041281A"/>
    <w:rsid w:val="0041349D"/>
    <w:rsid w:val="004137C1"/>
    <w:rsid w:val="00414E51"/>
    <w:rsid w:val="00420262"/>
    <w:rsid w:val="00423A1E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413"/>
    <w:rsid w:val="004348C7"/>
    <w:rsid w:val="00434D68"/>
    <w:rsid w:val="00434F82"/>
    <w:rsid w:val="004355B6"/>
    <w:rsid w:val="00435F0C"/>
    <w:rsid w:val="00436866"/>
    <w:rsid w:val="00436FF3"/>
    <w:rsid w:val="00437313"/>
    <w:rsid w:val="00437491"/>
    <w:rsid w:val="00441B67"/>
    <w:rsid w:val="004432DC"/>
    <w:rsid w:val="00444997"/>
    <w:rsid w:val="00445852"/>
    <w:rsid w:val="00451EBE"/>
    <w:rsid w:val="004526FD"/>
    <w:rsid w:val="004527AA"/>
    <w:rsid w:val="004527E1"/>
    <w:rsid w:val="004535F8"/>
    <w:rsid w:val="00453B72"/>
    <w:rsid w:val="00455F77"/>
    <w:rsid w:val="00462CF5"/>
    <w:rsid w:val="00464802"/>
    <w:rsid w:val="00465B29"/>
    <w:rsid w:val="00466E91"/>
    <w:rsid w:val="00467923"/>
    <w:rsid w:val="004705AD"/>
    <w:rsid w:val="00471A40"/>
    <w:rsid w:val="00472D1B"/>
    <w:rsid w:val="00473D07"/>
    <w:rsid w:val="00473EE8"/>
    <w:rsid w:val="004741CE"/>
    <w:rsid w:val="00474D1F"/>
    <w:rsid w:val="004757BB"/>
    <w:rsid w:val="004757BE"/>
    <w:rsid w:val="00476DB7"/>
    <w:rsid w:val="00480452"/>
    <w:rsid w:val="00480612"/>
    <w:rsid w:val="0048124E"/>
    <w:rsid w:val="00481D98"/>
    <w:rsid w:val="00483275"/>
    <w:rsid w:val="00483B4B"/>
    <w:rsid w:val="00483BBF"/>
    <w:rsid w:val="00484A97"/>
    <w:rsid w:val="004851A5"/>
    <w:rsid w:val="0048629C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16"/>
    <w:rsid w:val="004A257C"/>
    <w:rsid w:val="004A3097"/>
    <w:rsid w:val="004A4858"/>
    <w:rsid w:val="004A59CA"/>
    <w:rsid w:val="004A5C41"/>
    <w:rsid w:val="004A694E"/>
    <w:rsid w:val="004B0AF3"/>
    <w:rsid w:val="004B218F"/>
    <w:rsid w:val="004B30AF"/>
    <w:rsid w:val="004B3238"/>
    <w:rsid w:val="004B3A09"/>
    <w:rsid w:val="004B4B62"/>
    <w:rsid w:val="004B5083"/>
    <w:rsid w:val="004B51CC"/>
    <w:rsid w:val="004B53D0"/>
    <w:rsid w:val="004B55B7"/>
    <w:rsid w:val="004B7829"/>
    <w:rsid w:val="004C2E92"/>
    <w:rsid w:val="004C3C10"/>
    <w:rsid w:val="004C3EDB"/>
    <w:rsid w:val="004C6489"/>
    <w:rsid w:val="004C6A49"/>
    <w:rsid w:val="004C7361"/>
    <w:rsid w:val="004C74C3"/>
    <w:rsid w:val="004D0094"/>
    <w:rsid w:val="004D01BB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349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0E02"/>
    <w:rsid w:val="004F1219"/>
    <w:rsid w:val="004F1DBC"/>
    <w:rsid w:val="004F2286"/>
    <w:rsid w:val="004F36CF"/>
    <w:rsid w:val="004F5369"/>
    <w:rsid w:val="004F5844"/>
    <w:rsid w:val="004F68A3"/>
    <w:rsid w:val="004F7050"/>
    <w:rsid w:val="004F719D"/>
    <w:rsid w:val="005008F9"/>
    <w:rsid w:val="00500B1A"/>
    <w:rsid w:val="00502D52"/>
    <w:rsid w:val="00502E47"/>
    <w:rsid w:val="00503BEB"/>
    <w:rsid w:val="00504049"/>
    <w:rsid w:val="00504AAF"/>
    <w:rsid w:val="00504C93"/>
    <w:rsid w:val="00504DF9"/>
    <w:rsid w:val="005069FC"/>
    <w:rsid w:val="00506AD7"/>
    <w:rsid w:val="0051066C"/>
    <w:rsid w:val="00510685"/>
    <w:rsid w:val="00510A04"/>
    <w:rsid w:val="00512C24"/>
    <w:rsid w:val="00512FC5"/>
    <w:rsid w:val="00513AEF"/>
    <w:rsid w:val="00514AF8"/>
    <w:rsid w:val="005156A2"/>
    <w:rsid w:val="0051683B"/>
    <w:rsid w:val="00516E56"/>
    <w:rsid w:val="00520617"/>
    <w:rsid w:val="00521F1B"/>
    <w:rsid w:val="0052330B"/>
    <w:rsid w:val="00526BCE"/>
    <w:rsid w:val="00526E19"/>
    <w:rsid w:val="00530FE1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0C45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3376"/>
    <w:rsid w:val="005644C1"/>
    <w:rsid w:val="00565067"/>
    <w:rsid w:val="00565E65"/>
    <w:rsid w:val="00567F5D"/>
    <w:rsid w:val="0057199B"/>
    <w:rsid w:val="00572421"/>
    <w:rsid w:val="00572FB8"/>
    <w:rsid w:val="00572FC6"/>
    <w:rsid w:val="00574B0D"/>
    <w:rsid w:val="00576DAC"/>
    <w:rsid w:val="005801E2"/>
    <w:rsid w:val="0058131A"/>
    <w:rsid w:val="00581DF4"/>
    <w:rsid w:val="0058332F"/>
    <w:rsid w:val="005841BA"/>
    <w:rsid w:val="005841FB"/>
    <w:rsid w:val="00585DB0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330"/>
    <w:rsid w:val="005B2E4D"/>
    <w:rsid w:val="005B4D63"/>
    <w:rsid w:val="005B6457"/>
    <w:rsid w:val="005B668B"/>
    <w:rsid w:val="005B6D39"/>
    <w:rsid w:val="005C14FE"/>
    <w:rsid w:val="005C15C0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3A7E"/>
    <w:rsid w:val="005D3D22"/>
    <w:rsid w:val="005D5F48"/>
    <w:rsid w:val="005D66E3"/>
    <w:rsid w:val="005D6F51"/>
    <w:rsid w:val="005D7D6C"/>
    <w:rsid w:val="005E1DCF"/>
    <w:rsid w:val="005E3006"/>
    <w:rsid w:val="005E5AFD"/>
    <w:rsid w:val="005E616C"/>
    <w:rsid w:val="005F01E1"/>
    <w:rsid w:val="005F0200"/>
    <w:rsid w:val="005F0ACC"/>
    <w:rsid w:val="005F15D8"/>
    <w:rsid w:val="005F15F8"/>
    <w:rsid w:val="005F2A73"/>
    <w:rsid w:val="005F2B18"/>
    <w:rsid w:val="005F31A5"/>
    <w:rsid w:val="005F3649"/>
    <w:rsid w:val="005F3E0F"/>
    <w:rsid w:val="005F45F7"/>
    <w:rsid w:val="005F46F0"/>
    <w:rsid w:val="005F48B0"/>
    <w:rsid w:val="005F49FE"/>
    <w:rsid w:val="005F6564"/>
    <w:rsid w:val="005F715F"/>
    <w:rsid w:val="006002C3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0427"/>
    <w:rsid w:val="006134ED"/>
    <w:rsid w:val="00613563"/>
    <w:rsid w:val="00613C6C"/>
    <w:rsid w:val="00614161"/>
    <w:rsid w:val="00614850"/>
    <w:rsid w:val="00614BA5"/>
    <w:rsid w:val="00614E89"/>
    <w:rsid w:val="00615635"/>
    <w:rsid w:val="006166F9"/>
    <w:rsid w:val="006175CF"/>
    <w:rsid w:val="00621455"/>
    <w:rsid w:val="00621AA0"/>
    <w:rsid w:val="0062393A"/>
    <w:rsid w:val="00624D66"/>
    <w:rsid w:val="006263AA"/>
    <w:rsid w:val="00627BA1"/>
    <w:rsid w:val="00627E62"/>
    <w:rsid w:val="00632272"/>
    <w:rsid w:val="00632A30"/>
    <w:rsid w:val="00632C96"/>
    <w:rsid w:val="0063302E"/>
    <w:rsid w:val="00634681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28CB"/>
    <w:rsid w:val="00654170"/>
    <w:rsid w:val="00654662"/>
    <w:rsid w:val="00655E0C"/>
    <w:rsid w:val="00660CB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4AE7"/>
    <w:rsid w:val="0067521A"/>
    <w:rsid w:val="0067531D"/>
    <w:rsid w:val="00675B03"/>
    <w:rsid w:val="0067672B"/>
    <w:rsid w:val="006775B5"/>
    <w:rsid w:val="00677BFD"/>
    <w:rsid w:val="00680A84"/>
    <w:rsid w:val="00684AD8"/>
    <w:rsid w:val="00687806"/>
    <w:rsid w:val="0069012B"/>
    <w:rsid w:val="00691D28"/>
    <w:rsid w:val="0069275C"/>
    <w:rsid w:val="00693885"/>
    <w:rsid w:val="006966AD"/>
    <w:rsid w:val="0069730E"/>
    <w:rsid w:val="00697FC6"/>
    <w:rsid w:val="006A062F"/>
    <w:rsid w:val="006A104A"/>
    <w:rsid w:val="006A17E2"/>
    <w:rsid w:val="006A3DF7"/>
    <w:rsid w:val="006A441C"/>
    <w:rsid w:val="006A4910"/>
    <w:rsid w:val="006A5073"/>
    <w:rsid w:val="006A5C74"/>
    <w:rsid w:val="006A7DA8"/>
    <w:rsid w:val="006B01D0"/>
    <w:rsid w:val="006B04BB"/>
    <w:rsid w:val="006B1544"/>
    <w:rsid w:val="006B2A73"/>
    <w:rsid w:val="006B2CFF"/>
    <w:rsid w:val="006B35DF"/>
    <w:rsid w:val="006B4437"/>
    <w:rsid w:val="006B6750"/>
    <w:rsid w:val="006B6BD5"/>
    <w:rsid w:val="006B6D45"/>
    <w:rsid w:val="006C0B2D"/>
    <w:rsid w:val="006C0F72"/>
    <w:rsid w:val="006C1738"/>
    <w:rsid w:val="006C20FF"/>
    <w:rsid w:val="006C2D98"/>
    <w:rsid w:val="006C385F"/>
    <w:rsid w:val="006C3A77"/>
    <w:rsid w:val="006C3C03"/>
    <w:rsid w:val="006C3C15"/>
    <w:rsid w:val="006C4150"/>
    <w:rsid w:val="006C5624"/>
    <w:rsid w:val="006C5B35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A8F"/>
    <w:rsid w:val="006D6061"/>
    <w:rsid w:val="006D7061"/>
    <w:rsid w:val="006E06F1"/>
    <w:rsid w:val="006E07FA"/>
    <w:rsid w:val="006E09AB"/>
    <w:rsid w:val="006E0AB5"/>
    <w:rsid w:val="006E0C6B"/>
    <w:rsid w:val="006E1616"/>
    <w:rsid w:val="006E20E4"/>
    <w:rsid w:val="006E2847"/>
    <w:rsid w:val="006E3482"/>
    <w:rsid w:val="006E6547"/>
    <w:rsid w:val="006E72C1"/>
    <w:rsid w:val="006E7B36"/>
    <w:rsid w:val="006E7F31"/>
    <w:rsid w:val="006F0BB2"/>
    <w:rsid w:val="006F0D54"/>
    <w:rsid w:val="006F0DF2"/>
    <w:rsid w:val="006F10BC"/>
    <w:rsid w:val="006F140F"/>
    <w:rsid w:val="006F4E53"/>
    <w:rsid w:val="006F6088"/>
    <w:rsid w:val="006F6F64"/>
    <w:rsid w:val="007011F2"/>
    <w:rsid w:val="0070148D"/>
    <w:rsid w:val="00703814"/>
    <w:rsid w:val="00704329"/>
    <w:rsid w:val="007051EC"/>
    <w:rsid w:val="007055C2"/>
    <w:rsid w:val="00705FC2"/>
    <w:rsid w:val="0070696E"/>
    <w:rsid w:val="00710BE1"/>
    <w:rsid w:val="0071273B"/>
    <w:rsid w:val="00713B3A"/>
    <w:rsid w:val="00714AD0"/>
    <w:rsid w:val="00716073"/>
    <w:rsid w:val="00716322"/>
    <w:rsid w:val="00717110"/>
    <w:rsid w:val="00717A06"/>
    <w:rsid w:val="00720271"/>
    <w:rsid w:val="00720562"/>
    <w:rsid w:val="00720CCA"/>
    <w:rsid w:val="00723A9C"/>
    <w:rsid w:val="007251B8"/>
    <w:rsid w:val="0072603E"/>
    <w:rsid w:val="0072696F"/>
    <w:rsid w:val="00727045"/>
    <w:rsid w:val="0072715B"/>
    <w:rsid w:val="00727B6B"/>
    <w:rsid w:val="0073008D"/>
    <w:rsid w:val="00731C77"/>
    <w:rsid w:val="007320D6"/>
    <w:rsid w:val="007330C9"/>
    <w:rsid w:val="007350A9"/>
    <w:rsid w:val="00735D91"/>
    <w:rsid w:val="00736311"/>
    <w:rsid w:val="00736BC5"/>
    <w:rsid w:val="00736D31"/>
    <w:rsid w:val="00740C94"/>
    <w:rsid w:val="0074178A"/>
    <w:rsid w:val="00742451"/>
    <w:rsid w:val="00742A6D"/>
    <w:rsid w:val="0074374B"/>
    <w:rsid w:val="00743A91"/>
    <w:rsid w:val="0074485A"/>
    <w:rsid w:val="00746C1E"/>
    <w:rsid w:val="00747D79"/>
    <w:rsid w:val="00750C0E"/>
    <w:rsid w:val="00751999"/>
    <w:rsid w:val="0075264B"/>
    <w:rsid w:val="00752D2A"/>
    <w:rsid w:val="00754F7A"/>
    <w:rsid w:val="00755343"/>
    <w:rsid w:val="007555A0"/>
    <w:rsid w:val="00755A14"/>
    <w:rsid w:val="00756255"/>
    <w:rsid w:val="00756277"/>
    <w:rsid w:val="00760984"/>
    <w:rsid w:val="00760CB5"/>
    <w:rsid w:val="0076189E"/>
    <w:rsid w:val="00761D22"/>
    <w:rsid w:val="0076312D"/>
    <w:rsid w:val="00763668"/>
    <w:rsid w:val="00763F5C"/>
    <w:rsid w:val="00764EDD"/>
    <w:rsid w:val="00765498"/>
    <w:rsid w:val="00765942"/>
    <w:rsid w:val="0076606C"/>
    <w:rsid w:val="00766167"/>
    <w:rsid w:val="00766688"/>
    <w:rsid w:val="007667FC"/>
    <w:rsid w:val="00766F93"/>
    <w:rsid w:val="00767647"/>
    <w:rsid w:val="0077010A"/>
    <w:rsid w:val="00771546"/>
    <w:rsid w:val="007716E4"/>
    <w:rsid w:val="00774B3F"/>
    <w:rsid w:val="007762B9"/>
    <w:rsid w:val="00777205"/>
    <w:rsid w:val="007775CF"/>
    <w:rsid w:val="00780048"/>
    <w:rsid w:val="00780D1A"/>
    <w:rsid w:val="00782556"/>
    <w:rsid w:val="00782CF5"/>
    <w:rsid w:val="0078385A"/>
    <w:rsid w:val="00784EE2"/>
    <w:rsid w:val="00786445"/>
    <w:rsid w:val="00786742"/>
    <w:rsid w:val="007877DB"/>
    <w:rsid w:val="00787F4A"/>
    <w:rsid w:val="00790C17"/>
    <w:rsid w:val="0079116F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1394"/>
    <w:rsid w:val="007A2495"/>
    <w:rsid w:val="007A2B7C"/>
    <w:rsid w:val="007A5A74"/>
    <w:rsid w:val="007A6494"/>
    <w:rsid w:val="007A6AF4"/>
    <w:rsid w:val="007B1FD8"/>
    <w:rsid w:val="007B341D"/>
    <w:rsid w:val="007B3B1F"/>
    <w:rsid w:val="007B492A"/>
    <w:rsid w:val="007B4B38"/>
    <w:rsid w:val="007B4C97"/>
    <w:rsid w:val="007B5897"/>
    <w:rsid w:val="007B66BA"/>
    <w:rsid w:val="007B6B10"/>
    <w:rsid w:val="007B75E1"/>
    <w:rsid w:val="007C2052"/>
    <w:rsid w:val="007C246C"/>
    <w:rsid w:val="007C26E3"/>
    <w:rsid w:val="007C2D78"/>
    <w:rsid w:val="007C3589"/>
    <w:rsid w:val="007C3672"/>
    <w:rsid w:val="007C36AB"/>
    <w:rsid w:val="007C40E3"/>
    <w:rsid w:val="007C471F"/>
    <w:rsid w:val="007C5568"/>
    <w:rsid w:val="007C6AF4"/>
    <w:rsid w:val="007C75C6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6052"/>
    <w:rsid w:val="007E04D6"/>
    <w:rsid w:val="007E1188"/>
    <w:rsid w:val="007E1467"/>
    <w:rsid w:val="007E1BCC"/>
    <w:rsid w:val="007E36B6"/>
    <w:rsid w:val="007E425B"/>
    <w:rsid w:val="007E6764"/>
    <w:rsid w:val="007E7D1B"/>
    <w:rsid w:val="007F08DD"/>
    <w:rsid w:val="007F1DE1"/>
    <w:rsid w:val="007F260B"/>
    <w:rsid w:val="007F2DD0"/>
    <w:rsid w:val="007F399F"/>
    <w:rsid w:val="007F3AA6"/>
    <w:rsid w:val="007F3F8E"/>
    <w:rsid w:val="007F4E18"/>
    <w:rsid w:val="007F5DDF"/>
    <w:rsid w:val="007F711E"/>
    <w:rsid w:val="007F7986"/>
    <w:rsid w:val="008007CD"/>
    <w:rsid w:val="0080132D"/>
    <w:rsid w:val="008013F4"/>
    <w:rsid w:val="00801668"/>
    <w:rsid w:val="00801C67"/>
    <w:rsid w:val="008034B5"/>
    <w:rsid w:val="00804310"/>
    <w:rsid w:val="0080522B"/>
    <w:rsid w:val="008063A4"/>
    <w:rsid w:val="00810882"/>
    <w:rsid w:val="00810A86"/>
    <w:rsid w:val="008112A4"/>
    <w:rsid w:val="0081194E"/>
    <w:rsid w:val="008119B4"/>
    <w:rsid w:val="0081237F"/>
    <w:rsid w:val="00814F01"/>
    <w:rsid w:val="00814FA9"/>
    <w:rsid w:val="0081559D"/>
    <w:rsid w:val="008161C1"/>
    <w:rsid w:val="00817A49"/>
    <w:rsid w:val="00817B22"/>
    <w:rsid w:val="00817EAC"/>
    <w:rsid w:val="00821E07"/>
    <w:rsid w:val="00823D22"/>
    <w:rsid w:val="00825413"/>
    <w:rsid w:val="008254CF"/>
    <w:rsid w:val="0082558B"/>
    <w:rsid w:val="00825F1B"/>
    <w:rsid w:val="00826C06"/>
    <w:rsid w:val="008277E0"/>
    <w:rsid w:val="0083070F"/>
    <w:rsid w:val="00830B11"/>
    <w:rsid w:val="0083257F"/>
    <w:rsid w:val="00835F0B"/>
    <w:rsid w:val="008373F2"/>
    <w:rsid w:val="0084116E"/>
    <w:rsid w:val="00842F12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1A92"/>
    <w:rsid w:val="00862902"/>
    <w:rsid w:val="0086302A"/>
    <w:rsid w:val="00864D08"/>
    <w:rsid w:val="0086734C"/>
    <w:rsid w:val="00870818"/>
    <w:rsid w:val="00872120"/>
    <w:rsid w:val="00872923"/>
    <w:rsid w:val="008730E0"/>
    <w:rsid w:val="00874C28"/>
    <w:rsid w:val="00875072"/>
    <w:rsid w:val="008758EF"/>
    <w:rsid w:val="00876175"/>
    <w:rsid w:val="008768A3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447D"/>
    <w:rsid w:val="0088507B"/>
    <w:rsid w:val="008867B4"/>
    <w:rsid w:val="0088731E"/>
    <w:rsid w:val="00887C17"/>
    <w:rsid w:val="00890768"/>
    <w:rsid w:val="0089160A"/>
    <w:rsid w:val="00891E46"/>
    <w:rsid w:val="008924AD"/>
    <w:rsid w:val="00893977"/>
    <w:rsid w:val="00893A88"/>
    <w:rsid w:val="00893A97"/>
    <w:rsid w:val="00895BB1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33C"/>
    <w:rsid w:val="008C4DE6"/>
    <w:rsid w:val="008C4E13"/>
    <w:rsid w:val="008C67BF"/>
    <w:rsid w:val="008C736C"/>
    <w:rsid w:val="008C7CF2"/>
    <w:rsid w:val="008D07B7"/>
    <w:rsid w:val="008D126B"/>
    <w:rsid w:val="008D1620"/>
    <w:rsid w:val="008D1712"/>
    <w:rsid w:val="008D1B28"/>
    <w:rsid w:val="008D40C5"/>
    <w:rsid w:val="008D4370"/>
    <w:rsid w:val="008D48B4"/>
    <w:rsid w:val="008D51B1"/>
    <w:rsid w:val="008D54E0"/>
    <w:rsid w:val="008D587C"/>
    <w:rsid w:val="008D608F"/>
    <w:rsid w:val="008D6E22"/>
    <w:rsid w:val="008D7BE9"/>
    <w:rsid w:val="008E0B68"/>
    <w:rsid w:val="008E153E"/>
    <w:rsid w:val="008E28E5"/>
    <w:rsid w:val="008E360A"/>
    <w:rsid w:val="008E3675"/>
    <w:rsid w:val="008E422C"/>
    <w:rsid w:val="008E4F4D"/>
    <w:rsid w:val="008E505C"/>
    <w:rsid w:val="008F2B6C"/>
    <w:rsid w:val="008F3C87"/>
    <w:rsid w:val="008F53CE"/>
    <w:rsid w:val="00900A47"/>
    <w:rsid w:val="00902932"/>
    <w:rsid w:val="009029BA"/>
    <w:rsid w:val="00902B5D"/>
    <w:rsid w:val="00904CCB"/>
    <w:rsid w:val="0090604F"/>
    <w:rsid w:val="00906893"/>
    <w:rsid w:val="00907D25"/>
    <w:rsid w:val="00907F36"/>
    <w:rsid w:val="00910298"/>
    <w:rsid w:val="0091054B"/>
    <w:rsid w:val="00910559"/>
    <w:rsid w:val="00910851"/>
    <w:rsid w:val="009109F8"/>
    <w:rsid w:val="00912227"/>
    <w:rsid w:val="009123C0"/>
    <w:rsid w:val="0091291F"/>
    <w:rsid w:val="00912A4A"/>
    <w:rsid w:val="00912AF4"/>
    <w:rsid w:val="00913BE2"/>
    <w:rsid w:val="00915848"/>
    <w:rsid w:val="0091646B"/>
    <w:rsid w:val="0091767C"/>
    <w:rsid w:val="00917875"/>
    <w:rsid w:val="0092000A"/>
    <w:rsid w:val="00920609"/>
    <w:rsid w:val="0092081A"/>
    <w:rsid w:val="00922AA7"/>
    <w:rsid w:val="00923800"/>
    <w:rsid w:val="009250EF"/>
    <w:rsid w:val="00927F36"/>
    <w:rsid w:val="00930114"/>
    <w:rsid w:val="009304DB"/>
    <w:rsid w:val="00931A0B"/>
    <w:rsid w:val="00931CC2"/>
    <w:rsid w:val="00931FED"/>
    <w:rsid w:val="0093209A"/>
    <w:rsid w:val="0093278D"/>
    <w:rsid w:val="00934015"/>
    <w:rsid w:val="009341D4"/>
    <w:rsid w:val="0093604E"/>
    <w:rsid w:val="009371F5"/>
    <w:rsid w:val="00937FDA"/>
    <w:rsid w:val="00941840"/>
    <w:rsid w:val="009436B2"/>
    <w:rsid w:val="00943FD7"/>
    <w:rsid w:val="0094400D"/>
    <w:rsid w:val="0094469F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5ECD"/>
    <w:rsid w:val="0095741B"/>
    <w:rsid w:val="00957B98"/>
    <w:rsid w:val="00961220"/>
    <w:rsid w:val="00961424"/>
    <w:rsid w:val="00961ABB"/>
    <w:rsid w:val="00962119"/>
    <w:rsid w:val="00962A40"/>
    <w:rsid w:val="00962FDE"/>
    <w:rsid w:val="009635C8"/>
    <w:rsid w:val="009654C5"/>
    <w:rsid w:val="0096551D"/>
    <w:rsid w:val="00970300"/>
    <w:rsid w:val="00972813"/>
    <w:rsid w:val="00975DEB"/>
    <w:rsid w:val="00976E03"/>
    <w:rsid w:val="009774F1"/>
    <w:rsid w:val="00980D68"/>
    <w:rsid w:val="00981B4C"/>
    <w:rsid w:val="00981FFD"/>
    <w:rsid w:val="00983634"/>
    <w:rsid w:val="0098418F"/>
    <w:rsid w:val="00984F9C"/>
    <w:rsid w:val="009860E1"/>
    <w:rsid w:val="009865DF"/>
    <w:rsid w:val="00986DCA"/>
    <w:rsid w:val="00987C10"/>
    <w:rsid w:val="00990E1C"/>
    <w:rsid w:val="0099161B"/>
    <w:rsid w:val="009919BE"/>
    <w:rsid w:val="00991A87"/>
    <w:rsid w:val="00992189"/>
    <w:rsid w:val="00992C63"/>
    <w:rsid w:val="009960F7"/>
    <w:rsid w:val="00996FBD"/>
    <w:rsid w:val="00997CF1"/>
    <w:rsid w:val="00997D52"/>
    <w:rsid w:val="009A0ECB"/>
    <w:rsid w:val="009A2ACE"/>
    <w:rsid w:val="009A2B08"/>
    <w:rsid w:val="009A2B39"/>
    <w:rsid w:val="009A371E"/>
    <w:rsid w:val="009A41B4"/>
    <w:rsid w:val="009B00B9"/>
    <w:rsid w:val="009B03AE"/>
    <w:rsid w:val="009B07CD"/>
    <w:rsid w:val="009B12AE"/>
    <w:rsid w:val="009B1AC7"/>
    <w:rsid w:val="009B48AB"/>
    <w:rsid w:val="009B6578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A74"/>
    <w:rsid w:val="009D4F33"/>
    <w:rsid w:val="009D50A8"/>
    <w:rsid w:val="009D56F9"/>
    <w:rsid w:val="009D68CD"/>
    <w:rsid w:val="009D7A70"/>
    <w:rsid w:val="009D7F3C"/>
    <w:rsid w:val="009E0961"/>
    <w:rsid w:val="009E0FAB"/>
    <w:rsid w:val="009E142C"/>
    <w:rsid w:val="009E1500"/>
    <w:rsid w:val="009E17E9"/>
    <w:rsid w:val="009E1BC9"/>
    <w:rsid w:val="009E33CC"/>
    <w:rsid w:val="009E3D95"/>
    <w:rsid w:val="009E47C3"/>
    <w:rsid w:val="009E4CAA"/>
    <w:rsid w:val="009F025C"/>
    <w:rsid w:val="009F0D56"/>
    <w:rsid w:val="009F0E74"/>
    <w:rsid w:val="009F1C35"/>
    <w:rsid w:val="009F2D4A"/>
    <w:rsid w:val="009F2EA5"/>
    <w:rsid w:val="009F395B"/>
    <w:rsid w:val="009F398D"/>
    <w:rsid w:val="009F4123"/>
    <w:rsid w:val="009F4B5E"/>
    <w:rsid w:val="009F5170"/>
    <w:rsid w:val="009F54CF"/>
    <w:rsid w:val="009F578D"/>
    <w:rsid w:val="009F64F7"/>
    <w:rsid w:val="009F6BC9"/>
    <w:rsid w:val="009F7F5E"/>
    <w:rsid w:val="00A006CD"/>
    <w:rsid w:val="00A0186B"/>
    <w:rsid w:val="00A01979"/>
    <w:rsid w:val="00A02C74"/>
    <w:rsid w:val="00A03129"/>
    <w:rsid w:val="00A036D2"/>
    <w:rsid w:val="00A04BB2"/>
    <w:rsid w:val="00A05EA6"/>
    <w:rsid w:val="00A061C5"/>
    <w:rsid w:val="00A06294"/>
    <w:rsid w:val="00A06E2C"/>
    <w:rsid w:val="00A07078"/>
    <w:rsid w:val="00A07A2C"/>
    <w:rsid w:val="00A07FFA"/>
    <w:rsid w:val="00A1000E"/>
    <w:rsid w:val="00A11014"/>
    <w:rsid w:val="00A1197F"/>
    <w:rsid w:val="00A13254"/>
    <w:rsid w:val="00A13A99"/>
    <w:rsid w:val="00A13F1F"/>
    <w:rsid w:val="00A14729"/>
    <w:rsid w:val="00A14A11"/>
    <w:rsid w:val="00A15D53"/>
    <w:rsid w:val="00A15D7A"/>
    <w:rsid w:val="00A163F3"/>
    <w:rsid w:val="00A175DD"/>
    <w:rsid w:val="00A2107A"/>
    <w:rsid w:val="00A21ABA"/>
    <w:rsid w:val="00A226BE"/>
    <w:rsid w:val="00A22759"/>
    <w:rsid w:val="00A23681"/>
    <w:rsid w:val="00A24044"/>
    <w:rsid w:val="00A244BD"/>
    <w:rsid w:val="00A246B4"/>
    <w:rsid w:val="00A25775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67CF"/>
    <w:rsid w:val="00A475F6"/>
    <w:rsid w:val="00A47C91"/>
    <w:rsid w:val="00A51AB2"/>
    <w:rsid w:val="00A530A4"/>
    <w:rsid w:val="00A547C7"/>
    <w:rsid w:val="00A54C08"/>
    <w:rsid w:val="00A555AC"/>
    <w:rsid w:val="00A60475"/>
    <w:rsid w:val="00A6080A"/>
    <w:rsid w:val="00A62334"/>
    <w:rsid w:val="00A65304"/>
    <w:rsid w:val="00A65A22"/>
    <w:rsid w:val="00A65B02"/>
    <w:rsid w:val="00A70F6F"/>
    <w:rsid w:val="00A71C19"/>
    <w:rsid w:val="00A73997"/>
    <w:rsid w:val="00A73DEF"/>
    <w:rsid w:val="00A7426E"/>
    <w:rsid w:val="00A75312"/>
    <w:rsid w:val="00A75387"/>
    <w:rsid w:val="00A75405"/>
    <w:rsid w:val="00A75A2E"/>
    <w:rsid w:val="00A7651E"/>
    <w:rsid w:val="00A77567"/>
    <w:rsid w:val="00A77706"/>
    <w:rsid w:val="00A777A3"/>
    <w:rsid w:val="00A803BF"/>
    <w:rsid w:val="00A8226C"/>
    <w:rsid w:val="00A823B7"/>
    <w:rsid w:val="00A85CE5"/>
    <w:rsid w:val="00A87363"/>
    <w:rsid w:val="00A87B97"/>
    <w:rsid w:val="00A87D64"/>
    <w:rsid w:val="00A90AD8"/>
    <w:rsid w:val="00A90E3E"/>
    <w:rsid w:val="00A91453"/>
    <w:rsid w:val="00A92467"/>
    <w:rsid w:val="00A92648"/>
    <w:rsid w:val="00A92DC8"/>
    <w:rsid w:val="00A93CE9"/>
    <w:rsid w:val="00A953C5"/>
    <w:rsid w:val="00A95AE5"/>
    <w:rsid w:val="00A95D8B"/>
    <w:rsid w:val="00A96B88"/>
    <w:rsid w:val="00A96F76"/>
    <w:rsid w:val="00A97689"/>
    <w:rsid w:val="00AA1716"/>
    <w:rsid w:val="00AA215D"/>
    <w:rsid w:val="00AA2667"/>
    <w:rsid w:val="00AA2C27"/>
    <w:rsid w:val="00AA41CD"/>
    <w:rsid w:val="00AA606B"/>
    <w:rsid w:val="00AA64A9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4CC1"/>
    <w:rsid w:val="00AC71ED"/>
    <w:rsid w:val="00AD2637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2130"/>
    <w:rsid w:val="00AF3343"/>
    <w:rsid w:val="00AF36C8"/>
    <w:rsid w:val="00AF3ABE"/>
    <w:rsid w:val="00AF3D90"/>
    <w:rsid w:val="00AF5F98"/>
    <w:rsid w:val="00B0182A"/>
    <w:rsid w:val="00B03C38"/>
    <w:rsid w:val="00B04E31"/>
    <w:rsid w:val="00B05096"/>
    <w:rsid w:val="00B0644A"/>
    <w:rsid w:val="00B064A7"/>
    <w:rsid w:val="00B06D8B"/>
    <w:rsid w:val="00B06E81"/>
    <w:rsid w:val="00B129C7"/>
    <w:rsid w:val="00B12D51"/>
    <w:rsid w:val="00B1353B"/>
    <w:rsid w:val="00B146CA"/>
    <w:rsid w:val="00B153CF"/>
    <w:rsid w:val="00B16CDF"/>
    <w:rsid w:val="00B1788E"/>
    <w:rsid w:val="00B20781"/>
    <w:rsid w:val="00B224D6"/>
    <w:rsid w:val="00B23533"/>
    <w:rsid w:val="00B24441"/>
    <w:rsid w:val="00B255F6"/>
    <w:rsid w:val="00B2591C"/>
    <w:rsid w:val="00B27644"/>
    <w:rsid w:val="00B303C1"/>
    <w:rsid w:val="00B3127A"/>
    <w:rsid w:val="00B32101"/>
    <w:rsid w:val="00B34288"/>
    <w:rsid w:val="00B34504"/>
    <w:rsid w:val="00B3487E"/>
    <w:rsid w:val="00B34C66"/>
    <w:rsid w:val="00B37E0E"/>
    <w:rsid w:val="00B4060A"/>
    <w:rsid w:val="00B41121"/>
    <w:rsid w:val="00B425DE"/>
    <w:rsid w:val="00B42E98"/>
    <w:rsid w:val="00B44508"/>
    <w:rsid w:val="00B4470E"/>
    <w:rsid w:val="00B4520A"/>
    <w:rsid w:val="00B45E7E"/>
    <w:rsid w:val="00B45F05"/>
    <w:rsid w:val="00B520AA"/>
    <w:rsid w:val="00B52CE5"/>
    <w:rsid w:val="00B537D4"/>
    <w:rsid w:val="00B5476D"/>
    <w:rsid w:val="00B54DB9"/>
    <w:rsid w:val="00B567EA"/>
    <w:rsid w:val="00B571A1"/>
    <w:rsid w:val="00B61D28"/>
    <w:rsid w:val="00B625AD"/>
    <w:rsid w:val="00B63C86"/>
    <w:rsid w:val="00B66345"/>
    <w:rsid w:val="00B67072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710C"/>
    <w:rsid w:val="00B9017D"/>
    <w:rsid w:val="00B909A2"/>
    <w:rsid w:val="00B929C8"/>
    <w:rsid w:val="00B93019"/>
    <w:rsid w:val="00B941B3"/>
    <w:rsid w:val="00B94255"/>
    <w:rsid w:val="00B94775"/>
    <w:rsid w:val="00B95041"/>
    <w:rsid w:val="00B95383"/>
    <w:rsid w:val="00B957B4"/>
    <w:rsid w:val="00B9724D"/>
    <w:rsid w:val="00BA042D"/>
    <w:rsid w:val="00BA44DD"/>
    <w:rsid w:val="00BA5239"/>
    <w:rsid w:val="00BA668A"/>
    <w:rsid w:val="00BA7CC2"/>
    <w:rsid w:val="00BB0002"/>
    <w:rsid w:val="00BB0A8E"/>
    <w:rsid w:val="00BB1954"/>
    <w:rsid w:val="00BB2AB4"/>
    <w:rsid w:val="00BB3FF0"/>
    <w:rsid w:val="00BB52F2"/>
    <w:rsid w:val="00BB7ADC"/>
    <w:rsid w:val="00BC1F7D"/>
    <w:rsid w:val="00BC2792"/>
    <w:rsid w:val="00BC2A7E"/>
    <w:rsid w:val="00BC3957"/>
    <w:rsid w:val="00BC4525"/>
    <w:rsid w:val="00BC5245"/>
    <w:rsid w:val="00BC59B9"/>
    <w:rsid w:val="00BC7197"/>
    <w:rsid w:val="00BC7328"/>
    <w:rsid w:val="00BC7819"/>
    <w:rsid w:val="00BD25B5"/>
    <w:rsid w:val="00BD27C0"/>
    <w:rsid w:val="00BD3B20"/>
    <w:rsid w:val="00BD41B4"/>
    <w:rsid w:val="00BD7241"/>
    <w:rsid w:val="00BE0B55"/>
    <w:rsid w:val="00BE0E00"/>
    <w:rsid w:val="00BE171E"/>
    <w:rsid w:val="00BE1889"/>
    <w:rsid w:val="00BE2326"/>
    <w:rsid w:val="00BE24F6"/>
    <w:rsid w:val="00BE2D3B"/>
    <w:rsid w:val="00BE3F4E"/>
    <w:rsid w:val="00BE5017"/>
    <w:rsid w:val="00BE609A"/>
    <w:rsid w:val="00BE7E38"/>
    <w:rsid w:val="00BE7F62"/>
    <w:rsid w:val="00BF004E"/>
    <w:rsid w:val="00BF05E5"/>
    <w:rsid w:val="00BF1A9D"/>
    <w:rsid w:val="00BF2537"/>
    <w:rsid w:val="00BF5984"/>
    <w:rsid w:val="00C001F3"/>
    <w:rsid w:val="00C002C6"/>
    <w:rsid w:val="00C00656"/>
    <w:rsid w:val="00C019BA"/>
    <w:rsid w:val="00C03E7D"/>
    <w:rsid w:val="00C04192"/>
    <w:rsid w:val="00C0664A"/>
    <w:rsid w:val="00C06B38"/>
    <w:rsid w:val="00C075E7"/>
    <w:rsid w:val="00C07A4B"/>
    <w:rsid w:val="00C10015"/>
    <w:rsid w:val="00C13303"/>
    <w:rsid w:val="00C13639"/>
    <w:rsid w:val="00C13884"/>
    <w:rsid w:val="00C1459B"/>
    <w:rsid w:val="00C15775"/>
    <w:rsid w:val="00C1630F"/>
    <w:rsid w:val="00C16618"/>
    <w:rsid w:val="00C16DF0"/>
    <w:rsid w:val="00C17650"/>
    <w:rsid w:val="00C20C59"/>
    <w:rsid w:val="00C22CD9"/>
    <w:rsid w:val="00C231A8"/>
    <w:rsid w:val="00C23F6D"/>
    <w:rsid w:val="00C2405C"/>
    <w:rsid w:val="00C25714"/>
    <w:rsid w:val="00C26B6F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7D0"/>
    <w:rsid w:val="00C372B7"/>
    <w:rsid w:val="00C37A35"/>
    <w:rsid w:val="00C41515"/>
    <w:rsid w:val="00C43795"/>
    <w:rsid w:val="00C43D49"/>
    <w:rsid w:val="00C44AFC"/>
    <w:rsid w:val="00C4508B"/>
    <w:rsid w:val="00C471DD"/>
    <w:rsid w:val="00C50B2D"/>
    <w:rsid w:val="00C50B8D"/>
    <w:rsid w:val="00C50BCC"/>
    <w:rsid w:val="00C51097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938"/>
    <w:rsid w:val="00C60DF7"/>
    <w:rsid w:val="00C6105F"/>
    <w:rsid w:val="00C610A6"/>
    <w:rsid w:val="00C623C2"/>
    <w:rsid w:val="00C62C75"/>
    <w:rsid w:val="00C63712"/>
    <w:rsid w:val="00C64622"/>
    <w:rsid w:val="00C65270"/>
    <w:rsid w:val="00C6586E"/>
    <w:rsid w:val="00C668F0"/>
    <w:rsid w:val="00C6758B"/>
    <w:rsid w:val="00C6788E"/>
    <w:rsid w:val="00C71CBC"/>
    <w:rsid w:val="00C71EEB"/>
    <w:rsid w:val="00C74B41"/>
    <w:rsid w:val="00C76998"/>
    <w:rsid w:val="00C77A62"/>
    <w:rsid w:val="00C77F62"/>
    <w:rsid w:val="00C80105"/>
    <w:rsid w:val="00C80D1A"/>
    <w:rsid w:val="00C80DE1"/>
    <w:rsid w:val="00C81FC7"/>
    <w:rsid w:val="00C81FF6"/>
    <w:rsid w:val="00C8283C"/>
    <w:rsid w:val="00C83080"/>
    <w:rsid w:val="00C831D3"/>
    <w:rsid w:val="00C84657"/>
    <w:rsid w:val="00C85B62"/>
    <w:rsid w:val="00C874AF"/>
    <w:rsid w:val="00C90E66"/>
    <w:rsid w:val="00C91092"/>
    <w:rsid w:val="00C91BC3"/>
    <w:rsid w:val="00C92608"/>
    <w:rsid w:val="00C927A5"/>
    <w:rsid w:val="00C95268"/>
    <w:rsid w:val="00C9530E"/>
    <w:rsid w:val="00C96524"/>
    <w:rsid w:val="00C96D65"/>
    <w:rsid w:val="00C97E2C"/>
    <w:rsid w:val="00CA09ED"/>
    <w:rsid w:val="00CA0A55"/>
    <w:rsid w:val="00CA1FF3"/>
    <w:rsid w:val="00CA2F79"/>
    <w:rsid w:val="00CA392A"/>
    <w:rsid w:val="00CA56C2"/>
    <w:rsid w:val="00CA59AB"/>
    <w:rsid w:val="00CA5CA3"/>
    <w:rsid w:val="00CB18C9"/>
    <w:rsid w:val="00CB245D"/>
    <w:rsid w:val="00CB2DCC"/>
    <w:rsid w:val="00CB356A"/>
    <w:rsid w:val="00CB4725"/>
    <w:rsid w:val="00CB4B7B"/>
    <w:rsid w:val="00CB5E24"/>
    <w:rsid w:val="00CB700F"/>
    <w:rsid w:val="00CB7B82"/>
    <w:rsid w:val="00CC074D"/>
    <w:rsid w:val="00CC0F72"/>
    <w:rsid w:val="00CC221B"/>
    <w:rsid w:val="00CC22D8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55D7"/>
    <w:rsid w:val="00CD75FC"/>
    <w:rsid w:val="00CD7D98"/>
    <w:rsid w:val="00CE0A6A"/>
    <w:rsid w:val="00CE29E5"/>
    <w:rsid w:val="00CE31FF"/>
    <w:rsid w:val="00CE32CF"/>
    <w:rsid w:val="00CE3E23"/>
    <w:rsid w:val="00CE4062"/>
    <w:rsid w:val="00CE56E1"/>
    <w:rsid w:val="00CE5892"/>
    <w:rsid w:val="00CE5EBD"/>
    <w:rsid w:val="00CE6446"/>
    <w:rsid w:val="00CF09FC"/>
    <w:rsid w:val="00CF1698"/>
    <w:rsid w:val="00CF19A8"/>
    <w:rsid w:val="00CF472E"/>
    <w:rsid w:val="00CF64DC"/>
    <w:rsid w:val="00CF6CDF"/>
    <w:rsid w:val="00CF747E"/>
    <w:rsid w:val="00CF788C"/>
    <w:rsid w:val="00CF7AA8"/>
    <w:rsid w:val="00D010CF"/>
    <w:rsid w:val="00D0322E"/>
    <w:rsid w:val="00D032A2"/>
    <w:rsid w:val="00D0424F"/>
    <w:rsid w:val="00D04355"/>
    <w:rsid w:val="00D04871"/>
    <w:rsid w:val="00D05AED"/>
    <w:rsid w:val="00D05EF0"/>
    <w:rsid w:val="00D06227"/>
    <w:rsid w:val="00D06373"/>
    <w:rsid w:val="00D0637B"/>
    <w:rsid w:val="00D0644E"/>
    <w:rsid w:val="00D0744A"/>
    <w:rsid w:val="00D07491"/>
    <w:rsid w:val="00D11329"/>
    <w:rsid w:val="00D118C5"/>
    <w:rsid w:val="00D13181"/>
    <w:rsid w:val="00D1332D"/>
    <w:rsid w:val="00D1468F"/>
    <w:rsid w:val="00D14B0C"/>
    <w:rsid w:val="00D15D9E"/>
    <w:rsid w:val="00D16121"/>
    <w:rsid w:val="00D16589"/>
    <w:rsid w:val="00D17920"/>
    <w:rsid w:val="00D201DE"/>
    <w:rsid w:val="00D211A9"/>
    <w:rsid w:val="00D211D6"/>
    <w:rsid w:val="00D2164B"/>
    <w:rsid w:val="00D22776"/>
    <w:rsid w:val="00D24313"/>
    <w:rsid w:val="00D2499D"/>
    <w:rsid w:val="00D24AD4"/>
    <w:rsid w:val="00D264C3"/>
    <w:rsid w:val="00D26706"/>
    <w:rsid w:val="00D26D21"/>
    <w:rsid w:val="00D272C1"/>
    <w:rsid w:val="00D30781"/>
    <w:rsid w:val="00D30790"/>
    <w:rsid w:val="00D3229F"/>
    <w:rsid w:val="00D323FF"/>
    <w:rsid w:val="00D334DA"/>
    <w:rsid w:val="00D339A1"/>
    <w:rsid w:val="00D34C10"/>
    <w:rsid w:val="00D34C41"/>
    <w:rsid w:val="00D35B8F"/>
    <w:rsid w:val="00D360CB"/>
    <w:rsid w:val="00D36BF8"/>
    <w:rsid w:val="00D374D1"/>
    <w:rsid w:val="00D37B23"/>
    <w:rsid w:val="00D37C52"/>
    <w:rsid w:val="00D4097B"/>
    <w:rsid w:val="00D40E52"/>
    <w:rsid w:val="00D41AD4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3B24"/>
    <w:rsid w:val="00D54577"/>
    <w:rsid w:val="00D54DA6"/>
    <w:rsid w:val="00D55225"/>
    <w:rsid w:val="00D56204"/>
    <w:rsid w:val="00D5700F"/>
    <w:rsid w:val="00D57068"/>
    <w:rsid w:val="00D632AA"/>
    <w:rsid w:val="00D637DA"/>
    <w:rsid w:val="00D66D2B"/>
    <w:rsid w:val="00D70D37"/>
    <w:rsid w:val="00D71D28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6D92"/>
    <w:rsid w:val="00D77072"/>
    <w:rsid w:val="00D80456"/>
    <w:rsid w:val="00D80ADC"/>
    <w:rsid w:val="00D826E5"/>
    <w:rsid w:val="00D830A8"/>
    <w:rsid w:val="00D84DC7"/>
    <w:rsid w:val="00D85750"/>
    <w:rsid w:val="00D87F47"/>
    <w:rsid w:val="00D90ADF"/>
    <w:rsid w:val="00D90D12"/>
    <w:rsid w:val="00D924D8"/>
    <w:rsid w:val="00D95A2F"/>
    <w:rsid w:val="00D95BE1"/>
    <w:rsid w:val="00D96416"/>
    <w:rsid w:val="00D966A9"/>
    <w:rsid w:val="00D9773E"/>
    <w:rsid w:val="00DA0109"/>
    <w:rsid w:val="00DA017D"/>
    <w:rsid w:val="00DA07FB"/>
    <w:rsid w:val="00DA2C27"/>
    <w:rsid w:val="00DA3614"/>
    <w:rsid w:val="00DA4708"/>
    <w:rsid w:val="00DA6414"/>
    <w:rsid w:val="00DA6F81"/>
    <w:rsid w:val="00DA78D9"/>
    <w:rsid w:val="00DB1C08"/>
    <w:rsid w:val="00DB3296"/>
    <w:rsid w:val="00DB546C"/>
    <w:rsid w:val="00DB5505"/>
    <w:rsid w:val="00DB74B9"/>
    <w:rsid w:val="00DC25C8"/>
    <w:rsid w:val="00DC3965"/>
    <w:rsid w:val="00DC3FA2"/>
    <w:rsid w:val="00DC42CB"/>
    <w:rsid w:val="00DC4826"/>
    <w:rsid w:val="00DC501D"/>
    <w:rsid w:val="00DC56F4"/>
    <w:rsid w:val="00DC5889"/>
    <w:rsid w:val="00DD2173"/>
    <w:rsid w:val="00DD429E"/>
    <w:rsid w:val="00DD438B"/>
    <w:rsid w:val="00DD5AB3"/>
    <w:rsid w:val="00DD6D2D"/>
    <w:rsid w:val="00DD7744"/>
    <w:rsid w:val="00DD79DB"/>
    <w:rsid w:val="00DE04AB"/>
    <w:rsid w:val="00DE3A1B"/>
    <w:rsid w:val="00DE41A7"/>
    <w:rsid w:val="00DE704A"/>
    <w:rsid w:val="00DE7DAD"/>
    <w:rsid w:val="00DF0BC2"/>
    <w:rsid w:val="00DF1187"/>
    <w:rsid w:val="00DF1ED1"/>
    <w:rsid w:val="00DF4F46"/>
    <w:rsid w:val="00DF4F4F"/>
    <w:rsid w:val="00DF512B"/>
    <w:rsid w:val="00DF538C"/>
    <w:rsid w:val="00DF777E"/>
    <w:rsid w:val="00DF7D81"/>
    <w:rsid w:val="00E0013C"/>
    <w:rsid w:val="00E01987"/>
    <w:rsid w:val="00E01B35"/>
    <w:rsid w:val="00E01B58"/>
    <w:rsid w:val="00E05890"/>
    <w:rsid w:val="00E05BFF"/>
    <w:rsid w:val="00E067C7"/>
    <w:rsid w:val="00E07FCB"/>
    <w:rsid w:val="00E102B1"/>
    <w:rsid w:val="00E102CA"/>
    <w:rsid w:val="00E112DE"/>
    <w:rsid w:val="00E11FC6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33"/>
    <w:rsid w:val="00E24762"/>
    <w:rsid w:val="00E265B3"/>
    <w:rsid w:val="00E272D4"/>
    <w:rsid w:val="00E274F2"/>
    <w:rsid w:val="00E27647"/>
    <w:rsid w:val="00E2781B"/>
    <w:rsid w:val="00E30FB6"/>
    <w:rsid w:val="00E31196"/>
    <w:rsid w:val="00E322D8"/>
    <w:rsid w:val="00E3302F"/>
    <w:rsid w:val="00E35A39"/>
    <w:rsid w:val="00E36198"/>
    <w:rsid w:val="00E36E28"/>
    <w:rsid w:val="00E36F44"/>
    <w:rsid w:val="00E3733C"/>
    <w:rsid w:val="00E37DA1"/>
    <w:rsid w:val="00E40868"/>
    <w:rsid w:val="00E411D6"/>
    <w:rsid w:val="00E415D3"/>
    <w:rsid w:val="00E41779"/>
    <w:rsid w:val="00E43514"/>
    <w:rsid w:val="00E43DF5"/>
    <w:rsid w:val="00E44381"/>
    <w:rsid w:val="00E450CA"/>
    <w:rsid w:val="00E45CFA"/>
    <w:rsid w:val="00E45F4C"/>
    <w:rsid w:val="00E464CB"/>
    <w:rsid w:val="00E46DCF"/>
    <w:rsid w:val="00E47A89"/>
    <w:rsid w:val="00E50FAB"/>
    <w:rsid w:val="00E50FF7"/>
    <w:rsid w:val="00E516AD"/>
    <w:rsid w:val="00E52570"/>
    <w:rsid w:val="00E53866"/>
    <w:rsid w:val="00E54FCA"/>
    <w:rsid w:val="00E55E92"/>
    <w:rsid w:val="00E60BD6"/>
    <w:rsid w:val="00E63E4A"/>
    <w:rsid w:val="00E64A2B"/>
    <w:rsid w:val="00E6543F"/>
    <w:rsid w:val="00E66EA9"/>
    <w:rsid w:val="00E66FF0"/>
    <w:rsid w:val="00E6779D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87CAF"/>
    <w:rsid w:val="00E915CD"/>
    <w:rsid w:val="00E91F69"/>
    <w:rsid w:val="00E924B6"/>
    <w:rsid w:val="00E92D45"/>
    <w:rsid w:val="00E941E8"/>
    <w:rsid w:val="00E963FD"/>
    <w:rsid w:val="00EA0083"/>
    <w:rsid w:val="00EA163E"/>
    <w:rsid w:val="00EA3319"/>
    <w:rsid w:val="00EA3361"/>
    <w:rsid w:val="00EA3571"/>
    <w:rsid w:val="00EA3ABA"/>
    <w:rsid w:val="00EA5B03"/>
    <w:rsid w:val="00EA5FC7"/>
    <w:rsid w:val="00EA6925"/>
    <w:rsid w:val="00EA764E"/>
    <w:rsid w:val="00EB1EE0"/>
    <w:rsid w:val="00EB2B12"/>
    <w:rsid w:val="00EB31AC"/>
    <w:rsid w:val="00EB3951"/>
    <w:rsid w:val="00EB41CC"/>
    <w:rsid w:val="00EB462A"/>
    <w:rsid w:val="00EB4A25"/>
    <w:rsid w:val="00EB5603"/>
    <w:rsid w:val="00EB5963"/>
    <w:rsid w:val="00EB7C67"/>
    <w:rsid w:val="00EC0940"/>
    <w:rsid w:val="00EC3244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577"/>
    <w:rsid w:val="00ED7037"/>
    <w:rsid w:val="00ED72D9"/>
    <w:rsid w:val="00ED7451"/>
    <w:rsid w:val="00EE0020"/>
    <w:rsid w:val="00EE0458"/>
    <w:rsid w:val="00EE0D96"/>
    <w:rsid w:val="00EE2542"/>
    <w:rsid w:val="00EE2D99"/>
    <w:rsid w:val="00EE3EF3"/>
    <w:rsid w:val="00EE4055"/>
    <w:rsid w:val="00EE430B"/>
    <w:rsid w:val="00EE4D0D"/>
    <w:rsid w:val="00EE4D4D"/>
    <w:rsid w:val="00EE6866"/>
    <w:rsid w:val="00EE68D9"/>
    <w:rsid w:val="00EF0584"/>
    <w:rsid w:val="00EF0C04"/>
    <w:rsid w:val="00EF0C60"/>
    <w:rsid w:val="00EF16C0"/>
    <w:rsid w:val="00EF2C4B"/>
    <w:rsid w:val="00EF3543"/>
    <w:rsid w:val="00EF3FD5"/>
    <w:rsid w:val="00EF4278"/>
    <w:rsid w:val="00EF50A3"/>
    <w:rsid w:val="00EF53CE"/>
    <w:rsid w:val="00EF58DD"/>
    <w:rsid w:val="00F00624"/>
    <w:rsid w:val="00F00682"/>
    <w:rsid w:val="00F00712"/>
    <w:rsid w:val="00F00919"/>
    <w:rsid w:val="00F0212B"/>
    <w:rsid w:val="00F02AE1"/>
    <w:rsid w:val="00F042D6"/>
    <w:rsid w:val="00F04AC4"/>
    <w:rsid w:val="00F05AC3"/>
    <w:rsid w:val="00F05DCF"/>
    <w:rsid w:val="00F070B3"/>
    <w:rsid w:val="00F07247"/>
    <w:rsid w:val="00F07776"/>
    <w:rsid w:val="00F07F32"/>
    <w:rsid w:val="00F123C4"/>
    <w:rsid w:val="00F1255D"/>
    <w:rsid w:val="00F12706"/>
    <w:rsid w:val="00F12716"/>
    <w:rsid w:val="00F12917"/>
    <w:rsid w:val="00F12A3D"/>
    <w:rsid w:val="00F149DF"/>
    <w:rsid w:val="00F16049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6E2E"/>
    <w:rsid w:val="00F27AA4"/>
    <w:rsid w:val="00F307C9"/>
    <w:rsid w:val="00F30B24"/>
    <w:rsid w:val="00F312EF"/>
    <w:rsid w:val="00F31E88"/>
    <w:rsid w:val="00F328C5"/>
    <w:rsid w:val="00F32A00"/>
    <w:rsid w:val="00F33746"/>
    <w:rsid w:val="00F339CE"/>
    <w:rsid w:val="00F36946"/>
    <w:rsid w:val="00F36E4C"/>
    <w:rsid w:val="00F40BDC"/>
    <w:rsid w:val="00F41C87"/>
    <w:rsid w:val="00F42EF9"/>
    <w:rsid w:val="00F45A75"/>
    <w:rsid w:val="00F4606A"/>
    <w:rsid w:val="00F46118"/>
    <w:rsid w:val="00F4716D"/>
    <w:rsid w:val="00F47685"/>
    <w:rsid w:val="00F47C44"/>
    <w:rsid w:val="00F50E66"/>
    <w:rsid w:val="00F5224E"/>
    <w:rsid w:val="00F52A47"/>
    <w:rsid w:val="00F52CEC"/>
    <w:rsid w:val="00F54261"/>
    <w:rsid w:val="00F54BD3"/>
    <w:rsid w:val="00F558C0"/>
    <w:rsid w:val="00F579AD"/>
    <w:rsid w:val="00F61DEF"/>
    <w:rsid w:val="00F62978"/>
    <w:rsid w:val="00F62D80"/>
    <w:rsid w:val="00F64BD2"/>
    <w:rsid w:val="00F64EA9"/>
    <w:rsid w:val="00F66C53"/>
    <w:rsid w:val="00F67F4D"/>
    <w:rsid w:val="00F70E49"/>
    <w:rsid w:val="00F73712"/>
    <w:rsid w:val="00F740B5"/>
    <w:rsid w:val="00F7596F"/>
    <w:rsid w:val="00F76D0B"/>
    <w:rsid w:val="00F76E7B"/>
    <w:rsid w:val="00F777E9"/>
    <w:rsid w:val="00F807E4"/>
    <w:rsid w:val="00F80DA1"/>
    <w:rsid w:val="00F81404"/>
    <w:rsid w:val="00F828D1"/>
    <w:rsid w:val="00F8375D"/>
    <w:rsid w:val="00F84054"/>
    <w:rsid w:val="00F8593C"/>
    <w:rsid w:val="00F85D3B"/>
    <w:rsid w:val="00F8636F"/>
    <w:rsid w:val="00F8640C"/>
    <w:rsid w:val="00F86EE1"/>
    <w:rsid w:val="00F87530"/>
    <w:rsid w:val="00F9010C"/>
    <w:rsid w:val="00F90B26"/>
    <w:rsid w:val="00F90B9B"/>
    <w:rsid w:val="00F917C6"/>
    <w:rsid w:val="00F922BD"/>
    <w:rsid w:val="00F92E92"/>
    <w:rsid w:val="00F94E55"/>
    <w:rsid w:val="00F94F89"/>
    <w:rsid w:val="00F95158"/>
    <w:rsid w:val="00F96533"/>
    <w:rsid w:val="00F96626"/>
    <w:rsid w:val="00F975D8"/>
    <w:rsid w:val="00FA1C57"/>
    <w:rsid w:val="00FA2D60"/>
    <w:rsid w:val="00FA39AA"/>
    <w:rsid w:val="00FA3DE2"/>
    <w:rsid w:val="00FA418B"/>
    <w:rsid w:val="00FA4886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B3D"/>
    <w:rsid w:val="00FD1C17"/>
    <w:rsid w:val="00FD4506"/>
    <w:rsid w:val="00FD4C38"/>
    <w:rsid w:val="00FD5503"/>
    <w:rsid w:val="00FD6457"/>
    <w:rsid w:val="00FD6B5D"/>
    <w:rsid w:val="00FD6C4A"/>
    <w:rsid w:val="00FE289C"/>
    <w:rsid w:val="00FE57C0"/>
    <w:rsid w:val="00FE6DED"/>
    <w:rsid w:val="00FF161B"/>
    <w:rsid w:val="00FF4E7F"/>
    <w:rsid w:val="00FF5406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"/>
      </w:numPr>
      <w:spacing w:before="0" w:after="0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pPr>
      <w:spacing w:after="0"/>
      <w:jc w:val="left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GridTable1Light">
    <w:name w:val="Grid Table 1 Light"/>
    <w:basedOn w:val="TableNormal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  <w:style w:type="numbering" w:customStyle="1" w:styleId="Style1">
    <w:name w:val="Style1"/>
    <w:uiPriority w:val="99"/>
    <w:rsid w:val="00A07078"/>
    <w:pPr>
      <w:numPr>
        <w:numId w:val="18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"/>
      </w:numPr>
      <w:spacing w:before="0" w:after="0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pPr>
      <w:spacing w:after="0"/>
      <w:jc w:val="left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GridTable1Light">
    <w:name w:val="Grid Table 1 Light"/>
    <w:basedOn w:val="TableNormal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  <w:style w:type="numbering" w:customStyle="1" w:styleId="Style1">
    <w:name w:val="Style1"/>
    <w:uiPriority w:val="99"/>
    <w:rsid w:val="00A07078"/>
    <w:pPr>
      <w:numPr>
        <w:numId w:val="1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g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F44003-FA5E-44D7-BDBA-722867FC0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4840</TotalTime>
  <Pages>95</Pages>
  <Words>12666</Words>
  <Characters>72198</Characters>
  <Application>Microsoft Office Word</Application>
  <DocSecurity>0</DocSecurity>
  <Lines>601</Lines>
  <Paragraphs>169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Pahommie</dc:creator>
  <cp:lastModifiedBy>SDHRIS SYSTEM DEVELOPMENT CENTER</cp:lastModifiedBy>
  <cp:revision>676</cp:revision>
  <cp:lastPrinted>2020-10-29T01:27:00Z</cp:lastPrinted>
  <dcterms:created xsi:type="dcterms:W3CDTF">2020-10-16T15:20:00Z</dcterms:created>
  <dcterms:modified xsi:type="dcterms:W3CDTF">2020-10-29T01:29:00Z</dcterms:modified>
</cp:coreProperties>
</file>