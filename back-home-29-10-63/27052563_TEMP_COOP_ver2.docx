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B4B7B" w:rsidRPr="007E1467" w:rsidRDefault="00CB4B7B" w:rsidP="00751999">
      <w:pPr>
        <w:spacing w:line="240" w:lineRule="auto"/>
        <w:jc w:val="center"/>
      </w:pPr>
      <w:r w:rsidRPr="007E1467">
        <w:rPr>
          <w:noProof/>
        </w:rPr>
        <w:drawing>
          <wp:inline distT="0" distB="0" distL="0" distR="0" wp14:anchorId="42E7CB06" wp14:editId="51646CE3">
            <wp:extent cx="1280160" cy="142097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urapha.gi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6393" cy="143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B7B" w:rsidRPr="007E1467" w:rsidRDefault="00CB4B7B" w:rsidP="00991A87">
      <w:pPr>
        <w:pStyle w:val="Title"/>
        <w:spacing w:line="240" w:lineRule="auto"/>
        <w:rPr>
          <w:b w:val="0"/>
          <w:bCs w:val="0"/>
          <w:sz w:val="32"/>
          <w:szCs w:val="32"/>
        </w:rPr>
      </w:pPr>
    </w:p>
    <w:p w:rsidR="00CB4B7B" w:rsidRPr="0017145E" w:rsidRDefault="00CB4B7B" w:rsidP="00991A87">
      <w:pPr>
        <w:pStyle w:val="Title"/>
        <w:spacing w:line="240" w:lineRule="auto"/>
      </w:pPr>
      <w:r w:rsidRPr="0017145E">
        <w:rPr>
          <w:cs/>
        </w:rPr>
        <w:t>รายงานปฏิบัติงานสหกิจศึกษา</w:t>
      </w:r>
    </w:p>
    <w:p w:rsidR="00CB4B7B" w:rsidRPr="000C0A8D" w:rsidRDefault="00CB4B7B" w:rsidP="00991A87">
      <w:pPr>
        <w:spacing w:line="240" w:lineRule="auto"/>
        <w:ind w:left="-180" w:right="-154"/>
        <w:jc w:val="center"/>
        <w:rPr>
          <w:b/>
          <w:bCs/>
          <w:color w:val="000000" w:themeColor="text1"/>
          <w:sz w:val="40"/>
          <w:szCs w:val="40"/>
          <w:cs/>
        </w:rPr>
      </w:pPr>
      <w:r w:rsidRPr="000C0A8D">
        <w:rPr>
          <w:b/>
          <w:bCs/>
          <w:color w:val="000000" w:themeColor="text1"/>
          <w:sz w:val="40"/>
          <w:szCs w:val="40"/>
          <w:cs/>
        </w:rPr>
        <w:t>ระบบ</w:t>
      </w:r>
      <w:r w:rsidR="001A132B">
        <w:rPr>
          <w:rFonts w:hint="cs"/>
          <w:b/>
          <w:bCs/>
          <w:color w:val="000000" w:themeColor="text1"/>
          <w:sz w:val="40"/>
          <w:szCs w:val="40"/>
          <w:cs/>
        </w:rPr>
        <w:t>เปลี่ยนแปลงกระบวนการทำงาน</w:t>
      </w:r>
    </w:p>
    <w:p w:rsidR="00CB4B7B" w:rsidRPr="00102C99" w:rsidRDefault="00CB4B7B" w:rsidP="00991A87">
      <w:pPr>
        <w:spacing w:line="240" w:lineRule="auto"/>
        <w:rPr>
          <w:b/>
          <w:bCs/>
          <w:color w:val="000000" w:themeColor="text1"/>
        </w:rPr>
      </w:pPr>
    </w:p>
    <w:p w:rsidR="00CB4B7B" w:rsidRPr="00102C99" w:rsidRDefault="00CB4B7B" w:rsidP="00991A87">
      <w:pPr>
        <w:spacing w:line="240" w:lineRule="auto"/>
        <w:rPr>
          <w:b/>
          <w:bCs/>
          <w:color w:val="000000" w:themeColor="text1"/>
        </w:rPr>
      </w:pPr>
    </w:p>
    <w:p w:rsidR="00CB4B7B" w:rsidRPr="00102C99" w:rsidRDefault="00CB4B7B" w:rsidP="00991A87">
      <w:pPr>
        <w:spacing w:line="240" w:lineRule="auto"/>
        <w:rPr>
          <w:b/>
          <w:bCs/>
          <w:color w:val="000000" w:themeColor="text1"/>
        </w:rPr>
      </w:pPr>
    </w:p>
    <w:p w:rsidR="00CB4B7B" w:rsidRPr="00102C99" w:rsidRDefault="00022062" w:rsidP="00991A87">
      <w:pPr>
        <w:pStyle w:val="Subtitle"/>
        <w:spacing w:line="240" w:lineRule="auto"/>
        <w:rPr>
          <w:rStyle w:val="SubtleEmphasis"/>
          <w:b/>
          <w:bCs/>
          <w:color w:val="FF0000"/>
          <w:cs/>
        </w:rPr>
      </w:pPr>
      <w:r>
        <w:rPr>
          <w:rStyle w:val="SubtleEmphasis"/>
          <w:rFonts w:hint="cs"/>
          <w:b/>
          <w:bCs/>
          <w:color w:val="000000" w:themeColor="text1"/>
          <w:cs/>
        </w:rPr>
        <w:t>กิตติญา ยังโซ๊ะ</w:t>
      </w:r>
    </w:p>
    <w:p w:rsidR="00957B98" w:rsidRPr="00102C99" w:rsidRDefault="00957B98" w:rsidP="00991A87">
      <w:pPr>
        <w:spacing w:line="240" w:lineRule="auto"/>
        <w:rPr>
          <w:b/>
          <w:bCs/>
          <w:color w:val="000000" w:themeColor="text1"/>
        </w:rPr>
      </w:pPr>
    </w:p>
    <w:p w:rsidR="00CB4B7B" w:rsidRPr="00751999" w:rsidRDefault="00CB4B7B" w:rsidP="00991A87">
      <w:pPr>
        <w:pStyle w:val="Subtitle"/>
        <w:spacing w:line="240" w:lineRule="auto"/>
        <w:rPr>
          <w:b/>
          <w:bCs/>
          <w:color w:val="000000" w:themeColor="text1"/>
          <w:sz w:val="2"/>
          <w:szCs w:val="2"/>
        </w:rPr>
      </w:pPr>
    </w:p>
    <w:p w:rsidR="00CB4B7B" w:rsidRPr="000B749A" w:rsidRDefault="00CB4B7B" w:rsidP="00991A87">
      <w:pPr>
        <w:spacing w:line="240" w:lineRule="auto"/>
        <w:rPr>
          <w:b/>
          <w:bCs/>
          <w:color w:val="000000" w:themeColor="text1"/>
          <w:sz w:val="28"/>
          <w:szCs w:val="28"/>
        </w:rPr>
      </w:pPr>
    </w:p>
    <w:p w:rsidR="00CB4B7B" w:rsidRPr="00102C99" w:rsidRDefault="00CB4B7B" w:rsidP="00991A87">
      <w:pPr>
        <w:spacing w:line="240" w:lineRule="auto"/>
        <w:rPr>
          <w:b/>
          <w:bCs/>
          <w:color w:val="000000" w:themeColor="text1"/>
        </w:rPr>
      </w:pPr>
    </w:p>
    <w:p w:rsidR="00CB4B7B" w:rsidRPr="00102C99" w:rsidRDefault="00CB4B7B" w:rsidP="00991A87">
      <w:pPr>
        <w:pStyle w:val="Subtitle"/>
        <w:spacing w:line="240" w:lineRule="auto"/>
        <w:rPr>
          <w:rStyle w:val="SubtleEmphasis"/>
          <w:b/>
          <w:bCs/>
          <w:color w:val="000000" w:themeColor="text1"/>
        </w:rPr>
      </w:pPr>
      <w:r w:rsidRPr="00102C99">
        <w:rPr>
          <w:rStyle w:val="SubtleEmphasis"/>
          <w:b/>
          <w:bCs/>
          <w:color w:val="000000" w:themeColor="text1"/>
          <w:cs/>
        </w:rPr>
        <w:t>สถานที่ปฏิบัติงาน</w:t>
      </w:r>
    </w:p>
    <w:p w:rsidR="00102C99" w:rsidRPr="00102C99" w:rsidRDefault="00102C99" w:rsidP="00991A87">
      <w:pPr>
        <w:pStyle w:val="Subtitle"/>
        <w:spacing w:line="240" w:lineRule="auto"/>
        <w:rPr>
          <w:b/>
          <w:bCs/>
          <w:color w:val="FF0000"/>
          <w:sz w:val="36"/>
          <w:szCs w:val="36"/>
        </w:rPr>
      </w:pPr>
      <w:r w:rsidRPr="00102C99">
        <w:rPr>
          <w:b/>
          <w:bCs/>
          <w:color w:val="FF0000"/>
          <w:sz w:val="36"/>
          <w:szCs w:val="36"/>
        </w:rPr>
        <w:t>______________________________</w:t>
      </w:r>
    </w:p>
    <w:p w:rsidR="00CB4B7B" w:rsidRPr="00102C99" w:rsidRDefault="00102C99" w:rsidP="00991A87">
      <w:pPr>
        <w:pStyle w:val="Subtitle"/>
        <w:spacing w:line="240" w:lineRule="auto"/>
        <w:rPr>
          <w:b/>
          <w:bCs/>
          <w:color w:val="FF0000"/>
          <w:sz w:val="36"/>
          <w:szCs w:val="36"/>
        </w:rPr>
      </w:pPr>
      <w:r w:rsidRPr="00102C99">
        <w:rPr>
          <w:b/>
          <w:bCs/>
          <w:color w:val="FF0000"/>
          <w:sz w:val="36"/>
          <w:szCs w:val="36"/>
        </w:rPr>
        <w:t>_____________</w:t>
      </w:r>
    </w:p>
    <w:p w:rsidR="00CB4B7B" w:rsidRPr="00102C99" w:rsidRDefault="00CB4B7B" w:rsidP="00991A87">
      <w:pPr>
        <w:spacing w:line="240" w:lineRule="auto"/>
        <w:rPr>
          <w:color w:val="FF0000"/>
          <w:sz w:val="36"/>
          <w:szCs w:val="36"/>
        </w:rPr>
      </w:pPr>
    </w:p>
    <w:p w:rsidR="00991A87" w:rsidRPr="007E1467" w:rsidRDefault="00991A87" w:rsidP="00991A87">
      <w:pPr>
        <w:pStyle w:val="a3"/>
        <w:spacing w:line="240" w:lineRule="auto"/>
        <w:jc w:val="both"/>
      </w:pPr>
    </w:p>
    <w:p w:rsidR="00CB4B7B" w:rsidRPr="0017145E" w:rsidRDefault="00CB4B7B" w:rsidP="00991A87">
      <w:pPr>
        <w:pStyle w:val="a3"/>
        <w:spacing w:line="240" w:lineRule="auto"/>
        <w:rPr>
          <w:b/>
          <w:bCs/>
        </w:rPr>
      </w:pPr>
      <w:r w:rsidRPr="0017145E">
        <w:rPr>
          <w:b/>
          <w:bCs/>
          <w:cs/>
        </w:rPr>
        <w:t>รายงานนี้เป็นส่วนหนึ่งของวิชาสหกิจศึกษา หลักสูตรปริญญาวิทยาศาสตรบัณฑิต</w:t>
      </w:r>
    </w:p>
    <w:p w:rsidR="00CB4B7B" w:rsidRPr="0017145E" w:rsidRDefault="00CB4B7B" w:rsidP="00991A87">
      <w:pPr>
        <w:pStyle w:val="a3"/>
        <w:spacing w:line="240" w:lineRule="auto"/>
        <w:rPr>
          <w:b/>
          <w:bCs/>
        </w:rPr>
      </w:pPr>
      <w:r w:rsidRPr="0017145E">
        <w:rPr>
          <w:b/>
          <w:bCs/>
          <w:cs/>
        </w:rPr>
        <w:t>สาขาวิชาวิศวกรรมซอฟต์แวร์ คณะวิทยาการสารสนเทศ  มหาวิทยาลัยบูรพา</w:t>
      </w:r>
    </w:p>
    <w:p w:rsidR="00CB4B7B" w:rsidRPr="0017145E" w:rsidRDefault="00CB4B7B" w:rsidP="00991A87">
      <w:pPr>
        <w:pStyle w:val="a3"/>
        <w:spacing w:line="240" w:lineRule="auto"/>
        <w:rPr>
          <w:b/>
          <w:bCs/>
        </w:rPr>
      </w:pPr>
      <w:r w:rsidRPr="0017145E">
        <w:rPr>
          <w:b/>
          <w:bCs/>
          <w:cs/>
        </w:rPr>
        <w:t xml:space="preserve">ปีการศึกษา </w:t>
      </w:r>
      <w:r w:rsidR="0072715B">
        <w:rPr>
          <w:b/>
          <w:bCs/>
        </w:rPr>
        <w:t>256</w:t>
      </w:r>
      <w:r w:rsidR="000B749A">
        <w:rPr>
          <w:rFonts w:hint="cs"/>
          <w:b/>
          <w:bCs/>
          <w:cs/>
        </w:rPr>
        <w:t>3</w:t>
      </w:r>
    </w:p>
    <w:p w:rsidR="00CB4B7B" w:rsidRPr="0017145E" w:rsidRDefault="00CB4B7B" w:rsidP="00991A87">
      <w:pPr>
        <w:pStyle w:val="a3"/>
        <w:spacing w:line="240" w:lineRule="auto"/>
        <w:rPr>
          <w:b/>
          <w:bCs/>
          <w:cs/>
        </w:rPr>
        <w:sectPr w:rsidR="00CB4B7B" w:rsidRPr="0017145E" w:rsidSect="00751999">
          <w:pgSz w:w="11906" w:h="16838" w:code="9"/>
          <w:pgMar w:top="2160" w:right="2160" w:bottom="2160" w:left="2160" w:header="0" w:footer="0" w:gutter="0"/>
          <w:cols w:space="708"/>
          <w:docGrid w:linePitch="435"/>
        </w:sectPr>
      </w:pPr>
      <w:r w:rsidRPr="0017145E">
        <w:rPr>
          <w:b/>
          <w:bCs/>
          <w:cs/>
        </w:rPr>
        <w:lastRenderedPageBreak/>
        <w:t>ลิขสิทธิ์ของคณะวิทยาการสารสนเทศ  มหาวิทยาลัยบูรพา</w:t>
      </w:r>
    </w:p>
    <w:p w:rsidR="00CB4B7B" w:rsidRPr="0017781C" w:rsidRDefault="00CB4B7B" w:rsidP="00991A87">
      <w:pPr>
        <w:spacing w:line="240" w:lineRule="auto"/>
        <w:jc w:val="center"/>
        <w:rPr>
          <w:b/>
          <w:bCs/>
          <w:sz w:val="44"/>
          <w:szCs w:val="44"/>
        </w:rPr>
      </w:pPr>
      <w:r w:rsidRPr="0017781C">
        <w:rPr>
          <w:b/>
          <w:bCs/>
          <w:sz w:val="44"/>
          <w:szCs w:val="44"/>
        </w:rPr>
        <w:lastRenderedPageBreak/>
        <w:t>COOPERATIVE EDUCATION</w:t>
      </w:r>
    </w:p>
    <w:p w:rsidR="00CB4B7B" w:rsidRPr="00102C99" w:rsidRDefault="00DA7907" w:rsidP="00991A87">
      <w:pPr>
        <w:spacing w:line="240" w:lineRule="auto"/>
        <w:jc w:val="center"/>
        <w:rPr>
          <w:b/>
          <w:bCs/>
          <w:color w:val="FF0000"/>
          <w:sz w:val="40"/>
          <w:szCs w:val="40"/>
        </w:rPr>
      </w:pPr>
      <w:r w:rsidRPr="00942ADE">
        <w:rPr>
          <w:b/>
          <w:bCs/>
          <w:color w:val="000000" w:themeColor="text1"/>
          <w:sz w:val="40"/>
          <w:szCs w:val="40"/>
        </w:rPr>
        <w:t xml:space="preserve">Process Change Report </w:t>
      </w:r>
      <w:r w:rsidR="00CB4B7B" w:rsidRPr="00942ADE">
        <w:rPr>
          <w:b/>
          <w:bCs/>
          <w:color w:val="000000" w:themeColor="text1"/>
          <w:sz w:val="40"/>
          <w:szCs w:val="40"/>
          <w:cs/>
        </w:rPr>
        <w:t xml:space="preserve"> </w:t>
      </w:r>
      <w:r w:rsidR="00CB4B7B" w:rsidRPr="00102C99">
        <w:rPr>
          <w:b/>
          <w:bCs/>
          <w:color w:val="FF0000"/>
          <w:sz w:val="40"/>
          <w:szCs w:val="40"/>
          <w:cs/>
        </w:rPr>
        <w:t xml:space="preserve">: ชื่อส่วนงานภาษาอังกฤษ </w:t>
      </w: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Default="00CB4B7B" w:rsidP="00991A87">
      <w:pPr>
        <w:spacing w:line="240" w:lineRule="auto"/>
        <w:jc w:val="center"/>
        <w:rPr>
          <w:b/>
          <w:bCs/>
        </w:rPr>
      </w:pPr>
    </w:p>
    <w:p w:rsidR="00CC298C" w:rsidRPr="0017781C" w:rsidRDefault="00CC298C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both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Pr="000E183F" w:rsidRDefault="00DE69C8" w:rsidP="00991A87">
      <w:pPr>
        <w:spacing w:line="240" w:lineRule="auto"/>
        <w:jc w:val="center"/>
        <w:rPr>
          <w:b/>
          <w:bCs/>
          <w:color w:val="000000" w:themeColor="text1"/>
          <w:sz w:val="36"/>
          <w:szCs w:val="36"/>
        </w:rPr>
      </w:pPr>
      <w:r w:rsidRPr="000E183F">
        <w:rPr>
          <w:b/>
          <w:bCs/>
          <w:color w:val="000000" w:themeColor="text1"/>
          <w:sz w:val="36"/>
          <w:szCs w:val="36"/>
        </w:rPr>
        <w:t>KITTIYA YANGSO</w:t>
      </w: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both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both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both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both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both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both"/>
        <w:rPr>
          <w:b/>
          <w:bCs/>
        </w:rPr>
      </w:pPr>
    </w:p>
    <w:p w:rsidR="00CB4B7B" w:rsidRPr="000B749A" w:rsidRDefault="00CB4B7B" w:rsidP="00991A87">
      <w:pPr>
        <w:spacing w:line="240" w:lineRule="auto"/>
        <w:jc w:val="both"/>
        <w:rPr>
          <w:b/>
          <w:bCs/>
          <w:sz w:val="2"/>
          <w:szCs w:val="2"/>
        </w:rPr>
      </w:pPr>
    </w:p>
    <w:p w:rsidR="00CC298C" w:rsidRPr="0017781C" w:rsidRDefault="00CC298C" w:rsidP="00991A87">
      <w:pPr>
        <w:spacing w:line="240" w:lineRule="auto"/>
        <w:jc w:val="both"/>
        <w:rPr>
          <w:b/>
          <w:bCs/>
          <w:cs/>
        </w:rPr>
      </w:pPr>
    </w:p>
    <w:p w:rsidR="00CB4B7B" w:rsidRPr="000B749A" w:rsidRDefault="00CB4B7B" w:rsidP="00991A87">
      <w:pPr>
        <w:spacing w:line="240" w:lineRule="auto"/>
        <w:jc w:val="center"/>
        <w:rPr>
          <w:b/>
          <w:bCs/>
          <w:sz w:val="22"/>
          <w:szCs w:val="22"/>
        </w:rPr>
      </w:pPr>
    </w:p>
    <w:p w:rsidR="00CC298C" w:rsidRPr="000B749A" w:rsidRDefault="00CC298C" w:rsidP="00991A87">
      <w:pPr>
        <w:spacing w:line="240" w:lineRule="auto"/>
        <w:jc w:val="center"/>
        <w:rPr>
          <w:b/>
          <w:bCs/>
          <w:sz w:val="2"/>
          <w:szCs w:val="2"/>
        </w:rPr>
      </w:pPr>
    </w:p>
    <w:p w:rsidR="00CB4B7B" w:rsidRPr="0017781C" w:rsidRDefault="000F27C3" w:rsidP="00991A87">
      <w:pPr>
        <w:autoSpaceDE w:val="0"/>
        <w:autoSpaceDN w:val="0"/>
        <w:adjustRightInd w:val="0"/>
        <w:spacing w:line="240" w:lineRule="auto"/>
        <w:jc w:val="center"/>
        <w:rPr>
          <w:rFonts w:eastAsia="AngsanaNew"/>
          <w:b/>
          <w:bCs/>
        </w:rPr>
      </w:pPr>
      <w:r w:rsidRPr="0017781C">
        <w:rPr>
          <w:rFonts w:eastAsia="AngsanaNew"/>
          <w:b/>
          <w:bCs/>
        </w:rPr>
        <w:t>A REPORT SUBMITTED IN PARTIAL FULFILLMENT OF THE REQUIREMENT</w:t>
      </w:r>
    </w:p>
    <w:p w:rsidR="00CB4B7B" w:rsidRPr="0017781C" w:rsidRDefault="000F27C3" w:rsidP="00991A87">
      <w:pPr>
        <w:autoSpaceDE w:val="0"/>
        <w:autoSpaceDN w:val="0"/>
        <w:adjustRightInd w:val="0"/>
        <w:spacing w:line="240" w:lineRule="auto"/>
        <w:jc w:val="center"/>
        <w:rPr>
          <w:rFonts w:eastAsia="AngsanaNew"/>
          <w:b/>
          <w:bCs/>
        </w:rPr>
      </w:pPr>
      <w:r w:rsidRPr="0017781C">
        <w:rPr>
          <w:rFonts w:eastAsia="AngsanaNew"/>
          <w:b/>
          <w:bCs/>
          <w:spacing w:val="-4"/>
        </w:rPr>
        <w:t>FOR THE BACHELOR DEGREE OF SCIENCE IN SOFTWARE ENGINEERING</w:t>
      </w:r>
      <w:r w:rsidRPr="0017781C">
        <w:rPr>
          <w:rFonts w:eastAsia="AngsanaNew"/>
          <w:b/>
          <w:bCs/>
          <w:cs/>
        </w:rPr>
        <w:t xml:space="preserve"> </w:t>
      </w:r>
    </w:p>
    <w:p w:rsidR="00CB4B7B" w:rsidRPr="0017781C" w:rsidRDefault="00CB4B7B" w:rsidP="00991A87">
      <w:pPr>
        <w:autoSpaceDE w:val="0"/>
        <w:autoSpaceDN w:val="0"/>
        <w:adjustRightInd w:val="0"/>
        <w:spacing w:line="240" w:lineRule="auto"/>
        <w:jc w:val="center"/>
        <w:rPr>
          <w:rFonts w:eastAsia="AngsanaNew"/>
          <w:b/>
          <w:bCs/>
        </w:rPr>
      </w:pPr>
      <w:r w:rsidRPr="0017781C">
        <w:rPr>
          <w:rFonts w:eastAsia="AngsanaNew"/>
          <w:b/>
          <w:bCs/>
        </w:rPr>
        <w:t>FACULTY OF INFORMATICS</w:t>
      </w:r>
      <w:r w:rsidR="008B33C1">
        <w:rPr>
          <w:rFonts w:eastAsia="AngsanaNew"/>
          <w:b/>
          <w:bCs/>
        </w:rPr>
        <w:t xml:space="preserve">, </w:t>
      </w:r>
      <w:r w:rsidRPr="0017781C">
        <w:rPr>
          <w:rFonts w:eastAsia="AngsanaNew"/>
          <w:b/>
          <w:bCs/>
        </w:rPr>
        <w:t>BURAPHA UNIVERSITY</w:t>
      </w:r>
    </w:p>
    <w:p w:rsidR="00CB4B7B" w:rsidRPr="007E1467" w:rsidRDefault="00CB4B7B" w:rsidP="00991A87">
      <w:pPr>
        <w:pStyle w:val="a3"/>
        <w:spacing w:line="240" w:lineRule="auto"/>
        <w:rPr>
          <w:cs/>
        </w:rPr>
        <w:sectPr w:rsidR="00CB4B7B" w:rsidRPr="007E1467" w:rsidSect="00232BD9">
          <w:headerReference w:type="default" r:id="rId9"/>
          <w:headerReference w:type="first" r:id="rId10"/>
          <w:pgSz w:w="11906" w:h="16838" w:code="9"/>
          <w:pgMar w:top="2160" w:right="1152" w:bottom="1008" w:left="1872" w:header="1008" w:footer="720" w:gutter="0"/>
          <w:pgNumType w:start="1"/>
          <w:cols w:space="720"/>
          <w:titlePg/>
          <w:docGrid w:linePitch="435"/>
        </w:sectPr>
      </w:pPr>
      <w:r w:rsidRPr="0017781C">
        <w:rPr>
          <w:b/>
          <w:bCs/>
        </w:rPr>
        <w:t>20</w:t>
      </w:r>
      <w:r w:rsidR="000B749A">
        <w:rPr>
          <w:rFonts w:hint="cs"/>
          <w:b/>
          <w:bCs/>
          <w:cs/>
        </w:rPr>
        <w:t>20</w:t>
      </w:r>
      <w:r w:rsidRPr="0017781C">
        <w:rPr>
          <w:b/>
          <w:bCs/>
          <w:cs/>
        </w:rPr>
        <w:t>.</w:t>
      </w:r>
      <w:r w:rsidR="00AD6338" w:rsidRPr="007E1467">
        <w:tab/>
      </w:r>
    </w:p>
    <w:p w:rsidR="00751999" w:rsidRDefault="00751999" w:rsidP="00751999">
      <w:pPr>
        <w:spacing w:line="240" w:lineRule="auto"/>
        <w:jc w:val="center"/>
        <w:rPr>
          <w:b/>
          <w:bCs/>
          <w:sz w:val="40"/>
          <w:szCs w:val="40"/>
        </w:rPr>
      </w:pPr>
      <w:r w:rsidRPr="00F5224E">
        <w:rPr>
          <w:b/>
          <w:bCs/>
          <w:sz w:val="40"/>
          <w:szCs w:val="40"/>
          <w:cs/>
        </w:rPr>
        <w:t>จดหมายนำส่งรายงานการปฏิบัติงานสหกิ</w:t>
      </w:r>
      <w:r>
        <w:rPr>
          <w:rFonts w:hint="cs"/>
          <w:b/>
          <w:bCs/>
          <w:sz w:val="40"/>
          <w:szCs w:val="40"/>
          <w:cs/>
        </w:rPr>
        <w:t>จศึกษา</w:t>
      </w:r>
    </w:p>
    <w:p w:rsidR="00751999" w:rsidRPr="007E1467" w:rsidRDefault="00751999" w:rsidP="00751999">
      <w:pPr>
        <w:spacing w:after="0" w:line="240" w:lineRule="auto"/>
        <w:jc w:val="right"/>
      </w:pPr>
      <w:r w:rsidRPr="007E1467">
        <w:rPr>
          <w:cs/>
        </w:rPr>
        <w:t>มหาวิทยาลัยบูรพา</w:t>
      </w:r>
    </w:p>
    <w:p w:rsidR="00751999" w:rsidRPr="007E1467" w:rsidRDefault="00751999" w:rsidP="00751999">
      <w:pPr>
        <w:spacing w:after="0" w:line="240" w:lineRule="auto"/>
        <w:jc w:val="right"/>
      </w:pPr>
      <w:r w:rsidRPr="007E1467">
        <w:rPr>
          <w:cs/>
        </w:rPr>
        <w:t xml:space="preserve">วันที่ </w:t>
      </w:r>
      <w:r w:rsidRPr="007E1467">
        <w:rPr>
          <w:color w:val="FF0000"/>
        </w:rPr>
        <w:t>XX</w:t>
      </w:r>
      <w:r w:rsidRPr="007E1467">
        <w:rPr>
          <w:color w:val="FF0000"/>
          <w:cs/>
        </w:rPr>
        <w:t xml:space="preserve"> เดือน……</w:t>
      </w:r>
      <w:r>
        <w:rPr>
          <w:color w:val="FF0000"/>
          <w:cs/>
        </w:rPr>
        <w:t xml:space="preserve"> พ.ศ. 25</w:t>
      </w:r>
      <w:r>
        <w:rPr>
          <w:color w:val="FF0000"/>
        </w:rPr>
        <w:t>X</w:t>
      </w:r>
      <w:r w:rsidRPr="007E1467">
        <w:rPr>
          <w:color w:val="FF0000"/>
        </w:rPr>
        <w:t>X</w:t>
      </w:r>
    </w:p>
    <w:p w:rsidR="00751999" w:rsidRPr="007E1467" w:rsidRDefault="00751999" w:rsidP="00751999">
      <w:pPr>
        <w:spacing w:after="0" w:line="240" w:lineRule="auto"/>
        <w:jc w:val="right"/>
      </w:pPr>
    </w:p>
    <w:p w:rsidR="00751999" w:rsidRPr="007E1467" w:rsidRDefault="00751999" w:rsidP="00751999">
      <w:pPr>
        <w:spacing w:after="0" w:line="240" w:lineRule="auto"/>
      </w:pPr>
      <w:r w:rsidRPr="007E1467">
        <w:rPr>
          <w:cs/>
        </w:rPr>
        <w:t>เรื่อง การส่งรายงานการปฏิบัติงานสหกิจศึกษา</w:t>
      </w:r>
    </w:p>
    <w:p w:rsidR="00751999" w:rsidRPr="007E1467" w:rsidRDefault="00751999" w:rsidP="00751999">
      <w:pPr>
        <w:spacing w:after="0" w:line="240" w:lineRule="auto"/>
      </w:pPr>
      <w:r w:rsidRPr="007E1467">
        <w:rPr>
          <w:cs/>
        </w:rPr>
        <w:t>เรียน อาจารย์ที่ปรึกษาสหกิจศึกษา สาขาวิชาวิศวกรรมซอฟต์แวร์</w:t>
      </w:r>
    </w:p>
    <w:p w:rsidR="00751999" w:rsidRPr="007E1467" w:rsidRDefault="00751999" w:rsidP="00751999">
      <w:pPr>
        <w:spacing w:after="0" w:line="240" w:lineRule="auto"/>
        <w:ind w:firstLine="720"/>
      </w:pPr>
      <w:r w:rsidRPr="007E1467">
        <w:rPr>
          <w:cs/>
        </w:rPr>
        <w:t xml:space="preserve">ตามที่ข้าพเจ้า </w:t>
      </w:r>
      <w:r w:rsidRPr="007E1467">
        <w:rPr>
          <w:color w:val="FF0000"/>
          <w:cs/>
        </w:rPr>
        <w:t>นาย/นางสาว</w:t>
      </w:r>
      <w:r w:rsidRPr="007E1467">
        <w:rPr>
          <w:color w:val="FF0000"/>
          <w:u w:val="dotted"/>
          <w:cs/>
        </w:rPr>
        <w:t xml:space="preserve">ชื่อ-นามสกุล </w:t>
      </w:r>
      <w:r w:rsidRPr="007E1467">
        <w:rPr>
          <w:cs/>
        </w:rPr>
        <w:t xml:space="preserve">รหัสนิสิต </w:t>
      </w:r>
      <w:r w:rsidRPr="007E1467">
        <w:rPr>
          <w:color w:val="FF0000"/>
          <w:u w:val="dotted"/>
          <w:cs/>
        </w:rPr>
        <w:t>5</w:t>
      </w:r>
      <w:r>
        <w:rPr>
          <w:rFonts w:hint="cs"/>
          <w:color w:val="FF0000"/>
          <w:u w:val="dotted"/>
          <w:cs/>
        </w:rPr>
        <w:t>8</w:t>
      </w:r>
      <w:r w:rsidRPr="007E1467">
        <w:rPr>
          <w:color w:val="FF0000"/>
          <w:u w:val="dotted"/>
        </w:rPr>
        <w:t>XXXXXX</w:t>
      </w:r>
      <w:r w:rsidRPr="007E1467">
        <w:rPr>
          <w:color w:val="FF0000"/>
          <w:cs/>
        </w:rPr>
        <w:t xml:space="preserve">  </w:t>
      </w:r>
      <w:r w:rsidRPr="007E1467">
        <w:rPr>
          <w:cs/>
        </w:rPr>
        <w:t>นิสิตสาขาวิชาวิศวกรรมซอฟต์แวร์ คณะวิทยาการสารสนเทศ มหาวิทยาลัยบูรพา ได้รับอนุมัติให้ไปปฏิบัติงานสหกิจศึกษา ระหว่าง</w:t>
      </w:r>
      <w:r w:rsidRPr="007E1467">
        <w:rPr>
          <w:color w:val="FF0000"/>
          <w:cs/>
        </w:rPr>
        <w:t xml:space="preserve">วันที่ </w:t>
      </w:r>
      <w:r w:rsidRPr="007E1467">
        <w:rPr>
          <w:color w:val="FF0000"/>
          <w:u w:val="dotted"/>
          <w:cs/>
        </w:rPr>
        <w:t>......</w:t>
      </w:r>
      <w:r w:rsidRPr="007E1467">
        <w:rPr>
          <w:color w:val="FF0000"/>
          <w:cs/>
        </w:rPr>
        <w:t xml:space="preserve"> </w:t>
      </w:r>
      <w:r w:rsidRPr="007E1467">
        <w:rPr>
          <w:color w:val="FF0000"/>
          <w:u w:val="dotted"/>
          <w:cs/>
        </w:rPr>
        <w:t xml:space="preserve">เดือน </w:t>
      </w:r>
      <w:r w:rsidRPr="007E1467">
        <w:rPr>
          <w:color w:val="FF0000"/>
          <w:cs/>
        </w:rPr>
        <w:t>พ.ศ. 255</w:t>
      </w:r>
      <w:r w:rsidRPr="007E1467">
        <w:rPr>
          <w:color w:val="FF0000"/>
        </w:rPr>
        <w:t>X</w:t>
      </w:r>
      <w:r w:rsidRPr="007E1467">
        <w:rPr>
          <w:color w:val="FF0000"/>
          <w:cs/>
        </w:rPr>
        <w:t xml:space="preserve"> ถึงวันที่ </w:t>
      </w:r>
      <w:r w:rsidRPr="007E1467">
        <w:rPr>
          <w:color w:val="FF0000"/>
          <w:u w:val="dotted"/>
          <w:cs/>
        </w:rPr>
        <w:t>......</w:t>
      </w:r>
      <w:r w:rsidRPr="007E1467">
        <w:rPr>
          <w:color w:val="FF0000"/>
          <w:cs/>
        </w:rPr>
        <w:t xml:space="preserve"> </w:t>
      </w:r>
      <w:r w:rsidRPr="007E1467">
        <w:rPr>
          <w:color w:val="FF0000"/>
          <w:u w:val="dotted"/>
          <w:cs/>
        </w:rPr>
        <w:t xml:space="preserve">เดือน </w:t>
      </w:r>
      <w:r w:rsidRPr="007E1467">
        <w:rPr>
          <w:color w:val="FF0000"/>
          <w:cs/>
        </w:rPr>
        <w:t>พ.ศ. 255</w:t>
      </w:r>
      <w:r w:rsidRPr="007E1467">
        <w:rPr>
          <w:color w:val="FF0000"/>
        </w:rPr>
        <w:t>X</w:t>
      </w:r>
      <w:r w:rsidRPr="007E1467">
        <w:rPr>
          <w:color w:val="FF0000"/>
          <w:cs/>
        </w:rPr>
        <w:t xml:space="preserve"> </w:t>
      </w:r>
      <w:r w:rsidRPr="007E1467">
        <w:rPr>
          <w:cs/>
        </w:rPr>
        <w:t>ในตําแหน่งนิสิตปฏิบัติงานสหกิจศึกษาที่</w:t>
      </w:r>
      <w:r w:rsidRPr="007E1467">
        <w:rPr>
          <w:color w:val="FF0000"/>
          <w:u w:val="dotted"/>
          <w:cs/>
        </w:rPr>
        <w:t>......................ชื่อสถานประกอบการ...........</w:t>
      </w:r>
      <w:r w:rsidRPr="007E1467">
        <w:rPr>
          <w:cs/>
        </w:rPr>
        <w:t>และได้รับมอบหมายจากสถานประกอบการ และพนักงานที่ปรึกษา (</w:t>
      </w:r>
      <w:r w:rsidRPr="007E1467">
        <w:t>Job Supervisor</w:t>
      </w:r>
      <w:r w:rsidRPr="007E1467">
        <w:rPr>
          <w:cs/>
        </w:rPr>
        <w:t>) ให้ทํารายงาน</w:t>
      </w:r>
      <w:r w:rsidRPr="007E1467">
        <w:rPr>
          <w:color w:val="FF0000"/>
          <w:cs/>
        </w:rPr>
        <w:t>เรื่อง</w:t>
      </w:r>
      <w:r w:rsidRPr="007E1467">
        <w:rPr>
          <w:color w:val="FF0000"/>
          <w:u w:val="dotted"/>
          <w:cs/>
        </w:rPr>
        <w:t>...........................................</w:t>
      </w:r>
      <w:r w:rsidRPr="007E1467">
        <w:rPr>
          <w:color w:val="FF0000"/>
          <w:cs/>
        </w:rPr>
        <w:t xml:space="preserve"> </w:t>
      </w:r>
      <w:r w:rsidRPr="007E1467">
        <w:rPr>
          <w:cs/>
        </w:rPr>
        <w:t xml:space="preserve">บัดนี้ข้าพเจ้าได้ปฏิบัติงานสหกิจศึกษาสิ้นสุดลงแล้ว การนี้จึงขอส่งรายงานการปฏิบัติงานสหกิจศึกษา จํานวน </w:t>
      </w:r>
      <w:r w:rsidRPr="007E1467">
        <w:t>1</w:t>
      </w:r>
      <w:r w:rsidRPr="007E1467">
        <w:rPr>
          <w:cs/>
        </w:rPr>
        <w:t xml:space="preserve"> เล่ม เพื่อดําเนินการให้คําแนะนําปรึกษาต่อไป</w:t>
      </w:r>
    </w:p>
    <w:p w:rsidR="00751999" w:rsidRPr="007E1467" w:rsidRDefault="00751999" w:rsidP="00751999">
      <w:pPr>
        <w:spacing w:after="0" w:line="240" w:lineRule="auto"/>
        <w:ind w:firstLine="720"/>
      </w:pPr>
    </w:p>
    <w:p w:rsidR="00751999" w:rsidRPr="007E1467" w:rsidRDefault="00751999" w:rsidP="00751999">
      <w:pPr>
        <w:spacing w:after="0" w:line="240" w:lineRule="auto"/>
        <w:ind w:firstLine="720"/>
      </w:pPr>
      <w:r w:rsidRPr="007E1467">
        <w:rPr>
          <w:cs/>
        </w:rPr>
        <w:t>จึงเรียนมาเพื่อโปรดพิจารณา</w:t>
      </w:r>
      <w:r w:rsidRPr="007E1467">
        <w:rPr>
          <w:cs/>
        </w:rPr>
        <w:tab/>
      </w:r>
    </w:p>
    <w:p w:rsidR="00751999" w:rsidRPr="007E1467" w:rsidRDefault="00751999" w:rsidP="00751999">
      <w:pPr>
        <w:spacing w:after="0" w:line="240" w:lineRule="auto"/>
        <w:ind w:firstLine="720"/>
      </w:pP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</w:p>
    <w:p w:rsidR="00751999" w:rsidRPr="007E1467" w:rsidRDefault="00751999" w:rsidP="00751999">
      <w:pPr>
        <w:spacing w:after="0" w:line="240" w:lineRule="auto"/>
        <w:ind w:left="6480"/>
        <w:jc w:val="both"/>
      </w:pPr>
      <w:r w:rsidRPr="007E1467">
        <w:rPr>
          <w:cs/>
        </w:rPr>
        <w:t>ขอแสดงความนับถือ</w:t>
      </w:r>
    </w:p>
    <w:p w:rsidR="00751999" w:rsidRPr="007E1467" w:rsidRDefault="00751999" w:rsidP="00751999">
      <w:pPr>
        <w:spacing w:after="0" w:line="240" w:lineRule="auto"/>
        <w:jc w:val="right"/>
      </w:pPr>
    </w:p>
    <w:p w:rsidR="00751999" w:rsidRPr="007E1467" w:rsidRDefault="00751999" w:rsidP="00751999">
      <w:pPr>
        <w:spacing w:after="0" w:line="240" w:lineRule="auto"/>
        <w:ind w:left="5760"/>
        <w:jc w:val="both"/>
        <w:rPr>
          <w:cs/>
        </w:rPr>
      </w:pPr>
      <w:r w:rsidRPr="007E1467">
        <w:rPr>
          <w:cs/>
        </w:rPr>
        <w:t xml:space="preserve">      (</w:t>
      </w:r>
      <w:r w:rsidRPr="007E1467">
        <w:rPr>
          <w:color w:val="FF0000"/>
          <w:cs/>
        </w:rPr>
        <w:t>นาย/นางสาว</w:t>
      </w:r>
      <w:r w:rsidRPr="007E1467">
        <w:rPr>
          <w:color w:val="FF0000"/>
          <w:u w:val="dotted"/>
          <w:cs/>
        </w:rPr>
        <w:t>ชื่อ-นามสกุล</w:t>
      </w:r>
      <w:r w:rsidRPr="007E1467">
        <w:rPr>
          <w:cs/>
        </w:rPr>
        <w:t xml:space="preserve">) </w:t>
      </w:r>
      <w:r w:rsidRPr="007E1467">
        <w:tab/>
      </w:r>
    </w:p>
    <w:p w:rsidR="00751999" w:rsidRPr="007E1467" w:rsidRDefault="00751999" w:rsidP="00751999">
      <w:pPr>
        <w:pStyle w:val="a3"/>
        <w:tabs>
          <w:tab w:val="left" w:pos="3807"/>
          <w:tab w:val="center" w:pos="4297"/>
        </w:tabs>
        <w:spacing w:line="240" w:lineRule="auto"/>
        <w:jc w:val="left"/>
      </w:pPr>
    </w:p>
    <w:p w:rsidR="00751999" w:rsidRPr="007E1467" w:rsidRDefault="00751999" w:rsidP="00751999">
      <w:pPr>
        <w:pStyle w:val="a3"/>
        <w:tabs>
          <w:tab w:val="left" w:pos="3807"/>
          <w:tab w:val="center" w:pos="4297"/>
        </w:tabs>
        <w:spacing w:line="240" w:lineRule="auto"/>
        <w:jc w:val="left"/>
      </w:pPr>
    </w:p>
    <w:p w:rsidR="00751999" w:rsidRPr="00751999" w:rsidRDefault="00751999" w:rsidP="00751999">
      <w:pPr>
        <w:spacing w:line="240" w:lineRule="auto"/>
        <w:jc w:val="center"/>
        <w:rPr>
          <w:b/>
          <w:bCs/>
          <w:sz w:val="40"/>
          <w:szCs w:val="40"/>
          <w:cs/>
        </w:rPr>
        <w:sectPr w:rsidR="00751999" w:rsidRPr="00751999" w:rsidSect="00232BD9">
          <w:pgSz w:w="11906" w:h="16838" w:code="9"/>
          <w:pgMar w:top="2160" w:right="1152" w:bottom="1008" w:left="1872" w:header="1008" w:footer="720" w:gutter="0"/>
          <w:pgNumType w:start="1"/>
          <w:cols w:space="720"/>
          <w:titlePg/>
          <w:docGrid w:linePitch="435"/>
        </w:sectPr>
      </w:pPr>
    </w:p>
    <w:p w:rsidR="009C13DF" w:rsidRPr="007E1467" w:rsidRDefault="000D4217" w:rsidP="00751999">
      <w:pPr>
        <w:tabs>
          <w:tab w:val="left" w:pos="1440"/>
        </w:tabs>
        <w:spacing w:line="240" w:lineRule="auto"/>
        <w:jc w:val="center"/>
        <w:rPr>
          <w:cs/>
        </w:rPr>
      </w:pPr>
      <w:r w:rsidRPr="007E1467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808DC58" wp14:editId="46F9FCDA">
                <wp:simplePos x="0" y="0"/>
                <wp:positionH relativeFrom="column">
                  <wp:posOffset>5596724</wp:posOffset>
                </wp:positionH>
                <wp:positionV relativeFrom="paragraph">
                  <wp:posOffset>-717605</wp:posOffset>
                </wp:positionV>
                <wp:extent cx="342900" cy="228600"/>
                <wp:effectExtent l="0" t="0" r="0" b="0"/>
                <wp:wrapNone/>
                <wp:docPr id="129" name="Rectangl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28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5727B392" id="Rectangle 129" o:spid="_x0000_s1026" style="position:absolute;margin-left:440.7pt;margin-top:-56.5pt;width:27pt;height:18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" fillcolor="white [3212]" stroked="f" strokeweight="1pt"/>
            </w:pict>
          </mc:Fallback>
        </mc:AlternateContent>
      </w:r>
      <w:r w:rsidR="00A6080A" w:rsidRPr="007E1467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7F660BB6" wp14:editId="08DC4121">
                <wp:simplePos x="0" y="0"/>
                <wp:positionH relativeFrom="column">
                  <wp:posOffset>6284362</wp:posOffset>
                </wp:positionH>
                <wp:positionV relativeFrom="paragraph">
                  <wp:posOffset>-685800</wp:posOffset>
                </wp:positionV>
                <wp:extent cx="228600" cy="342900"/>
                <wp:effectExtent l="0" t="0" r="0" b="0"/>
                <wp:wrapNone/>
                <wp:docPr id="127" name="Rectangle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342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06CE323D" id="Rectangle 127" o:spid="_x0000_s1026" style="position:absolute;margin-left:494.85pt;margin-top:-54pt;width:18pt;height:27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" fillcolor="white [3212]" stroked="f" strokeweight="1pt"/>
            </w:pict>
          </mc:Fallback>
        </mc:AlternateContent>
      </w:r>
      <w:r w:rsidR="0067001D" w:rsidRPr="007E1467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4BB33C8" wp14:editId="1CBE3A41">
                <wp:simplePos x="0" y="0"/>
                <wp:positionH relativeFrom="column">
                  <wp:posOffset>5713026</wp:posOffset>
                </wp:positionH>
                <wp:positionV relativeFrom="paragraph">
                  <wp:posOffset>-603323</wp:posOffset>
                </wp:positionV>
                <wp:extent cx="228600" cy="291217"/>
                <wp:effectExtent l="0" t="0" r="0" b="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9121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3F118228" id="Rectangle 15" o:spid="_x0000_s1026" style="position:absolute;margin-left:449.85pt;margin-top:-47.5pt;width:18pt;height:22.9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" fillcolor="white [3212]" stroked="f" strokeweight="1pt"/>
            </w:pict>
          </mc:Fallback>
        </mc:AlternateContent>
      </w:r>
    </w:p>
    <w:p w:rsidR="009C13DF" w:rsidRPr="007E1467" w:rsidRDefault="009C13DF" w:rsidP="00991A87">
      <w:pPr>
        <w:tabs>
          <w:tab w:val="left" w:pos="1440"/>
        </w:tabs>
        <w:spacing w:line="240" w:lineRule="auto"/>
        <w:jc w:val="center"/>
      </w:pPr>
      <w:r w:rsidRPr="007E1467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B331BA7" wp14:editId="72B8D5F1">
                <wp:simplePos x="0" y="0"/>
                <wp:positionH relativeFrom="column">
                  <wp:posOffset>5486400</wp:posOffset>
                </wp:positionH>
                <wp:positionV relativeFrom="paragraph">
                  <wp:posOffset>-537210</wp:posOffset>
                </wp:positionV>
                <wp:extent cx="228600" cy="291217"/>
                <wp:effectExtent l="0" t="0" r="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9121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511D99D8" id="Rectangle 2" o:spid="_x0000_s1026" style="position:absolute;margin-left:6in;margin-top:-42.3pt;width:18pt;height:22.9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" fillcolor="white [3212]" stroked="f" strokeweight="1pt"/>
            </w:pict>
          </mc:Fallback>
        </mc:AlternateContent>
      </w:r>
      <w:r w:rsidRPr="007E1467">
        <w:rPr>
          <w:noProof/>
        </w:rPr>
        <w:drawing>
          <wp:anchor distT="0" distB="0" distL="114300" distR="114300" simplePos="0" relativeHeight="251844608" behindDoc="1" locked="0" layoutInCell="0" allowOverlap="1" wp14:anchorId="37F47D8E" wp14:editId="398185EE">
            <wp:simplePos x="0" y="0"/>
            <wp:positionH relativeFrom="margin">
              <wp:align>center</wp:align>
            </wp:positionH>
            <wp:positionV relativeFrom="paragraph">
              <wp:posOffset>-242038</wp:posOffset>
            </wp:positionV>
            <wp:extent cx="933450" cy="885825"/>
            <wp:effectExtent l="0" t="0" r="0" b="9525"/>
            <wp:wrapNone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13DF" w:rsidRPr="007E1467" w:rsidRDefault="009C13DF" w:rsidP="00991A87">
      <w:pPr>
        <w:tabs>
          <w:tab w:val="left" w:pos="1440"/>
        </w:tabs>
        <w:spacing w:line="240" w:lineRule="auto"/>
        <w:jc w:val="center"/>
      </w:pPr>
    </w:p>
    <w:p w:rsidR="009C13DF" w:rsidRPr="007E1467" w:rsidRDefault="009C13DF" w:rsidP="00991A87">
      <w:pPr>
        <w:tabs>
          <w:tab w:val="left" w:pos="1440"/>
        </w:tabs>
        <w:spacing w:line="240" w:lineRule="auto"/>
        <w:jc w:val="center"/>
      </w:pPr>
      <w:r w:rsidRPr="007E1467">
        <w:rPr>
          <w:cs/>
        </w:rPr>
        <w:t>คณะวิทยาการสารสนเทศ  มหาวิทยาลัยบูรพา</w:t>
      </w:r>
    </w:p>
    <w:p w:rsidR="009C13DF" w:rsidRPr="00F5224E" w:rsidRDefault="009C13DF" w:rsidP="00751999">
      <w:pPr>
        <w:spacing w:line="240" w:lineRule="auto"/>
        <w:jc w:val="center"/>
        <w:rPr>
          <w:b/>
          <w:bCs/>
          <w:sz w:val="36"/>
          <w:szCs w:val="36"/>
        </w:rPr>
      </w:pPr>
      <w:r w:rsidRPr="00F5224E">
        <w:rPr>
          <w:b/>
          <w:bCs/>
          <w:sz w:val="36"/>
          <w:szCs w:val="36"/>
          <w:cs/>
        </w:rPr>
        <w:t>ใบรับรองรายงานผลการปฏิบัติงานสหกิจศึกษา</w:t>
      </w:r>
    </w:p>
    <w:p w:rsidR="009C13DF" w:rsidRPr="007E1467" w:rsidRDefault="009C13DF" w:rsidP="00991A87">
      <w:pPr>
        <w:tabs>
          <w:tab w:val="left" w:pos="1440"/>
        </w:tabs>
        <w:spacing w:after="0" w:line="240" w:lineRule="auto"/>
        <w:ind w:left="720"/>
        <w:jc w:val="both"/>
      </w:pPr>
      <w:r w:rsidRPr="007E1467">
        <w:rPr>
          <w:cs/>
        </w:rPr>
        <w:t>หัวข้อโครงงาน</w:t>
      </w:r>
      <w:r w:rsidRPr="007E1467">
        <w:tab/>
      </w:r>
      <w:r w:rsidRPr="007E1467">
        <w:tab/>
      </w:r>
      <w:r w:rsidRPr="007E1467">
        <w:rPr>
          <w:color w:val="FF0000"/>
          <w:u w:val="dotted"/>
          <w:cs/>
        </w:rPr>
        <w:t>ชื่อระบบภาษาไทย</w:t>
      </w:r>
      <w:r w:rsidR="00514AF8">
        <w:rPr>
          <w:rFonts w:hint="cs"/>
          <w:color w:val="FF0000"/>
          <w:u w:val="dotted"/>
          <w:cs/>
        </w:rPr>
        <w:t>/ชื่องาน</w:t>
      </w:r>
      <w:r w:rsidR="00514AF8" w:rsidRPr="007E1467">
        <w:rPr>
          <w:color w:val="FF0000"/>
          <w:u w:val="dotted"/>
          <w:cs/>
        </w:rPr>
        <w:t>ภาษาไทย</w:t>
      </w:r>
    </w:p>
    <w:p w:rsidR="009C13DF" w:rsidRPr="007E1467" w:rsidRDefault="009C13DF" w:rsidP="00991A87">
      <w:pPr>
        <w:tabs>
          <w:tab w:val="left" w:pos="1440"/>
        </w:tabs>
        <w:spacing w:after="0" w:line="240" w:lineRule="auto"/>
        <w:ind w:left="720"/>
        <w:jc w:val="both"/>
        <w:rPr>
          <w:u w:val="dotted"/>
        </w:rPr>
      </w:pPr>
      <w:r w:rsidRPr="007E1467">
        <w:tab/>
      </w:r>
      <w:r w:rsidRPr="007E1467">
        <w:tab/>
      </w:r>
      <w:r w:rsidRPr="007E1467">
        <w:tab/>
      </w:r>
      <w:r w:rsidRPr="007E1467">
        <w:rPr>
          <w:color w:val="FF0000"/>
          <w:u w:val="dotted"/>
          <w:cs/>
        </w:rPr>
        <w:t>(ชื่อระบบภาษาอังกฤษ)</w:t>
      </w:r>
    </w:p>
    <w:p w:rsidR="009C13DF" w:rsidRPr="007E1467" w:rsidRDefault="009C13DF" w:rsidP="00991A87">
      <w:pPr>
        <w:tabs>
          <w:tab w:val="left" w:pos="1440"/>
        </w:tabs>
        <w:spacing w:after="0" w:line="240" w:lineRule="auto"/>
        <w:ind w:left="2138" w:hanging="1418"/>
      </w:pPr>
      <w:r w:rsidRPr="007E1467">
        <w:rPr>
          <w:cs/>
        </w:rPr>
        <w:t xml:space="preserve">ชื่อนิสิต      </w:t>
      </w:r>
      <w:r w:rsidRPr="007E1467">
        <w:tab/>
      </w:r>
      <w:r w:rsidRPr="007E1467">
        <w:tab/>
      </w:r>
      <w:r w:rsidRPr="007E1467">
        <w:tab/>
      </w:r>
      <w:r w:rsidRPr="007E1467">
        <w:rPr>
          <w:color w:val="FF0000"/>
          <w:u w:val="dotted"/>
          <w:cs/>
        </w:rPr>
        <w:t>คำนำหน้า ชื่อ – นามสกุล</w:t>
      </w:r>
    </w:p>
    <w:p w:rsidR="009C13DF" w:rsidRPr="007E1467" w:rsidRDefault="009C13DF" w:rsidP="00991A87">
      <w:pPr>
        <w:tabs>
          <w:tab w:val="left" w:pos="1440"/>
        </w:tabs>
        <w:spacing w:after="0" w:line="240" w:lineRule="auto"/>
        <w:ind w:left="2138" w:hanging="1418"/>
      </w:pPr>
      <w:r w:rsidRPr="007E1467">
        <w:rPr>
          <w:cs/>
        </w:rPr>
        <w:t xml:space="preserve">รหัสประจำตัว  </w:t>
      </w:r>
      <w:r w:rsidRPr="007E1467">
        <w:tab/>
      </w:r>
      <w:r w:rsidRPr="007E1467">
        <w:tab/>
      </w:r>
      <w:r w:rsidRPr="007E1467">
        <w:tab/>
      </w:r>
      <w:r w:rsidR="0072715B">
        <w:rPr>
          <w:color w:val="FF0000"/>
          <w:u w:val="dotted"/>
          <w:cs/>
        </w:rPr>
        <w:t>58</w:t>
      </w:r>
      <w:r w:rsidRPr="007E1467">
        <w:rPr>
          <w:color w:val="FF0000"/>
          <w:u w:val="dotted"/>
        </w:rPr>
        <w:t>XXXXXX</w:t>
      </w:r>
    </w:p>
    <w:p w:rsidR="009C13DF" w:rsidRPr="007E1467" w:rsidRDefault="009C13DF" w:rsidP="00991A87">
      <w:pPr>
        <w:tabs>
          <w:tab w:val="left" w:pos="1980"/>
        </w:tabs>
        <w:spacing w:after="0" w:line="240" w:lineRule="auto"/>
        <w:ind w:left="720"/>
      </w:pPr>
      <w:r w:rsidRPr="007E1467">
        <w:rPr>
          <w:cs/>
        </w:rPr>
        <w:t xml:space="preserve">อาจารย์ที่ปรึกษา      </w:t>
      </w:r>
      <w:r w:rsidRPr="007E1467">
        <w:tab/>
      </w:r>
      <w:r w:rsidRPr="007E1467">
        <w:rPr>
          <w:color w:val="FF0000"/>
          <w:u w:val="dotted"/>
          <w:cs/>
        </w:rPr>
        <w:t>คำนำหน้า ชื่อ – นามสกุล</w:t>
      </w:r>
    </w:p>
    <w:p w:rsidR="009C13DF" w:rsidRPr="007E1467" w:rsidRDefault="009C13DF" w:rsidP="00991A87">
      <w:pPr>
        <w:tabs>
          <w:tab w:val="left" w:pos="1980"/>
        </w:tabs>
        <w:spacing w:after="0" w:line="240" w:lineRule="auto"/>
        <w:ind w:left="720"/>
        <w:rPr>
          <w:cs/>
        </w:rPr>
      </w:pPr>
      <w:r w:rsidRPr="007E1467">
        <w:rPr>
          <w:cs/>
        </w:rPr>
        <w:t>อาจารย์ที่ปรึกษาร่วม</w:t>
      </w:r>
      <w:r w:rsidRPr="007E1467">
        <w:tab/>
      </w:r>
      <w:r w:rsidRPr="007E1467">
        <w:rPr>
          <w:color w:val="FF0000"/>
          <w:u w:val="dotted"/>
          <w:cs/>
        </w:rPr>
        <w:t>คำนำหน้า ชื่อ – นามสกุล</w:t>
      </w:r>
    </w:p>
    <w:p w:rsidR="009C13DF" w:rsidRPr="007E1467" w:rsidRDefault="009C13DF" w:rsidP="00991A87">
      <w:pPr>
        <w:tabs>
          <w:tab w:val="left" w:pos="1980"/>
        </w:tabs>
        <w:spacing w:after="0" w:line="240" w:lineRule="auto"/>
        <w:ind w:left="720"/>
        <w:rPr>
          <w:cs/>
        </w:rPr>
      </w:pPr>
      <w:r w:rsidRPr="007E1467">
        <w:rPr>
          <w:cs/>
        </w:rPr>
        <w:t xml:space="preserve">วันที่สอบ     </w:t>
      </w:r>
      <w:r w:rsidRPr="007E1467">
        <w:tab/>
      </w:r>
      <w:r w:rsidRPr="007E1467">
        <w:tab/>
      </w:r>
      <w:r w:rsidRPr="007E1467">
        <w:rPr>
          <w:cs/>
        </w:rPr>
        <w:tab/>
      </w:r>
      <w:r w:rsidRPr="007E1467">
        <w:rPr>
          <w:color w:val="FF0000"/>
          <w:u w:val="dotted"/>
          <w:cs/>
        </w:rPr>
        <w:t>วันที่ เดือน</w:t>
      </w:r>
      <w:r w:rsidRPr="007E1467">
        <w:rPr>
          <w:color w:val="FF0000"/>
          <w:cs/>
        </w:rPr>
        <w:t xml:space="preserve"> พ.ศ. </w:t>
      </w:r>
      <w:r w:rsidR="0053375D" w:rsidRPr="007E1467">
        <w:rPr>
          <w:color w:val="FF0000"/>
          <w:cs/>
        </w:rPr>
        <w:t>25</w:t>
      </w:r>
      <w:r w:rsidR="0072715B">
        <w:rPr>
          <w:color w:val="FF0000"/>
        </w:rPr>
        <w:t>6</w:t>
      </w:r>
      <w:r w:rsidR="000B749A">
        <w:rPr>
          <w:color w:val="FF0000"/>
        </w:rPr>
        <w:t>3</w:t>
      </w:r>
    </w:p>
    <w:p w:rsidR="009C13DF" w:rsidRPr="007E1467" w:rsidRDefault="009C13DF" w:rsidP="00991A87">
      <w:pPr>
        <w:spacing w:line="240" w:lineRule="auto"/>
      </w:pPr>
      <w:r w:rsidRPr="007E1467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0" allowOverlap="1" wp14:anchorId="38FBD108" wp14:editId="2F8EE404">
                <wp:simplePos x="0" y="0"/>
                <wp:positionH relativeFrom="margin">
                  <wp:align>center</wp:align>
                </wp:positionH>
                <wp:positionV relativeFrom="paragraph">
                  <wp:posOffset>128905</wp:posOffset>
                </wp:positionV>
                <wp:extent cx="5212080" cy="0"/>
                <wp:effectExtent l="0" t="0" r="26670" b="19050"/>
                <wp:wrapTopAndBottom/>
                <wp:docPr id="82" name="Straight Connector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21208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0ACAE517" id="Straight Connector 82" o:spid="_x0000_s1026" style="position:absolute;z-index:2518435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" from="0,10.15pt" to="410.4pt,1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" o:allowincell="f">
                <w10:wrap type="topAndBottom" anchorx="margin"/>
              </v:line>
            </w:pict>
          </mc:Fallback>
        </mc:AlternateContent>
      </w:r>
      <w:r w:rsidRPr="007E1467">
        <w:rPr>
          <w:noProof/>
        </w:rPr>
        <w:drawing>
          <wp:anchor distT="0" distB="0" distL="114300" distR="114300" simplePos="0" relativeHeight="251842560" behindDoc="1" locked="0" layoutInCell="0" allowOverlap="1" wp14:anchorId="17CE4B91" wp14:editId="6035B28B">
            <wp:simplePos x="0" y="0"/>
            <wp:positionH relativeFrom="margin">
              <wp:align>center</wp:align>
            </wp:positionH>
            <wp:positionV relativeFrom="paragraph">
              <wp:posOffset>261591</wp:posOffset>
            </wp:positionV>
            <wp:extent cx="3931920" cy="3731260"/>
            <wp:effectExtent l="0" t="0" r="0" b="254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lum bright="90000" contrast="-80000"/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373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13DF" w:rsidRPr="007E1467" w:rsidRDefault="009C13DF" w:rsidP="00991A87">
      <w:pPr>
        <w:tabs>
          <w:tab w:val="left" w:pos="1440"/>
          <w:tab w:val="left" w:pos="3600"/>
        </w:tabs>
        <w:spacing w:before="60" w:after="0" w:line="240" w:lineRule="auto"/>
        <w:jc w:val="center"/>
        <w:rPr>
          <w:rFonts w:eastAsia="Times New Roman"/>
        </w:rPr>
      </w:pPr>
      <w:r w:rsidRPr="007E1467">
        <w:rPr>
          <w:rFonts w:eastAsia="Times New Roman"/>
          <w:cs/>
        </w:rPr>
        <w:t xml:space="preserve">รายงานผลการปฏิบัติงานสหกิจศึกษาฉบับนี้ได้ผ่านการเห็นชอบจากคณะกรรมการสอบ </w:t>
      </w:r>
    </w:p>
    <w:p w:rsidR="009C13DF" w:rsidRPr="007E1467" w:rsidRDefault="009C13DF" w:rsidP="00991A87">
      <w:pPr>
        <w:tabs>
          <w:tab w:val="left" w:pos="1440"/>
          <w:tab w:val="left" w:pos="3600"/>
        </w:tabs>
        <w:spacing w:before="60" w:after="0" w:line="240" w:lineRule="auto"/>
        <w:jc w:val="center"/>
        <w:rPr>
          <w:rFonts w:eastAsia="Times New Roman"/>
        </w:rPr>
      </w:pPr>
      <w:r w:rsidRPr="007E1467">
        <w:rPr>
          <w:rFonts w:eastAsia="Times New Roman"/>
          <w:cs/>
        </w:rPr>
        <w:t xml:space="preserve">ให้เป็นรายงานการปฏิบัติงานสหกิจศึกษาหลักสูตรวิทยาศาสตรบัณฑิต  </w:t>
      </w:r>
    </w:p>
    <w:p w:rsidR="009C13DF" w:rsidRPr="007E1467" w:rsidRDefault="009C13DF" w:rsidP="00991A87">
      <w:pPr>
        <w:tabs>
          <w:tab w:val="left" w:pos="1440"/>
          <w:tab w:val="left" w:pos="3600"/>
        </w:tabs>
        <w:spacing w:before="60" w:after="0" w:line="240" w:lineRule="auto"/>
        <w:jc w:val="center"/>
      </w:pPr>
      <w:r w:rsidRPr="007E1467">
        <w:rPr>
          <w:rFonts w:eastAsia="Times New Roman"/>
          <w:cs/>
        </w:rPr>
        <w:t xml:space="preserve"> สาขาวิชาวิศวกรรมซอฟต์แวร์</w:t>
      </w:r>
    </w:p>
    <w:tbl>
      <w:tblPr>
        <w:tblpPr w:leftFromText="180" w:rightFromText="180" w:vertAnchor="text" w:horzAnchor="margin" w:tblpXSpec="center" w:tblpY="576"/>
        <w:tblW w:w="0" w:type="auto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9C13DF" w:rsidRPr="007E1467" w:rsidTr="00A92467">
        <w:trPr>
          <w:trHeight w:val="1368"/>
        </w:trPr>
        <w:tc>
          <w:tcPr>
            <w:tcW w:w="4261" w:type="dxa"/>
          </w:tcPr>
          <w:p w:rsidR="009C13DF" w:rsidRPr="007E1467" w:rsidRDefault="00AE0E44" w:rsidP="006F140F">
            <w:pPr>
              <w:tabs>
                <w:tab w:val="left" w:pos="1440"/>
                <w:tab w:val="left" w:pos="3600"/>
              </w:tabs>
              <w:spacing w:before="0" w:after="0" w:line="240" w:lineRule="auto"/>
              <w:jc w:val="center"/>
            </w:pPr>
            <w:r>
              <w:rPr>
                <w:cs/>
              </w:rPr>
              <w:t>……</w:t>
            </w:r>
            <w:r w:rsidR="009C13DF" w:rsidRPr="007E1467">
              <w:rPr>
                <w:cs/>
              </w:rPr>
              <w:t>…</w:t>
            </w:r>
            <w:r>
              <w:rPr>
                <w:rFonts w:hint="cs"/>
                <w:cs/>
              </w:rPr>
              <w:t>ชื่อ อาจารย์ที่ปรึกษาร่วม</w:t>
            </w:r>
            <w:r w:rsidR="009C13DF" w:rsidRPr="007E1467">
              <w:rPr>
                <w:cs/>
              </w:rPr>
              <w:t>………</w:t>
            </w:r>
          </w:p>
          <w:p w:rsidR="009C13DF" w:rsidRPr="007E1467" w:rsidRDefault="009C13DF" w:rsidP="006F140F">
            <w:pPr>
              <w:tabs>
                <w:tab w:val="left" w:pos="1440"/>
                <w:tab w:val="left" w:pos="3600"/>
              </w:tabs>
              <w:spacing w:before="0" w:after="0" w:line="240" w:lineRule="auto"/>
              <w:jc w:val="center"/>
            </w:pPr>
            <w:r w:rsidRPr="007E1467">
              <w:rPr>
                <w:cs/>
              </w:rPr>
              <w:t>(</w:t>
            </w:r>
            <w:r w:rsidRPr="007E1467">
              <w:rPr>
                <w:color w:val="FF0000"/>
                <w:cs/>
              </w:rPr>
              <w:t>คำนำหน้า ชื่อ – นามสกุล</w:t>
            </w:r>
            <w:r w:rsidRPr="007E1467">
              <w:rPr>
                <w:cs/>
              </w:rPr>
              <w:t>)</w:t>
            </w:r>
          </w:p>
          <w:p w:rsidR="009C13DF" w:rsidRPr="007E1467" w:rsidRDefault="009C13DF" w:rsidP="006F140F">
            <w:pPr>
              <w:tabs>
                <w:tab w:val="left" w:pos="1440"/>
                <w:tab w:val="left" w:pos="3600"/>
              </w:tabs>
              <w:spacing w:before="0" w:after="0" w:line="240" w:lineRule="auto"/>
              <w:jc w:val="center"/>
              <w:rPr>
                <w:cs/>
              </w:rPr>
            </w:pPr>
            <w:r w:rsidRPr="007E1467">
              <w:rPr>
                <w:cs/>
              </w:rPr>
              <w:t>ประธานกรรมการ</w:t>
            </w:r>
          </w:p>
        </w:tc>
        <w:tc>
          <w:tcPr>
            <w:tcW w:w="4261" w:type="dxa"/>
          </w:tcPr>
          <w:p w:rsidR="009C13DF" w:rsidRPr="007E1467" w:rsidRDefault="009C13DF" w:rsidP="006F140F">
            <w:pPr>
              <w:tabs>
                <w:tab w:val="left" w:pos="1440"/>
                <w:tab w:val="left" w:pos="3600"/>
              </w:tabs>
              <w:spacing w:before="0" w:after="0" w:line="240" w:lineRule="auto"/>
              <w:jc w:val="center"/>
            </w:pPr>
            <w:r w:rsidRPr="007E1467">
              <w:rPr>
                <w:cs/>
              </w:rPr>
              <w:t>……………………………………</w:t>
            </w:r>
          </w:p>
          <w:p w:rsidR="009C13DF" w:rsidRPr="007E1467" w:rsidRDefault="009C13DF" w:rsidP="006F140F">
            <w:pPr>
              <w:tabs>
                <w:tab w:val="left" w:pos="1440"/>
                <w:tab w:val="left" w:pos="3600"/>
              </w:tabs>
              <w:spacing w:before="0" w:after="0" w:line="240" w:lineRule="auto"/>
              <w:jc w:val="center"/>
            </w:pPr>
            <w:r w:rsidRPr="007E1467">
              <w:rPr>
                <w:cs/>
              </w:rPr>
              <w:t>(</w:t>
            </w:r>
            <w:r w:rsidRPr="007E1467">
              <w:rPr>
                <w:color w:val="FF0000"/>
                <w:cs/>
              </w:rPr>
              <w:t>คำนำหน้า ชื่อ – นามสกุล</w:t>
            </w:r>
            <w:r w:rsidRPr="007E1467">
              <w:rPr>
                <w:cs/>
              </w:rPr>
              <w:t>)</w:t>
            </w:r>
          </w:p>
          <w:p w:rsidR="009C13DF" w:rsidRPr="007E1467" w:rsidRDefault="009C13DF" w:rsidP="006F140F">
            <w:pPr>
              <w:tabs>
                <w:tab w:val="left" w:pos="1440"/>
                <w:tab w:val="left" w:pos="3600"/>
              </w:tabs>
              <w:spacing w:before="0" w:after="0" w:line="240" w:lineRule="auto"/>
              <w:jc w:val="center"/>
            </w:pPr>
            <w:r w:rsidRPr="007E1467">
              <w:rPr>
                <w:cs/>
              </w:rPr>
              <w:t>กรรมการ</w:t>
            </w:r>
          </w:p>
        </w:tc>
      </w:tr>
      <w:tr w:rsidR="009C13DF" w:rsidRPr="007E1467" w:rsidTr="00A92467">
        <w:tc>
          <w:tcPr>
            <w:tcW w:w="4261" w:type="dxa"/>
          </w:tcPr>
          <w:p w:rsidR="009C13DF" w:rsidRPr="007E1467" w:rsidRDefault="009C13DF" w:rsidP="006F140F">
            <w:pPr>
              <w:tabs>
                <w:tab w:val="left" w:pos="1440"/>
                <w:tab w:val="left" w:pos="3600"/>
              </w:tabs>
              <w:spacing w:before="0" w:after="0" w:line="240" w:lineRule="auto"/>
              <w:jc w:val="both"/>
            </w:pPr>
          </w:p>
        </w:tc>
        <w:tc>
          <w:tcPr>
            <w:tcW w:w="4261" w:type="dxa"/>
          </w:tcPr>
          <w:p w:rsidR="009C13DF" w:rsidRPr="007E1467" w:rsidRDefault="009C13DF" w:rsidP="006F140F">
            <w:pPr>
              <w:tabs>
                <w:tab w:val="left" w:pos="1440"/>
                <w:tab w:val="left" w:pos="3600"/>
              </w:tabs>
              <w:spacing w:before="0" w:after="0" w:line="240" w:lineRule="auto"/>
            </w:pPr>
          </w:p>
          <w:p w:rsidR="009C13DF" w:rsidRPr="007E1467" w:rsidRDefault="009C13DF" w:rsidP="006F140F">
            <w:pPr>
              <w:tabs>
                <w:tab w:val="left" w:pos="1440"/>
                <w:tab w:val="left" w:pos="3600"/>
              </w:tabs>
              <w:spacing w:before="0" w:after="0" w:line="240" w:lineRule="auto"/>
              <w:jc w:val="center"/>
            </w:pPr>
            <w:r w:rsidRPr="007E1467">
              <w:rPr>
                <w:cs/>
              </w:rPr>
              <w:t>……………………………………</w:t>
            </w:r>
          </w:p>
          <w:p w:rsidR="009C13DF" w:rsidRPr="007E1467" w:rsidRDefault="009C13DF" w:rsidP="006F140F">
            <w:pPr>
              <w:tabs>
                <w:tab w:val="left" w:pos="1440"/>
                <w:tab w:val="left" w:pos="3600"/>
              </w:tabs>
              <w:spacing w:before="0" w:after="0" w:line="240" w:lineRule="auto"/>
              <w:jc w:val="center"/>
            </w:pPr>
            <w:r w:rsidRPr="007E1467">
              <w:rPr>
                <w:cs/>
              </w:rPr>
              <w:t>(ผู้ช่วยศาสตราจารย์นวลศรี เด่นวัฒนา)</w:t>
            </w:r>
            <w:r w:rsidRPr="007E1467">
              <w:rPr>
                <w:cs/>
              </w:rPr>
              <w:br/>
              <w:t>ประธานหลักสูตรวิทยาศาสตรบัณฑิต</w:t>
            </w:r>
            <w:r w:rsidRPr="007E1467">
              <w:rPr>
                <w:cs/>
              </w:rPr>
              <w:br/>
            </w:r>
            <w:r w:rsidRPr="007E1467">
              <w:rPr>
                <w:rFonts w:eastAsia="Times New Roman"/>
                <w:cs/>
              </w:rPr>
              <w:t>สาขาวิชาวิศวกรรมซอฟต์แวร์</w:t>
            </w:r>
          </w:p>
          <w:p w:rsidR="009C13DF" w:rsidRPr="007E1467" w:rsidRDefault="009C13DF" w:rsidP="006F140F">
            <w:pPr>
              <w:tabs>
                <w:tab w:val="left" w:pos="1440"/>
                <w:tab w:val="left" w:pos="3600"/>
              </w:tabs>
              <w:spacing w:before="0" w:after="0" w:line="240" w:lineRule="auto"/>
              <w:jc w:val="center"/>
            </w:pPr>
            <w:r w:rsidRPr="007E1467">
              <w:rPr>
                <w:color w:val="FF0000"/>
                <w:cs/>
              </w:rPr>
              <w:t>วันที่….. เดือน ………… พ.ศ. 25</w:t>
            </w:r>
            <w:r w:rsidR="0072715B">
              <w:rPr>
                <w:color w:val="FF0000"/>
              </w:rPr>
              <w:t>6</w:t>
            </w:r>
            <w:r w:rsidR="000B749A">
              <w:rPr>
                <w:color w:val="FF0000"/>
              </w:rPr>
              <w:t>3</w:t>
            </w:r>
          </w:p>
        </w:tc>
      </w:tr>
    </w:tbl>
    <w:p w:rsidR="009C13DF" w:rsidRDefault="009C13DF" w:rsidP="00991A87">
      <w:pPr>
        <w:spacing w:line="240" w:lineRule="auto"/>
      </w:pPr>
    </w:p>
    <w:p w:rsidR="006F140F" w:rsidRPr="007E1467" w:rsidRDefault="006F140F" w:rsidP="00991A87">
      <w:pPr>
        <w:spacing w:line="240" w:lineRule="auto"/>
        <w:rPr>
          <w:cs/>
        </w:rPr>
      </w:pPr>
    </w:p>
    <w:p w:rsidR="009C13DF" w:rsidRPr="007E1467" w:rsidRDefault="009C13DF" w:rsidP="00991A87">
      <w:pPr>
        <w:spacing w:line="240" w:lineRule="auto"/>
        <w:rPr>
          <w:cs/>
        </w:rPr>
      </w:pPr>
    </w:p>
    <w:p w:rsidR="008007CD" w:rsidRPr="007E1467" w:rsidRDefault="008007CD" w:rsidP="00991A87">
      <w:pPr>
        <w:spacing w:line="240" w:lineRule="auto"/>
        <w:rPr>
          <w:cs/>
        </w:rPr>
        <w:sectPr w:rsidR="008007CD" w:rsidRPr="007E1467" w:rsidSect="00751999">
          <w:pgSz w:w="11906" w:h="16838" w:code="9"/>
          <w:pgMar w:top="2160" w:right="1440" w:bottom="1440" w:left="2160" w:header="1008" w:footer="720" w:gutter="0"/>
          <w:pgNumType w:start="1"/>
          <w:cols w:space="720"/>
          <w:titlePg/>
          <w:docGrid w:linePitch="435"/>
        </w:sectPr>
      </w:pPr>
    </w:p>
    <w:p w:rsidR="008007CD" w:rsidRPr="0017145E" w:rsidRDefault="006134ED" w:rsidP="00991A87">
      <w:pPr>
        <w:pStyle w:val="Heading1"/>
        <w:numPr>
          <w:ilvl w:val="0"/>
          <w:numId w:val="0"/>
        </w:numPr>
        <w:spacing w:line="240" w:lineRule="auto"/>
      </w:pPr>
      <w:bookmarkStart w:id="0" w:name="_Toc487543070"/>
      <w:r w:rsidRPr="0017145E">
        <w:rPr>
          <w:cs/>
        </w:rPr>
        <w:t>กิตติกรรมประกาศ</w:t>
      </w:r>
      <w:bookmarkEnd w:id="0"/>
    </w:p>
    <w:p w:rsidR="00CB18C9" w:rsidRPr="007E1467" w:rsidRDefault="00CB18C9" w:rsidP="00991A87">
      <w:pPr>
        <w:spacing w:line="240" w:lineRule="auto"/>
        <w:jc w:val="center"/>
      </w:pPr>
    </w:p>
    <w:p w:rsidR="0074485A" w:rsidRPr="007E1467" w:rsidRDefault="0074485A" w:rsidP="00991A87">
      <w:pPr>
        <w:tabs>
          <w:tab w:val="left" w:pos="3360"/>
        </w:tabs>
        <w:spacing w:line="240" w:lineRule="auto"/>
        <w:ind w:firstLine="720"/>
        <w:rPr>
          <w:color w:val="FF0000"/>
        </w:rPr>
      </w:pPr>
      <w:r w:rsidRPr="007E1467">
        <w:rPr>
          <w:color w:val="FF0000"/>
          <w:cs/>
        </w:rPr>
        <w:t>รายงานผลการดำเนินการวิชาสหกิจศึกษาฉบับนี้ จะไม่สำเร็จลุล่วงหากปราศจากความ</w:t>
      </w:r>
      <w:r w:rsidR="00A6080A" w:rsidRPr="007E1467">
        <w:rPr>
          <w:color w:val="FF0000"/>
          <w:cs/>
        </w:rPr>
        <w:t xml:space="preserve"> </w:t>
      </w:r>
      <w:r w:rsidRPr="007E1467">
        <w:rPr>
          <w:color w:val="FF0000"/>
          <w:cs/>
        </w:rPr>
        <w:t xml:space="preserve">อนุเคราะห์และการสนับสนุนของบุคคลเหล่านี้ ซึ่งผู้ปฏิบัติงานสหกิจศึกษาใคร่ขอกราบขอบพระคุณอย่างสูงไว้ ณ โอกาสนี้ </w:t>
      </w:r>
    </w:p>
    <w:p w:rsidR="00804310" w:rsidRPr="007E1467" w:rsidRDefault="00BC7328" w:rsidP="00991A87">
      <w:pPr>
        <w:tabs>
          <w:tab w:val="left" w:pos="3360"/>
        </w:tabs>
        <w:spacing w:line="240" w:lineRule="auto"/>
        <w:ind w:firstLine="720"/>
        <w:rPr>
          <w:color w:val="FF0000"/>
        </w:rPr>
      </w:pPr>
      <w:r>
        <w:rPr>
          <w:color w:val="FF0000"/>
          <w:cs/>
        </w:rPr>
        <w:t>1)</w:t>
      </w:r>
    </w:p>
    <w:p w:rsidR="00804310" w:rsidRPr="007E1467" w:rsidRDefault="00BC7328" w:rsidP="00991A87">
      <w:pPr>
        <w:tabs>
          <w:tab w:val="left" w:pos="3360"/>
        </w:tabs>
        <w:spacing w:line="240" w:lineRule="auto"/>
        <w:ind w:firstLine="720"/>
        <w:rPr>
          <w:color w:val="FF0000"/>
        </w:rPr>
      </w:pPr>
      <w:r>
        <w:rPr>
          <w:color w:val="FF0000"/>
          <w:cs/>
        </w:rPr>
        <w:t>2)</w:t>
      </w:r>
    </w:p>
    <w:p w:rsidR="00804310" w:rsidRPr="007E1467" w:rsidRDefault="00BC7328" w:rsidP="00991A87">
      <w:pPr>
        <w:tabs>
          <w:tab w:val="left" w:pos="3360"/>
        </w:tabs>
        <w:spacing w:line="240" w:lineRule="auto"/>
        <w:ind w:firstLine="720"/>
        <w:rPr>
          <w:color w:val="FF0000"/>
        </w:rPr>
      </w:pPr>
      <w:r>
        <w:rPr>
          <w:color w:val="FF0000"/>
          <w:cs/>
        </w:rPr>
        <w:t>3)</w:t>
      </w:r>
    </w:p>
    <w:p w:rsidR="008007CD" w:rsidRPr="007E1467" w:rsidRDefault="0074485A" w:rsidP="00991A87">
      <w:pPr>
        <w:spacing w:after="0" w:line="240" w:lineRule="auto"/>
        <w:ind w:firstLine="720"/>
        <w:rPr>
          <w:color w:val="FF0000"/>
        </w:rPr>
      </w:pPr>
      <w:r w:rsidRPr="007E1467">
        <w:rPr>
          <w:color w:val="FF0000"/>
          <w:cs/>
        </w:rPr>
        <w:t>นอกจากนี้ขอขอบคุณเพื่อนร่วมงานสหกิจศึกษาในสถานประกอบการเดียวกันนี้ทุกคนที่ไม่ได้เอ่ยนามในการทำงานร่วมกัน และช่วยสร้างบรรยากาศในการทำงานให้สนุกและเป็นกันเอง</w:t>
      </w:r>
    </w:p>
    <w:p w:rsidR="00CB18C9" w:rsidRPr="007E1467" w:rsidRDefault="00CB18C9" w:rsidP="00991A87">
      <w:pPr>
        <w:spacing w:line="240" w:lineRule="auto"/>
        <w:ind w:firstLine="720"/>
      </w:pPr>
    </w:p>
    <w:p w:rsidR="0074485A" w:rsidRPr="007E1467" w:rsidRDefault="008007CD" w:rsidP="00991A87">
      <w:pPr>
        <w:tabs>
          <w:tab w:val="left" w:pos="3360"/>
        </w:tabs>
        <w:spacing w:line="240" w:lineRule="auto"/>
        <w:ind w:firstLine="720"/>
        <w:jc w:val="right"/>
        <w:rPr>
          <w:color w:val="FF0000"/>
        </w:rPr>
      </w:pPr>
      <w:r w:rsidRPr="007E1467">
        <w:rPr>
          <w:cs/>
        </w:rPr>
        <w:t xml:space="preserve"> </w:t>
      </w:r>
      <w:r w:rsidR="002F57EA" w:rsidRPr="007E1467">
        <w:rPr>
          <w:color w:val="FF0000"/>
          <w:cs/>
        </w:rPr>
        <w:t>ชื่อ</w:t>
      </w:r>
      <w:r w:rsidR="00BC59B9" w:rsidRPr="007E1467">
        <w:rPr>
          <w:color w:val="FF0000"/>
          <w:cs/>
        </w:rPr>
        <w:t xml:space="preserve"> นามสกุล </w:t>
      </w:r>
    </w:p>
    <w:p w:rsidR="00767647" w:rsidRPr="007E1467" w:rsidRDefault="00767647" w:rsidP="00991A87">
      <w:pPr>
        <w:tabs>
          <w:tab w:val="left" w:pos="3360"/>
        </w:tabs>
        <w:spacing w:line="240" w:lineRule="auto"/>
        <w:ind w:firstLine="720"/>
        <w:jc w:val="right"/>
        <w:rPr>
          <w:color w:val="FF0000"/>
        </w:rPr>
      </w:pPr>
    </w:p>
    <w:p w:rsidR="00797FE4" w:rsidRPr="007E1467" w:rsidRDefault="00797FE4" w:rsidP="00991A8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6816"/>
        </w:tabs>
        <w:spacing w:line="240" w:lineRule="auto"/>
        <w:jc w:val="left"/>
        <w:rPr>
          <w:cs/>
        </w:rPr>
      </w:pP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</w:p>
    <w:p w:rsidR="008007CD" w:rsidRPr="007E1467" w:rsidRDefault="00797FE4" w:rsidP="00991A87">
      <w:pPr>
        <w:tabs>
          <w:tab w:val="center" w:pos="4297"/>
          <w:tab w:val="left" w:pos="6816"/>
        </w:tabs>
        <w:spacing w:line="240" w:lineRule="auto"/>
        <w:jc w:val="left"/>
        <w:rPr>
          <w:cs/>
        </w:rPr>
        <w:sectPr w:rsidR="008007CD" w:rsidRPr="007E1467" w:rsidSect="00751999">
          <w:pgSz w:w="11906" w:h="16838" w:code="9"/>
          <w:pgMar w:top="2160" w:right="1440" w:bottom="1440" w:left="2160" w:header="1008" w:footer="720" w:gutter="0"/>
          <w:pgNumType w:fmt="thaiLetters" w:start="1"/>
          <w:cols w:space="720"/>
          <w:docGrid w:linePitch="435"/>
        </w:sectPr>
      </w:pPr>
      <w:r w:rsidRPr="007E1467">
        <w:rPr>
          <w:cs/>
        </w:rPr>
        <w:tab/>
      </w:r>
    </w:p>
    <w:p w:rsidR="0074485A" w:rsidRPr="007E1467" w:rsidRDefault="0074485A" w:rsidP="00991A87">
      <w:pPr>
        <w:pStyle w:val="Subtitle"/>
        <w:spacing w:before="0" w:line="240" w:lineRule="auto"/>
        <w:ind w:left="2880" w:hanging="2880"/>
        <w:jc w:val="left"/>
        <w:rPr>
          <w:color w:val="auto"/>
          <w:spacing w:val="0"/>
          <w:sz w:val="32"/>
          <w:szCs w:val="32"/>
        </w:rPr>
      </w:pPr>
      <w:r w:rsidRPr="00AF3D90">
        <w:rPr>
          <w:b/>
          <w:bCs/>
          <w:color w:val="auto"/>
          <w:spacing w:val="0"/>
          <w:sz w:val="32"/>
          <w:szCs w:val="32"/>
          <w:cs/>
        </w:rPr>
        <w:t>หัวข้อรายงาน</w:t>
      </w:r>
      <w:r w:rsidRPr="007E1467">
        <w:rPr>
          <w:color w:val="auto"/>
          <w:spacing w:val="0"/>
          <w:sz w:val="32"/>
          <w:szCs w:val="32"/>
        </w:rPr>
        <w:tab/>
      </w:r>
      <w:r w:rsidR="00775A7B" w:rsidRPr="000868C8">
        <w:rPr>
          <w:rFonts w:hint="cs"/>
          <w:color w:val="auto"/>
          <w:spacing w:val="0"/>
          <w:sz w:val="32"/>
          <w:szCs w:val="32"/>
          <w:cs/>
        </w:rPr>
        <w:t>ระบบเปลี่ยนแปลงกระบวนการทำงาน</w:t>
      </w:r>
      <w:r w:rsidR="00BC59B9" w:rsidRPr="000868C8">
        <w:rPr>
          <w:color w:val="auto"/>
          <w:spacing w:val="0"/>
          <w:sz w:val="32"/>
          <w:szCs w:val="32"/>
          <w:cs/>
        </w:rPr>
        <w:t xml:space="preserve"> </w:t>
      </w:r>
      <w:r w:rsidR="00BC59B9" w:rsidRPr="007E1467">
        <w:rPr>
          <w:color w:val="auto"/>
          <w:spacing w:val="0"/>
          <w:sz w:val="32"/>
          <w:szCs w:val="32"/>
          <w:cs/>
        </w:rPr>
        <w:t xml:space="preserve">:  </w:t>
      </w:r>
      <w:r w:rsidR="00775A7B">
        <w:rPr>
          <w:rFonts w:hint="cs"/>
          <w:color w:val="auto"/>
          <w:spacing w:val="0"/>
          <w:sz w:val="32"/>
          <w:szCs w:val="32"/>
          <w:cs/>
        </w:rPr>
        <w:t xml:space="preserve">มอดูลการอนุมัติคนเข้าใช้งานระบบ </w:t>
      </w:r>
      <w:r w:rsidR="005B6AC8">
        <w:rPr>
          <w:rFonts w:hint="cs"/>
          <w:color w:val="auto"/>
          <w:spacing w:val="0"/>
          <w:sz w:val="32"/>
          <w:szCs w:val="32"/>
          <w:cs/>
        </w:rPr>
        <w:t>มอดูลจัดการบทบาทผู้เข้าใช้งานระบบและมอดูล</w:t>
      </w:r>
      <w:r w:rsidR="000868C8">
        <w:rPr>
          <w:rFonts w:hint="cs"/>
          <w:color w:val="auto"/>
          <w:spacing w:val="0"/>
          <w:sz w:val="32"/>
          <w:szCs w:val="32"/>
          <w:cs/>
        </w:rPr>
        <w:t>จัดการแบบฟอร์มเปลี่ยนแปลงกระบวนการ</w:t>
      </w:r>
    </w:p>
    <w:p w:rsidR="0074485A" w:rsidRPr="00C15AFC" w:rsidRDefault="0074485A" w:rsidP="00991A87">
      <w:pPr>
        <w:tabs>
          <w:tab w:val="left" w:pos="720"/>
          <w:tab w:val="left" w:pos="2880"/>
        </w:tabs>
        <w:spacing w:before="0" w:after="0" w:line="240" w:lineRule="auto"/>
        <w:jc w:val="both"/>
        <w:rPr>
          <w:rFonts w:eastAsia="Times New Roman" w:hint="cs"/>
          <w:cs/>
          <w:lang w:eastAsia="ko-KR"/>
        </w:rPr>
      </w:pPr>
      <w:r w:rsidRPr="00AF3D90">
        <w:rPr>
          <w:b/>
          <w:bCs/>
          <w:cs/>
        </w:rPr>
        <w:t>นิสิต</w:t>
      </w:r>
      <w:r w:rsidRPr="00AF3D90">
        <w:rPr>
          <w:b/>
          <w:bCs/>
          <w:cs/>
        </w:rPr>
        <w:tab/>
      </w:r>
      <w:r w:rsidRPr="007E1467">
        <w:tab/>
      </w:r>
      <w:r w:rsidR="000868C8" w:rsidRPr="00C15AFC">
        <w:rPr>
          <w:rFonts w:eastAsia="Times New Roman"/>
          <w:cs/>
          <w:lang w:eastAsia="ko-KR"/>
        </w:rPr>
        <w:t>นางสาวกิตติญา ยังโซ๊ะ</w:t>
      </w:r>
    </w:p>
    <w:p w:rsidR="0074485A" w:rsidRPr="00C15AFC" w:rsidRDefault="0074485A" w:rsidP="00991A87">
      <w:pPr>
        <w:tabs>
          <w:tab w:val="left" w:pos="720"/>
          <w:tab w:val="left" w:pos="2880"/>
        </w:tabs>
        <w:spacing w:before="0" w:after="0" w:line="240" w:lineRule="auto"/>
        <w:jc w:val="both"/>
        <w:rPr>
          <w:rFonts w:eastAsia="Times New Roman" w:hint="cs"/>
          <w:lang w:eastAsia="ko-KR"/>
        </w:rPr>
      </w:pPr>
      <w:r w:rsidRPr="00C15AFC">
        <w:rPr>
          <w:rFonts w:eastAsia="Times New Roman"/>
          <w:cs/>
          <w:lang w:eastAsia="ko-KR"/>
        </w:rPr>
        <w:t>รหัสประจำตัว</w:t>
      </w:r>
      <w:r w:rsidRPr="00C15AFC">
        <w:rPr>
          <w:rFonts w:eastAsia="Times New Roman"/>
          <w:cs/>
          <w:lang w:eastAsia="ko-KR"/>
        </w:rPr>
        <w:tab/>
      </w:r>
      <w:r w:rsidR="000868C8" w:rsidRPr="00C15AFC">
        <w:rPr>
          <w:rFonts w:eastAsia="Times New Roman" w:hint="cs"/>
          <w:cs/>
          <w:lang w:eastAsia="ko-KR"/>
        </w:rPr>
        <w:t>60160331</w:t>
      </w:r>
    </w:p>
    <w:p w:rsidR="0074485A" w:rsidRPr="007E1467" w:rsidRDefault="0074485A" w:rsidP="00991A87">
      <w:pPr>
        <w:tabs>
          <w:tab w:val="left" w:pos="720"/>
          <w:tab w:val="left" w:pos="2880"/>
        </w:tabs>
        <w:spacing w:before="0" w:after="0" w:line="240" w:lineRule="auto"/>
        <w:jc w:val="both"/>
      </w:pPr>
      <w:r w:rsidRPr="00AF3D90">
        <w:rPr>
          <w:b/>
          <w:bCs/>
          <w:cs/>
        </w:rPr>
        <w:t>อาจารย์ที่ปรึกษา</w:t>
      </w:r>
      <w:r w:rsidR="008E4F4D" w:rsidRPr="00AF3D90">
        <w:rPr>
          <w:b/>
          <w:bCs/>
          <w:cs/>
        </w:rPr>
        <w:t>สหกิจ</w:t>
      </w:r>
      <w:r w:rsidRPr="007E1467">
        <w:tab/>
      </w:r>
      <w:r w:rsidR="00C15AFC" w:rsidRPr="00C376C9">
        <w:rPr>
          <w:rFonts w:hint="cs"/>
          <w:cs/>
        </w:rPr>
        <w:t>ดร.ณัฐพร ภักดี</w:t>
      </w:r>
    </w:p>
    <w:p w:rsidR="0074485A" w:rsidRPr="007E1467" w:rsidRDefault="0074485A" w:rsidP="00991A87">
      <w:pPr>
        <w:pStyle w:val="BodyText"/>
        <w:tabs>
          <w:tab w:val="clear" w:pos="3240"/>
          <w:tab w:val="left" w:pos="2880"/>
        </w:tabs>
        <w:rPr>
          <w:rFonts w:ascii="TH SarabunPSK" w:hAnsi="TH SarabunPSK" w:cs="TH SarabunPSK"/>
          <w:b w:val="0"/>
          <w:bCs w:val="0"/>
          <w:sz w:val="32"/>
          <w:szCs w:val="32"/>
          <w:cs/>
        </w:rPr>
      </w:pPr>
      <w:r w:rsidRPr="00AF3D90">
        <w:rPr>
          <w:rFonts w:ascii="TH SarabunPSK" w:hAnsi="TH SarabunPSK" w:cs="TH SarabunPSK"/>
          <w:sz w:val="32"/>
          <w:szCs w:val="32"/>
          <w:cs/>
        </w:rPr>
        <w:t>ระดับการศึกษา</w:t>
      </w:r>
      <w:r w:rsidRPr="007E1467">
        <w:rPr>
          <w:rFonts w:ascii="TH SarabunPSK" w:hAnsi="TH SarabunPSK" w:cs="TH SarabunPSK"/>
          <w:b w:val="0"/>
          <w:bCs w:val="0"/>
          <w:sz w:val="32"/>
          <w:szCs w:val="32"/>
        </w:rPr>
        <w:tab/>
      </w:r>
      <w:r w:rsidRPr="007E1467">
        <w:rPr>
          <w:rFonts w:ascii="TH SarabunPSK" w:hAnsi="TH SarabunPSK" w:cs="TH SarabunPSK"/>
          <w:b w:val="0"/>
          <w:bCs w:val="0"/>
          <w:sz w:val="32"/>
          <w:szCs w:val="32"/>
          <w:cs/>
        </w:rPr>
        <w:t>วิทยาศาสตรบัณฑิต สาขาวิชาวิศวกรรมซอฟต์แวร์</w:t>
      </w:r>
    </w:p>
    <w:p w:rsidR="0074485A" w:rsidRPr="007E1467" w:rsidRDefault="0074485A" w:rsidP="00991A87">
      <w:pPr>
        <w:tabs>
          <w:tab w:val="left" w:pos="720"/>
          <w:tab w:val="left" w:pos="2880"/>
        </w:tabs>
        <w:spacing w:before="0" w:after="0" w:line="240" w:lineRule="auto"/>
        <w:jc w:val="both"/>
      </w:pPr>
      <w:r w:rsidRPr="00AF3D90">
        <w:rPr>
          <w:b/>
          <w:bCs/>
          <w:cs/>
        </w:rPr>
        <w:t>คณะ</w:t>
      </w:r>
      <w:r w:rsidRPr="007E1467">
        <w:tab/>
      </w:r>
      <w:r w:rsidRPr="007E1467">
        <w:tab/>
      </w:r>
      <w:r w:rsidRPr="007E1467">
        <w:rPr>
          <w:cs/>
        </w:rPr>
        <w:t>คณะวิทยาการสารสนเทศ มหาวิทยาลัยบูรพา</w:t>
      </w:r>
    </w:p>
    <w:p w:rsidR="008007CD" w:rsidRPr="007E1467" w:rsidRDefault="0074485A" w:rsidP="00991A87">
      <w:pPr>
        <w:spacing w:before="0" w:after="0" w:line="240" w:lineRule="auto"/>
      </w:pPr>
      <w:r w:rsidRPr="00AF3D90">
        <w:rPr>
          <w:b/>
          <w:bCs/>
          <w:cs/>
        </w:rPr>
        <w:t>ปีการศึกษา</w:t>
      </w:r>
      <w:r w:rsidRPr="007E1467">
        <w:tab/>
      </w:r>
      <w:r w:rsidRPr="007E1467">
        <w:tab/>
      </w:r>
      <w:r w:rsidRPr="007E1467">
        <w:tab/>
      </w:r>
      <w:r w:rsidR="0072715B">
        <w:t>256</w:t>
      </w:r>
      <w:r w:rsidR="0072715B">
        <w:rPr>
          <w:rFonts w:hint="cs"/>
          <w:cs/>
        </w:rPr>
        <w:t>1</w:t>
      </w:r>
    </w:p>
    <w:p w:rsidR="008007CD" w:rsidRDefault="008007CD" w:rsidP="00991A87">
      <w:pPr>
        <w:spacing w:line="240" w:lineRule="auto"/>
      </w:pPr>
    </w:p>
    <w:p w:rsidR="00862902" w:rsidRPr="007E1467" w:rsidRDefault="00862902" w:rsidP="00991A87">
      <w:pPr>
        <w:spacing w:line="240" w:lineRule="auto"/>
      </w:pPr>
    </w:p>
    <w:p w:rsidR="00127EC2" w:rsidRPr="007E1467" w:rsidRDefault="00127EC2" w:rsidP="00991A87">
      <w:pPr>
        <w:pStyle w:val="Heading1"/>
        <w:numPr>
          <w:ilvl w:val="0"/>
          <w:numId w:val="0"/>
        </w:numPr>
        <w:spacing w:line="240" w:lineRule="auto"/>
      </w:pPr>
      <w:bookmarkStart w:id="1" w:name="_Toc487543071"/>
      <w:r w:rsidRPr="007E1467">
        <w:rPr>
          <w:cs/>
        </w:rPr>
        <w:t>บทคัดย่อ</w:t>
      </w:r>
      <w:bookmarkEnd w:id="1"/>
    </w:p>
    <w:p w:rsidR="00862902" w:rsidRDefault="008007CD" w:rsidP="00991A87">
      <w:pPr>
        <w:spacing w:after="0" w:line="240" w:lineRule="auto"/>
      </w:pPr>
      <w:r w:rsidRPr="007E1467">
        <w:rPr>
          <w:cs/>
        </w:rPr>
        <w:tab/>
      </w:r>
    </w:p>
    <w:p w:rsidR="008007CD" w:rsidRPr="007E1467" w:rsidRDefault="007051EC" w:rsidP="00991A87">
      <w:pPr>
        <w:spacing w:after="0" w:line="240" w:lineRule="auto"/>
      </w:pPr>
      <w:r w:rsidRPr="007E1467">
        <w:rPr>
          <w:color w:val="FF0000"/>
          <w:cs/>
        </w:rPr>
        <w:t>บรรยายบทคัดย่อ โดยกล่าวถึง</w:t>
      </w:r>
      <w:r w:rsidR="00B537D4" w:rsidRPr="007E1467">
        <w:rPr>
          <w:color w:val="FF0000"/>
          <w:cs/>
        </w:rPr>
        <w:t>ระบบ หรือ งาน ที่นิสิตรับผิดชอบในลักษณะภาพรวม ซึ่งอาจประกอบด้วย ที่มาของ</w:t>
      </w:r>
      <w:r w:rsidR="003D63AD" w:rsidRPr="007E1467">
        <w:rPr>
          <w:color w:val="FF0000"/>
          <w:cs/>
        </w:rPr>
        <w:t>การปฏิบัติงาน</w:t>
      </w:r>
      <w:r w:rsidR="00B537D4" w:rsidRPr="007E1467">
        <w:rPr>
          <w:color w:val="FF0000"/>
          <w:cs/>
        </w:rPr>
        <w:t>ของระบบ/งานที่ได้รับ ระบบ/งานที่นิสิตรับผิดชอ</w:t>
      </w:r>
      <w:r w:rsidR="006F4E53">
        <w:rPr>
          <w:color w:val="FF0000"/>
          <w:cs/>
        </w:rPr>
        <w:t>บมีความสำคัญอย่างไร ประกอบด้วยม</w:t>
      </w:r>
      <w:r w:rsidR="006F4E53">
        <w:rPr>
          <w:rFonts w:hint="cs"/>
          <w:color w:val="FF0000"/>
          <w:cs/>
        </w:rPr>
        <w:t>อ</w:t>
      </w:r>
      <w:r w:rsidR="00B537D4" w:rsidRPr="007E1467">
        <w:rPr>
          <w:color w:val="FF0000"/>
          <w:cs/>
        </w:rPr>
        <w:t xml:space="preserve">ดูล/งานหลัก/ความสามารถของซอฟต์แวร์ รวมทั้งมีประโยชน์หรือสามารถแก้ปัญหาในเรื่องใดบ้าง </w:t>
      </w:r>
      <w:r w:rsidR="00016CD7" w:rsidRPr="007E1467">
        <w:rPr>
          <w:color w:val="FF0000"/>
          <w:cs/>
        </w:rPr>
        <w:t>เครื่องมือที่ใช้ พัฒนาให้กับใครหรือหน่วยงานใด</w:t>
      </w:r>
    </w:p>
    <w:p w:rsidR="00346591" w:rsidRPr="00AF3D90" w:rsidRDefault="00AF3D90" w:rsidP="00991A87">
      <w:pPr>
        <w:spacing w:line="240" w:lineRule="auto"/>
        <w:rPr>
          <w:color w:val="FF0000"/>
          <w:cs/>
        </w:rPr>
      </w:pPr>
      <w:r>
        <w:rPr>
          <w:color w:val="FF0000"/>
          <w:cs/>
        </w:rPr>
        <w:t>[</w:t>
      </w:r>
      <w:r w:rsidRPr="00AF3D90">
        <w:rPr>
          <w:rFonts w:hint="cs"/>
          <w:color w:val="FF0000"/>
          <w:cs/>
        </w:rPr>
        <w:t>เขียนจำนวน 150-180 คำ</w:t>
      </w:r>
      <w:r>
        <w:rPr>
          <w:color w:val="FF0000"/>
          <w:cs/>
        </w:rPr>
        <w:t>]</w:t>
      </w:r>
    </w:p>
    <w:p w:rsidR="00346591" w:rsidRPr="007E1467" w:rsidRDefault="00346591" w:rsidP="00991A87">
      <w:pPr>
        <w:spacing w:line="240" w:lineRule="auto"/>
      </w:pPr>
    </w:p>
    <w:p w:rsidR="00AF3D90" w:rsidRDefault="00AF3D90" w:rsidP="00991A87">
      <w:pPr>
        <w:spacing w:line="240" w:lineRule="auto"/>
      </w:pPr>
    </w:p>
    <w:p w:rsidR="00AF3D90" w:rsidRPr="00AF3D90" w:rsidRDefault="00AF3D90" w:rsidP="00991A87">
      <w:pPr>
        <w:spacing w:line="240" w:lineRule="auto"/>
      </w:pPr>
    </w:p>
    <w:p w:rsidR="00AF3D90" w:rsidRDefault="00AF3D90" w:rsidP="00991A87">
      <w:pPr>
        <w:spacing w:line="240" w:lineRule="auto"/>
        <w:ind w:firstLine="720"/>
      </w:pPr>
    </w:p>
    <w:p w:rsidR="00AF3D90" w:rsidRDefault="00AF3D90" w:rsidP="00991A87">
      <w:pPr>
        <w:spacing w:line="240" w:lineRule="auto"/>
      </w:pPr>
    </w:p>
    <w:p w:rsidR="00C74B41" w:rsidRPr="00AF3D90" w:rsidRDefault="00C74B41" w:rsidP="00991A87">
      <w:pPr>
        <w:spacing w:line="240" w:lineRule="auto"/>
        <w:rPr>
          <w:cs/>
        </w:rPr>
        <w:sectPr w:rsidR="00C74B41" w:rsidRPr="00AF3D90" w:rsidSect="00751999">
          <w:pgSz w:w="11906" w:h="16838" w:code="9"/>
          <w:pgMar w:top="2160" w:right="1440" w:bottom="1440" w:left="2160" w:header="1008" w:footer="720" w:gutter="0"/>
          <w:pgNumType w:fmt="thaiLetters"/>
          <w:cols w:space="720"/>
          <w:docGrid w:linePitch="435"/>
        </w:sectPr>
      </w:pPr>
    </w:p>
    <w:p w:rsidR="00A175DD" w:rsidRDefault="00A175DD" w:rsidP="00991A87">
      <w:pPr>
        <w:pStyle w:val="Heading1"/>
        <w:numPr>
          <w:ilvl w:val="0"/>
          <w:numId w:val="0"/>
        </w:numPr>
        <w:spacing w:line="240" w:lineRule="auto"/>
      </w:pPr>
      <w:bookmarkStart w:id="2" w:name="_Toc487543072"/>
      <w:r w:rsidRPr="00FC7A30">
        <w:rPr>
          <w:rFonts w:hint="cs"/>
          <w:cs/>
        </w:rPr>
        <w:t>สารบัญ</w:t>
      </w:r>
      <w:bookmarkEnd w:id="2"/>
    </w:p>
    <w:p w:rsidR="0072715B" w:rsidRPr="0072715B" w:rsidRDefault="0072715B" w:rsidP="0072715B">
      <w:bookmarkStart w:id="3" w:name="_GoBack"/>
      <w:bookmarkEnd w:id="3"/>
    </w:p>
    <w:sdt>
      <w:sdtPr>
        <w:id w:val="-161875654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A175DD" w:rsidRPr="007E1467" w:rsidRDefault="00A13A99" w:rsidP="00991A87">
          <w:pPr>
            <w:spacing w:line="240" w:lineRule="auto"/>
          </w:pPr>
          <w:r w:rsidRPr="007E1467">
            <w:tab/>
          </w:r>
          <w:r w:rsidRPr="007E1467">
            <w:tab/>
          </w:r>
          <w:r w:rsidRPr="007E1467">
            <w:tab/>
          </w:r>
          <w:r w:rsidRPr="007E1467">
            <w:tab/>
          </w:r>
          <w:r w:rsidRPr="007E1467">
            <w:tab/>
          </w:r>
          <w:r w:rsidRPr="007E1467">
            <w:tab/>
          </w:r>
          <w:r w:rsidRPr="007E1467">
            <w:tab/>
          </w:r>
          <w:r w:rsidRPr="007E1467">
            <w:tab/>
          </w:r>
          <w:r w:rsidRPr="007E1467">
            <w:tab/>
          </w:r>
          <w:r w:rsidRPr="007E1467">
            <w:tab/>
          </w:r>
          <w:r w:rsidRPr="007E1467">
            <w:tab/>
          </w:r>
          <w:r w:rsidRPr="007E1467">
            <w:rPr>
              <w:cs/>
            </w:rPr>
            <w:t xml:space="preserve">    หน้า</w:t>
          </w:r>
        </w:p>
        <w:p w:rsidR="007E1467" w:rsidRPr="007E1467" w:rsidRDefault="00A175DD" w:rsidP="00991A87">
          <w:pPr>
            <w:pStyle w:val="TOC1"/>
            <w:tabs>
              <w:tab w:val="right" w:leader="dot" w:pos="8584"/>
            </w:tabs>
            <w:spacing w:line="240" w:lineRule="auto"/>
            <w:rPr>
              <w:rFonts w:ascii="TH SarabunPSK" w:eastAsiaTheme="minorEastAsia" w:hAnsi="TH SarabunPSK" w:cs="TH SarabunPSK"/>
              <w:b w:val="0"/>
              <w:bCs w:val="0"/>
              <w:i w:val="0"/>
              <w:iCs w:val="0"/>
              <w:noProof/>
              <w:sz w:val="32"/>
              <w:szCs w:val="32"/>
            </w:rPr>
          </w:pPr>
          <w:r w:rsidRPr="007E1467">
            <w:rPr>
              <w:rFonts w:ascii="TH SarabunPSK" w:hAnsi="TH SarabunPSK" w:cs="TH SarabunPSK"/>
              <w:b w:val="0"/>
              <w:bCs w:val="0"/>
              <w:i w:val="0"/>
              <w:iCs w:val="0"/>
              <w:sz w:val="32"/>
              <w:szCs w:val="32"/>
            </w:rPr>
            <w:fldChar w:fldCharType="begin"/>
          </w:r>
          <w:r w:rsidRPr="007E1467">
            <w:rPr>
              <w:rFonts w:ascii="TH SarabunPSK" w:hAnsi="TH SarabunPSK" w:cs="TH SarabunPSK"/>
              <w:b w:val="0"/>
              <w:bCs w:val="0"/>
              <w:i w:val="0"/>
              <w:iCs w:val="0"/>
              <w:sz w:val="32"/>
              <w:szCs w:val="32"/>
            </w:rPr>
            <w:instrText xml:space="preserve"> TOC \o </w:instrText>
          </w:r>
          <w:r w:rsidRPr="007E1467">
            <w:rPr>
              <w:rFonts w:ascii="TH SarabunPSK" w:hAnsi="TH SarabunPSK" w:cs="TH SarabunPSK"/>
              <w:b w:val="0"/>
              <w:bCs w:val="0"/>
              <w:i w:val="0"/>
              <w:iCs w:val="0"/>
              <w:sz w:val="32"/>
              <w:szCs w:val="32"/>
              <w:cs/>
            </w:rPr>
            <w:instrText>"</w:instrText>
          </w:r>
          <w:r w:rsidRPr="007E1467">
            <w:rPr>
              <w:rFonts w:ascii="TH SarabunPSK" w:hAnsi="TH SarabunPSK" w:cs="TH SarabunPSK"/>
              <w:b w:val="0"/>
              <w:bCs w:val="0"/>
              <w:i w:val="0"/>
              <w:iCs w:val="0"/>
              <w:sz w:val="32"/>
              <w:szCs w:val="32"/>
            </w:rPr>
            <w:instrText>1</w:instrText>
          </w:r>
          <w:r w:rsidRPr="007E1467">
            <w:rPr>
              <w:rFonts w:ascii="TH SarabunPSK" w:hAnsi="TH SarabunPSK" w:cs="TH SarabunPSK"/>
              <w:b w:val="0"/>
              <w:bCs w:val="0"/>
              <w:i w:val="0"/>
              <w:iCs w:val="0"/>
              <w:sz w:val="32"/>
              <w:szCs w:val="32"/>
              <w:cs/>
            </w:rPr>
            <w:instrText>-</w:instrText>
          </w:r>
          <w:r w:rsidRPr="007E1467">
            <w:rPr>
              <w:rFonts w:ascii="TH SarabunPSK" w:hAnsi="TH SarabunPSK" w:cs="TH SarabunPSK"/>
              <w:b w:val="0"/>
              <w:bCs w:val="0"/>
              <w:i w:val="0"/>
              <w:iCs w:val="0"/>
              <w:sz w:val="32"/>
              <w:szCs w:val="32"/>
            </w:rPr>
            <w:instrText>3</w:instrText>
          </w:r>
          <w:r w:rsidRPr="007E1467">
            <w:rPr>
              <w:rFonts w:ascii="TH SarabunPSK" w:hAnsi="TH SarabunPSK" w:cs="TH SarabunPSK"/>
              <w:b w:val="0"/>
              <w:bCs w:val="0"/>
              <w:i w:val="0"/>
              <w:iCs w:val="0"/>
              <w:sz w:val="32"/>
              <w:szCs w:val="32"/>
              <w:cs/>
            </w:rPr>
            <w:instrText xml:space="preserve">" </w:instrText>
          </w:r>
          <w:r w:rsidRPr="007E1467">
            <w:rPr>
              <w:rFonts w:ascii="TH SarabunPSK" w:hAnsi="TH SarabunPSK" w:cs="TH SarabunPSK"/>
              <w:b w:val="0"/>
              <w:bCs w:val="0"/>
              <w:i w:val="0"/>
              <w:iCs w:val="0"/>
              <w:sz w:val="32"/>
              <w:szCs w:val="32"/>
            </w:rPr>
            <w:instrText xml:space="preserve">\h \z \u </w:instrText>
          </w:r>
          <w:r w:rsidRPr="007E1467">
            <w:rPr>
              <w:rFonts w:ascii="TH SarabunPSK" w:hAnsi="TH SarabunPSK" w:cs="TH SarabunPSK"/>
              <w:b w:val="0"/>
              <w:bCs w:val="0"/>
              <w:i w:val="0"/>
              <w:iCs w:val="0"/>
              <w:sz w:val="32"/>
              <w:szCs w:val="32"/>
            </w:rPr>
            <w:fldChar w:fldCharType="separate"/>
          </w:r>
          <w:hyperlink w:anchor="_Toc487543070" w:history="1">
            <w:r w:rsidR="007E1467" w:rsidRPr="007E1467">
              <w:rPr>
                <w:rStyle w:val="Hyperlink"/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>กิตติกรรมประกาศ</w:t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tab/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begin"/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instrText xml:space="preserve"> PAGEREF _Toc487543070 \h </w:instrText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separate"/>
            </w:r>
            <w:r w:rsidR="001941DF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  <w:cs/>
              </w:rPr>
              <w:t>ก</w:t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E1467" w:rsidRPr="007E1467" w:rsidRDefault="00FD58DC" w:rsidP="00991A87">
          <w:pPr>
            <w:pStyle w:val="TOC1"/>
            <w:tabs>
              <w:tab w:val="right" w:leader="dot" w:pos="8584"/>
            </w:tabs>
            <w:spacing w:line="240" w:lineRule="auto"/>
            <w:rPr>
              <w:rFonts w:ascii="TH SarabunPSK" w:eastAsiaTheme="minorEastAsia" w:hAnsi="TH SarabunPSK" w:cs="TH SarabunPSK"/>
              <w:b w:val="0"/>
              <w:bCs w:val="0"/>
              <w:i w:val="0"/>
              <w:iCs w:val="0"/>
              <w:noProof/>
              <w:sz w:val="32"/>
              <w:szCs w:val="32"/>
            </w:rPr>
          </w:pPr>
          <w:hyperlink w:anchor="_Toc487543071" w:history="1">
            <w:r w:rsidR="007E1467" w:rsidRPr="007E1467">
              <w:rPr>
                <w:rStyle w:val="Hyperlink"/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>บทคัดย่อ</w:t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tab/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begin"/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instrText xml:space="preserve"> PAGEREF _Toc487543071 \h </w:instrText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separate"/>
            </w:r>
            <w:r w:rsidR="001941DF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  <w:cs/>
              </w:rPr>
              <w:t>ข</w:t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E1467" w:rsidRPr="007E1467" w:rsidRDefault="00FD58DC" w:rsidP="00991A87">
          <w:pPr>
            <w:pStyle w:val="TOC1"/>
            <w:tabs>
              <w:tab w:val="right" w:leader="dot" w:pos="8584"/>
            </w:tabs>
            <w:spacing w:line="240" w:lineRule="auto"/>
            <w:rPr>
              <w:rFonts w:ascii="TH SarabunPSK" w:eastAsiaTheme="minorEastAsia" w:hAnsi="TH SarabunPSK" w:cs="TH SarabunPSK"/>
              <w:b w:val="0"/>
              <w:bCs w:val="0"/>
              <w:i w:val="0"/>
              <w:iCs w:val="0"/>
              <w:noProof/>
              <w:sz w:val="32"/>
              <w:szCs w:val="32"/>
            </w:rPr>
          </w:pPr>
          <w:hyperlink w:anchor="_Toc487543072" w:history="1">
            <w:r w:rsidR="007E1467" w:rsidRPr="007E1467">
              <w:rPr>
                <w:rStyle w:val="Hyperlink"/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>สารบัญ</w:t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tab/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begin"/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instrText xml:space="preserve"> PAGEREF _Toc487543072 \h </w:instrText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separate"/>
            </w:r>
            <w:r w:rsidR="001941DF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  <w:cs/>
              </w:rPr>
              <w:t>ค</w:t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E1467" w:rsidRPr="007E1467" w:rsidRDefault="00FD58DC" w:rsidP="00991A87">
          <w:pPr>
            <w:pStyle w:val="TOC1"/>
            <w:tabs>
              <w:tab w:val="right" w:leader="dot" w:pos="8584"/>
            </w:tabs>
            <w:spacing w:line="240" w:lineRule="auto"/>
            <w:rPr>
              <w:rFonts w:ascii="TH SarabunPSK" w:eastAsiaTheme="minorEastAsia" w:hAnsi="TH SarabunPSK" w:cs="TH SarabunPSK"/>
              <w:b w:val="0"/>
              <w:bCs w:val="0"/>
              <w:i w:val="0"/>
              <w:iCs w:val="0"/>
              <w:noProof/>
              <w:sz w:val="32"/>
              <w:szCs w:val="32"/>
            </w:rPr>
          </w:pPr>
          <w:hyperlink w:anchor="_Toc487543073" w:history="1">
            <w:r w:rsidR="007E1467" w:rsidRPr="007E1467">
              <w:rPr>
                <w:rStyle w:val="Hyperlink"/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>สารบัญ</w:t>
            </w:r>
            <w:r w:rsidR="00BC7197">
              <w:rPr>
                <w:rStyle w:val="Hyperlink"/>
                <w:rFonts w:ascii="TH SarabunPSK" w:hAnsi="TH SarabunPSK" w:cs="TH SarabunPSK" w:hint="cs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>รูป</w:t>
            </w:r>
            <w:r w:rsidR="007E1467" w:rsidRPr="007E1467">
              <w:rPr>
                <w:rStyle w:val="Hyperlink"/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>ภาพ</w:t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tab/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begin"/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instrText xml:space="preserve"> PAGEREF _Toc487543073 \h </w:instrText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separate"/>
            </w:r>
            <w:r w:rsidR="001941DF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  <w:cs/>
              </w:rPr>
              <w:t>จ</w:t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E1467" w:rsidRDefault="00FD58DC" w:rsidP="00991A87">
          <w:pPr>
            <w:pStyle w:val="TOC1"/>
            <w:tabs>
              <w:tab w:val="right" w:leader="dot" w:pos="8584"/>
            </w:tabs>
            <w:spacing w:line="240" w:lineRule="auto"/>
            <w:rPr>
              <w:rStyle w:val="Hyperlink"/>
              <w:rFonts w:ascii="TH SarabunPSK" w:hAnsi="TH SarabunPSK" w:cs="TH SarabunPSK"/>
              <w:b w:val="0"/>
              <w:bCs w:val="0"/>
              <w:i w:val="0"/>
              <w:iCs w:val="0"/>
              <w:noProof/>
              <w:sz w:val="32"/>
              <w:szCs w:val="32"/>
            </w:rPr>
          </w:pPr>
          <w:hyperlink w:anchor="_Toc487543074" w:history="1">
            <w:r w:rsidR="007E1467" w:rsidRPr="007E1467">
              <w:rPr>
                <w:rStyle w:val="Hyperlink"/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>สารบัญตาราง</w:t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tab/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begin"/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instrText xml:space="preserve"> PAGEREF _Toc487543074 \h </w:instrText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separate"/>
            </w:r>
            <w:r w:rsidR="001941DF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  <w:cs/>
              </w:rPr>
              <w:t>ฉ</w:t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E516AD" w:rsidRPr="00E516AD" w:rsidRDefault="00E516AD" w:rsidP="00991A87">
          <w:pPr>
            <w:spacing w:line="240" w:lineRule="auto"/>
            <w:rPr>
              <w:noProof/>
            </w:rPr>
          </w:pPr>
          <w:r>
            <w:rPr>
              <w:rFonts w:hint="cs"/>
              <w:noProof/>
              <w:cs/>
            </w:rPr>
            <w:t>บทที่</w:t>
          </w:r>
        </w:p>
        <w:p w:rsidR="007E1467" w:rsidRPr="007E1467" w:rsidRDefault="00FD58DC" w:rsidP="00991A87">
          <w:pPr>
            <w:pStyle w:val="TOC1"/>
            <w:tabs>
              <w:tab w:val="right" w:leader="dot" w:pos="8584"/>
            </w:tabs>
            <w:spacing w:line="240" w:lineRule="auto"/>
            <w:rPr>
              <w:rFonts w:ascii="TH SarabunPSK" w:eastAsiaTheme="minorEastAsia" w:hAnsi="TH SarabunPSK" w:cs="TH SarabunPSK"/>
              <w:b w:val="0"/>
              <w:bCs w:val="0"/>
              <w:i w:val="0"/>
              <w:iCs w:val="0"/>
              <w:noProof/>
              <w:sz w:val="32"/>
              <w:szCs w:val="32"/>
            </w:rPr>
          </w:pPr>
          <w:hyperlink w:anchor="_Toc487543075" w:history="1">
            <w:r w:rsidR="007E1467" w:rsidRPr="007E1467">
              <w:rPr>
                <w:rStyle w:val="Hyperlink"/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 xml:space="preserve"> </w:t>
            </w:r>
            <w:r w:rsidR="007E1467" w:rsidRPr="007E1467">
              <w:rPr>
                <w:rStyle w:val="Hyperlink"/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sz w:val="32"/>
                <w:szCs w:val="32"/>
              </w:rPr>
              <w:t>1</w:t>
            </w:r>
            <w:r w:rsidR="007F3AA6">
              <w:rPr>
                <w:rStyle w:val="Hyperlink"/>
                <w:rFonts w:ascii="TH SarabunPSK" w:hAnsi="TH SarabunPSK" w:cs="TH SarabunPSK" w:hint="cs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 xml:space="preserve"> </w:t>
            </w:r>
            <w:r w:rsidR="007E1467" w:rsidRPr="007E1467">
              <w:rPr>
                <w:rStyle w:val="Hyperlink"/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 xml:space="preserve"> บทนำ</w:t>
            </w:r>
          </w:hyperlink>
        </w:p>
        <w:p w:rsidR="007E1467" w:rsidRPr="007E1467" w:rsidRDefault="00FD58DC" w:rsidP="00991A87">
          <w:pPr>
            <w:pStyle w:val="TOC2"/>
            <w:spacing w:line="240" w:lineRule="auto"/>
            <w:rPr>
              <w:rFonts w:eastAsiaTheme="minorEastAsia"/>
            </w:rPr>
          </w:pPr>
          <w:hyperlink w:anchor="_Toc487543076" w:history="1">
            <w:r w:rsidR="007E1467" w:rsidRPr="007E1467">
              <w:rPr>
                <w:rStyle w:val="Hyperlink"/>
              </w:rPr>
              <w:t>1</w:t>
            </w:r>
            <w:r w:rsidR="007E1467" w:rsidRPr="007E1467">
              <w:rPr>
                <w:rStyle w:val="Hyperlink"/>
                <w:cs/>
              </w:rPr>
              <w:t>.</w:t>
            </w:r>
            <w:r w:rsidR="007E1467" w:rsidRPr="007E1467">
              <w:rPr>
                <w:rStyle w:val="Hyperlink"/>
              </w:rPr>
              <w:t>1</w:t>
            </w:r>
            <w:r w:rsidR="007E1467" w:rsidRPr="007E1467">
              <w:rPr>
                <w:rFonts w:eastAsiaTheme="minorEastAsia"/>
              </w:rPr>
              <w:tab/>
            </w:r>
            <w:r w:rsidR="007E1467" w:rsidRPr="007E1467">
              <w:rPr>
                <w:rStyle w:val="Hyperlink"/>
                <w:cs/>
              </w:rPr>
              <w:t>ข้อมูลของ</w:t>
            </w:r>
            <w:r w:rsidR="008373F2">
              <w:rPr>
                <w:rStyle w:val="Hyperlink"/>
                <w:cs/>
              </w:rPr>
              <w:t>[</w:t>
            </w:r>
            <w:r w:rsidR="007E1467" w:rsidRPr="007E1467">
              <w:rPr>
                <w:rStyle w:val="Hyperlink"/>
                <w:cs/>
              </w:rPr>
              <w:t>ชื่อสถานประกอบการ</w:t>
            </w:r>
            <w:r w:rsidR="008373F2">
              <w:rPr>
                <w:rStyle w:val="Hyperlink"/>
                <w:cs/>
              </w:rPr>
              <w:t>]</w:t>
            </w:r>
            <w:r w:rsidR="007E1467" w:rsidRPr="007E1467">
              <w:rPr>
                <w:webHidden/>
              </w:rPr>
              <w:tab/>
            </w:r>
            <w:r w:rsidR="007E1467" w:rsidRPr="007E1467">
              <w:rPr>
                <w:webHidden/>
              </w:rPr>
              <w:fldChar w:fldCharType="begin"/>
            </w:r>
            <w:r w:rsidR="007E1467" w:rsidRPr="007E1467">
              <w:rPr>
                <w:webHidden/>
              </w:rPr>
              <w:instrText xml:space="preserve"> PAGEREF _Toc487543076 \h </w:instrText>
            </w:r>
            <w:r w:rsidR="007E1467" w:rsidRPr="007E1467">
              <w:rPr>
                <w:webHidden/>
              </w:rPr>
            </w:r>
            <w:r w:rsidR="007E1467" w:rsidRPr="007E1467">
              <w:rPr>
                <w:webHidden/>
              </w:rPr>
              <w:fldChar w:fldCharType="separate"/>
            </w:r>
            <w:r w:rsidR="001941DF">
              <w:rPr>
                <w:webHidden/>
                <w:cs/>
              </w:rPr>
              <w:t>1</w:t>
            </w:r>
            <w:r w:rsidR="007E1467" w:rsidRPr="007E1467">
              <w:rPr>
                <w:webHidden/>
              </w:rPr>
              <w:fldChar w:fldCharType="end"/>
            </w:r>
          </w:hyperlink>
        </w:p>
        <w:p w:rsidR="007E1467" w:rsidRPr="007E1467" w:rsidRDefault="00FD58DC" w:rsidP="00991A87">
          <w:pPr>
            <w:pStyle w:val="TOC2"/>
            <w:spacing w:line="240" w:lineRule="auto"/>
            <w:rPr>
              <w:rFonts w:eastAsiaTheme="minorEastAsia"/>
            </w:rPr>
          </w:pPr>
          <w:hyperlink w:anchor="_Toc487543084" w:history="1">
            <w:r w:rsidR="007E1467" w:rsidRPr="007E1467">
              <w:rPr>
                <w:rStyle w:val="Hyperlink"/>
              </w:rPr>
              <w:t>1</w:t>
            </w:r>
            <w:r w:rsidR="007E1467" w:rsidRPr="007E1467">
              <w:rPr>
                <w:rStyle w:val="Hyperlink"/>
                <w:cs/>
              </w:rPr>
              <w:t>.</w:t>
            </w:r>
            <w:r w:rsidR="007E1467" w:rsidRPr="007E1467">
              <w:rPr>
                <w:rStyle w:val="Hyperlink"/>
              </w:rPr>
              <w:t>2</w:t>
            </w:r>
            <w:r w:rsidR="007E1467" w:rsidRPr="007E1467">
              <w:rPr>
                <w:rFonts w:eastAsiaTheme="minorEastAsia"/>
              </w:rPr>
              <w:tab/>
            </w:r>
            <w:r w:rsidR="007E1467" w:rsidRPr="007E1467">
              <w:rPr>
                <w:rStyle w:val="Hyperlink"/>
                <w:cs/>
              </w:rPr>
              <w:t>ปัญหาหรือความจำเป็นในการปฏิบัติงานสหกิจศึกษา</w:t>
            </w:r>
            <w:r w:rsidR="007E1467" w:rsidRPr="007E1467">
              <w:rPr>
                <w:webHidden/>
              </w:rPr>
              <w:tab/>
            </w:r>
            <w:r w:rsidR="007E1467" w:rsidRPr="007E1467">
              <w:rPr>
                <w:webHidden/>
              </w:rPr>
              <w:fldChar w:fldCharType="begin"/>
            </w:r>
            <w:r w:rsidR="007E1467" w:rsidRPr="007E1467">
              <w:rPr>
                <w:webHidden/>
              </w:rPr>
              <w:instrText xml:space="preserve"> PAGEREF _Toc487543084 \h </w:instrText>
            </w:r>
            <w:r w:rsidR="007E1467" w:rsidRPr="007E1467">
              <w:rPr>
                <w:webHidden/>
              </w:rPr>
            </w:r>
            <w:r w:rsidR="007E1467" w:rsidRPr="007E1467">
              <w:rPr>
                <w:webHidden/>
              </w:rPr>
              <w:fldChar w:fldCharType="separate"/>
            </w:r>
            <w:r w:rsidR="001941DF">
              <w:rPr>
                <w:webHidden/>
                <w:cs/>
              </w:rPr>
              <w:t>4</w:t>
            </w:r>
            <w:r w:rsidR="007E1467" w:rsidRPr="007E1467">
              <w:rPr>
                <w:webHidden/>
              </w:rPr>
              <w:fldChar w:fldCharType="end"/>
            </w:r>
          </w:hyperlink>
        </w:p>
        <w:p w:rsidR="007E1467" w:rsidRPr="007E1467" w:rsidRDefault="00FD58DC" w:rsidP="00991A87">
          <w:pPr>
            <w:pStyle w:val="TOC2"/>
            <w:spacing w:line="240" w:lineRule="auto"/>
            <w:rPr>
              <w:rFonts w:eastAsiaTheme="minorEastAsia"/>
            </w:rPr>
          </w:pPr>
          <w:hyperlink w:anchor="_Toc487543085" w:history="1">
            <w:r w:rsidR="007E1467" w:rsidRPr="007E1467">
              <w:rPr>
                <w:rStyle w:val="Hyperlink"/>
              </w:rPr>
              <w:t>1</w:t>
            </w:r>
            <w:r w:rsidR="007E1467" w:rsidRPr="007E1467">
              <w:rPr>
                <w:rStyle w:val="Hyperlink"/>
                <w:cs/>
              </w:rPr>
              <w:t>.</w:t>
            </w:r>
            <w:r w:rsidR="007E1467" w:rsidRPr="007E1467">
              <w:rPr>
                <w:rStyle w:val="Hyperlink"/>
              </w:rPr>
              <w:t>3</w:t>
            </w:r>
            <w:r w:rsidR="007E1467" w:rsidRPr="007E1467">
              <w:rPr>
                <w:rFonts w:eastAsiaTheme="minorEastAsia"/>
              </w:rPr>
              <w:tab/>
            </w:r>
            <w:r w:rsidR="007E1467" w:rsidRPr="007E1467">
              <w:rPr>
                <w:rStyle w:val="Hyperlink"/>
                <w:cs/>
              </w:rPr>
              <w:t>วัตถุประสงค์ของโครงงานสหกิจศึกษาที่ได้รับมอบหมาย</w:t>
            </w:r>
            <w:r w:rsidR="007E1467" w:rsidRPr="007E1467">
              <w:rPr>
                <w:webHidden/>
              </w:rPr>
              <w:tab/>
            </w:r>
            <w:r w:rsidR="007E1467" w:rsidRPr="007E1467">
              <w:rPr>
                <w:webHidden/>
              </w:rPr>
              <w:fldChar w:fldCharType="begin"/>
            </w:r>
            <w:r w:rsidR="007E1467" w:rsidRPr="007E1467">
              <w:rPr>
                <w:webHidden/>
              </w:rPr>
              <w:instrText xml:space="preserve"> PAGEREF _Toc487543085 \h </w:instrText>
            </w:r>
            <w:r w:rsidR="007E1467" w:rsidRPr="007E1467">
              <w:rPr>
                <w:webHidden/>
              </w:rPr>
            </w:r>
            <w:r w:rsidR="007E1467" w:rsidRPr="007E1467">
              <w:rPr>
                <w:webHidden/>
              </w:rPr>
              <w:fldChar w:fldCharType="separate"/>
            </w:r>
            <w:r w:rsidR="001941DF">
              <w:rPr>
                <w:webHidden/>
                <w:cs/>
              </w:rPr>
              <w:t>5</w:t>
            </w:r>
            <w:r w:rsidR="007E1467" w:rsidRPr="007E1467">
              <w:rPr>
                <w:webHidden/>
              </w:rPr>
              <w:fldChar w:fldCharType="end"/>
            </w:r>
          </w:hyperlink>
        </w:p>
        <w:p w:rsidR="007E1467" w:rsidRPr="007E1467" w:rsidRDefault="00FD58DC" w:rsidP="00991A87">
          <w:pPr>
            <w:pStyle w:val="TOC2"/>
            <w:spacing w:line="240" w:lineRule="auto"/>
            <w:rPr>
              <w:rFonts w:eastAsiaTheme="minorEastAsia"/>
            </w:rPr>
          </w:pPr>
          <w:hyperlink w:anchor="_Toc487543086" w:history="1">
            <w:r w:rsidR="007E1467" w:rsidRPr="007E1467">
              <w:rPr>
                <w:rStyle w:val="Hyperlink"/>
              </w:rPr>
              <w:t>1</w:t>
            </w:r>
            <w:r w:rsidR="007E1467" w:rsidRPr="007E1467">
              <w:rPr>
                <w:rStyle w:val="Hyperlink"/>
                <w:cs/>
              </w:rPr>
              <w:t>.</w:t>
            </w:r>
            <w:r w:rsidR="007E1467" w:rsidRPr="007E1467">
              <w:rPr>
                <w:rStyle w:val="Hyperlink"/>
              </w:rPr>
              <w:t>4</w:t>
            </w:r>
            <w:r w:rsidR="007E1467" w:rsidRPr="007E1467">
              <w:rPr>
                <w:rFonts w:eastAsiaTheme="minorEastAsia"/>
              </w:rPr>
              <w:tab/>
            </w:r>
            <w:r w:rsidR="007E1467" w:rsidRPr="007E1467">
              <w:rPr>
                <w:rStyle w:val="Hyperlink"/>
                <w:cs/>
              </w:rPr>
              <w:t>เครื่องมือที่ใช้ในการพัฒนา</w:t>
            </w:r>
            <w:r w:rsidR="007E1467" w:rsidRPr="007E1467">
              <w:rPr>
                <w:webHidden/>
              </w:rPr>
              <w:tab/>
            </w:r>
            <w:r w:rsidR="007E1467" w:rsidRPr="007E1467">
              <w:rPr>
                <w:webHidden/>
              </w:rPr>
              <w:fldChar w:fldCharType="begin"/>
            </w:r>
            <w:r w:rsidR="007E1467" w:rsidRPr="007E1467">
              <w:rPr>
                <w:webHidden/>
              </w:rPr>
              <w:instrText xml:space="preserve"> PAGEREF _Toc487543086 \h </w:instrText>
            </w:r>
            <w:r w:rsidR="007E1467" w:rsidRPr="007E1467">
              <w:rPr>
                <w:webHidden/>
              </w:rPr>
            </w:r>
            <w:r w:rsidR="007E1467" w:rsidRPr="007E1467">
              <w:rPr>
                <w:webHidden/>
              </w:rPr>
              <w:fldChar w:fldCharType="separate"/>
            </w:r>
            <w:r w:rsidR="001941DF">
              <w:rPr>
                <w:webHidden/>
                <w:cs/>
              </w:rPr>
              <w:t>5</w:t>
            </w:r>
            <w:r w:rsidR="007E1467" w:rsidRPr="007E1467">
              <w:rPr>
                <w:webHidden/>
              </w:rPr>
              <w:fldChar w:fldCharType="end"/>
            </w:r>
          </w:hyperlink>
        </w:p>
        <w:p w:rsidR="007E1467" w:rsidRPr="007E1467" w:rsidRDefault="00FD58DC" w:rsidP="00991A87">
          <w:pPr>
            <w:pStyle w:val="TOC2"/>
            <w:spacing w:line="240" w:lineRule="auto"/>
            <w:rPr>
              <w:rFonts w:eastAsiaTheme="minorEastAsia"/>
            </w:rPr>
          </w:pPr>
          <w:hyperlink w:anchor="_Toc487543087" w:history="1">
            <w:r w:rsidR="007E1467" w:rsidRPr="007E1467">
              <w:rPr>
                <w:rStyle w:val="Hyperlink"/>
              </w:rPr>
              <w:t>1</w:t>
            </w:r>
            <w:r w:rsidR="007E1467" w:rsidRPr="007E1467">
              <w:rPr>
                <w:rStyle w:val="Hyperlink"/>
                <w:cs/>
              </w:rPr>
              <w:t>.</w:t>
            </w:r>
            <w:r w:rsidR="007E1467" w:rsidRPr="007E1467">
              <w:rPr>
                <w:rStyle w:val="Hyperlink"/>
              </w:rPr>
              <w:t>5</w:t>
            </w:r>
            <w:r w:rsidR="007E1467" w:rsidRPr="007E1467">
              <w:rPr>
                <w:rFonts w:eastAsiaTheme="minorEastAsia"/>
              </w:rPr>
              <w:tab/>
            </w:r>
            <w:r w:rsidR="007E1467" w:rsidRPr="007E1467">
              <w:rPr>
                <w:rStyle w:val="Hyperlink"/>
                <w:cs/>
              </w:rPr>
              <w:t>ขอบเขตของงานสหกิจศึกษาและข้อจำกัดของปัญหา</w:t>
            </w:r>
            <w:r w:rsidR="007E1467" w:rsidRPr="007E1467">
              <w:rPr>
                <w:webHidden/>
              </w:rPr>
              <w:tab/>
            </w:r>
            <w:r w:rsidR="007E1467" w:rsidRPr="007E1467">
              <w:rPr>
                <w:webHidden/>
              </w:rPr>
              <w:fldChar w:fldCharType="begin"/>
            </w:r>
            <w:r w:rsidR="007E1467" w:rsidRPr="007E1467">
              <w:rPr>
                <w:webHidden/>
              </w:rPr>
              <w:instrText xml:space="preserve"> PAGEREF _Toc487543087 \h </w:instrText>
            </w:r>
            <w:r w:rsidR="007E1467" w:rsidRPr="007E1467">
              <w:rPr>
                <w:webHidden/>
              </w:rPr>
            </w:r>
            <w:r w:rsidR="007E1467" w:rsidRPr="007E1467">
              <w:rPr>
                <w:webHidden/>
              </w:rPr>
              <w:fldChar w:fldCharType="separate"/>
            </w:r>
            <w:r w:rsidR="001941DF">
              <w:rPr>
                <w:webHidden/>
                <w:cs/>
              </w:rPr>
              <w:t>5</w:t>
            </w:r>
            <w:r w:rsidR="007E1467" w:rsidRPr="007E1467">
              <w:rPr>
                <w:webHidden/>
              </w:rPr>
              <w:fldChar w:fldCharType="end"/>
            </w:r>
          </w:hyperlink>
        </w:p>
        <w:p w:rsidR="007E1467" w:rsidRPr="007E1467" w:rsidRDefault="00FD58DC" w:rsidP="00991A87">
          <w:pPr>
            <w:pStyle w:val="TOC2"/>
            <w:spacing w:line="240" w:lineRule="auto"/>
            <w:rPr>
              <w:rFonts w:eastAsiaTheme="minorEastAsia"/>
            </w:rPr>
          </w:pPr>
          <w:hyperlink w:anchor="_Toc487543095" w:history="1">
            <w:r w:rsidR="007E1467" w:rsidRPr="007E1467">
              <w:rPr>
                <w:rStyle w:val="Hyperlink"/>
              </w:rPr>
              <w:t>1</w:t>
            </w:r>
            <w:r w:rsidR="007E1467" w:rsidRPr="007E1467">
              <w:rPr>
                <w:rStyle w:val="Hyperlink"/>
                <w:cs/>
              </w:rPr>
              <w:t>.</w:t>
            </w:r>
            <w:r w:rsidR="007E1467" w:rsidRPr="007E1467">
              <w:rPr>
                <w:rStyle w:val="Hyperlink"/>
              </w:rPr>
              <w:t>6</w:t>
            </w:r>
            <w:r w:rsidR="007E1467" w:rsidRPr="007E1467">
              <w:rPr>
                <w:rFonts w:eastAsiaTheme="minorEastAsia"/>
              </w:rPr>
              <w:tab/>
            </w:r>
            <w:r w:rsidR="007E1467" w:rsidRPr="007E1467">
              <w:rPr>
                <w:rStyle w:val="Hyperlink"/>
                <w:cs/>
              </w:rPr>
              <w:t>แผนในการปฏิบัติงานสหกิจศึกษา</w:t>
            </w:r>
            <w:r w:rsidR="007E1467" w:rsidRPr="007E1467">
              <w:rPr>
                <w:webHidden/>
              </w:rPr>
              <w:tab/>
            </w:r>
            <w:r w:rsidR="007E1467" w:rsidRPr="007E1467">
              <w:rPr>
                <w:webHidden/>
              </w:rPr>
              <w:fldChar w:fldCharType="begin"/>
            </w:r>
            <w:r w:rsidR="007E1467" w:rsidRPr="007E1467">
              <w:rPr>
                <w:webHidden/>
              </w:rPr>
              <w:instrText xml:space="preserve"> PAGEREF _Toc487543095 \h </w:instrText>
            </w:r>
            <w:r w:rsidR="007E1467" w:rsidRPr="007E1467">
              <w:rPr>
                <w:webHidden/>
              </w:rPr>
            </w:r>
            <w:r w:rsidR="007E1467" w:rsidRPr="007E1467">
              <w:rPr>
                <w:webHidden/>
              </w:rPr>
              <w:fldChar w:fldCharType="separate"/>
            </w:r>
            <w:r w:rsidR="001941DF">
              <w:rPr>
                <w:webHidden/>
                <w:cs/>
              </w:rPr>
              <w:t>7</w:t>
            </w:r>
            <w:r w:rsidR="007E1467" w:rsidRPr="007E1467">
              <w:rPr>
                <w:webHidden/>
              </w:rPr>
              <w:fldChar w:fldCharType="end"/>
            </w:r>
          </w:hyperlink>
        </w:p>
        <w:p w:rsidR="007E1467" w:rsidRPr="007E1467" w:rsidRDefault="00FD58DC" w:rsidP="00991A87">
          <w:pPr>
            <w:pStyle w:val="TOC2"/>
            <w:spacing w:line="240" w:lineRule="auto"/>
            <w:rPr>
              <w:rFonts w:eastAsiaTheme="minorEastAsia"/>
            </w:rPr>
          </w:pPr>
          <w:hyperlink w:anchor="_Toc487543096" w:history="1">
            <w:r w:rsidR="007E1467" w:rsidRPr="007E1467">
              <w:rPr>
                <w:rStyle w:val="Hyperlink"/>
              </w:rPr>
              <w:t>1</w:t>
            </w:r>
            <w:r w:rsidR="007E1467" w:rsidRPr="007E1467">
              <w:rPr>
                <w:rStyle w:val="Hyperlink"/>
                <w:cs/>
              </w:rPr>
              <w:t>.</w:t>
            </w:r>
            <w:r w:rsidR="007E1467" w:rsidRPr="007E1467">
              <w:rPr>
                <w:rStyle w:val="Hyperlink"/>
              </w:rPr>
              <w:t>7</w:t>
            </w:r>
            <w:r w:rsidR="007E1467" w:rsidRPr="007E1467">
              <w:rPr>
                <w:rFonts w:eastAsiaTheme="minorEastAsia"/>
              </w:rPr>
              <w:tab/>
            </w:r>
            <w:r w:rsidR="007E1467" w:rsidRPr="007E1467">
              <w:rPr>
                <w:rStyle w:val="Hyperlink"/>
                <w:cs/>
              </w:rPr>
              <w:t>ดัชนีชี้วัดความสำเร็จของการปฏิบัติงานสหกิจศึกษา</w:t>
            </w:r>
            <w:r w:rsidR="007E1467" w:rsidRPr="007E1467">
              <w:rPr>
                <w:webHidden/>
              </w:rPr>
              <w:tab/>
            </w:r>
            <w:r w:rsidR="007E1467" w:rsidRPr="007E1467">
              <w:rPr>
                <w:webHidden/>
              </w:rPr>
              <w:fldChar w:fldCharType="begin"/>
            </w:r>
            <w:r w:rsidR="007E1467" w:rsidRPr="007E1467">
              <w:rPr>
                <w:webHidden/>
              </w:rPr>
              <w:instrText xml:space="preserve"> PAGEREF _Toc487543096 \h </w:instrText>
            </w:r>
            <w:r w:rsidR="007E1467" w:rsidRPr="007E1467">
              <w:rPr>
                <w:webHidden/>
              </w:rPr>
            </w:r>
            <w:r w:rsidR="007E1467" w:rsidRPr="007E1467">
              <w:rPr>
                <w:webHidden/>
              </w:rPr>
              <w:fldChar w:fldCharType="separate"/>
            </w:r>
            <w:r w:rsidR="001941DF">
              <w:rPr>
                <w:webHidden/>
                <w:cs/>
              </w:rPr>
              <w:t>8</w:t>
            </w:r>
            <w:r w:rsidR="007E1467" w:rsidRPr="007E1467">
              <w:rPr>
                <w:webHidden/>
              </w:rPr>
              <w:fldChar w:fldCharType="end"/>
            </w:r>
          </w:hyperlink>
        </w:p>
        <w:p w:rsidR="007E1467" w:rsidRPr="007E1467" w:rsidRDefault="00FD58DC" w:rsidP="00991A87">
          <w:pPr>
            <w:pStyle w:val="TOC1"/>
            <w:tabs>
              <w:tab w:val="right" w:leader="dot" w:pos="8584"/>
            </w:tabs>
            <w:spacing w:line="240" w:lineRule="auto"/>
            <w:rPr>
              <w:rFonts w:ascii="TH SarabunPSK" w:eastAsiaTheme="minorEastAsia" w:hAnsi="TH SarabunPSK" w:cs="TH SarabunPSK"/>
              <w:b w:val="0"/>
              <w:bCs w:val="0"/>
              <w:i w:val="0"/>
              <w:iCs w:val="0"/>
              <w:noProof/>
              <w:sz w:val="32"/>
              <w:szCs w:val="32"/>
            </w:rPr>
          </w:pPr>
          <w:hyperlink w:anchor="_Toc487543097" w:history="1">
            <w:r w:rsidR="007E1467" w:rsidRPr="007E1467">
              <w:rPr>
                <w:rStyle w:val="Hyperlink"/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 xml:space="preserve"> </w:t>
            </w:r>
            <w:r w:rsidR="007E1467" w:rsidRPr="007E1467">
              <w:rPr>
                <w:rStyle w:val="Hyperlink"/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sz w:val="32"/>
                <w:szCs w:val="32"/>
              </w:rPr>
              <w:t>2</w:t>
            </w:r>
            <w:r w:rsidR="007F3AA6">
              <w:rPr>
                <w:rStyle w:val="Hyperlink"/>
                <w:rFonts w:ascii="TH SarabunPSK" w:hAnsi="TH SarabunPSK" w:cs="TH SarabunPSK" w:hint="cs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 xml:space="preserve"> </w:t>
            </w:r>
            <w:r w:rsidR="007E1467" w:rsidRPr="007E1467">
              <w:rPr>
                <w:rStyle w:val="Hyperlink"/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 xml:space="preserve"> หลักการและทฤษฎีที่เกี่ยวข้อง</w:t>
            </w:r>
          </w:hyperlink>
        </w:p>
        <w:p w:rsidR="007E1467" w:rsidRPr="007E1467" w:rsidRDefault="00FD58DC" w:rsidP="00991A87">
          <w:pPr>
            <w:pStyle w:val="TOC2"/>
            <w:spacing w:line="240" w:lineRule="auto"/>
            <w:rPr>
              <w:rFonts w:eastAsiaTheme="minorEastAsia"/>
            </w:rPr>
          </w:pPr>
          <w:hyperlink w:anchor="_Toc487543098" w:history="1">
            <w:r w:rsidR="007E1467" w:rsidRPr="007E1467">
              <w:rPr>
                <w:rStyle w:val="Hyperlink"/>
              </w:rPr>
              <w:t>2</w:t>
            </w:r>
            <w:r w:rsidR="007E1467" w:rsidRPr="007E1467">
              <w:rPr>
                <w:rStyle w:val="Hyperlink"/>
                <w:cs/>
              </w:rPr>
              <w:t>.</w:t>
            </w:r>
            <w:r w:rsidR="007E1467" w:rsidRPr="007E1467">
              <w:rPr>
                <w:rStyle w:val="Hyperlink"/>
              </w:rPr>
              <w:t>1</w:t>
            </w:r>
            <w:r w:rsidR="007E1467" w:rsidRPr="007E1467">
              <w:rPr>
                <w:rFonts w:eastAsiaTheme="minorEastAsia"/>
              </w:rPr>
              <w:tab/>
            </w:r>
            <w:r w:rsidR="007E1467" w:rsidRPr="007E1467">
              <w:rPr>
                <w:rStyle w:val="Hyperlink"/>
                <w:cs/>
              </w:rPr>
              <w:t>นิยามศัพท์เฉพาะ</w:t>
            </w:r>
            <w:r w:rsidR="007E1467" w:rsidRPr="007E1467">
              <w:rPr>
                <w:webHidden/>
              </w:rPr>
              <w:tab/>
            </w:r>
            <w:r w:rsidR="007E1467" w:rsidRPr="007E1467">
              <w:rPr>
                <w:webHidden/>
              </w:rPr>
              <w:fldChar w:fldCharType="begin"/>
            </w:r>
            <w:r w:rsidR="007E1467" w:rsidRPr="007E1467">
              <w:rPr>
                <w:webHidden/>
              </w:rPr>
              <w:instrText xml:space="preserve"> PAGEREF _Toc487543098 \h </w:instrText>
            </w:r>
            <w:r w:rsidR="007E1467" w:rsidRPr="007E1467">
              <w:rPr>
                <w:webHidden/>
              </w:rPr>
            </w:r>
            <w:r w:rsidR="007E1467" w:rsidRPr="007E1467">
              <w:rPr>
                <w:webHidden/>
              </w:rPr>
              <w:fldChar w:fldCharType="separate"/>
            </w:r>
            <w:r w:rsidR="001941DF">
              <w:rPr>
                <w:webHidden/>
                <w:cs/>
              </w:rPr>
              <w:t>9</w:t>
            </w:r>
            <w:r w:rsidR="007E1467" w:rsidRPr="007E1467">
              <w:rPr>
                <w:webHidden/>
              </w:rPr>
              <w:fldChar w:fldCharType="end"/>
            </w:r>
          </w:hyperlink>
        </w:p>
        <w:p w:rsidR="007E1467" w:rsidRPr="007E1467" w:rsidRDefault="00FD58DC" w:rsidP="00991A87">
          <w:pPr>
            <w:pStyle w:val="TOC2"/>
            <w:spacing w:line="240" w:lineRule="auto"/>
            <w:rPr>
              <w:rFonts w:eastAsiaTheme="minorEastAsia"/>
            </w:rPr>
          </w:pPr>
          <w:hyperlink w:anchor="_Toc487543099" w:history="1">
            <w:r w:rsidR="007E1467" w:rsidRPr="007E1467">
              <w:rPr>
                <w:rStyle w:val="Hyperlink"/>
              </w:rPr>
              <w:t>2</w:t>
            </w:r>
            <w:r w:rsidR="007E1467" w:rsidRPr="007E1467">
              <w:rPr>
                <w:rStyle w:val="Hyperlink"/>
                <w:cs/>
              </w:rPr>
              <w:t>.</w:t>
            </w:r>
            <w:r w:rsidR="007E1467" w:rsidRPr="007E1467">
              <w:rPr>
                <w:rStyle w:val="Hyperlink"/>
              </w:rPr>
              <w:t>2</w:t>
            </w:r>
            <w:r w:rsidR="007E1467" w:rsidRPr="007E1467">
              <w:rPr>
                <w:rFonts w:eastAsiaTheme="minorEastAsia"/>
              </w:rPr>
              <w:tab/>
            </w:r>
            <w:r w:rsidR="007E1467" w:rsidRPr="007E1467">
              <w:rPr>
                <w:rStyle w:val="Hyperlink"/>
                <w:cs/>
              </w:rPr>
              <w:t>งานวิจัยหรือบทความที่เกี่ยวข้อง</w:t>
            </w:r>
            <w:r w:rsidR="007E1467" w:rsidRPr="007E1467">
              <w:rPr>
                <w:webHidden/>
              </w:rPr>
              <w:tab/>
            </w:r>
            <w:r w:rsidR="007E1467" w:rsidRPr="007E1467">
              <w:rPr>
                <w:webHidden/>
              </w:rPr>
              <w:fldChar w:fldCharType="begin"/>
            </w:r>
            <w:r w:rsidR="007E1467" w:rsidRPr="007E1467">
              <w:rPr>
                <w:webHidden/>
              </w:rPr>
              <w:instrText xml:space="preserve"> PAGEREF _Toc487543099 \h </w:instrText>
            </w:r>
            <w:r w:rsidR="007E1467" w:rsidRPr="007E1467">
              <w:rPr>
                <w:webHidden/>
              </w:rPr>
            </w:r>
            <w:r w:rsidR="007E1467" w:rsidRPr="007E1467">
              <w:rPr>
                <w:webHidden/>
              </w:rPr>
              <w:fldChar w:fldCharType="separate"/>
            </w:r>
            <w:r w:rsidR="001941DF">
              <w:rPr>
                <w:webHidden/>
                <w:cs/>
              </w:rPr>
              <w:t>10</w:t>
            </w:r>
            <w:r w:rsidR="007E1467" w:rsidRPr="007E1467">
              <w:rPr>
                <w:webHidden/>
              </w:rPr>
              <w:fldChar w:fldCharType="end"/>
            </w:r>
          </w:hyperlink>
        </w:p>
        <w:p w:rsidR="007E1467" w:rsidRPr="007E1467" w:rsidRDefault="00FD58DC" w:rsidP="00991A87">
          <w:pPr>
            <w:pStyle w:val="TOC2"/>
            <w:spacing w:line="240" w:lineRule="auto"/>
            <w:rPr>
              <w:rFonts w:eastAsiaTheme="minorEastAsia"/>
            </w:rPr>
          </w:pPr>
          <w:hyperlink w:anchor="_Toc487543104" w:history="1">
            <w:r w:rsidR="007E1467" w:rsidRPr="007E1467">
              <w:rPr>
                <w:rStyle w:val="Hyperlink"/>
              </w:rPr>
              <w:t>2</w:t>
            </w:r>
            <w:r w:rsidR="007E1467" w:rsidRPr="007E1467">
              <w:rPr>
                <w:rStyle w:val="Hyperlink"/>
                <w:cs/>
              </w:rPr>
              <w:t>.</w:t>
            </w:r>
            <w:r w:rsidR="007E1467" w:rsidRPr="007E1467">
              <w:rPr>
                <w:rStyle w:val="Hyperlink"/>
              </w:rPr>
              <w:t>3</w:t>
            </w:r>
            <w:r w:rsidR="007E1467" w:rsidRPr="007E1467">
              <w:rPr>
                <w:rFonts w:eastAsiaTheme="minorEastAsia"/>
              </w:rPr>
              <w:tab/>
            </w:r>
            <w:r w:rsidR="007E1467" w:rsidRPr="007E1467">
              <w:rPr>
                <w:rStyle w:val="Hyperlink"/>
                <w:cs/>
              </w:rPr>
              <w:t>ระบบสารสนเทศที่เกี่ยวข้อง (ถ้ามี)</w:t>
            </w:r>
            <w:r w:rsidR="007E1467" w:rsidRPr="007E1467">
              <w:rPr>
                <w:webHidden/>
              </w:rPr>
              <w:tab/>
            </w:r>
            <w:r w:rsidR="007E1467" w:rsidRPr="007E1467">
              <w:rPr>
                <w:webHidden/>
              </w:rPr>
              <w:fldChar w:fldCharType="begin"/>
            </w:r>
            <w:r w:rsidR="007E1467" w:rsidRPr="007E1467">
              <w:rPr>
                <w:webHidden/>
              </w:rPr>
              <w:instrText xml:space="preserve"> PAGEREF _Toc487543104 \h </w:instrText>
            </w:r>
            <w:r w:rsidR="007E1467" w:rsidRPr="007E1467">
              <w:rPr>
                <w:webHidden/>
              </w:rPr>
            </w:r>
            <w:r w:rsidR="007E1467" w:rsidRPr="007E1467">
              <w:rPr>
                <w:webHidden/>
              </w:rPr>
              <w:fldChar w:fldCharType="separate"/>
            </w:r>
            <w:r w:rsidR="001941DF">
              <w:rPr>
                <w:webHidden/>
                <w:cs/>
              </w:rPr>
              <w:t>12</w:t>
            </w:r>
            <w:r w:rsidR="007E1467" w:rsidRPr="007E1467">
              <w:rPr>
                <w:webHidden/>
              </w:rPr>
              <w:fldChar w:fldCharType="end"/>
            </w:r>
          </w:hyperlink>
        </w:p>
        <w:p w:rsidR="007E1467" w:rsidRPr="007E1467" w:rsidRDefault="00FD58DC" w:rsidP="00991A87">
          <w:pPr>
            <w:pStyle w:val="TOC2"/>
            <w:spacing w:line="240" w:lineRule="auto"/>
            <w:rPr>
              <w:rFonts w:eastAsiaTheme="minorEastAsia"/>
            </w:rPr>
          </w:pPr>
          <w:hyperlink w:anchor="_Toc487543106" w:history="1">
            <w:r w:rsidR="007E1467" w:rsidRPr="007E1467">
              <w:rPr>
                <w:rStyle w:val="Hyperlink"/>
              </w:rPr>
              <w:t>2</w:t>
            </w:r>
            <w:r w:rsidR="007E1467" w:rsidRPr="007E1467">
              <w:rPr>
                <w:rStyle w:val="Hyperlink"/>
                <w:cs/>
              </w:rPr>
              <w:t>.</w:t>
            </w:r>
            <w:r w:rsidR="007E1467" w:rsidRPr="007E1467">
              <w:rPr>
                <w:rStyle w:val="Hyperlink"/>
              </w:rPr>
              <w:t>4</w:t>
            </w:r>
            <w:r w:rsidR="007E1467" w:rsidRPr="007E1467">
              <w:rPr>
                <w:rFonts w:eastAsiaTheme="minorEastAsia"/>
              </w:rPr>
              <w:tab/>
            </w:r>
            <w:r w:rsidR="007E1467" w:rsidRPr="007E1467">
              <w:rPr>
                <w:rStyle w:val="Hyperlink"/>
                <w:cs/>
              </w:rPr>
              <w:t>เครื่องมือและเทคโนโลยีที่ใช้ในการปฏิบัติงานสหกิจศึกษา</w:t>
            </w:r>
            <w:r w:rsidR="007E1467" w:rsidRPr="007E1467">
              <w:rPr>
                <w:webHidden/>
              </w:rPr>
              <w:tab/>
            </w:r>
            <w:r w:rsidR="007E1467" w:rsidRPr="007E1467">
              <w:rPr>
                <w:webHidden/>
              </w:rPr>
              <w:fldChar w:fldCharType="begin"/>
            </w:r>
            <w:r w:rsidR="007E1467" w:rsidRPr="007E1467">
              <w:rPr>
                <w:webHidden/>
              </w:rPr>
              <w:instrText xml:space="preserve"> PAGEREF _Toc487543106 \h </w:instrText>
            </w:r>
            <w:r w:rsidR="007E1467" w:rsidRPr="007E1467">
              <w:rPr>
                <w:webHidden/>
              </w:rPr>
            </w:r>
            <w:r w:rsidR="007E1467" w:rsidRPr="007E1467">
              <w:rPr>
                <w:webHidden/>
              </w:rPr>
              <w:fldChar w:fldCharType="separate"/>
            </w:r>
            <w:r w:rsidR="001941DF">
              <w:rPr>
                <w:webHidden/>
                <w:cs/>
              </w:rPr>
              <w:t>13</w:t>
            </w:r>
            <w:r w:rsidR="007E1467" w:rsidRPr="007E1467">
              <w:rPr>
                <w:webHidden/>
              </w:rPr>
              <w:fldChar w:fldCharType="end"/>
            </w:r>
          </w:hyperlink>
        </w:p>
        <w:p w:rsidR="007E1467" w:rsidRPr="007E1467" w:rsidRDefault="00FD58DC" w:rsidP="00991A87">
          <w:pPr>
            <w:pStyle w:val="TOC1"/>
            <w:tabs>
              <w:tab w:val="right" w:leader="dot" w:pos="8584"/>
            </w:tabs>
            <w:spacing w:line="240" w:lineRule="auto"/>
            <w:rPr>
              <w:rFonts w:ascii="TH SarabunPSK" w:eastAsiaTheme="minorEastAsia" w:hAnsi="TH SarabunPSK" w:cs="TH SarabunPSK"/>
              <w:b w:val="0"/>
              <w:bCs w:val="0"/>
              <w:i w:val="0"/>
              <w:iCs w:val="0"/>
              <w:noProof/>
              <w:sz w:val="32"/>
              <w:szCs w:val="32"/>
            </w:rPr>
          </w:pPr>
          <w:hyperlink w:anchor="_Toc487543110" w:history="1">
            <w:r w:rsidR="007E1467" w:rsidRPr="007E1467">
              <w:rPr>
                <w:rStyle w:val="Hyperlink"/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 xml:space="preserve"> </w:t>
            </w:r>
            <w:r w:rsidR="007E1467" w:rsidRPr="007E1467">
              <w:rPr>
                <w:rStyle w:val="Hyperlink"/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sz w:val="32"/>
                <w:szCs w:val="32"/>
              </w:rPr>
              <w:t>3</w:t>
            </w:r>
            <w:r w:rsidR="007F3AA6">
              <w:rPr>
                <w:rStyle w:val="Hyperlink"/>
                <w:rFonts w:ascii="TH SarabunPSK" w:hAnsi="TH SarabunPSK" w:cs="TH SarabunPSK" w:hint="cs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 xml:space="preserve"> </w:t>
            </w:r>
            <w:r w:rsidR="00B32101">
              <w:rPr>
                <w:rStyle w:val="Hyperlink"/>
                <w:rFonts w:ascii="TH SarabunPSK" w:hAnsi="TH SarabunPSK" w:cs="TH SarabunPSK" w:hint="cs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 xml:space="preserve"> </w:t>
            </w:r>
            <w:r w:rsidR="007E1467" w:rsidRPr="007E1467">
              <w:rPr>
                <w:rStyle w:val="Hyperlink"/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>รายละเอียดของการปฏิบัติงานสหกิจศึกษา</w:t>
            </w:r>
          </w:hyperlink>
        </w:p>
        <w:p w:rsidR="007E1467" w:rsidRPr="007E1467" w:rsidRDefault="00FD58DC" w:rsidP="00991A87">
          <w:pPr>
            <w:pStyle w:val="TOC2"/>
            <w:spacing w:line="240" w:lineRule="auto"/>
            <w:rPr>
              <w:rFonts w:eastAsiaTheme="minorEastAsia"/>
            </w:rPr>
          </w:pPr>
          <w:hyperlink w:anchor="_Toc487543111" w:history="1">
            <w:r w:rsidR="007E1467" w:rsidRPr="007E1467">
              <w:rPr>
                <w:rStyle w:val="Hyperlink"/>
              </w:rPr>
              <w:t>3</w:t>
            </w:r>
            <w:r w:rsidR="007E1467" w:rsidRPr="007E1467">
              <w:rPr>
                <w:rStyle w:val="Hyperlink"/>
                <w:cs/>
              </w:rPr>
              <w:t>.</w:t>
            </w:r>
            <w:r w:rsidR="007E1467" w:rsidRPr="007E1467">
              <w:rPr>
                <w:rStyle w:val="Hyperlink"/>
              </w:rPr>
              <w:t>1</w:t>
            </w:r>
            <w:r w:rsidR="007E1467" w:rsidRPr="007E1467">
              <w:rPr>
                <w:rFonts w:eastAsiaTheme="minorEastAsia"/>
              </w:rPr>
              <w:tab/>
            </w:r>
            <w:r w:rsidR="007E1467" w:rsidRPr="007E1467">
              <w:rPr>
                <w:rStyle w:val="Hyperlink"/>
                <w:cs/>
              </w:rPr>
              <w:t>วิเคราะห์และออกแบบการทำงานของระบบสารสนเทศ</w:t>
            </w:r>
            <w:r w:rsidR="007E1467" w:rsidRPr="007E1467">
              <w:rPr>
                <w:webHidden/>
              </w:rPr>
              <w:tab/>
            </w:r>
            <w:r w:rsidR="007E1467" w:rsidRPr="007E1467">
              <w:rPr>
                <w:webHidden/>
              </w:rPr>
              <w:fldChar w:fldCharType="begin"/>
            </w:r>
            <w:r w:rsidR="007E1467" w:rsidRPr="007E1467">
              <w:rPr>
                <w:webHidden/>
              </w:rPr>
              <w:instrText xml:space="preserve"> PAGEREF _Toc487543111 \h </w:instrText>
            </w:r>
            <w:r w:rsidR="007E1467" w:rsidRPr="007E1467">
              <w:rPr>
                <w:webHidden/>
              </w:rPr>
            </w:r>
            <w:r w:rsidR="007E1467" w:rsidRPr="007E1467">
              <w:rPr>
                <w:webHidden/>
              </w:rPr>
              <w:fldChar w:fldCharType="separate"/>
            </w:r>
            <w:r w:rsidR="001941DF">
              <w:rPr>
                <w:webHidden/>
                <w:cs/>
              </w:rPr>
              <w:t>16</w:t>
            </w:r>
            <w:r w:rsidR="007E1467" w:rsidRPr="007E1467">
              <w:rPr>
                <w:webHidden/>
              </w:rPr>
              <w:fldChar w:fldCharType="end"/>
            </w:r>
          </w:hyperlink>
        </w:p>
        <w:p w:rsidR="007E1467" w:rsidRPr="007E1467" w:rsidRDefault="00FD58DC" w:rsidP="00991A87">
          <w:pPr>
            <w:pStyle w:val="TOC2"/>
            <w:spacing w:line="240" w:lineRule="auto"/>
            <w:rPr>
              <w:rFonts w:eastAsiaTheme="minorEastAsia"/>
            </w:rPr>
          </w:pPr>
          <w:hyperlink w:anchor="_Toc487543118" w:history="1">
            <w:r w:rsidR="007E1467" w:rsidRPr="007E1467">
              <w:rPr>
                <w:rStyle w:val="Hyperlink"/>
              </w:rPr>
              <w:t>3</w:t>
            </w:r>
            <w:r w:rsidR="007E1467" w:rsidRPr="007E1467">
              <w:rPr>
                <w:rStyle w:val="Hyperlink"/>
                <w:cs/>
              </w:rPr>
              <w:t>.</w:t>
            </w:r>
            <w:r w:rsidR="007E1467" w:rsidRPr="007E1467">
              <w:rPr>
                <w:rStyle w:val="Hyperlink"/>
              </w:rPr>
              <w:t>2</w:t>
            </w:r>
            <w:r w:rsidR="007E1467" w:rsidRPr="007E1467">
              <w:rPr>
                <w:rFonts w:eastAsiaTheme="minorEastAsia"/>
              </w:rPr>
              <w:tab/>
            </w:r>
            <w:r w:rsidR="007E1467" w:rsidRPr="007E1467">
              <w:rPr>
                <w:rStyle w:val="Hyperlink"/>
                <w:cs/>
              </w:rPr>
              <w:t xml:space="preserve">วิเคราะห์และออกแบบอัลกอริทึม (รวมถึงอัลกอริทึมทาง </w:t>
            </w:r>
            <w:r w:rsidR="007E1467" w:rsidRPr="007E1467">
              <w:rPr>
                <w:rStyle w:val="Hyperlink"/>
              </w:rPr>
              <w:t>Math Modeling</w:t>
            </w:r>
            <w:r w:rsidR="007E1467" w:rsidRPr="007E1467">
              <w:rPr>
                <w:rStyle w:val="Hyperlink"/>
                <w:cs/>
              </w:rPr>
              <w:t>)</w:t>
            </w:r>
            <w:r w:rsidR="007E1467" w:rsidRPr="007E1467">
              <w:rPr>
                <w:webHidden/>
              </w:rPr>
              <w:tab/>
            </w:r>
            <w:r w:rsidR="007E1467" w:rsidRPr="007E1467">
              <w:rPr>
                <w:webHidden/>
              </w:rPr>
              <w:fldChar w:fldCharType="begin"/>
            </w:r>
            <w:r w:rsidR="007E1467" w:rsidRPr="007E1467">
              <w:rPr>
                <w:webHidden/>
              </w:rPr>
              <w:instrText xml:space="preserve"> PAGEREF _Toc487543118 \h </w:instrText>
            </w:r>
            <w:r w:rsidR="007E1467" w:rsidRPr="007E1467">
              <w:rPr>
                <w:webHidden/>
              </w:rPr>
            </w:r>
            <w:r w:rsidR="007E1467" w:rsidRPr="007E1467">
              <w:rPr>
                <w:webHidden/>
              </w:rPr>
              <w:fldChar w:fldCharType="separate"/>
            </w:r>
            <w:r w:rsidR="001941DF">
              <w:rPr>
                <w:webHidden/>
                <w:cs/>
              </w:rPr>
              <w:t>28</w:t>
            </w:r>
            <w:r w:rsidR="007E1467" w:rsidRPr="007E1467">
              <w:rPr>
                <w:webHidden/>
              </w:rPr>
              <w:fldChar w:fldCharType="end"/>
            </w:r>
          </w:hyperlink>
        </w:p>
        <w:p w:rsidR="00520617" w:rsidRPr="00751999" w:rsidRDefault="00FD58DC" w:rsidP="00751999">
          <w:pPr>
            <w:pStyle w:val="TOC2"/>
            <w:spacing w:line="240" w:lineRule="auto"/>
            <w:rPr>
              <w:rFonts w:eastAsiaTheme="minorEastAsia"/>
            </w:rPr>
          </w:pPr>
          <w:hyperlink w:anchor="_Toc487543121" w:history="1">
            <w:r w:rsidR="007E1467" w:rsidRPr="007E1467">
              <w:rPr>
                <w:rStyle w:val="Hyperlink"/>
              </w:rPr>
              <w:t>3</w:t>
            </w:r>
            <w:r w:rsidR="007E1467" w:rsidRPr="007E1467">
              <w:rPr>
                <w:rStyle w:val="Hyperlink"/>
                <w:cs/>
              </w:rPr>
              <w:t>.</w:t>
            </w:r>
            <w:r w:rsidR="007E1467" w:rsidRPr="007E1467">
              <w:rPr>
                <w:rStyle w:val="Hyperlink"/>
              </w:rPr>
              <w:t>3</w:t>
            </w:r>
            <w:r w:rsidR="007E1467" w:rsidRPr="007E1467">
              <w:rPr>
                <w:rFonts w:eastAsiaTheme="minorEastAsia"/>
              </w:rPr>
              <w:tab/>
            </w:r>
            <w:r w:rsidR="007E1467" w:rsidRPr="007E1467">
              <w:rPr>
                <w:rStyle w:val="Hyperlink"/>
                <w:cs/>
              </w:rPr>
              <w:t>วิเคราะห์และออกแบบฐานข้อมูล</w:t>
            </w:r>
            <w:r w:rsidR="007E1467" w:rsidRPr="007E1467">
              <w:rPr>
                <w:webHidden/>
              </w:rPr>
              <w:tab/>
            </w:r>
            <w:r w:rsidR="007E1467" w:rsidRPr="007E1467">
              <w:rPr>
                <w:webHidden/>
              </w:rPr>
              <w:fldChar w:fldCharType="begin"/>
            </w:r>
            <w:r w:rsidR="007E1467" w:rsidRPr="007E1467">
              <w:rPr>
                <w:webHidden/>
              </w:rPr>
              <w:instrText xml:space="preserve"> PAGEREF _Toc487543121 \h </w:instrText>
            </w:r>
            <w:r w:rsidR="007E1467" w:rsidRPr="007E1467">
              <w:rPr>
                <w:webHidden/>
              </w:rPr>
            </w:r>
            <w:r w:rsidR="007E1467" w:rsidRPr="007E1467">
              <w:rPr>
                <w:webHidden/>
              </w:rPr>
              <w:fldChar w:fldCharType="separate"/>
            </w:r>
            <w:r w:rsidR="001941DF">
              <w:rPr>
                <w:webHidden/>
                <w:cs/>
              </w:rPr>
              <w:t>28</w:t>
            </w:r>
            <w:r w:rsidR="007E1467" w:rsidRPr="007E1467">
              <w:rPr>
                <w:webHidden/>
              </w:rPr>
              <w:fldChar w:fldCharType="end"/>
            </w:r>
          </w:hyperlink>
        </w:p>
        <w:p w:rsidR="00BC7328" w:rsidRDefault="00DD6D2D" w:rsidP="00BC7328">
          <w:pPr>
            <w:pStyle w:val="Heading1"/>
            <w:numPr>
              <w:ilvl w:val="0"/>
              <w:numId w:val="0"/>
            </w:numPr>
            <w:spacing w:line="240" w:lineRule="auto"/>
            <w:rPr>
              <w:noProof/>
            </w:rPr>
          </w:pPr>
          <w:r w:rsidRPr="00FC7A30">
            <w:rPr>
              <w:rFonts w:hint="cs"/>
              <w:noProof/>
              <w:cs/>
            </w:rPr>
            <w:t>สารบัญ</w:t>
          </w:r>
          <w:r w:rsidR="00751999">
            <w:rPr>
              <w:noProof/>
              <w:cs/>
            </w:rPr>
            <w:t xml:space="preserve"> </w:t>
          </w:r>
        </w:p>
        <w:p w:rsidR="0072715B" w:rsidRPr="0072715B" w:rsidRDefault="0072715B" w:rsidP="0072715B"/>
        <w:p w:rsidR="00BC7328" w:rsidRPr="00E516AD" w:rsidRDefault="00BC7328" w:rsidP="00BC7328">
          <w:pPr>
            <w:spacing w:line="240" w:lineRule="auto"/>
            <w:rPr>
              <w:noProof/>
            </w:rPr>
          </w:pPr>
          <w:r>
            <w:rPr>
              <w:rFonts w:hint="cs"/>
              <w:noProof/>
              <w:cs/>
            </w:rPr>
            <w:t>บทที่</w:t>
          </w:r>
          <w:r w:rsidR="00751999">
            <w:rPr>
              <w:noProof/>
              <w:cs/>
            </w:rPr>
            <w:tab/>
          </w:r>
          <w:r w:rsidR="00751999">
            <w:rPr>
              <w:noProof/>
              <w:cs/>
            </w:rPr>
            <w:tab/>
          </w:r>
          <w:r w:rsidR="00751999">
            <w:rPr>
              <w:noProof/>
              <w:cs/>
            </w:rPr>
            <w:tab/>
          </w:r>
          <w:r w:rsidR="00751999">
            <w:rPr>
              <w:noProof/>
              <w:cs/>
            </w:rPr>
            <w:tab/>
            <w:t xml:space="preserve">        </w:t>
          </w:r>
          <w:r>
            <w:rPr>
              <w:noProof/>
              <w:cs/>
            </w:rPr>
            <w:t xml:space="preserve">                                                                 หน้า</w:t>
          </w:r>
        </w:p>
        <w:p w:rsidR="00FC7A30" w:rsidRPr="007E1467" w:rsidRDefault="00FD58DC" w:rsidP="00991A87">
          <w:pPr>
            <w:pStyle w:val="TOC2"/>
            <w:spacing w:line="240" w:lineRule="auto"/>
            <w:rPr>
              <w:rFonts w:eastAsiaTheme="minorEastAsia"/>
            </w:rPr>
          </w:pPr>
          <w:hyperlink w:anchor="_Toc487543125" w:history="1">
            <w:r w:rsidR="00FC7A30" w:rsidRPr="007E1467">
              <w:rPr>
                <w:rStyle w:val="Hyperlink"/>
              </w:rPr>
              <w:t>3</w:t>
            </w:r>
            <w:r w:rsidR="00FC7A30" w:rsidRPr="007E1467">
              <w:rPr>
                <w:rStyle w:val="Hyperlink"/>
                <w:cs/>
              </w:rPr>
              <w:t>.</w:t>
            </w:r>
            <w:r w:rsidR="00FC7A30" w:rsidRPr="007E1467">
              <w:rPr>
                <w:rStyle w:val="Hyperlink"/>
              </w:rPr>
              <w:t>4</w:t>
            </w:r>
            <w:r w:rsidR="00FC7A30" w:rsidRPr="007E1467">
              <w:rPr>
                <w:rFonts w:eastAsiaTheme="minorEastAsia"/>
              </w:rPr>
              <w:tab/>
            </w:r>
            <w:r w:rsidR="00FC7A30" w:rsidRPr="007E1467">
              <w:rPr>
                <w:rStyle w:val="Hyperlink"/>
                <w:cs/>
              </w:rPr>
              <w:t>วิเคราะห์และออกแบบส่วนติดต่อกับผู้ใช้</w:t>
            </w:r>
            <w:r w:rsidR="00FC7A30" w:rsidRPr="007E1467">
              <w:rPr>
                <w:webHidden/>
              </w:rPr>
              <w:tab/>
            </w:r>
            <w:r w:rsidR="00FC7A30" w:rsidRPr="007E1467">
              <w:rPr>
                <w:webHidden/>
              </w:rPr>
              <w:fldChar w:fldCharType="begin"/>
            </w:r>
            <w:r w:rsidR="00FC7A30" w:rsidRPr="007E1467">
              <w:rPr>
                <w:webHidden/>
              </w:rPr>
              <w:instrText xml:space="preserve"> PAGEREF _Toc487543125 \h </w:instrText>
            </w:r>
            <w:r w:rsidR="00FC7A30" w:rsidRPr="007E1467">
              <w:rPr>
                <w:webHidden/>
              </w:rPr>
            </w:r>
            <w:r w:rsidR="00FC7A30" w:rsidRPr="007E1467">
              <w:rPr>
                <w:webHidden/>
              </w:rPr>
              <w:fldChar w:fldCharType="separate"/>
            </w:r>
            <w:r w:rsidR="001941DF">
              <w:rPr>
                <w:webHidden/>
                <w:cs/>
              </w:rPr>
              <w:t>28</w:t>
            </w:r>
            <w:r w:rsidR="00FC7A30" w:rsidRPr="007E1467">
              <w:rPr>
                <w:webHidden/>
              </w:rPr>
              <w:fldChar w:fldCharType="end"/>
            </w:r>
          </w:hyperlink>
        </w:p>
        <w:p w:rsidR="007E1467" w:rsidRPr="007E1467" w:rsidRDefault="00FD58DC" w:rsidP="00991A87">
          <w:pPr>
            <w:pStyle w:val="TOC2"/>
            <w:spacing w:line="240" w:lineRule="auto"/>
            <w:rPr>
              <w:rFonts w:eastAsiaTheme="minorEastAsia"/>
            </w:rPr>
          </w:pPr>
          <w:hyperlink w:anchor="_Toc487543126" w:history="1">
            <w:r w:rsidR="007E1467" w:rsidRPr="007E1467">
              <w:rPr>
                <w:rStyle w:val="Hyperlink"/>
              </w:rPr>
              <w:t>3</w:t>
            </w:r>
            <w:r w:rsidR="007E1467" w:rsidRPr="007E1467">
              <w:rPr>
                <w:rStyle w:val="Hyperlink"/>
                <w:cs/>
              </w:rPr>
              <w:t>.</w:t>
            </w:r>
            <w:r w:rsidR="007E1467" w:rsidRPr="007E1467">
              <w:rPr>
                <w:rStyle w:val="Hyperlink"/>
              </w:rPr>
              <w:t>5</w:t>
            </w:r>
            <w:r w:rsidR="007E1467" w:rsidRPr="007E1467">
              <w:rPr>
                <w:rFonts w:eastAsiaTheme="minorEastAsia"/>
              </w:rPr>
              <w:tab/>
            </w:r>
            <w:r w:rsidR="007E1467" w:rsidRPr="007E1467">
              <w:rPr>
                <w:rStyle w:val="Hyperlink"/>
                <w:cs/>
              </w:rPr>
              <w:t>วิเคราะห์และออกแบบรายงาน</w:t>
            </w:r>
            <w:r w:rsidR="007E1467" w:rsidRPr="007E1467">
              <w:rPr>
                <w:webHidden/>
              </w:rPr>
              <w:tab/>
            </w:r>
            <w:r w:rsidR="007E1467" w:rsidRPr="007E1467">
              <w:rPr>
                <w:webHidden/>
              </w:rPr>
              <w:fldChar w:fldCharType="begin"/>
            </w:r>
            <w:r w:rsidR="007E1467" w:rsidRPr="007E1467">
              <w:rPr>
                <w:webHidden/>
              </w:rPr>
              <w:instrText xml:space="preserve"> PAGEREF _Toc487543126 \h </w:instrText>
            </w:r>
            <w:r w:rsidR="007E1467" w:rsidRPr="007E1467">
              <w:rPr>
                <w:webHidden/>
              </w:rPr>
            </w:r>
            <w:r w:rsidR="007E1467" w:rsidRPr="007E1467">
              <w:rPr>
                <w:webHidden/>
              </w:rPr>
              <w:fldChar w:fldCharType="separate"/>
            </w:r>
            <w:r w:rsidR="001941DF">
              <w:rPr>
                <w:webHidden/>
                <w:cs/>
              </w:rPr>
              <w:t>28</w:t>
            </w:r>
            <w:r w:rsidR="007E1467" w:rsidRPr="007E1467">
              <w:rPr>
                <w:webHidden/>
              </w:rPr>
              <w:fldChar w:fldCharType="end"/>
            </w:r>
          </w:hyperlink>
        </w:p>
        <w:p w:rsidR="007E1467" w:rsidRPr="007E1467" w:rsidRDefault="00FD58DC" w:rsidP="00991A87">
          <w:pPr>
            <w:pStyle w:val="TOC1"/>
            <w:tabs>
              <w:tab w:val="right" w:leader="dot" w:pos="8584"/>
            </w:tabs>
            <w:spacing w:line="240" w:lineRule="auto"/>
            <w:rPr>
              <w:rFonts w:ascii="TH SarabunPSK" w:eastAsiaTheme="minorEastAsia" w:hAnsi="TH SarabunPSK" w:cs="TH SarabunPSK"/>
              <w:b w:val="0"/>
              <w:bCs w:val="0"/>
              <w:i w:val="0"/>
              <w:iCs w:val="0"/>
              <w:noProof/>
              <w:sz w:val="32"/>
              <w:szCs w:val="32"/>
            </w:rPr>
          </w:pPr>
          <w:hyperlink w:anchor="_Toc487543128" w:history="1">
            <w:r w:rsidR="007E1467" w:rsidRPr="007E1467">
              <w:rPr>
                <w:rStyle w:val="Hyperlink"/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 xml:space="preserve"> </w:t>
            </w:r>
            <w:r w:rsidR="007E1467" w:rsidRPr="007E1467">
              <w:rPr>
                <w:rStyle w:val="Hyperlink"/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sz w:val="32"/>
                <w:szCs w:val="32"/>
              </w:rPr>
              <w:t>4</w:t>
            </w:r>
            <w:r w:rsidR="007F3AA6">
              <w:rPr>
                <w:rStyle w:val="Hyperlink"/>
                <w:rFonts w:ascii="TH SarabunPSK" w:hAnsi="TH SarabunPSK" w:cs="TH SarabunPSK" w:hint="cs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 xml:space="preserve"> </w:t>
            </w:r>
            <w:r w:rsidR="00B32101">
              <w:rPr>
                <w:rStyle w:val="Hyperlink"/>
                <w:rFonts w:ascii="TH SarabunPSK" w:hAnsi="TH SarabunPSK" w:cs="TH SarabunPSK" w:hint="cs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 xml:space="preserve"> </w:t>
            </w:r>
            <w:r w:rsidR="007E1467" w:rsidRPr="007E1467">
              <w:rPr>
                <w:rStyle w:val="Hyperlink"/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>สรุปผลการปฏิบัติงานสหกิจศึกษา</w:t>
            </w:r>
          </w:hyperlink>
        </w:p>
        <w:p w:rsidR="007E1467" w:rsidRDefault="00FD58DC" w:rsidP="00991A87">
          <w:pPr>
            <w:pStyle w:val="TOC2"/>
            <w:spacing w:line="240" w:lineRule="auto"/>
          </w:pPr>
          <w:hyperlink w:anchor="_Toc487543129" w:history="1">
            <w:r w:rsidR="007E1467" w:rsidRPr="007E1467">
              <w:rPr>
                <w:rStyle w:val="Hyperlink"/>
              </w:rPr>
              <w:t>4</w:t>
            </w:r>
            <w:r w:rsidR="007E1467" w:rsidRPr="007E1467">
              <w:rPr>
                <w:rStyle w:val="Hyperlink"/>
                <w:cs/>
              </w:rPr>
              <w:t>.</w:t>
            </w:r>
            <w:r w:rsidR="007E1467" w:rsidRPr="007E1467">
              <w:rPr>
                <w:rStyle w:val="Hyperlink"/>
              </w:rPr>
              <w:t>1</w:t>
            </w:r>
            <w:r w:rsidR="007E1467" w:rsidRPr="007E1467">
              <w:rPr>
                <w:rFonts w:eastAsiaTheme="minorEastAsia"/>
              </w:rPr>
              <w:tab/>
            </w:r>
            <w:r w:rsidR="007E1467" w:rsidRPr="007E1467">
              <w:rPr>
                <w:rStyle w:val="Hyperlink"/>
                <w:cs/>
              </w:rPr>
              <w:t>ชื่อระบบ/งาน</w:t>
            </w:r>
            <w:r w:rsidR="007E1467" w:rsidRPr="007E1467">
              <w:rPr>
                <w:webHidden/>
              </w:rPr>
              <w:tab/>
            </w:r>
            <w:r w:rsidR="007E1467" w:rsidRPr="007E1467">
              <w:rPr>
                <w:webHidden/>
              </w:rPr>
              <w:fldChar w:fldCharType="begin"/>
            </w:r>
            <w:r w:rsidR="007E1467" w:rsidRPr="007E1467">
              <w:rPr>
                <w:webHidden/>
              </w:rPr>
              <w:instrText xml:space="preserve"> PAGEREF _Toc487543129 \h </w:instrText>
            </w:r>
            <w:r w:rsidR="007E1467" w:rsidRPr="007E1467">
              <w:rPr>
                <w:webHidden/>
              </w:rPr>
            </w:r>
            <w:r w:rsidR="007E1467" w:rsidRPr="007E1467">
              <w:rPr>
                <w:webHidden/>
              </w:rPr>
              <w:fldChar w:fldCharType="separate"/>
            </w:r>
            <w:r w:rsidR="001941DF">
              <w:rPr>
                <w:webHidden/>
                <w:cs/>
              </w:rPr>
              <w:t>29</w:t>
            </w:r>
            <w:r w:rsidR="007E1467" w:rsidRPr="007E1467">
              <w:rPr>
                <w:webHidden/>
              </w:rPr>
              <w:fldChar w:fldCharType="end"/>
            </w:r>
          </w:hyperlink>
        </w:p>
        <w:p w:rsidR="007F3AA6" w:rsidRPr="007E1467" w:rsidRDefault="00FD58DC" w:rsidP="007F3AA6">
          <w:pPr>
            <w:pStyle w:val="TOC2"/>
            <w:spacing w:line="240" w:lineRule="auto"/>
            <w:rPr>
              <w:rFonts w:eastAsiaTheme="minorEastAsia"/>
            </w:rPr>
          </w:pPr>
          <w:hyperlink w:anchor="_Toc487543129" w:history="1">
            <w:r w:rsidR="007F3AA6">
              <w:rPr>
                <w:rStyle w:val="Hyperlink"/>
              </w:rPr>
              <w:t>4</w:t>
            </w:r>
            <w:r w:rsidR="007F3AA6">
              <w:rPr>
                <w:rStyle w:val="Hyperlink"/>
                <w:cs/>
              </w:rPr>
              <w:t>.</w:t>
            </w:r>
            <w:r w:rsidR="007F3AA6">
              <w:rPr>
                <w:rStyle w:val="Hyperlink"/>
                <w:rFonts w:hint="cs"/>
                <w:cs/>
              </w:rPr>
              <w:t>2</w:t>
            </w:r>
            <w:r w:rsidR="007F3AA6" w:rsidRPr="007E1467">
              <w:rPr>
                <w:rFonts w:eastAsiaTheme="minorEastAsia"/>
              </w:rPr>
              <w:tab/>
            </w:r>
            <w:r w:rsidR="007F3AA6" w:rsidRPr="007E1467">
              <w:rPr>
                <w:rStyle w:val="Hyperlink"/>
                <w:cs/>
              </w:rPr>
              <w:t>ชื่อระบบ/งาน</w:t>
            </w:r>
            <w:r w:rsidR="007F3AA6" w:rsidRPr="007E1467">
              <w:rPr>
                <w:webHidden/>
              </w:rPr>
              <w:tab/>
            </w:r>
          </w:hyperlink>
          <w:r w:rsidR="007F3AA6">
            <w:rPr>
              <w:rFonts w:hint="cs"/>
              <w:cs/>
            </w:rPr>
            <w:t>30</w:t>
          </w:r>
        </w:p>
        <w:p w:rsidR="007E1467" w:rsidRPr="007E1467" w:rsidRDefault="00FD58DC" w:rsidP="00991A87">
          <w:pPr>
            <w:pStyle w:val="TOC1"/>
            <w:tabs>
              <w:tab w:val="right" w:leader="dot" w:pos="8584"/>
            </w:tabs>
            <w:spacing w:line="240" w:lineRule="auto"/>
            <w:rPr>
              <w:rFonts w:ascii="TH SarabunPSK" w:eastAsiaTheme="minorEastAsia" w:hAnsi="TH SarabunPSK" w:cs="TH SarabunPSK"/>
              <w:b w:val="0"/>
              <w:bCs w:val="0"/>
              <w:i w:val="0"/>
              <w:iCs w:val="0"/>
              <w:noProof/>
              <w:sz w:val="32"/>
              <w:szCs w:val="32"/>
            </w:rPr>
          </w:pPr>
          <w:hyperlink w:anchor="_Toc487543132" w:history="1">
            <w:r w:rsidR="007E1467" w:rsidRPr="007E1467">
              <w:rPr>
                <w:rStyle w:val="Hyperlink"/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 xml:space="preserve"> </w:t>
            </w:r>
            <w:r w:rsidR="00B32101">
              <w:rPr>
                <w:rStyle w:val="Hyperlink"/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sz w:val="32"/>
                <w:szCs w:val="32"/>
              </w:rPr>
              <w:t>5</w:t>
            </w:r>
            <w:r w:rsidR="007F3AA6">
              <w:rPr>
                <w:rStyle w:val="Hyperlink"/>
                <w:rFonts w:ascii="TH SarabunPSK" w:hAnsi="TH SarabunPSK" w:cs="TH SarabunPSK" w:hint="cs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 xml:space="preserve"> </w:t>
            </w:r>
            <w:r w:rsidR="00B32101">
              <w:rPr>
                <w:rStyle w:val="Hyperlink"/>
                <w:rFonts w:ascii="TH SarabunPSK" w:hAnsi="TH SarabunPSK" w:cs="TH SarabunPSK" w:hint="cs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 xml:space="preserve"> </w:t>
            </w:r>
            <w:r w:rsidR="007E1467" w:rsidRPr="007E1467">
              <w:rPr>
                <w:rStyle w:val="Hyperlink"/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>สรุปและวิจารณ์ผลการปฏิบัติงานสหกิจศึกษา</w:t>
            </w:r>
          </w:hyperlink>
        </w:p>
        <w:p w:rsidR="007E1467" w:rsidRPr="007E1467" w:rsidRDefault="00FD58DC" w:rsidP="00991A87">
          <w:pPr>
            <w:pStyle w:val="TOC2"/>
            <w:spacing w:line="240" w:lineRule="auto"/>
            <w:rPr>
              <w:rFonts w:eastAsiaTheme="minorEastAsia"/>
            </w:rPr>
          </w:pPr>
          <w:hyperlink w:anchor="_Toc487543133" w:history="1">
            <w:r w:rsidR="007E1467" w:rsidRPr="007E1467">
              <w:rPr>
                <w:rStyle w:val="Hyperlink"/>
              </w:rPr>
              <w:t>5</w:t>
            </w:r>
            <w:r w:rsidR="007E1467" w:rsidRPr="007E1467">
              <w:rPr>
                <w:rStyle w:val="Hyperlink"/>
                <w:cs/>
              </w:rPr>
              <w:t>.</w:t>
            </w:r>
            <w:r w:rsidR="007E1467" w:rsidRPr="007E1467">
              <w:rPr>
                <w:rStyle w:val="Hyperlink"/>
              </w:rPr>
              <w:t>1</w:t>
            </w:r>
            <w:r w:rsidR="007E1467" w:rsidRPr="007E1467">
              <w:rPr>
                <w:rFonts w:eastAsiaTheme="minorEastAsia"/>
              </w:rPr>
              <w:tab/>
            </w:r>
            <w:r w:rsidR="007E1467" w:rsidRPr="007E1467">
              <w:rPr>
                <w:rStyle w:val="Hyperlink"/>
                <w:cs/>
              </w:rPr>
              <w:t>สรุปผลการปฏิบัติงานสหกิจศึกษา</w:t>
            </w:r>
            <w:r w:rsidR="007E1467" w:rsidRPr="007E1467">
              <w:rPr>
                <w:webHidden/>
              </w:rPr>
              <w:tab/>
            </w:r>
            <w:r w:rsidR="007E1467" w:rsidRPr="007E1467">
              <w:rPr>
                <w:webHidden/>
              </w:rPr>
              <w:fldChar w:fldCharType="begin"/>
            </w:r>
            <w:r w:rsidR="007E1467" w:rsidRPr="007E1467">
              <w:rPr>
                <w:webHidden/>
              </w:rPr>
              <w:instrText xml:space="preserve"> PAGEREF _Toc487543133 \h </w:instrText>
            </w:r>
            <w:r w:rsidR="007E1467" w:rsidRPr="007E1467">
              <w:rPr>
                <w:webHidden/>
              </w:rPr>
            </w:r>
            <w:r w:rsidR="007E1467" w:rsidRPr="007E1467">
              <w:rPr>
                <w:webHidden/>
              </w:rPr>
              <w:fldChar w:fldCharType="separate"/>
            </w:r>
            <w:r w:rsidR="001941DF">
              <w:rPr>
                <w:webHidden/>
                <w:cs/>
              </w:rPr>
              <w:t>31</w:t>
            </w:r>
            <w:r w:rsidR="007E1467" w:rsidRPr="007E1467">
              <w:rPr>
                <w:webHidden/>
              </w:rPr>
              <w:fldChar w:fldCharType="end"/>
            </w:r>
          </w:hyperlink>
        </w:p>
        <w:p w:rsidR="007E1467" w:rsidRPr="007E1467" w:rsidRDefault="00FD58DC" w:rsidP="00991A87">
          <w:pPr>
            <w:pStyle w:val="TOC2"/>
            <w:spacing w:line="240" w:lineRule="auto"/>
            <w:rPr>
              <w:rFonts w:eastAsiaTheme="minorEastAsia"/>
            </w:rPr>
          </w:pPr>
          <w:hyperlink w:anchor="_Toc487543134" w:history="1">
            <w:r w:rsidR="007E1467" w:rsidRPr="007E1467">
              <w:rPr>
                <w:rStyle w:val="Hyperlink"/>
              </w:rPr>
              <w:t>5</w:t>
            </w:r>
            <w:r w:rsidR="007E1467" w:rsidRPr="007E1467">
              <w:rPr>
                <w:rStyle w:val="Hyperlink"/>
                <w:cs/>
              </w:rPr>
              <w:t>.</w:t>
            </w:r>
            <w:r w:rsidR="007E1467" w:rsidRPr="007E1467">
              <w:rPr>
                <w:rStyle w:val="Hyperlink"/>
              </w:rPr>
              <w:t>2</w:t>
            </w:r>
            <w:r w:rsidR="007E1467" w:rsidRPr="007E1467">
              <w:rPr>
                <w:rFonts w:eastAsiaTheme="minorEastAsia"/>
              </w:rPr>
              <w:tab/>
            </w:r>
            <w:r w:rsidR="007E1467" w:rsidRPr="007E1467">
              <w:rPr>
                <w:rStyle w:val="Hyperlink"/>
                <w:cs/>
              </w:rPr>
              <w:t>ประโยชน์ของการทำโครงงานสหกิจศึกษา</w:t>
            </w:r>
            <w:r w:rsidR="007E1467" w:rsidRPr="007E1467">
              <w:rPr>
                <w:webHidden/>
              </w:rPr>
              <w:tab/>
            </w:r>
            <w:r w:rsidR="007E1467" w:rsidRPr="007E1467">
              <w:rPr>
                <w:webHidden/>
              </w:rPr>
              <w:fldChar w:fldCharType="begin"/>
            </w:r>
            <w:r w:rsidR="007E1467" w:rsidRPr="007E1467">
              <w:rPr>
                <w:webHidden/>
              </w:rPr>
              <w:instrText xml:space="preserve"> PAGEREF _Toc487543134 \h </w:instrText>
            </w:r>
            <w:r w:rsidR="007E1467" w:rsidRPr="007E1467">
              <w:rPr>
                <w:webHidden/>
              </w:rPr>
            </w:r>
            <w:r w:rsidR="007E1467" w:rsidRPr="007E1467">
              <w:rPr>
                <w:webHidden/>
              </w:rPr>
              <w:fldChar w:fldCharType="separate"/>
            </w:r>
            <w:r w:rsidR="001941DF">
              <w:rPr>
                <w:webHidden/>
                <w:cs/>
              </w:rPr>
              <w:t>32</w:t>
            </w:r>
            <w:r w:rsidR="007E1467" w:rsidRPr="007E1467">
              <w:rPr>
                <w:webHidden/>
              </w:rPr>
              <w:fldChar w:fldCharType="end"/>
            </w:r>
          </w:hyperlink>
        </w:p>
        <w:p w:rsidR="007E1467" w:rsidRPr="007E1467" w:rsidRDefault="00FD58DC" w:rsidP="00991A87">
          <w:pPr>
            <w:pStyle w:val="TOC2"/>
            <w:spacing w:line="240" w:lineRule="auto"/>
            <w:rPr>
              <w:rFonts w:eastAsiaTheme="minorEastAsia"/>
            </w:rPr>
          </w:pPr>
          <w:hyperlink w:anchor="_Toc487543135" w:history="1">
            <w:r w:rsidR="007E1467" w:rsidRPr="007E1467">
              <w:rPr>
                <w:rStyle w:val="Hyperlink"/>
              </w:rPr>
              <w:t>5</w:t>
            </w:r>
            <w:r w:rsidR="007E1467" w:rsidRPr="007E1467">
              <w:rPr>
                <w:rStyle w:val="Hyperlink"/>
                <w:cs/>
              </w:rPr>
              <w:t>.</w:t>
            </w:r>
            <w:r w:rsidR="007E1467" w:rsidRPr="007E1467">
              <w:rPr>
                <w:rStyle w:val="Hyperlink"/>
              </w:rPr>
              <w:t>3</w:t>
            </w:r>
            <w:r w:rsidR="007E1467" w:rsidRPr="007E1467">
              <w:rPr>
                <w:rFonts w:eastAsiaTheme="minorEastAsia"/>
              </w:rPr>
              <w:tab/>
            </w:r>
            <w:r w:rsidR="007E1467" w:rsidRPr="007E1467">
              <w:rPr>
                <w:rStyle w:val="Hyperlink"/>
                <w:cs/>
              </w:rPr>
              <w:t>ข้อดีของการปฏิบัติงานสหกิจศึกษา</w:t>
            </w:r>
            <w:r w:rsidR="007E1467" w:rsidRPr="007E1467">
              <w:rPr>
                <w:webHidden/>
              </w:rPr>
              <w:tab/>
            </w:r>
            <w:r w:rsidR="007E1467" w:rsidRPr="007E1467">
              <w:rPr>
                <w:webHidden/>
              </w:rPr>
              <w:fldChar w:fldCharType="begin"/>
            </w:r>
            <w:r w:rsidR="007E1467" w:rsidRPr="007E1467">
              <w:rPr>
                <w:webHidden/>
              </w:rPr>
              <w:instrText xml:space="preserve"> PAGEREF _Toc487543135 \h </w:instrText>
            </w:r>
            <w:r w:rsidR="007E1467" w:rsidRPr="007E1467">
              <w:rPr>
                <w:webHidden/>
              </w:rPr>
            </w:r>
            <w:r w:rsidR="007E1467" w:rsidRPr="007E1467">
              <w:rPr>
                <w:webHidden/>
              </w:rPr>
              <w:fldChar w:fldCharType="separate"/>
            </w:r>
            <w:r w:rsidR="001941DF">
              <w:rPr>
                <w:webHidden/>
                <w:cs/>
              </w:rPr>
              <w:t>32</w:t>
            </w:r>
            <w:r w:rsidR="007E1467" w:rsidRPr="007E1467">
              <w:rPr>
                <w:webHidden/>
              </w:rPr>
              <w:fldChar w:fldCharType="end"/>
            </w:r>
          </w:hyperlink>
        </w:p>
        <w:p w:rsidR="007E1467" w:rsidRPr="007E1467" w:rsidRDefault="00FD58DC" w:rsidP="00991A87">
          <w:pPr>
            <w:pStyle w:val="TOC2"/>
            <w:spacing w:line="240" w:lineRule="auto"/>
            <w:rPr>
              <w:rFonts w:eastAsiaTheme="minorEastAsia"/>
            </w:rPr>
          </w:pPr>
          <w:hyperlink w:anchor="_Toc487543136" w:history="1">
            <w:r w:rsidR="007E1467" w:rsidRPr="007E1467">
              <w:rPr>
                <w:rStyle w:val="Hyperlink"/>
              </w:rPr>
              <w:t>5</w:t>
            </w:r>
            <w:r w:rsidR="007E1467" w:rsidRPr="007E1467">
              <w:rPr>
                <w:rStyle w:val="Hyperlink"/>
                <w:cs/>
              </w:rPr>
              <w:t>.</w:t>
            </w:r>
            <w:r w:rsidR="007E1467" w:rsidRPr="007E1467">
              <w:rPr>
                <w:rStyle w:val="Hyperlink"/>
              </w:rPr>
              <w:t>4</w:t>
            </w:r>
            <w:r w:rsidR="007E1467" w:rsidRPr="007E1467">
              <w:rPr>
                <w:rFonts w:eastAsiaTheme="minorEastAsia"/>
              </w:rPr>
              <w:tab/>
            </w:r>
            <w:r w:rsidR="007E1467" w:rsidRPr="007E1467">
              <w:rPr>
                <w:rStyle w:val="Hyperlink"/>
                <w:cs/>
              </w:rPr>
              <w:t>ปัญหา อุปสรรคในการปฏิบัติงานสหกิจศึกษา และแนวทางแก้ปัญหา</w:t>
            </w:r>
            <w:r w:rsidR="007E1467" w:rsidRPr="007E1467">
              <w:rPr>
                <w:webHidden/>
              </w:rPr>
              <w:tab/>
            </w:r>
            <w:r w:rsidR="007E1467" w:rsidRPr="007E1467">
              <w:rPr>
                <w:webHidden/>
              </w:rPr>
              <w:fldChar w:fldCharType="begin"/>
            </w:r>
            <w:r w:rsidR="007E1467" w:rsidRPr="007E1467">
              <w:rPr>
                <w:webHidden/>
              </w:rPr>
              <w:instrText xml:space="preserve"> PAGEREF _Toc487543136 \h </w:instrText>
            </w:r>
            <w:r w:rsidR="007E1467" w:rsidRPr="007E1467">
              <w:rPr>
                <w:webHidden/>
              </w:rPr>
            </w:r>
            <w:r w:rsidR="007E1467" w:rsidRPr="007E1467">
              <w:rPr>
                <w:webHidden/>
              </w:rPr>
              <w:fldChar w:fldCharType="separate"/>
            </w:r>
            <w:r w:rsidR="001941DF">
              <w:rPr>
                <w:webHidden/>
                <w:cs/>
              </w:rPr>
              <w:t>32</w:t>
            </w:r>
            <w:r w:rsidR="007E1467" w:rsidRPr="007E1467">
              <w:rPr>
                <w:webHidden/>
              </w:rPr>
              <w:fldChar w:fldCharType="end"/>
            </w:r>
          </w:hyperlink>
        </w:p>
        <w:p w:rsidR="007E1467" w:rsidRPr="007E1467" w:rsidRDefault="00FD58DC" w:rsidP="00991A87">
          <w:pPr>
            <w:pStyle w:val="TOC2"/>
            <w:spacing w:line="240" w:lineRule="auto"/>
            <w:rPr>
              <w:rFonts w:eastAsiaTheme="minorEastAsia"/>
            </w:rPr>
          </w:pPr>
          <w:hyperlink w:anchor="_Toc487543137" w:history="1">
            <w:r w:rsidR="007E1467" w:rsidRPr="007E1467">
              <w:rPr>
                <w:rStyle w:val="Hyperlink"/>
              </w:rPr>
              <w:t>5</w:t>
            </w:r>
            <w:r w:rsidR="007E1467" w:rsidRPr="007E1467">
              <w:rPr>
                <w:rStyle w:val="Hyperlink"/>
                <w:cs/>
              </w:rPr>
              <w:t>.</w:t>
            </w:r>
            <w:r w:rsidR="007E1467" w:rsidRPr="007E1467">
              <w:rPr>
                <w:rStyle w:val="Hyperlink"/>
              </w:rPr>
              <w:t>5</w:t>
            </w:r>
            <w:r w:rsidR="007E1467" w:rsidRPr="007E1467">
              <w:rPr>
                <w:rFonts w:eastAsiaTheme="minorEastAsia"/>
              </w:rPr>
              <w:tab/>
            </w:r>
            <w:r w:rsidR="007E1467" w:rsidRPr="007E1467">
              <w:rPr>
                <w:rStyle w:val="Hyperlink"/>
                <w:cs/>
              </w:rPr>
              <w:t>ข้อเสนอแนะ</w:t>
            </w:r>
            <w:r w:rsidR="007E1467" w:rsidRPr="007E1467">
              <w:rPr>
                <w:webHidden/>
              </w:rPr>
              <w:tab/>
            </w:r>
            <w:r w:rsidR="007E1467" w:rsidRPr="007E1467">
              <w:rPr>
                <w:webHidden/>
              </w:rPr>
              <w:fldChar w:fldCharType="begin"/>
            </w:r>
            <w:r w:rsidR="007E1467" w:rsidRPr="007E1467">
              <w:rPr>
                <w:webHidden/>
              </w:rPr>
              <w:instrText xml:space="preserve"> PAGEREF _Toc487543137 \h </w:instrText>
            </w:r>
            <w:r w:rsidR="007E1467" w:rsidRPr="007E1467">
              <w:rPr>
                <w:webHidden/>
              </w:rPr>
            </w:r>
            <w:r w:rsidR="007E1467" w:rsidRPr="007E1467">
              <w:rPr>
                <w:webHidden/>
              </w:rPr>
              <w:fldChar w:fldCharType="separate"/>
            </w:r>
            <w:r w:rsidR="001941DF">
              <w:rPr>
                <w:webHidden/>
                <w:cs/>
              </w:rPr>
              <w:t>33</w:t>
            </w:r>
            <w:r w:rsidR="007E1467" w:rsidRPr="007E1467">
              <w:rPr>
                <w:webHidden/>
              </w:rPr>
              <w:fldChar w:fldCharType="end"/>
            </w:r>
          </w:hyperlink>
        </w:p>
        <w:p w:rsidR="007E1467" w:rsidRPr="007E1467" w:rsidRDefault="00FD58DC" w:rsidP="00991A87">
          <w:pPr>
            <w:pStyle w:val="TOC1"/>
            <w:tabs>
              <w:tab w:val="right" w:leader="dot" w:pos="8584"/>
            </w:tabs>
            <w:spacing w:line="240" w:lineRule="auto"/>
            <w:rPr>
              <w:rFonts w:ascii="TH SarabunPSK" w:eastAsiaTheme="minorEastAsia" w:hAnsi="TH SarabunPSK" w:cs="TH SarabunPSK"/>
              <w:b w:val="0"/>
              <w:bCs w:val="0"/>
              <w:i w:val="0"/>
              <w:iCs w:val="0"/>
              <w:noProof/>
              <w:sz w:val="32"/>
              <w:szCs w:val="32"/>
            </w:rPr>
          </w:pPr>
          <w:hyperlink w:anchor="_Toc487543138" w:history="1">
            <w:r w:rsidR="007E1467" w:rsidRPr="007E1467">
              <w:rPr>
                <w:rStyle w:val="Hyperlink"/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>บรรณานุกรม</w:t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tab/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begin"/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instrText xml:space="preserve"> PAGEREF _Toc487543138 \h </w:instrText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separate"/>
            </w:r>
            <w:r w:rsidR="001941DF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  <w:cs/>
              </w:rPr>
              <w:t>34</w:t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E1467" w:rsidRPr="007E1467" w:rsidRDefault="00FD58DC" w:rsidP="00991A87">
          <w:pPr>
            <w:pStyle w:val="TOC1"/>
            <w:tabs>
              <w:tab w:val="right" w:leader="dot" w:pos="8584"/>
            </w:tabs>
            <w:spacing w:line="240" w:lineRule="auto"/>
            <w:rPr>
              <w:rFonts w:ascii="TH SarabunPSK" w:eastAsiaTheme="minorEastAsia" w:hAnsi="TH SarabunPSK" w:cs="TH SarabunPSK"/>
              <w:b w:val="0"/>
              <w:bCs w:val="0"/>
              <w:i w:val="0"/>
              <w:iCs w:val="0"/>
              <w:noProof/>
              <w:sz w:val="32"/>
              <w:szCs w:val="32"/>
            </w:rPr>
          </w:pPr>
          <w:hyperlink w:anchor="_Toc487543139" w:history="1">
            <w:r w:rsidR="007E1467" w:rsidRPr="007E1467">
              <w:rPr>
                <w:rStyle w:val="Hyperlink"/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>ภาคผนวก</w:t>
            </w:r>
          </w:hyperlink>
        </w:p>
        <w:p w:rsidR="007E1467" w:rsidRPr="007E1467" w:rsidRDefault="00FD58DC" w:rsidP="00991A87">
          <w:pPr>
            <w:pStyle w:val="TOC1"/>
            <w:tabs>
              <w:tab w:val="right" w:leader="dot" w:pos="8584"/>
            </w:tabs>
            <w:spacing w:line="240" w:lineRule="auto"/>
            <w:rPr>
              <w:rFonts w:ascii="TH SarabunPSK" w:eastAsiaTheme="minorEastAsia" w:hAnsi="TH SarabunPSK" w:cs="TH SarabunPSK"/>
              <w:b w:val="0"/>
              <w:bCs w:val="0"/>
              <w:i w:val="0"/>
              <w:iCs w:val="0"/>
              <w:noProof/>
              <w:sz w:val="32"/>
              <w:szCs w:val="32"/>
            </w:rPr>
          </w:pPr>
          <w:hyperlink w:anchor="_Toc487543140" w:history="1">
            <w:r w:rsidR="00670955">
              <w:rPr>
                <w:rStyle w:val="Hyperlink"/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 xml:space="preserve"> </w:t>
            </w:r>
            <w:r w:rsidR="007F3AA6">
              <w:rPr>
                <w:rStyle w:val="Hyperlink"/>
                <w:rFonts w:ascii="TH SarabunPSK" w:hAnsi="TH SarabunPSK" w:cs="TH SarabunPSK" w:hint="cs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 xml:space="preserve">    </w:t>
            </w:r>
            <w:r w:rsidR="00670955">
              <w:rPr>
                <w:rStyle w:val="Hyperlink"/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 xml:space="preserve">ก </w:t>
            </w:r>
            <w:r w:rsidR="007E1467" w:rsidRPr="007E1467">
              <w:rPr>
                <w:rStyle w:val="Hyperlink"/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>รายงานการปฏิบัติงานสหกิจศึกษา</w:t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tab/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begin"/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instrText xml:space="preserve"> PAGEREF _Toc487543140 \h </w:instrText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separate"/>
            </w:r>
            <w:r w:rsidR="001941DF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  <w:cs/>
              </w:rPr>
              <w:t>36</w:t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E1467" w:rsidRPr="007E1467" w:rsidRDefault="00FD58DC" w:rsidP="00991A87">
          <w:pPr>
            <w:pStyle w:val="TOC1"/>
            <w:tabs>
              <w:tab w:val="right" w:leader="dot" w:pos="8584"/>
            </w:tabs>
            <w:spacing w:line="240" w:lineRule="auto"/>
            <w:rPr>
              <w:rFonts w:ascii="TH SarabunPSK" w:eastAsiaTheme="minorEastAsia" w:hAnsi="TH SarabunPSK" w:cs="TH SarabunPSK"/>
              <w:b w:val="0"/>
              <w:bCs w:val="0"/>
              <w:i w:val="0"/>
              <w:iCs w:val="0"/>
              <w:noProof/>
              <w:sz w:val="32"/>
              <w:szCs w:val="32"/>
            </w:rPr>
          </w:pPr>
          <w:hyperlink w:anchor="_Toc487543141" w:history="1">
            <w:r w:rsidR="007E1467" w:rsidRPr="007E1467">
              <w:rPr>
                <w:rStyle w:val="Hyperlink"/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 xml:space="preserve"> </w:t>
            </w:r>
            <w:r w:rsidR="007F3AA6">
              <w:rPr>
                <w:rStyle w:val="Hyperlink"/>
                <w:rFonts w:ascii="TH SarabunPSK" w:hAnsi="TH SarabunPSK" w:cs="TH SarabunPSK" w:hint="cs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 xml:space="preserve">    </w:t>
            </w:r>
            <w:r w:rsidR="007E1467" w:rsidRPr="007E1467">
              <w:rPr>
                <w:rStyle w:val="Hyperlink"/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>ข ใบนำส่งและเอกสารสหกิจที่เกี่ยวข้อง</w:t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tab/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begin"/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instrText xml:space="preserve"> PAGEREF _Toc487543141 \h </w:instrText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separate"/>
            </w:r>
            <w:r w:rsidR="001941DF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  <w:cs/>
              </w:rPr>
              <w:t>41</w:t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E1467" w:rsidRPr="007E1467" w:rsidRDefault="00FD58DC" w:rsidP="00991A87">
          <w:pPr>
            <w:pStyle w:val="TOC1"/>
            <w:tabs>
              <w:tab w:val="right" w:leader="dot" w:pos="8584"/>
            </w:tabs>
            <w:spacing w:line="240" w:lineRule="auto"/>
            <w:rPr>
              <w:rFonts w:ascii="TH SarabunPSK" w:eastAsiaTheme="minorEastAsia" w:hAnsi="TH SarabunPSK" w:cs="TH SarabunPSK"/>
              <w:b w:val="0"/>
              <w:bCs w:val="0"/>
              <w:i w:val="0"/>
              <w:iCs w:val="0"/>
              <w:noProof/>
              <w:sz w:val="32"/>
              <w:szCs w:val="32"/>
            </w:rPr>
          </w:pPr>
          <w:hyperlink w:anchor="_Toc487543142" w:history="1">
            <w:r w:rsidR="007E1467" w:rsidRPr="007E1467">
              <w:rPr>
                <w:rStyle w:val="Hyperlink"/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 xml:space="preserve"> </w:t>
            </w:r>
            <w:r w:rsidR="007F3AA6">
              <w:rPr>
                <w:rStyle w:val="Hyperlink"/>
                <w:rFonts w:ascii="TH SarabunPSK" w:hAnsi="TH SarabunPSK" w:cs="TH SarabunPSK" w:hint="cs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 xml:space="preserve">    </w:t>
            </w:r>
            <w:r w:rsidR="007E1467" w:rsidRPr="007E1467">
              <w:rPr>
                <w:rStyle w:val="Hyperlink"/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>ค เอกสารอื่น ๆ</w:t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tab/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begin"/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instrText xml:space="preserve"> PAGEREF _Toc487543142 \h </w:instrText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separate"/>
            </w:r>
            <w:r w:rsidR="001941DF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  <w:cs/>
              </w:rPr>
              <w:t>46</w:t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E1467" w:rsidRPr="007E1467" w:rsidRDefault="00FD58DC" w:rsidP="00991A87">
          <w:pPr>
            <w:pStyle w:val="TOC1"/>
            <w:tabs>
              <w:tab w:val="right" w:leader="dot" w:pos="8584"/>
            </w:tabs>
            <w:spacing w:line="240" w:lineRule="auto"/>
            <w:rPr>
              <w:rFonts w:ascii="TH SarabunPSK" w:eastAsiaTheme="minorEastAsia" w:hAnsi="TH SarabunPSK" w:cs="TH SarabunPSK"/>
              <w:b w:val="0"/>
              <w:bCs w:val="0"/>
              <w:i w:val="0"/>
              <w:iCs w:val="0"/>
              <w:noProof/>
              <w:sz w:val="32"/>
              <w:szCs w:val="32"/>
            </w:rPr>
          </w:pPr>
          <w:hyperlink w:anchor="_Toc487543143" w:history="1">
            <w:r w:rsidR="007E1467" w:rsidRPr="007E1467">
              <w:rPr>
                <w:rStyle w:val="Hyperlink"/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>ประวัติย่อของผู้ปฏิบัติงาน</w:t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tab/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begin"/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instrText xml:space="preserve"> PAGEREF _Toc487543143 \h </w:instrText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separate"/>
            </w:r>
            <w:r w:rsidR="001941DF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  <w:cs/>
              </w:rPr>
              <w:t>48</w:t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A175DD" w:rsidRPr="007E1467" w:rsidRDefault="00A175DD" w:rsidP="00991A87">
          <w:pPr>
            <w:spacing w:line="240" w:lineRule="auto"/>
          </w:pPr>
          <w:r w:rsidRPr="007E1467">
            <w:rPr>
              <w:noProof/>
            </w:rPr>
            <w:fldChar w:fldCharType="end"/>
          </w:r>
        </w:p>
      </w:sdtContent>
    </w:sdt>
    <w:p w:rsidR="00A175DD" w:rsidRPr="007E1467" w:rsidRDefault="00A175DD" w:rsidP="00991A87">
      <w:pPr>
        <w:spacing w:line="240" w:lineRule="auto"/>
        <w:rPr>
          <w:cs/>
        </w:rPr>
      </w:pPr>
    </w:p>
    <w:p w:rsidR="00096BD2" w:rsidRPr="007E1467" w:rsidRDefault="00096BD2" w:rsidP="00991A87">
      <w:pPr>
        <w:spacing w:line="240" w:lineRule="auto"/>
        <w:rPr>
          <w:cs/>
        </w:rPr>
        <w:sectPr w:rsidR="00096BD2" w:rsidRPr="007E1467" w:rsidSect="00751999">
          <w:pgSz w:w="11906" w:h="16838" w:code="9"/>
          <w:pgMar w:top="2160" w:right="1440" w:bottom="1440" w:left="2160" w:header="1008" w:footer="720" w:gutter="0"/>
          <w:pgNumType w:fmt="thaiLetters"/>
          <w:cols w:space="720"/>
          <w:docGrid w:linePitch="435"/>
        </w:sectPr>
      </w:pPr>
    </w:p>
    <w:p w:rsidR="00B1353B" w:rsidRDefault="00BC2A7E" w:rsidP="00991A87">
      <w:pPr>
        <w:pStyle w:val="Heading1"/>
        <w:numPr>
          <w:ilvl w:val="0"/>
          <w:numId w:val="0"/>
        </w:numPr>
        <w:spacing w:line="240" w:lineRule="auto"/>
      </w:pPr>
      <w:bookmarkStart w:id="4" w:name="_Toc487543073"/>
      <w:r w:rsidRPr="00FC7A30">
        <w:rPr>
          <w:rFonts w:hint="cs"/>
          <w:cs/>
        </w:rPr>
        <w:t>สารบัญ</w:t>
      </w:r>
      <w:r w:rsidR="00E516AD" w:rsidRPr="00FC7A30">
        <w:rPr>
          <w:rFonts w:hint="cs"/>
          <w:cs/>
        </w:rPr>
        <w:t>รูป</w:t>
      </w:r>
      <w:r w:rsidR="00096BD2" w:rsidRPr="00FC7A30">
        <w:rPr>
          <w:rFonts w:hint="cs"/>
          <w:cs/>
        </w:rPr>
        <w:t>ภาพ</w:t>
      </w:r>
      <w:bookmarkEnd w:id="4"/>
    </w:p>
    <w:p w:rsidR="0072715B" w:rsidRPr="0072715B" w:rsidRDefault="0072715B" w:rsidP="0072715B"/>
    <w:p w:rsidR="00096BD2" w:rsidRPr="007E1467" w:rsidRDefault="00C74B41" w:rsidP="00991A87">
      <w:pPr>
        <w:spacing w:after="0" w:line="240" w:lineRule="auto"/>
        <w:jc w:val="both"/>
      </w:pPr>
      <w:r w:rsidRPr="007E1467">
        <w:rPr>
          <w:cs/>
        </w:rPr>
        <w:t>ภาพที่</w:t>
      </w:r>
      <w:r w:rsidR="00FF6277" w:rsidRPr="007E1467">
        <w:rPr>
          <w:cs/>
        </w:rPr>
        <w:tab/>
      </w:r>
      <w:r w:rsidR="00FF6277" w:rsidRPr="007E1467">
        <w:rPr>
          <w:cs/>
        </w:rPr>
        <w:tab/>
      </w:r>
      <w:r w:rsidR="000122E5" w:rsidRPr="007E1467">
        <w:rPr>
          <w:cs/>
        </w:rPr>
        <w:t xml:space="preserve">  </w:t>
      </w:r>
      <w:r w:rsidR="00751999">
        <w:rPr>
          <w:cs/>
        </w:rPr>
        <w:t xml:space="preserve">   </w:t>
      </w:r>
      <w:r w:rsidR="00751999">
        <w:rPr>
          <w:cs/>
        </w:rPr>
        <w:tab/>
      </w:r>
      <w:r w:rsidR="00751999">
        <w:rPr>
          <w:cs/>
        </w:rPr>
        <w:tab/>
        <w:t xml:space="preserve">         </w:t>
      </w:r>
      <w:r w:rsidR="00FF6277" w:rsidRPr="007E1467">
        <w:rPr>
          <w:cs/>
        </w:rPr>
        <w:tab/>
      </w:r>
      <w:r w:rsidR="00FF6277" w:rsidRPr="007E1467">
        <w:rPr>
          <w:cs/>
        </w:rPr>
        <w:tab/>
      </w:r>
      <w:r w:rsidR="00FF6277" w:rsidRPr="007E1467">
        <w:rPr>
          <w:cs/>
        </w:rPr>
        <w:tab/>
      </w:r>
      <w:r w:rsidR="00FF6277" w:rsidRPr="007E1467">
        <w:rPr>
          <w:cs/>
        </w:rPr>
        <w:tab/>
      </w:r>
      <w:r w:rsidR="00FF6277" w:rsidRPr="007E1467">
        <w:rPr>
          <w:cs/>
        </w:rPr>
        <w:tab/>
      </w:r>
      <w:r w:rsidR="005F2A73" w:rsidRPr="007E1467">
        <w:rPr>
          <w:cs/>
        </w:rPr>
        <w:t xml:space="preserve">    </w:t>
      </w:r>
      <w:r w:rsidR="008D126B" w:rsidRPr="007E1467">
        <w:rPr>
          <w:cs/>
        </w:rPr>
        <w:t xml:space="preserve">     </w:t>
      </w:r>
      <w:r w:rsidR="00751999">
        <w:rPr>
          <w:rFonts w:hint="cs"/>
          <w:cs/>
        </w:rPr>
        <w:t xml:space="preserve">          </w:t>
      </w:r>
      <w:r w:rsidR="008D126B" w:rsidRPr="007E1467">
        <w:rPr>
          <w:cs/>
        </w:rPr>
        <w:t xml:space="preserve"> </w:t>
      </w:r>
      <w:r w:rsidR="00751999">
        <w:rPr>
          <w:cs/>
        </w:rPr>
        <w:t xml:space="preserve"> </w:t>
      </w:r>
      <w:r w:rsidR="00096BD2" w:rsidRPr="007E1467">
        <w:rPr>
          <w:cs/>
        </w:rPr>
        <w:t>หน้า</w:t>
      </w:r>
    </w:p>
    <w:p w:rsidR="00530FE1" w:rsidRPr="007E1467" w:rsidRDefault="007F3AA6" w:rsidP="00991A87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sz w:val="32"/>
          <w:cs/>
        </w:rPr>
        <w:t xml:space="preserve">   </w:t>
      </w:r>
      <w:r w:rsidR="008254CF" w:rsidRPr="007E1467">
        <w:rPr>
          <w:sz w:val="32"/>
        </w:rPr>
        <w:fldChar w:fldCharType="begin"/>
      </w:r>
      <w:r w:rsidR="008254CF" w:rsidRPr="007E1467">
        <w:rPr>
          <w:sz w:val="32"/>
        </w:rPr>
        <w:instrText xml:space="preserve"> TOC \h \z \c </w:instrText>
      </w:r>
      <w:r w:rsidR="008254CF" w:rsidRPr="007E1467">
        <w:rPr>
          <w:sz w:val="32"/>
          <w:cs/>
        </w:rPr>
        <w:instrText xml:space="preserve">"ภาพที่" </w:instrText>
      </w:r>
      <w:r w:rsidR="008254CF" w:rsidRPr="007E1467">
        <w:rPr>
          <w:sz w:val="32"/>
        </w:rPr>
        <w:fldChar w:fldCharType="separate"/>
      </w:r>
      <w:hyperlink w:anchor="_Toc424818802" w:history="1">
        <w:r w:rsidR="00530FE1" w:rsidRPr="007E1467">
          <w:rPr>
            <w:rStyle w:val="Hyperlink"/>
            <w:noProof/>
            <w:sz w:val="32"/>
          </w:rPr>
          <w:t>1</w:t>
        </w:r>
        <w:r w:rsidR="00530FE1" w:rsidRPr="007E1467">
          <w:rPr>
            <w:rStyle w:val="Hyperlink"/>
            <w:noProof/>
            <w:sz w:val="32"/>
          </w:rPr>
          <w:noBreakHyphen/>
          <w:t>1</w:t>
        </w:r>
        <w:r w:rsidR="00530FE1" w:rsidRPr="007E1467">
          <w:rPr>
            <w:rStyle w:val="Hyperlink"/>
            <w:noProof/>
            <w:sz w:val="32"/>
            <w:cs/>
          </w:rPr>
          <w:t xml:space="preserve">  ตราสัญลักษณ์ของสถานประกอบการ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_Toc424818802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B44508" w:rsidRPr="007E1467">
          <w:rPr>
            <w:noProof/>
            <w:webHidden/>
            <w:sz w:val="32"/>
            <w:cs/>
          </w:rPr>
          <w:t>1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530FE1" w:rsidRPr="007E1467" w:rsidRDefault="007F3AA6" w:rsidP="00991A87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cs/>
        </w:rPr>
        <w:t xml:space="preserve">   </w:t>
      </w:r>
      <w:hyperlink w:anchor="_Toc424818803" w:history="1">
        <w:r w:rsidR="00530FE1" w:rsidRPr="007E1467">
          <w:rPr>
            <w:rStyle w:val="Hyperlink"/>
            <w:noProof/>
            <w:sz w:val="32"/>
          </w:rPr>
          <w:t>1</w:t>
        </w:r>
        <w:r w:rsidR="00530FE1" w:rsidRPr="007E1467">
          <w:rPr>
            <w:rStyle w:val="Hyperlink"/>
            <w:noProof/>
            <w:sz w:val="32"/>
          </w:rPr>
          <w:noBreakHyphen/>
          <w:t xml:space="preserve">2  </w:t>
        </w:r>
        <w:r w:rsidR="00530FE1" w:rsidRPr="007E1467">
          <w:rPr>
            <w:rStyle w:val="Hyperlink"/>
            <w:noProof/>
            <w:sz w:val="32"/>
            <w:cs/>
          </w:rPr>
          <w:t>แผนที่ตั้งองค์กร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_Toc424818803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B44508" w:rsidRPr="007E1467">
          <w:rPr>
            <w:noProof/>
            <w:webHidden/>
            <w:sz w:val="32"/>
            <w:cs/>
          </w:rPr>
          <w:t>2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530FE1" w:rsidRPr="007E1467" w:rsidRDefault="007F3AA6" w:rsidP="00991A87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cs/>
        </w:rPr>
        <w:t xml:space="preserve">   </w:t>
      </w:r>
      <w:hyperlink w:anchor="_Toc424818804" w:history="1">
        <w:r w:rsidR="00530FE1" w:rsidRPr="007E1467">
          <w:rPr>
            <w:rStyle w:val="Hyperlink"/>
            <w:noProof/>
            <w:sz w:val="32"/>
          </w:rPr>
          <w:t>1</w:t>
        </w:r>
        <w:r w:rsidR="00530FE1" w:rsidRPr="007E1467">
          <w:rPr>
            <w:rStyle w:val="Hyperlink"/>
            <w:noProof/>
            <w:sz w:val="32"/>
          </w:rPr>
          <w:noBreakHyphen/>
          <w:t>3</w:t>
        </w:r>
        <w:r w:rsidR="00530FE1" w:rsidRPr="007E1467">
          <w:rPr>
            <w:rStyle w:val="Hyperlink"/>
            <w:noProof/>
            <w:sz w:val="32"/>
            <w:cs/>
          </w:rPr>
          <w:t xml:space="preserve">  โครงสร้างการบริหารของสถานประกอบการ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_Toc424818804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B44508" w:rsidRPr="007E1467">
          <w:rPr>
            <w:noProof/>
            <w:webHidden/>
            <w:sz w:val="32"/>
            <w:cs/>
          </w:rPr>
          <w:t>3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530FE1" w:rsidRPr="007E1467" w:rsidRDefault="007F3AA6" w:rsidP="00991A87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cs/>
        </w:rPr>
        <w:t xml:space="preserve">  </w:t>
      </w:r>
      <w:r>
        <w:rPr>
          <w:rFonts w:hint="cs"/>
          <w:cs/>
        </w:rPr>
        <w:t xml:space="preserve"> </w:t>
      </w:r>
      <w:r>
        <w:rPr>
          <w:cs/>
        </w:rPr>
        <w:t xml:space="preserve"> </w:t>
      </w:r>
      <w:hyperlink w:anchor="_Toc424818805" w:history="1">
        <w:r w:rsidR="00530FE1" w:rsidRPr="007E1467">
          <w:rPr>
            <w:rStyle w:val="Hyperlink"/>
            <w:noProof/>
            <w:sz w:val="32"/>
            <w:cs/>
          </w:rPr>
          <w:t>3</w:t>
        </w:r>
        <w:r w:rsidR="00530FE1" w:rsidRPr="007E1467">
          <w:rPr>
            <w:rStyle w:val="Hyperlink"/>
            <w:noProof/>
            <w:sz w:val="32"/>
            <w:cs/>
          </w:rPr>
          <w:noBreakHyphen/>
          <w:t>1  แผนภาพยูสเคส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_Toc424818805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B44508" w:rsidRPr="007E1467">
          <w:rPr>
            <w:noProof/>
            <w:webHidden/>
            <w:sz w:val="32"/>
            <w:cs/>
          </w:rPr>
          <w:t>17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530FE1" w:rsidRPr="007E1467" w:rsidRDefault="007F3AA6" w:rsidP="00991A87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cs/>
        </w:rPr>
        <w:t xml:space="preserve">  </w:t>
      </w:r>
      <w:r>
        <w:rPr>
          <w:rFonts w:hint="cs"/>
          <w:cs/>
        </w:rPr>
        <w:t xml:space="preserve"> </w:t>
      </w:r>
      <w:r>
        <w:rPr>
          <w:cs/>
        </w:rPr>
        <w:t xml:space="preserve"> </w:t>
      </w:r>
      <w:hyperlink w:anchor="_Toc424818806" w:history="1">
        <w:r w:rsidR="00530FE1" w:rsidRPr="007E1467">
          <w:rPr>
            <w:rStyle w:val="Hyperlink"/>
            <w:noProof/>
            <w:sz w:val="32"/>
            <w:cs/>
          </w:rPr>
          <w:t>3</w:t>
        </w:r>
        <w:r w:rsidR="00530FE1" w:rsidRPr="007E1467">
          <w:rPr>
            <w:rStyle w:val="Hyperlink"/>
            <w:noProof/>
            <w:sz w:val="32"/>
            <w:cs/>
          </w:rPr>
          <w:noBreakHyphen/>
          <w:t>2  แผนภาพกิจกรรมการ</w:t>
        </w:r>
        <w:r w:rsidR="00530FE1" w:rsidRPr="007E1467">
          <w:rPr>
            <w:rStyle w:val="Hyperlink"/>
            <w:noProof/>
            <w:sz w:val="32"/>
          </w:rPr>
          <w:t>XXXXXXX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_Toc424818806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B44508" w:rsidRPr="007E1467">
          <w:rPr>
            <w:noProof/>
            <w:webHidden/>
            <w:sz w:val="32"/>
            <w:cs/>
          </w:rPr>
          <w:t>21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7F3AA6" w:rsidRDefault="007F3AA6" w:rsidP="007F3AA6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cs/>
        </w:rPr>
        <w:t xml:space="preserve">  </w:t>
      </w:r>
      <w:r>
        <w:rPr>
          <w:rFonts w:hint="cs"/>
          <w:cs/>
        </w:rPr>
        <w:t xml:space="preserve"> </w:t>
      </w:r>
      <w:r>
        <w:rPr>
          <w:cs/>
        </w:rPr>
        <w:t xml:space="preserve"> </w:t>
      </w:r>
      <w:hyperlink w:anchor="_Toc424818807" w:history="1">
        <w:r w:rsidR="00530FE1" w:rsidRPr="007E1467">
          <w:rPr>
            <w:rStyle w:val="Hyperlink"/>
            <w:noProof/>
            <w:sz w:val="32"/>
            <w:cs/>
          </w:rPr>
          <w:t>3</w:t>
        </w:r>
        <w:r w:rsidR="00530FE1" w:rsidRPr="007E1467">
          <w:rPr>
            <w:rStyle w:val="Hyperlink"/>
            <w:noProof/>
            <w:sz w:val="32"/>
            <w:cs/>
          </w:rPr>
          <w:noBreakHyphen/>
          <w:t>3  แผนภาพกิจกรรมการ</w:t>
        </w:r>
        <w:r w:rsidR="00530FE1" w:rsidRPr="007E1467">
          <w:rPr>
            <w:rStyle w:val="Hyperlink"/>
            <w:noProof/>
            <w:sz w:val="32"/>
          </w:rPr>
          <w:t>XXXXXXX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_Toc424818807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B44508" w:rsidRPr="007E1467">
          <w:rPr>
            <w:noProof/>
            <w:webHidden/>
            <w:sz w:val="32"/>
            <w:cs/>
          </w:rPr>
          <w:t>22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530FE1" w:rsidRPr="007E1467" w:rsidRDefault="007F3AA6" w:rsidP="007F3AA6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rFonts w:eastAsiaTheme="minorEastAsia" w:hint="cs"/>
          <w:smallCaps w:val="0"/>
          <w:noProof/>
          <w:sz w:val="32"/>
          <w:cs/>
        </w:rPr>
        <w:t xml:space="preserve">   </w:t>
      </w:r>
      <w:hyperlink w:anchor="_Toc424818808" w:history="1">
        <w:r w:rsidR="00530FE1" w:rsidRPr="007E1467">
          <w:rPr>
            <w:rStyle w:val="Hyperlink"/>
            <w:noProof/>
            <w:sz w:val="32"/>
            <w:cs/>
          </w:rPr>
          <w:t>3</w:t>
        </w:r>
        <w:r w:rsidR="00530FE1" w:rsidRPr="007E1467">
          <w:rPr>
            <w:rStyle w:val="Hyperlink"/>
            <w:noProof/>
            <w:sz w:val="32"/>
            <w:cs/>
          </w:rPr>
          <w:noBreakHyphen/>
          <w:t>4  แผนภาพคลาส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_Toc424818808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B44508" w:rsidRPr="007E1467">
          <w:rPr>
            <w:noProof/>
            <w:webHidden/>
            <w:sz w:val="32"/>
            <w:cs/>
          </w:rPr>
          <w:t>24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530FE1" w:rsidRPr="007E1467" w:rsidRDefault="007F3AA6" w:rsidP="00991A87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rFonts w:hint="cs"/>
          <w:cs/>
        </w:rPr>
        <w:t xml:space="preserve">    </w:t>
      </w:r>
      <w:hyperlink w:anchor="_Toc424818809" w:history="1">
        <w:r w:rsidR="00530FE1" w:rsidRPr="007E1467">
          <w:rPr>
            <w:rStyle w:val="Hyperlink"/>
            <w:noProof/>
            <w:sz w:val="32"/>
            <w:cs/>
          </w:rPr>
          <w:t>3</w:t>
        </w:r>
        <w:r w:rsidR="00530FE1" w:rsidRPr="007E1467">
          <w:rPr>
            <w:rStyle w:val="Hyperlink"/>
            <w:noProof/>
            <w:sz w:val="32"/>
            <w:cs/>
          </w:rPr>
          <w:noBreakHyphen/>
          <w:t>5  แผนภาพลำดับกิจกรรมแสดงการ</w:t>
        </w:r>
        <w:r w:rsidR="00530FE1" w:rsidRPr="007E1467">
          <w:rPr>
            <w:rStyle w:val="Hyperlink"/>
            <w:noProof/>
            <w:sz w:val="32"/>
          </w:rPr>
          <w:t>XXXXX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_Toc424818809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B44508" w:rsidRPr="007E1467">
          <w:rPr>
            <w:noProof/>
            <w:webHidden/>
            <w:sz w:val="32"/>
            <w:cs/>
          </w:rPr>
          <w:t>25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530FE1" w:rsidRPr="007E1467" w:rsidRDefault="007F3AA6" w:rsidP="00991A87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rFonts w:hint="cs"/>
          <w:cs/>
        </w:rPr>
        <w:t xml:space="preserve">    </w:t>
      </w:r>
      <w:hyperlink w:anchor="_Toc424818810" w:history="1">
        <w:r w:rsidR="00530FE1" w:rsidRPr="007E1467">
          <w:rPr>
            <w:rStyle w:val="Hyperlink"/>
            <w:noProof/>
            <w:sz w:val="32"/>
            <w:cs/>
          </w:rPr>
          <w:t>3</w:t>
        </w:r>
        <w:r w:rsidR="00530FE1" w:rsidRPr="007E1467">
          <w:rPr>
            <w:rStyle w:val="Hyperlink"/>
            <w:noProof/>
            <w:sz w:val="32"/>
            <w:cs/>
          </w:rPr>
          <w:noBreakHyphen/>
          <w:t>6 แผนภาพลำดับกิจกรรมแสดงการ</w:t>
        </w:r>
        <w:r w:rsidR="00530FE1" w:rsidRPr="007E1467">
          <w:rPr>
            <w:rStyle w:val="Hyperlink"/>
            <w:noProof/>
            <w:sz w:val="32"/>
          </w:rPr>
          <w:t>YYY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_Toc424818810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B44508" w:rsidRPr="007E1467">
          <w:rPr>
            <w:noProof/>
            <w:webHidden/>
            <w:sz w:val="32"/>
            <w:cs/>
          </w:rPr>
          <w:t>26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530FE1" w:rsidRPr="007E1467" w:rsidRDefault="007F3AA6" w:rsidP="00991A87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cs/>
        </w:rPr>
        <w:t xml:space="preserve">    </w:t>
      </w:r>
      <w:hyperlink w:anchor="_Toc424818811" w:history="1">
        <w:r w:rsidR="00530FE1" w:rsidRPr="007E1467">
          <w:rPr>
            <w:rStyle w:val="Hyperlink"/>
            <w:noProof/>
            <w:sz w:val="32"/>
            <w:cs/>
          </w:rPr>
          <w:t>3</w:t>
        </w:r>
        <w:r w:rsidR="00530FE1" w:rsidRPr="007E1467">
          <w:rPr>
            <w:rStyle w:val="Hyperlink"/>
            <w:noProof/>
            <w:sz w:val="32"/>
            <w:cs/>
          </w:rPr>
          <w:noBreakHyphen/>
          <w:t>7  แผนภาพความสัมพันธ์ของฐานข้อมูล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_Toc424818811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B44508" w:rsidRPr="007E1467">
          <w:rPr>
            <w:noProof/>
            <w:webHidden/>
            <w:sz w:val="32"/>
            <w:cs/>
          </w:rPr>
          <w:t>27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530FE1" w:rsidRPr="007E1467" w:rsidRDefault="007F3AA6" w:rsidP="00991A87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cs/>
        </w:rPr>
        <w:t xml:space="preserve">    </w:t>
      </w:r>
      <w:hyperlink w:anchor="_Toc424818812" w:history="1">
        <w:r w:rsidR="00530FE1" w:rsidRPr="007E1467">
          <w:rPr>
            <w:rStyle w:val="Hyperlink"/>
            <w:noProof/>
            <w:sz w:val="32"/>
            <w:cs/>
          </w:rPr>
          <w:t>4</w:t>
        </w:r>
        <w:r w:rsidR="00530FE1" w:rsidRPr="007E1467">
          <w:rPr>
            <w:rStyle w:val="Hyperlink"/>
            <w:noProof/>
            <w:sz w:val="32"/>
            <w:cs/>
          </w:rPr>
          <w:noBreakHyphen/>
          <w:t>1  หน้าจอ</w:t>
        </w:r>
        <w:r w:rsidR="00530FE1" w:rsidRPr="007E1467">
          <w:rPr>
            <w:rStyle w:val="Hyperlink"/>
            <w:noProof/>
            <w:sz w:val="32"/>
          </w:rPr>
          <w:t>XXXXX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_Toc424818812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B44508" w:rsidRPr="007E1467">
          <w:rPr>
            <w:noProof/>
            <w:webHidden/>
            <w:sz w:val="32"/>
            <w:cs/>
          </w:rPr>
          <w:t>28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530FE1" w:rsidRPr="007E1467" w:rsidRDefault="007F3AA6" w:rsidP="00991A87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cs/>
        </w:rPr>
        <w:t xml:space="preserve">    </w:t>
      </w:r>
      <w:hyperlink w:anchor="_Toc424818813" w:history="1">
        <w:r w:rsidR="00530FE1" w:rsidRPr="007E1467">
          <w:rPr>
            <w:rStyle w:val="Hyperlink"/>
            <w:noProof/>
            <w:sz w:val="32"/>
            <w:cs/>
          </w:rPr>
          <w:t>4</w:t>
        </w:r>
        <w:r w:rsidR="00530FE1" w:rsidRPr="007E1467">
          <w:rPr>
            <w:rStyle w:val="Hyperlink"/>
            <w:noProof/>
            <w:sz w:val="32"/>
            <w:cs/>
          </w:rPr>
          <w:noBreakHyphen/>
          <w:t>2  หน้าจอ</w:t>
        </w:r>
        <w:r w:rsidR="00530FE1" w:rsidRPr="007E1467">
          <w:rPr>
            <w:rStyle w:val="Hyperlink"/>
            <w:noProof/>
            <w:sz w:val="32"/>
          </w:rPr>
          <w:t>XXXXX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_Toc424818813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B44508" w:rsidRPr="007E1467">
          <w:rPr>
            <w:noProof/>
            <w:webHidden/>
            <w:sz w:val="32"/>
            <w:cs/>
          </w:rPr>
          <w:t>29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9C4D4B" w:rsidRPr="007E1467" w:rsidRDefault="008254CF" w:rsidP="00991A87">
      <w:pPr>
        <w:spacing w:before="0" w:after="0" w:line="240" w:lineRule="auto"/>
        <w:ind w:left="720" w:hanging="280"/>
        <w:jc w:val="center"/>
        <w:rPr>
          <w:cs/>
        </w:rPr>
      </w:pPr>
      <w:r w:rsidRPr="007E1467">
        <w:fldChar w:fldCharType="end"/>
      </w:r>
      <w:r w:rsidRPr="007E1467">
        <w:rPr>
          <w:cs/>
        </w:rPr>
        <w:t xml:space="preserve"> </w:t>
      </w:r>
    </w:p>
    <w:p w:rsidR="00A7426E" w:rsidRDefault="00FF6277" w:rsidP="00991A87">
      <w:pPr>
        <w:pStyle w:val="Heading1"/>
        <w:numPr>
          <w:ilvl w:val="0"/>
          <w:numId w:val="0"/>
        </w:numPr>
        <w:spacing w:line="240" w:lineRule="auto"/>
        <w:ind w:left="180" w:hanging="180"/>
      </w:pPr>
      <w:r w:rsidRPr="00FC7A30">
        <w:rPr>
          <w:cs/>
        </w:rPr>
        <w:br w:type="page"/>
      </w:r>
      <w:bookmarkStart w:id="5" w:name="_Toc487543074"/>
      <w:r w:rsidR="00A7426E" w:rsidRPr="00FC7A30">
        <w:rPr>
          <w:rFonts w:hint="cs"/>
          <w:cs/>
        </w:rPr>
        <w:t>สารบัญตาราง</w:t>
      </w:r>
      <w:bookmarkEnd w:id="5"/>
    </w:p>
    <w:p w:rsidR="0072715B" w:rsidRPr="0072715B" w:rsidRDefault="0072715B" w:rsidP="0072715B"/>
    <w:p w:rsidR="00A7426E" w:rsidRPr="007E1467" w:rsidRDefault="00A7426E" w:rsidP="00991A87">
      <w:pPr>
        <w:spacing w:after="0" w:line="240" w:lineRule="auto"/>
        <w:jc w:val="both"/>
      </w:pPr>
      <w:r w:rsidRPr="007E1467">
        <w:rPr>
          <w:cs/>
        </w:rPr>
        <w:t>ตารางที่</w:t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="00FF6277" w:rsidRPr="007E1467">
        <w:rPr>
          <w:cs/>
        </w:rPr>
        <w:tab/>
      </w:r>
      <w:r w:rsidR="00751999">
        <w:rPr>
          <w:cs/>
        </w:rPr>
        <w:t xml:space="preserve">      </w:t>
      </w:r>
      <w:r w:rsidR="00EC7759" w:rsidRPr="007E1467">
        <w:rPr>
          <w:cs/>
        </w:rPr>
        <w:t xml:space="preserve">   </w:t>
      </w:r>
      <w:r w:rsidR="00554DB6" w:rsidRPr="007E1467">
        <w:rPr>
          <w:cs/>
        </w:rPr>
        <w:t xml:space="preserve"> </w:t>
      </w:r>
      <w:r w:rsidR="007974DE" w:rsidRPr="007E1467">
        <w:tab/>
      </w:r>
      <w:r w:rsidR="007974DE" w:rsidRPr="007E1467">
        <w:rPr>
          <w:cs/>
        </w:rPr>
        <w:t xml:space="preserve"> </w:t>
      </w:r>
      <w:r w:rsidR="009A371E" w:rsidRPr="007E1467">
        <w:rPr>
          <w:cs/>
        </w:rPr>
        <w:t xml:space="preserve"> </w:t>
      </w:r>
      <w:r w:rsidR="00530FE1" w:rsidRPr="007E1467">
        <w:rPr>
          <w:cs/>
        </w:rPr>
        <w:t xml:space="preserve"> </w:t>
      </w:r>
      <w:r w:rsidR="00751999">
        <w:rPr>
          <w:rFonts w:hint="cs"/>
          <w:cs/>
        </w:rPr>
        <w:t xml:space="preserve">       </w:t>
      </w:r>
      <w:r w:rsidRPr="007E1467">
        <w:rPr>
          <w:cs/>
        </w:rPr>
        <w:t>หน้า</w:t>
      </w:r>
    </w:p>
    <w:p w:rsidR="00FA39AA" w:rsidRPr="00DC42CB" w:rsidRDefault="00FA39AA" w:rsidP="00991A87">
      <w:pPr>
        <w:pStyle w:val="TableofFigures"/>
        <w:tabs>
          <w:tab w:val="right" w:leader="dot" w:pos="8584"/>
        </w:tabs>
        <w:spacing w:line="240" w:lineRule="auto"/>
        <w:ind w:left="360" w:hanging="370"/>
        <w:rPr>
          <w:rStyle w:val="Hyperlink"/>
        </w:rPr>
      </w:pPr>
      <w:r>
        <w:rPr>
          <w:sz w:val="32"/>
          <w:cs/>
        </w:rPr>
        <w:fldChar w:fldCharType="begin"/>
      </w:r>
      <w:r>
        <w:rPr>
          <w:sz w:val="32"/>
          <w:cs/>
        </w:rPr>
        <w:instrText xml:space="preserve"> </w:instrText>
      </w:r>
      <w:r>
        <w:rPr>
          <w:rFonts w:hint="cs"/>
          <w:sz w:val="32"/>
        </w:rPr>
        <w:instrText xml:space="preserve">TOC \h \z \c </w:instrText>
      </w:r>
      <w:r>
        <w:rPr>
          <w:rFonts w:hint="cs"/>
          <w:sz w:val="32"/>
          <w:cs/>
        </w:rPr>
        <w:instrText>"ตารางที่"</w:instrText>
      </w:r>
      <w:r>
        <w:rPr>
          <w:sz w:val="32"/>
          <w:cs/>
        </w:rPr>
        <w:instrText xml:space="preserve"> </w:instrText>
      </w:r>
      <w:r>
        <w:rPr>
          <w:sz w:val="32"/>
          <w:cs/>
        </w:rPr>
        <w:fldChar w:fldCharType="separate"/>
      </w:r>
      <w:hyperlink w:anchor="_Toc487546662" w:history="1">
        <w:r w:rsidRPr="003D54E5">
          <w:rPr>
            <w:rStyle w:val="Hyperlink"/>
            <w:noProof/>
            <w:cs/>
          </w:rPr>
          <w:t xml:space="preserve"> </w:t>
        </w:r>
        <w:r w:rsidR="007F3AA6">
          <w:rPr>
            <w:rStyle w:val="Hyperlink"/>
            <w:noProof/>
            <w:cs/>
          </w:rPr>
          <w:t xml:space="preserve">   </w:t>
        </w:r>
        <w:r w:rsidRPr="003D54E5">
          <w:rPr>
            <w:rStyle w:val="Hyperlink"/>
            <w:noProof/>
            <w:cs/>
          </w:rPr>
          <w:t>1</w:t>
        </w:r>
        <w:r w:rsidRPr="003D54E5">
          <w:rPr>
            <w:rStyle w:val="Hyperlink"/>
            <w:noProof/>
            <w:cs/>
          </w:rPr>
          <w:noBreakHyphen/>
          <w:t>1  แผนปฏิบัติงานสหกิจศึกษา ครั้งที่ 1</w:t>
        </w:r>
        <w:r w:rsidRPr="00DC42CB">
          <w:rPr>
            <w:rStyle w:val="Hyperlink"/>
            <w:webHidden/>
          </w:rPr>
          <w:tab/>
        </w:r>
        <w:r w:rsidRPr="00DC42CB">
          <w:rPr>
            <w:rStyle w:val="Hyperlink"/>
            <w:webHidden/>
          </w:rPr>
          <w:fldChar w:fldCharType="begin"/>
        </w:r>
        <w:r w:rsidRPr="00DC42CB">
          <w:rPr>
            <w:rStyle w:val="Hyperlink"/>
            <w:webHidden/>
          </w:rPr>
          <w:instrText xml:space="preserve"> PAGEREF _Toc487546662 \h </w:instrText>
        </w:r>
        <w:r w:rsidRPr="00DC42CB">
          <w:rPr>
            <w:rStyle w:val="Hyperlink"/>
            <w:webHidden/>
          </w:rPr>
        </w:r>
        <w:r w:rsidRPr="00DC42CB">
          <w:rPr>
            <w:rStyle w:val="Hyperlink"/>
            <w:webHidden/>
          </w:rPr>
          <w:fldChar w:fldCharType="separate"/>
        </w:r>
        <w:r w:rsidRPr="00DC42CB">
          <w:rPr>
            <w:rStyle w:val="Hyperlink"/>
            <w:webHidden/>
            <w:cs/>
          </w:rPr>
          <w:t>7</w:t>
        </w:r>
        <w:r w:rsidRPr="00DC42CB">
          <w:rPr>
            <w:rStyle w:val="Hyperlink"/>
            <w:webHidden/>
          </w:rPr>
          <w:fldChar w:fldCharType="end"/>
        </w:r>
      </w:hyperlink>
    </w:p>
    <w:p w:rsidR="00FA39AA" w:rsidRPr="00DC42CB" w:rsidRDefault="00FD58DC" w:rsidP="00991A87">
      <w:pPr>
        <w:pStyle w:val="TableofFigures"/>
        <w:tabs>
          <w:tab w:val="right" w:leader="dot" w:pos="8584"/>
        </w:tabs>
        <w:spacing w:line="240" w:lineRule="auto"/>
        <w:ind w:left="360" w:hanging="370"/>
        <w:rPr>
          <w:rStyle w:val="Hyperlink"/>
        </w:rPr>
      </w:pPr>
      <w:hyperlink w:anchor="_Toc487546664" w:history="1">
        <w:r w:rsidR="00FA39AA" w:rsidRPr="003D54E5">
          <w:rPr>
            <w:rStyle w:val="Hyperlink"/>
            <w:noProof/>
            <w:cs/>
          </w:rPr>
          <w:t xml:space="preserve"> </w:t>
        </w:r>
        <w:r w:rsidR="007F3AA6">
          <w:rPr>
            <w:rStyle w:val="Hyperlink"/>
            <w:noProof/>
            <w:cs/>
          </w:rPr>
          <w:t xml:space="preserve">   </w:t>
        </w:r>
        <w:r w:rsidR="00FA39AA" w:rsidRPr="003D54E5">
          <w:rPr>
            <w:rStyle w:val="Hyperlink"/>
            <w:noProof/>
            <w:cs/>
          </w:rPr>
          <w:t>2</w:t>
        </w:r>
        <w:r w:rsidR="00FA39AA" w:rsidRPr="003D54E5">
          <w:rPr>
            <w:rStyle w:val="Hyperlink"/>
            <w:noProof/>
            <w:cs/>
          </w:rPr>
          <w:noBreakHyphen/>
          <w:t>1  คำศัพท์เฉพาะ</w:t>
        </w:r>
        <w:r w:rsidR="00FA39AA" w:rsidRPr="00DC42CB">
          <w:rPr>
            <w:rStyle w:val="Hyperlink"/>
            <w:webHidden/>
          </w:rPr>
          <w:tab/>
        </w:r>
        <w:r w:rsidR="00FA39AA" w:rsidRPr="00DC42CB">
          <w:rPr>
            <w:rStyle w:val="Hyperlink"/>
            <w:webHidden/>
          </w:rPr>
          <w:fldChar w:fldCharType="begin"/>
        </w:r>
        <w:r w:rsidR="00FA39AA" w:rsidRPr="00DC42CB">
          <w:rPr>
            <w:rStyle w:val="Hyperlink"/>
            <w:webHidden/>
          </w:rPr>
          <w:instrText xml:space="preserve"> PAGEREF _Toc487546664 \h </w:instrText>
        </w:r>
        <w:r w:rsidR="00FA39AA" w:rsidRPr="00DC42CB">
          <w:rPr>
            <w:rStyle w:val="Hyperlink"/>
            <w:webHidden/>
          </w:rPr>
        </w:r>
        <w:r w:rsidR="00FA39AA" w:rsidRPr="00DC42CB">
          <w:rPr>
            <w:rStyle w:val="Hyperlink"/>
            <w:webHidden/>
          </w:rPr>
          <w:fldChar w:fldCharType="separate"/>
        </w:r>
        <w:r w:rsidR="00FA39AA" w:rsidRPr="00DC42CB">
          <w:rPr>
            <w:rStyle w:val="Hyperlink"/>
            <w:webHidden/>
            <w:cs/>
          </w:rPr>
          <w:t>9</w:t>
        </w:r>
        <w:r w:rsidR="00FA39AA" w:rsidRPr="00DC42CB">
          <w:rPr>
            <w:rStyle w:val="Hyperlink"/>
            <w:webHidden/>
          </w:rPr>
          <w:fldChar w:fldCharType="end"/>
        </w:r>
      </w:hyperlink>
    </w:p>
    <w:p w:rsidR="00FA39AA" w:rsidRPr="00DC42CB" w:rsidRDefault="00FD58DC" w:rsidP="00991A87">
      <w:pPr>
        <w:pStyle w:val="TableofFigures"/>
        <w:tabs>
          <w:tab w:val="right" w:leader="dot" w:pos="8584"/>
        </w:tabs>
        <w:spacing w:line="240" w:lineRule="auto"/>
        <w:ind w:left="360" w:hanging="370"/>
        <w:rPr>
          <w:rStyle w:val="Hyperlink"/>
        </w:rPr>
      </w:pPr>
      <w:hyperlink w:anchor="_Toc487546666" w:history="1">
        <w:r w:rsidR="00FA39AA" w:rsidRPr="003D54E5">
          <w:rPr>
            <w:rStyle w:val="Hyperlink"/>
            <w:noProof/>
            <w:cs/>
          </w:rPr>
          <w:t xml:space="preserve"> </w:t>
        </w:r>
        <w:r w:rsidR="007F3AA6">
          <w:rPr>
            <w:rStyle w:val="Hyperlink"/>
            <w:noProof/>
            <w:cs/>
          </w:rPr>
          <w:t xml:space="preserve">   </w:t>
        </w:r>
        <w:r w:rsidR="00FA39AA" w:rsidRPr="003D54E5">
          <w:rPr>
            <w:rStyle w:val="Hyperlink"/>
            <w:noProof/>
            <w:cs/>
          </w:rPr>
          <w:t>3</w:t>
        </w:r>
        <w:r w:rsidR="00FA39AA" w:rsidRPr="003D54E5">
          <w:rPr>
            <w:rStyle w:val="Hyperlink"/>
            <w:noProof/>
            <w:cs/>
          </w:rPr>
          <w:noBreakHyphen/>
          <w:t xml:space="preserve">1  คำอธิบายยูสเคส </w:t>
        </w:r>
        <w:r w:rsidR="00D7598C" w:rsidRPr="004B5083">
          <w:rPr>
            <w:rStyle w:val="Hyperlink"/>
            <w:noProof/>
            <w:sz w:val="32"/>
            <w:szCs w:val="48"/>
          </w:rPr>
          <w:t>UC01</w:t>
        </w:r>
        <w:r w:rsidR="00FA39AA" w:rsidRPr="00DC42CB">
          <w:rPr>
            <w:rStyle w:val="Hyperlink"/>
            <w:webHidden/>
          </w:rPr>
          <w:tab/>
        </w:r>
        <w:r w:rsidR="00FA39AA" w:rsidRPr="00DC42CB">
          <w:rPr>
            <w:rStyle w:val="Hyperlink"/>
            <w:webHidden/>
          </w:rPr>
          <w:fldChar w:fldCharType="begin"/>
        </w:r>
        <w:r w:rsidR="00FA39AA" w:rsidRPr="00DC42CB">
          <w:rPr>
            <w:rStyle w:val="Hyperlink"/>
            <w:webHidden/>
          </w:rPr>
          <w:instrText xml:space="preserve"> PAGEREF _Toc487546666 \h </w:instrText>
        </w:r>
        <w:r w:rsidR="00FA39AA" w:rsidRPr="00DC42CB">
          <w:rPr>
            <w:rStyle w:val="Hyperlink"/>
            <w:webHidden/>
          </w:rPr>
        </w:r>
        <w:r w:rsidR="00FA39AA" w:rsidRPr="00DC42CB">
          <w:rPr>
            <w:rStyle w:val="Hyperlink"/>
            <w:webHidden/>
          </w:rPr>
          <w:fldChar w:fldCharType="separate"/>
        </w:r>
        <w:r w:rsidR="00FA39AA" w:rsidRPr="00DC42CB">
          <w:rPr>
            <w:rStyle w:val="Hyperlink"/>
            <w:webHidden/>
            <w:cs/>
          </w:rPr>
          <w:t>18</w:t>
        </w:r>
        <w:r w:rsidR="00FA39AA" w:rsidRPr="00DC42CB">
          <w:rPr>
            <w:rStyle w:val="Hyperlink"/>
            <w:webHidden/>
          </w:rPr>
          <w:fldChar w:fldCharType="end"/>
        </w:r>
      </w:hyperlink>
    </w:p>
    <w:p w:rsidR="00FA39AA" w:rsidRPr="00DC42CB" w:rsidRDefault="00FD58DC" w:rsidP="00991A87">
      <w:pPr>
        <w:pStyle w:val="TableofFigures"/>
        <w:tabs>
          <w:tab w:val="right" w:leader="dot" w:pos="8584"/>
        </w:tabs>
        <w:spacing w:line="240" w:lineRule="auto"/>
        <w:ind w:left="360" w:hanging="370"/>
        <w:rPr>
          <w:rStyle w:val="Hyperlink"/>
        </w:rPr>
      </w:pPr>
      <w:hyperlink w:anchor="_Toc487546720" w:history="1">
        <w:r w:rsidR="00FA39AA" w:rsidRPr="0079657D">
          <w:rPr>
            <w:rStyle w:val="Hyperlink"/>
            <w:noProof/>
            <w:cs/>
          </w:rPr>
          <w:t xml:space="preserve"> </w:t>
        </w:r>
        <w:r w:rsidR="007F3AA6">
          <w:rPr>
            <w:rStyle w:val="Hyperlink"/>
            <w:noProof/>
            <w:cs/>
          </w:rPr>
          <w:t xml:space="preserve">   </w:t>
        </w:r>
        <w:r w:rsidR="00FA39AA" w:rsidRPr="0079657D">
          <w:rPr>
            <w:rStyle w:val="Hyperlink"/>
            <w:noProof/>
            <w:cs/>
          </w:rPr>
          <w:t>ก- 1 สรุปจำนวนชั่วโมงการปฏิบัติงานสหกิจศึกษา</w:t>
        </w:r>
        <w:r w:rsidR="00FA39AA" w:rsidRPr="00DC42CB">
          <w:rPr>
            <w:rStyle w:val="Hyperlink"/>
            <w:webHidden/>
          </w:rPr>
          <w:tab/>
        </w:r>
        <w:r w:rsidR="00FA39AA" w:rsidRPr="00DC42CB">
          <w:rPr>
            <w:rStyle w:val="Hyperlink"/>
            <w:webHidden/>
          </w:rPr>
          <w:fldChar w:fldCharType="begin"/>
        </w:r>
        <w:r w:rsidR="00FA39AA" w:rsidRPr="00DC42CB">
          <w:rPr>
            <w:rStyle w:val="Hyperlink"/>
            <w:webHidden/>
          </w:rPr>
          <w:instrText xml:space="preserve"> PAGEREF _Toc487546720 \h </w:instrText>
        </w:r>
        <w:r w:rsidR="00FA39AA" w:rsidRPr="00DC42CB">
          <w:rPr>
            <w:rStyle w:val="Hyperlink"/>
            <w:webHidden/>
          </w:rPr>
        </w:r>
        <w:r w:rsidR="00FA39AA" w:rsidRPr="00DC42CB">
          <w:rPr>
            <w:rStyle w:val="Hyperlink"/>
            <w:webHidden/>
          </w:rPr>
          <w:fldChar w:fldCharType="separate"/>
        </w:r>
        <w:r w:rsidR="00FA39AA" w:rsidRPr="00DC42CB">
          <w:rPr>
            <w:rStyle w:val="Hyperlink"/>
            <w:webHidden/>
            <w:cs/>
          </w:rPr>
          <w:t>37</w:t>
        </w:r>
        <w:r w:rsidR="00FA39AA" w:rsidRPr="00DC42CB">
          <w:rPr>
            <w:rStyle w:val="Hyperlink"/>
            <w:webHidden/>
          </w:rPr>
          <w:fldChar w:fldCharType="end"/>
        </w:r>
      </w:hyperlink>
    </w:p>
    <w:p w:rsidR="00FA39AA" w:rsidRPr="00FA39AA" w:rsidRDefault="00FA39AA" w:rsidP="00991A87">
      <w:pPr>
        <w:spacing w:line="240" w:lineRule="auto"/>
      </w:pPr>
    </w:p>
    <w:p w:rsidR="00FA39AA" w:rsidRDefault="00FA39AA" w:rsidP="00991A87">
      <w:pPr>
        <w:pStyle w:val="TableofFigures"/>
        <w:tabs>
          <w:tab w:val="right" w:leader="dot" w:pos="8460"/>
        </w:tabs>
        <w:spacing w:line="240" w:lineRule="auto"/>
        <w:rPr>
          <w:sz w:val="32"/>
        </w:rPr>
      </w:pPr>
      <w:r>
        <w:rPr>
          <w:sz w:val="32"/>
          <w:cs/>
        </w:rPr>
        <w:fldChar w:fldCharType="end"/>
      </w:r>
    </w:p>
    <w:p w:rsidR="00FA39AA" w:rsidRDefault="00FA39AA" w:rsidP="00991A87">
      <w:pPr>
        <w:spacing w:line="240" w:lineRule="auto"/>
      </w:pPr>
    </w:p>
    <w:p w:rsidR="00872923" w:rsidRPr="00FA39AA" w:rsidRDefault="00872923" w:rsidP="00991A87">
      <w:pPr>
        <w:spacing w:line="240" w:lineRule="auto"/>
        <w:rPr>
          <w:cs/>
        </w:rPr>
        <w:sectPr w:rsidR="00872923" w:rsidRPr="00FA39AA" w:rsidSect="00751999">
          <w:pgSz w:w="11906" w:h="16838" w:code="9"/>
          <w:pgMar w:top="2160" w:right="1440" w:bottom="1440" w:left="2160" w:header="1008" w:footer="720" w:gutter="0"/>
          <w:pgNumType w:fmt="thaiLetters"/>
          <w:cols w:space="720"/>
          <w:docGrid w:linePitch="435"/>
        </w:sectPr>
      </w:pPr>
    </w:p>
    <w:p w:rsidR="00A845E4" w:rsidRPr="00A87D64" w:rsidRDefault="00A845E4" w:rsidP="00A845E4">
      <w:pPr>
        <w:pStyle w:val="Heading1"/>
        <w:spacing w:line="240" w:lineRule="auto"/>
      </w:pPr>
      <w:bookmarkStart w:id="6" w:name="_Toc487543075"/>
      <w:bookmarkStart w:id="7" w:name="_Toc487543097"/>
      <w:bookmarkStart w:id="8" w:name="_Toc420525067"/>
      <w:r>
        <w:rPr>
          <w:cs/>
        </w:rPr>
        <w:br/>
      </w:r>
      <w:r w:rsidRPr="00A87D64">
        <w:rPr>
          <w:cs/>
        </w:rPr>
        <w:br/>
        <w:t>บทนำ</w:t>
      </w:r>
      <w:bookmarkEnd w:id="6"/>
    </w:p>
    <w:p w:rsidR="00A845E4" w:rsidRPr="007E1467" w:rsidRDefault="00A845E4" w:rsidP="00A845E4">
      <w:pPr>
        <w:spacing w:line="240" w:lineRule="auto"/>
      </w:pPr>
    </w:p>
    <w:p w:rsidR="00A845E4" w:rsidRDefault="00A845E4" w:rsidP="00A845E4">
      <w:pPr>
        <w:spacing w:after="0" w:line="240" w:lineRule="auto"/>
        <w:ind w:firstLine="709"/>
      </w:pPr>
      <w:r w:rsidRPr="00E041FB">
        <w:rPr>
          <w:rFonts w:hint="cs"/>
          <w:cs/>
        </w:rPr>
        <w:t xml:space="preserve">องค์กรหรือบริษัทต่างๆในปัจจุบัน มีการให้ความสำคัญกับการนำเทคโนโลยีเข้ามาใช้ในการทำงานเพิ่มมากขึ้น เนื่องจากเทคโนโลยีนั้นสามารถที่จะตอบสนองความต้องการได้หลากหลาย สามารถสร้างนวัตกรรมใหม่  </w:t>
      </w:r>
      <w:r w:rsidRPr="00E041FB">
        <w:rPr>
          <w:cs/>
        </w:rPr>
        <w:t>ให้เกิดผลทั้งทางเศรษฐกิจ สังคม การเมือง  สิ่งแวดล้อม  </w:t>
      </w:r>
      <w:r w:rsidRPr="00E041FB">
        <w:rPr>
          <w:rFonts w:hint="cs"/>
          <w:cs/>
        </w:rPr>
        <w:t>รวมถึง</w:t>
      </w:r>
      <w:r w:rsidRPr="00E041FB">
        <w:rPr>
          <w:cs/>
        </w:rPr>
        <w:t>วัฒนธรรม</w:t>
      </w:r>
      <w:r w:rsidRPr="00E041FB">
        <w:rPr>
          <w:rFonts w:hint="cs"/>
          <w:cs/>
        </w:rPr>
        <w:t xml:space="preserve"> และจากความก้าวหน้าของเทคโนโลยีสารสนเทศ ทำให้โลกนั้นแคบลงและไร้พรมแดน การเชื่อมโยงข้อมูลและติดต่อสื่อสารที่สะดวกมากขึ้น อีกทั้งไ</w:t>
      </w:r>
      <w:r w:rsidRPr="00E041FB">
        <w:rPr>
          <w:cs/>
        </w:rPr>
        <w:t>ด้มีการพัฒนาการใช้เทคโนโลยีเพื่อเพิ่มประสิทธิภาพในการผลิตและการบริการ เพื่อให้สามารถสร้างผลิตภัณฑ์ที่มีคุณภาพสูง</w:t>
      </w:r>
      <w:r>
        <w:rPr>
          <w:cs/>
        </w:rPr>
        <w:t>ขึ้นด้วยต้นทุนที่ต่ำ</w:t>
      </w:r>
      <w:r w:rsidRPr="00BE7C4F">
        <w:rPr>
          <w:cs/>
        </w:rPr>
        <w:t>ลง</w:t>
      </w:r>
      <w:r>
        <w:rPr>
          <w:rFonts w:hint="cs"/>
          <w:cs/>
        </w:rPr>
        <w:t xml:space="preserve"> กล่าวได้ว่าเทคโนโลยีสารสนเทศกลายเป็นสิ่งจำเป็น</w:t>
      </w:r>
      <w:r>
        <w:rPr>
          <w:cs/>
        </w:rPr>
        <w:t>ในการดำ</w:t>
      </w:r>
      <w:r w:rsidRPr="003304F1">
        <w:rPr>
          <w:cs/>
        </w:rPr>
        <w:t>รงชีวิตของมนุษย์ในยุคปัจจุบันเป็นอย่างมาก</w:t>
      </w:r>
    </w:p>
    <w:p w:rsidR="00A845E4" w:rsidRDefault="00A845E4" w:rsidP="00A845E4">
      <w:pPr>
        <w:spacing w:after="0" w:line="240" w:lineRule="auto"/>
        <w:ind w:firstLine="709"/>
      </w:pPr>
      <w:r>
        <w:rPr>
          <w:rFonts w:hint="cs"/>
          <w:cs/>
        </w:rPr>
        <w:t xml:space="preserve">สหกิจศึกษา </w:t>
      </w:r>
      <w:r w:rsidRPr="008731CC">
        <w:rPr>
          <w:cs/>
        </w:rPr>
        <w:t>(</w:t>
      </w:r>
      <w:r w:rsidRPr="008731CC">
        <w:t>Co</w:t>
      </w:r>
      <w:r w:rsidRPr="008731CC">
        <w:rPr>
          <w:cs/>
        </w:rPr>
        <w:t>-</w:t>
      </w:r>
      <w:r w:rsidRPr="008731CC">
        <w:t>operative Education</w:t>
      </w:r>
      <w:r w:rsidRPr="008731CC">
        <w:rPr>
          <w:cs/>
        </w:rPr>
        <w:t>)</w:t>
      </w:r>
      <w:r>
        <w:rPr>
          <w:rFonts w:hint="cs"/>
          <w:cs/>
        </w:rPr>
        <w:t xml:space="preserve"> คือการศึกษาที่เน้นการปฏิบัติงานจริงในสถานประกอบการ ก่อนที่จะสำเร็จการศึกษา ซึ่งนิสิตทุกคนเมื่อเข้าไปเป็นนิสิตสหกิจศึกษาแล้วจะเปรียบเสมือนพนักงานเจ้าหน้าที่หรือพนักงานชั่วคราวภายในองค์กร อาจได้รับค่าตอบแทนอื่นตามความเหมาะสมจากสถานประกอบการ เป็นการเปิดโอกาสให้นักศึกษาได้รับประสบการณ์ในการทำงานจริง เพื่อประยุกต์ใช้ความรู้ แนวคิด ทฤษฎีที่ได้เรียนในห้องเรียนให้สามารถนำไปใช้ในการทำงานได้จริง อีกทั้งยังให้นิสิตยังมีโอกาสได้ค้นพบศักยภาพ ความถนัดในสายวิชาชีพของตนเองพัฒนาทักษะอื่น ๆ นอกเหนือจากสิ่งที่เรียน เช่น มนุษยสัมพันธ์และการทำงานร่วมกับผู้อื่น เพื่อสำเร็จออกมาเป็นบัญฑิตที่มีคุณภาพและมีความพร้อมในการทำงาน ทางด้านของสถานประกอบการยังได้รับประโยชน์ในการได้รับความสัมพันธ์ที่ดีกับสถานศึกษา ลดการจ้างพนักงานประจำ ส่งให้ให้ต้นทุนขององค์กรลดลง รวมถึงโอกาสในการได้พนักงานที่มีประสิทธิภาพกลับมาทำงานกับองค์กรได้โดยไม่เสียเวลาในการคัดเลือกและสอนงาน และในส่วนของสถาบันการศึกษานอกจากจะสามารถสร้างความสัมพันธ์อันดีกับสถานประกอบการแล้ว ยังมี</w:t>
      </w:r>
      <w:r>
        <w:rPr>
          <w:cs/>
        </w:rPr>
        <w:t>ก</w:t>
      </w:r>
      <w:r>
        <w:rPr>
          <w:rFonts w:hint="cs"/>
          <w:cs/>
        </w:rPr>
        <w:t>าสได้รับการยอมรับจากตลาดแรงงาน สามารถนำข้อมูลการสหกิจของนิสิตไปเพื่อปรับปรุงหลักสูตรการเรียนการสอนให้ดีขึ้น รวมถึงงานวิจัยที่ตอบสนองความต้องของสังคมและอาจเป็นประโยชน์ในการพัฒนาสังคมและส่วนรวมต่อไป</w:t>
      </w:r>
    </w:p>
    <w:p w:rsidR="00A845E4" w:rsidRDefault="00A845E4" w:rsidP="00A845E4">
      <w:pPr>
        <w:spacing w:after="0" w:line="240" w:lineRule="auto"/>
        <w:ind w:firstLine="709"/>
      </w:pPr>
      <w:r>
        <w:rPr>
          <w:rFonts w:hint="cs"/>
          <w:cs/>
        </w:rPr>
        <w:t xml:space="preserve">ซึ่งรายวิชาสหกิจศึกษาของหลักสูตรสาขาวิชาวิศวกรรมซอฟต์แวร์ คณะวิทยาการสารสนเทศ ในปีการศึกษา </w:t>
      </w:r>
      <w:r>
        <w:t>2563</w:t>
      </w:r>
      <w:r>
        <w:rPr>
          <w:rFonts w:hint="cs"/>
          <w:cs/>
        </w:rPr>
        <w:t xml:space="preserve"> ผู้ปฏิบัติสหกิจได้รับการให้เข้าร่วมงานกับบริษัทสยาม เด็นโซ่ แมนูแฟคเจอริ่ง จำกัด ซึ่งทางบริษัทเป็นผู้ผลิตระบบ</w:t>
      </w:r>
      <w:r w:rsidRPr="00D90E34">
        <w:rPr>
          <w:cs/>
        </w:rPr>
        <w:t>คอมมอนเรล (</w:t>
      </w:r>
      <w:r w:rsidRPr="00D90E34">
        <w:t>Common Rail System</w:t>
      </w:r>
      <w:r w:rsidRPr="00D90E34">
        <w:rPr>
          <w:cs/>
        </w:rPr>
        <w:t>) ที่เป็นอุปกรณ์หัวฉีดน้ำมันเชื้อเพลิงแรงดันสูง และผลิตหัวฉีดแก๊สโซลีน (</w:t>
      </w:r>
      <w:r w:rsidRPr="00D90E34">
        <w:t>Gasoline Injector</w:t>
      </w:r>
      <w:r w:rsidRPr="00D90E34">
        <w:rPr>
          <w:cs/>
        </w:rPr>
        <w:t xml:space="preserve">) ซึ่งเป็นฐานการผลิตลำดับที่ </w:t>
      </w:r>
      <w:r w:rsidRPr="00D90E34">
        <w:t xml:space="preserve">3 </w:t>
      </w:r>
      <w:r w:rsidRPr="00D90E34">
        <w:rPr>
          <w:cs/>
        </w:rPr>
        <w:t>ของกลุ่มเด็นโซ่ทั่วโลก และเป็นผู้ผลิตรายแรกของประเทศไทย</w:t>
      </w:r>
      <w:r>
        <w:rPr>
          <w:rFonts w:hint="cs"/>
          <w:cs/>
        </w:rPr>
        <w:t xml:space="preserve"> นอกจากจะได้รับความเชื่อถือจากบริษัทรถยนต์หลายบริษัทต่อผลิตภัณฑ์คอมมอนเรลแล้วนั้น ทางบริษัทสยาม เด็นโซ่ แมนูแฟคเจอริ่ง จำกัด ยังมีความมุ่งหวังให้ประเทศไทยเป็นรากฐานการผลิตรถบรรทุกและรถกระบะเพื่อการพาณิชรวมถึงส่งออกไปยัง </w:t>
      </w:r>
      <w:r>
        <w:t xml:space="preserve">50 </w:t>
      </w:r>
      <w:r>
        <w:rPr>
          <w:rFonts w:hint="cs"/>
          <w:cs/>
        </w:rPr>
        <w:t>ประเทศทั่วโลกอีกด้วย</w:t>
      </w:r>
    </w:p>
    <w:p w:rsidR="00A845E4" w:rsidRDefault="00A845E4" w:rsidP="00A845E4">
      <w:pPr>
        <w:spacing w:after="0" w:line="240" w:lineRule="auto"/>
        <w:ind w:firstLine="709"/>
      </w:pPr>
      <w:r>
        <w:rPr>
          <w:rFonts w:hint="cs"/>
          <w:cs/>
        </w:rPr>
        <w:t xml:space="preserve">ผู้ปฏิบัติสหกิจศึกษาได้เข้าไปทำงานในแผนก </w:t>
      </w:r>
      <w:r>
        <w:t xml:space="preserve">PE </w:t>
      </w:r>
      <w:r>
        <w:rPr>
          <w:cs/>
        </w:rPr>
        <w:t>(</w:t>
      </w:r>
      <w:r>
        <w:t>Production Engineer</w:t>
      </w:r>
      <w:r>
        <w:rPr>
          <w:cs/>
        </w:rPr>
        <w:t xml:space="preserve">) </w:t>
      </w:r>
      <w:r>
        <w:rPr>
          <w:rFonts w:hint="cs"/>
          <w:cs/>
        </w:rPr>
        <w:t xml:space="preserve">หรือวิศวกรฝ่ายการผลิต ในตำแหน่ง </w:t>
      </w:r>
      <w:r>
        <w:t xml:space="preserve">Programmer </w:t>
      </w:r>
      <w:r>
        <w:rPr>
          <w:rFonts w:hint="cs"/>
          <w:cs/>
        </w:rPr>
        <w:t xml:space="preserve">ซึ่งหน้าที่หลักของแผนกคือ ควบคุมดูแลกระบวนการผลิต พัฒนาการปรับปรุงคุณภาพของการผลิต และวิเคราะห์ข้อมูลเพื่อปรับปรุงด้านการผลิตให้ดีขึ้น โดยนอกจากแผนก </w:t>
      </w:r>
      <w:r>
        <w:t xml:space="preserve">PE </w:t>
      </w:r>
      <w:r>
        <w:rPr>
          <w:rFonts w:hint="cs"/>
          <w:cs/>
        </w:rPr>
        <w:t>ที่ผู้ปฏิบัติสหกิจสังกัดอยู่แล้ว ยังมีแผนกที่สำคัญที่ตลอดการปฏิบัติงาน เป็นผู้คอยควบคุม ดูแลอบรม และสอนงาน รวมถึงให้คำแนะนำที่เป็นประโยชน์แก่ผู้ปฏิบัติสหกิจ คือ</w:t>
      </w:r>
      <w:r>
        <w:rPr>
          <w:cs/>
        </w:rPr>
        <w:t xml:space="preserve"> </w:t>
      </w:r>
      <w:r>
        <w:rPr>
          <w:rFonts w:hint="cs"/>
          <w:cs/>
        </w:rPr>
        <w:t xml:space="preserve">ส่วนงาน </w:t>
      </w:r>
      <w:r>
        <w:t xml:space="preserve">HRIS </w:t>
      </w:r>
      <w:r w:rsidRPr="00425A63">
        <w:rPr>
          <w:cs/>
        </w:rPr>
        <w:t>(</w:t>
      </w:r>
      <w:r>
        <w:t>Human Resource I</w:t>
      </w:r>
      <w:r w:rsidRPr="00425A63">
        <w:t>n</w:t>
      </w:r>
      <w:r>
        <w:t>formation S</w:t>
      </w:r>
      <w:r w:rsidRPr="00425A63">
        <w:t>ystem</w:t>
      </w:r>
      <w:r w:rsidRPr="00425A63">
        <w:rPr>
          <w:cs/>
        </w:rPr>
        <w:t>)</w:t>
      </w:r>
      <w:r>
        <w:rPr>
          <w:cs/>
        </w:rPr>
        <w:t xml:space="preserve"> </w:t>
      </w:r>
      <w:r>
        <w:rPr>
          <w:rFonts w:hint="cs"/>
          <w:cs/>
        </w:rPr>
        <w:t xml:space="preserve">หรือส่วนงานสารสนเทศด้านทรัพยากรบุคคล ของแผนก </w:t>
      </w:r>
      <w:r>
        <w:t xml:space="preserve">HR </w:t>
      </w:r>
      <w:r>
        <w:rPr>
          <w:cs/>
        </w:rPr>
        <w:t>(</w:t>
      </w:r>
      <w:r>
        <w:t>Human Resource</w:t>
      </w:r>
      <w:r>
        <w:rPr>
          <w:cs/>
        </w:rPr>
        <w:t>)</w:t>
      </w:r>
      <w:r>
        <w:rPr>
          <w:rFonts w:hint="cs"/>
          <w:cs/>
        </w:rPr>
        <w:t xml:space="preserve"> หรือแผนกทรัพยากรบุคคล มีหน้าที่หลักในการดูแลและพัฒนาระบบสารสนเทศเพื่อใช้ในการจัดการทรัพยากรมนุษย์ เพื่อผลิตฐานข้อมูลไว้คอยสนับสนุนแก่องค์กร เพื่อให้พัฒนาคุณภาพของบุคลากรในองค์กร </w:t>
      </w:r>
    </w:p>
    <w:p w:rsidR="00A845E4" w:rsidRPr="003304F1" w:rsidRDefault="00A845E4" w:rsidP="00A845E4">
      <w:pPr>
        <w:spacing w:after="0" w:line="240" w:lineRule="auto"/>
        <w:ind w:firstLine="709"/>
      </w:pPr>
      <w:r>
        <w:rPr>
          <w:cs/>
        </w:rPr>
        <w:t>โดยเนื้อหาในบทนี้จะมีเนื้อหา</w:t>
      </w:r>
      <w:r w:rsidRPr="0006438A">
        <w:rPr>
          <w:cs/>
        </w:rPr>
        <w:t>เกี่ยวกับ ขอมูลของสถานประกอบการ ระยะเวลาในการ ปฏิบัติงาน ขอมูลพนักงานที่ปรึกษา ลักษณะงานที่ผูปฏิบั</w:t>
      </w:r>
      <w:r>
        <w:rPr>
          <w:cs/>
        </w:rPr>
        <w:t>ติงานสหกิจศึกษาที่ไดรับมอบหมาย</w:t>
      </w:r>
      <w:r w:rsidRPr="0006438A">
        <w:rPr>
          <w:cs/>
        </w:rPr>
        <w:t xml:space="preserve"> ขอบเขตของการปฏิบัติงาน </w:t>
      </w:r>
      <w:r>
        <w:rPr>
          <w:cs/>
        </w:rPr>
        <w:t>ตลอดจนปญหาที่เกิดขึ้นในระหวาง</w:t>
      </w:r>
      <w:r w:rsidRPr="0006438A">
        <w:rPr>
          <w:cs/>
        </w:rPr>
        <w:t xml:space="preserve">การปฏิบัติงานสหกิจศึกษา </w:t>
      </w:r>
      <w:del w:id="9" w:author="Pahommie" w:date="2014-11-04T15:07:00Z">
        <w:r w:rsidRPr="007E1467" w:rsidDel="00607858">
          <w:rPr>
            <w:cs/>
          </w:rPr>
          <w:delText>การเกริ่นนำเรื่องให้ทราบถึงที่มาละปัญหาในการดำเนินงานสหกิจศึกษา ความจำเป็นที่ต้องศึ</w:delText>
        </w:r>
      </w:del>
    </w:p>
    <w:p w:rsidR="00A845E4" w:rsidRPr="007E1467" w:rsidRDefault="00A845E4" w:rsidP="00A845E4">
      <w:pPr>
        <w:pStyle w:val="Heading2"/>
      </w:pPr>
      <w:bookmarkStart w:id="10" w:name="_Toc406412106"/>
      <w:bookmarkStart w:id="11" w:name="_Toc406412542"/>
      <w:bookmarkStart w:id="12" w:name="_Toc406413351"/>
      <w:bookmarkStart w:id="13" w:name="_Toc420265793"/>
      <w:bookmarkStart w:id="14" w:name="_Toc487543076"/>
      <w:bookmarkStart w:id="15" w:name="_Toc399842558"/>
      <w:r w:rsidRPr="00A87D64">
        <w:rPr>
          <w:cs/>
        </w:rPr>
        <w:t>ข้อมูล</w:t>
      </w:r>
      <w:bookmarkEnd w:id="10"/>
      <w:bookmarkEnd w:id="11"/>
      <w:bookmarkEnd w:id="12"/>
      <w:r w:rsidRPr="007E1467">
        <w:rPr>
          <w:cs/>
        </w:rPr>
        <w:t>ของ</w:t>
      </w:r>
      <w:bookmarkEnd w:id="13"/>
      <w:bookmarkEnd w:id="14"/>
      <w:r w:rsidRPr="00352A79">
        <w:rPr>
          <w:rFonts w:hint="cs"/>
          <w:cs/>
        </w:rPr>
        <w:t>บริษัทสยาม เด</w:t>
      </w:r>
      <w:r>
        <w:rPr>
          <w:rFonts w:hint="cs"/>
          <w:cs/>
        </w:rPr>
        <w:t>็</w:t>
      </w:r>
      <w:r w:rsidRPr="00352A79">
        <w:rPr>
          <w:rFonts w:hint="cs"/>
          <w:cs/>
        </w:rPr>
        <w:t>นโซ่ แมนูแฟคเจอริ่ง จำกัด</w:t>
      </w:r>
      <w:del w:id="16" w:author="Pahommie" w:date="2014-11-04T15:25:00Z">
        <w:r w:rsidRPr="007E1467" w:rsidDel="00534FA4">
          <w:rPr>
            <w:cs/>
          </w:rPr>
          <w:delText>[ชื่อของสถานประกอบการ]</w:delText>
        </w:r>
      </w:del>
      <w:bookmarkEnd w:id="15"/>
    </w:p>
    <w:p w:rsidR="00A845E4" w:rsidRPr="0020682B" w:rsidRDefault="00A845E4" w:rsidP="00A845E4">
      <w:pPr>
        <w:spacing w:after="0" w:line="240" w:lineRule="auto"/>
        <w:ind w:firstLine="720"/>
      </w:pPr>
      <w:r w:rsidRPr="0020682B">
        <w:rPr>
          <w:rFonts w:hint="cs"/>
          <w:cs/>
        </w:rPr>
        <w:t>บ</w:t>
      </w:r>
      <w:r>
        <w:rPr>
          <w:rFonts w:hint="cs"/>
          <w:cs/>
        </w:rPr>
        <w:t xml:space="preserve">ริษัทสยาม เด็นโซ่ แมนูแฟคเจอริ่ง </w:t>
      </w:r>
      <w:r w:rsidRPr="0020682B">
        <w:t> </w:t>
      </w:r>
      <w:r w:rsidRPr="0020682B">
        <w:rPr>
          <w:cs/>
        </w:rPr>
        <w:t xml:space="preserve">เปิดทำการตั้งแต่ปี พ.ศ. </w:t>
      </w:r>
      <w:r w:rsidRPr="0020682B">
        <w:t xml:space="preserve">2545 </w:t>
      </w:r>
      <w:r w:rsidRPr="0020682B">
        <w:rPr>
          <w:cs/>
        </w:rPr>
        <w:t>ซึ่งเป็นฐานการผลิตระบบคอมมอนเรล (</w:t>
      </w:r>
      <w:r w:rsidRPr="0020682B">
        <w:t>CRS</w:t>
      </w:r>
      <w:r w:rsidRPr="0020682B">
        <w:rPr>
          <w:cs/>
        </w:rPr>
        <w:t xml:space="preserve">) ที่ใหญ่เป็นอันดับ </w:t>
      </w:r>
      <w:r w:rsidRPr="0020682B">
        <w:t xml:space="preserve">3 </w:t>
      </w:r>
      <w:r w:rsidRPr="0020682B">
        <w:rPr>
          <w:cs/>
        </w:rPr>
        <w:t>ของโลก และถือเป็นผู้ผลิตเจ้าแรกในประเทศไทย ในปัจจุบันทำการผลิตระบบคอมมอนเรลสำหรับเครื่องยนต์ดีเซล</w:t>
      </w:r>
      <w:r w:rsidRPr="0020682B">
        <w:t xml:space="preserve">, </w:t>
      </w:r>
      <w:r w:rsidRPr="0020682B">
        <w:rPr>
          <w:cs/>
        </w:rPr>
        <w:t>ระบบหัวฉีดน้ำมันเชื้อเพลิง และ ปั๊มสำหรับเครื่องยนต์แก็สโซลีน ส่วนต่อขยายของโรงงานจะทำการผลิตระบบหัวฉีดน้ำมันเชื้อเพลิง โดยมีวัตถุประสงค์เพื่อให้บริการในฐานะกลุ่มบริษัทในเอเชียตะวันออกเฉียงใต้</w:t>
      </w:r>
      <w:r>
        <w:rPr>
          <w:cs/>
        </w:rPr>
        <w:t>ที่มีฐานการผลิตในประเทศไทย และบริ</w:t>
      </w:r>
      <w:r>
        <w:rPr>
          <w:rFonts w:hint="cs"/>
          <w:cs/>
        </w:rPr>
        <w:t>ษัทยังคง</w:t>
      </w:r>
      <w:r w:rsidRPr="0020682B">
        <w:rPr>
          <w:cs/>
        </w:rPr>
        <w:t>ทำการพัฒนาขีดความสามารถให้ตรงกับความต้องการของผู้บริโภค</w:t>
      </w:r>
      <w:r>
        <w:rPr>
          <w:rFonts w:hint="cs"/>
          <w:cs/>
        </w:rPr>
        <w:t>อยู่เสมอ</w:t>
      </w:r>
    </w:p>
    <w:p w:rsidR="00A845E4" w:rsidRPr="00A87D64" w:rsidRDefault="00A845E4" w:rsidP="00A845E4">
      <w:pPr>
        <w:pStyle w:val="Heading3"/>
      </w:pPr>
      <w:bookmarkStart w:id="17" w:name="_Toc409387113"/>
      <w:bookmarkStart w:id="18" w:name="_Toc410779693"/>
      <w:bookmarkStart w:id="19" w:name="_Toc413338017"/>
      <w:bookmarkStart w:id="20" w:name="_Toc420387288"/>
      <w:bookmarkStart w:id="21" w:name="_Toc420485884"/>
      <w:bookmarkStart w:id="22" w:name="_Toc420525041"/>
      <w:bookmarkStart w:id="23" w:name="_Toc420734851"/>
      <w:bookmarkStart w:id="24" w:name="_Toc420739344"/>
      <w:bookmarkStart w:id="25" w:name="_Toc453667458"/>
      <w:bookmarkStart w:id="26" w:name="_Toc453683017"/>
      <w:bookmarkStart w:id="27" w:name="_Toc453683429"/>
      <w:bookmarkStart w:id="28" w:name="_Toc453683689"/>
      <w:bookmarkStart w:id="29" w:name="_Toc487543077"/>
      <w:r w:rsidRPr="00A87D64">
        <w:rPr>
          <w:cs/>
        </w:rPr>
        <w:t>สถานที่ตั้งสถานประกอบการ</w:t>
      </w:r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</w:p>
    <w:p w:rsidR="00A845E4" w:rsidRPr="00796103" w:rsidRDefault="00A845E4" w:rsidP="00A845E4">
      <w:pPr>
        <w:spacing w:after="0" w:line="240" w:lineRule="auto"/>
        <w:ind w:firstLine="720"/>
      </w:pPr>
      <w:r w:rsidRPr="001D4E12">
        <w:rPr>
          <w:rFonts w:hint="cs"/>
          <w:cs/>
        </w:rPr>
        <w:t>บริษัทสยาม เด็นโซ่ แมนูแฟคเจอริ่ง</w:t>
      </w:r>
      <w:r>
        <w:rPr>
          <w:rFonts w:hint="cs"/>
          <w:cs/>
        </w:rPr>
        <w:t xml:space="preserve"> จำกัด</w:t>
      </w:r>
      <w:r w:rsidRPr="001D4E12">
        <w:rPr>
          <w:rFonts w:hint="cs"/>
          <w:cs/>
        </w:rPr>
        <w:t xml:space="preserve"> </w:t>
      </w:r>
      <w:r w:rsidRPr="001D4E12">
        <w:rPr>
          <w:cs/>
        </w:rPr>
        <w:t>(</w:t>
      </w:r>
      <w:r w:rsidRPr="001D4E12">
        <w:t>Siam Denso Manufacturing Co</w:t>
      </w:r>
      <w:r w:rsidRPr="001D4E12">
        <w:rPr>
          <w:cs/>
        </w:rPr>
        <w:t>.</w:t>
      </w:r>
      <w:r w:rsidRPr="001D4E12">
        <w:t>,Ltd</w:t>
      </w:r>
      <w:r w:rsidRPr="001D4E12">
        <w:rPr>
          <w:cs/>
        </w:rPr>
        <w:t>.)</w:t>
      </w:r>
      <w:r>
        <w:rPr>
          <w:cs/>
        </w:rPr>
        <w:t xml:space="preserve"> </w:t>
      </w:r>
      <w:r>
        <w:rPr>
          <w:rFonts w:hint="cs"/>
          <w:cs/>
        </w:rPr>
        <w:t xml:space="preserve">ตั้งอยู่ที่ อมตะซีตี้ ชลบุรี เลขที่ </w:t>
      </w:r>
      <w:r>
        <w:t>700</w:t>
      </w:r>
      <w:r>
        <w:rPr>
          <w:cs/>
        </w:rPr>
        <w:t>/</w:t>
      </w:r>
      <w:r>
        <w:t xml:space="preserve">618 </w:t>
      </w:r>
      <w:r>
        <w:rPr>
          <w:rFonts w:hint="cs"/>
          <w:cs/>
        </w:rPr>
        <w:t xml:space="preserve">หมู่ </w:t>
      </w:r>
      <w:r>
        <w:t xml:space="preserve">4 </w:t>
      </w:r>
      <w:r>
        <w:rPr>
          <w:rFonts w:hint="cs"/>
          <w:cs/>
        </w:rPr>
        <w:t>ถนนบางนา</w:t>
      </w:r>
      <w:r>
        <w:rPr>
          <w:cs/>
        </w:rPr>
        <w:t>-</w:t>
      </w:r>
      <w:r>
        <w:rPr>
          <w:rFonts w:hint="cs"/>
          <w:cs/>
        </w:rPr>
        <w:t>ตราด หลักกิโลเมตรที่</w:t>
      </w:r>
      <w:r>
        <w:t xml:space="preserve"> 57 </w:t>
      </w:r>
      <w:r>
        <w:rPr>
          <w:rFonts w:hint="cs"/>
          <w:cs/>
        </w:rPr>
        <w:t xml:space="preserve">ตำบลบ้านเก่า อำเภอพานทอง จังหวัดชลบุรี </w:t>
      </w:r>
      <w:r>
        <w:t xml:space="preserve">20160 </w:t>
      </w:r>
      <w:r>
        <w:rPr>
          <w:rFonts w:hint="cs"/>
          <w:cs/>
        </w:rPr>
        <w:t xml:space="preserve">โทรศัพท์ </w:t>
      </w:r>
      <w:r>
        <w:rPr>
          <w:cs/>
        </w:rPr>
        <w:t>+</w:t>
      </w:r>
      <w:r>
        <w:t>66</w:t>
      </w:r>
      <w:r>
        <w:rPr>
          <w:cs/>
        </w:rPr>
        <w:t>(</w:t>
      </w:r>
      <w:r>
        <w:t>0</w:t>
      </w:r>
      <w:r>
        <w:rPr>
          <w:cs/>
        </w:rPr>
        <w:t xml:space="preserve">) </w:t>
      </w:r>
      <w:r>
        <w:t xml:space="preserve">3821 0100 </w:t>
      </w:r>
      <w:r>
        <w:rPr>
          <w:rFonts w:hint="cs"/>
          <w:cs/>
        </w:rPr>
        <w:t xml:space="preserve">โทรสาร </w:t>
      </w:r>
      <w:r>
        <w:rPr>
          <w:cs/>
        </w:rPr>
        <w:t>+</w:t>
      </w:r>
      <w:r>
        <w:t>66</w:t>
      </w:r>
      <w:r>
        <w:rPr>
          <w:cs/>
        </w:rPr>
        <w:t>(</w:t>
      </w:r>
      <w:r>
        <w:t>0</w:t>
      </w:r>
      <w:r>
        <w:rPr>
          <w:cs/>
        </w:rPr>
        <w:t xml:space="preserve">) </w:t>
      </w:r>
      <w:r>
        <w:t xml:space="preserve">3821 0119 </w:t>
      </w:r>
    </w:p>
    <w:p w:rsidR="00A845E4" w:rsidRPr="007E1467" w:rsidRDefault="00A845E4" w:rsidP="00A845E4">
      <w:pPr>
        <w:spacing w:after="0" w:line="240" w:lineRule="auto"/>
        <w:ind w:firstLine="720"/>
      </w:pPr>
      <w:r w:rsidRPr="00C30418">
        <w:rPr>
          <w:rFonts w:hint="cs"/>
          <w:cs/>
        </w:rPr>
        <w:t>ผู้บริหารระดับสูง ดำรงตำแหน่ง ประธาน</w:t>
      </w:r>
      <w:r w:rsidRPr="001D4E12">
        <w:rPr>
          <w:rFonts w:hint="cs"/>
          <w:color w:val="000000" w:themeColor="text1"/>
          <w:cs/>
        </w:rPr>
        <w:t>กรรมการ คือ นายซูกิ นากามูระ ธุรกิจหลักของบริษัทคือการผลิตระบบคอมมอนเรลและหัวฉีดน้ำมันแก๊สโซลีน</w:t>
      </w:r>
      <w:r w:rsidRPr="001D4E12">
        <w:rPr>
          <w:color w:val="000000" w:themeColor="text1"/>
          <w:cs/>
        </w:rPr>
        <w:t xml:space="preserve"> ภาพสัญลักษณ์สถานประกอบการ แสดงดังภาพที่ 1-1 และแผนที่/แผนภาพที่ตั้งสถานประกอบการ แสดงดังภ</w:t>
      </w:r>
      <w:r w:rsidRPr="007E1467">
        <w:rPr>
          <w:cs/>
        </w:rPr>
        <w:t xml:space="preserve">าพที่ 1-2 </w:t>
      </w:r>
    </w:p>
    <w:p w:rsidR="00A845E4" w:rsidRPr="007E1467" w:rsidRDefault="00A845E4" w:rsidP="00A845E4">
      <w:pPr>
        <w:keepNext/>
        <w:spacing w:after="0" w:line="240" w:lineRule="auto"/>
        <w:jc w:val="center"/>
      </w:pPr>
      <w:r>
        <w:rPr>
          <w:noProof/>
        </w:rPr>
        <w:drawing>
          <wp:inline distT="0" distB="0" distL="0" distR="0" wp14:anchorId="272F2B2C" wp14:editId="5797ECA2">
            <wp:extent cx="2867025" cy="1590675"/>
            <wp:effectExtent l="19050" t="19050" r="28575" b="285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s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590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845E4" w:rsidRPr="007E1467" w:rsidRDefault="00A845E4" w:rsidP="00A845E4">
      <w:pPr>
        <w:pStyle w:val="a0"/>
        <w:rPr>
          <w:color w:val="FF0000"/>
        </w:rPr>
      </w:pPr>
      <w:bookmarkStart w:id="30" w:name="_Toc424818802"/>
      <w:r w:rsidRPr="007E1467">
        <w:rPr>
          <w:cs/>
        </w:rPr>
        <w:t xml:space="preserve">ภาพที่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 w:rsidRPr="007E1467">
        <w:rPr>
          <w:noProof/>
        </w:rPr>
        <w:t>1</w:t>
      </w:r>
      <w:r>
        <w:rPr>
          <w:noProof/>
        </w:rPr>
        <w:fldChar w:fldCharType="end"/>
      </w:r>
      <w:r w:rsidRPr="007E1467">
        <w:noBreakHyphen/>
      </w:r>
      <w:r>
        <w:rPr>
          <w:noProof/>
        </w:rPr>
        <w:fldChar w:fldCharType="begin"/>
      </w:r>
      <w:r>
        <w:rPr>
          <w:noProof/>
        </w:rPr>
        <w:instrText xml:space="preserve"> SEQ </w:instrText>
      </w:r>
      <w:r>
        <w:rPr>
          <w:noProof/>
          <w:cs/>
        </w:rPr>
        <w:instrText xml:space="preserve">ภาพที่ </w:instrText>
      </w:r>
      <w:r>
        <w:rPr>
          <w:noProof/>
        </w:rPr>
        <w:instrText>\</w:instrText>
      </w:r>
      <w:r>
        <w:rPr>
          <w:noProof/>
          <w:cs/>
        </w:rPr>
        <w:instrText xml:space="preserve">* </w:instrText>
      </w:r>
      <w:r>
        <w:rPr>
          <w:noProof/>
        </w:rPr>
        <w:instrText xml:space="preserve">ARABIC \s 1 </w:instrText>
      </w:r>
      <w:r>
        <w:rPr>
          <w:noProof/>
        </w:rPr>
        <w:fldChar w:fldCharType="separate"/>
      </w:r>
      <w:r w:rsidRPr="007E1467">
        <w:rPr>
          <w:noProof/>
        </w:rPr>
        <w:t>1</w:t>
      </w:r>
      <w:r>
        <w:rPr>
          <w:noProof/>
        </w:rPr>
        <w:fldChar w:fldCharType="end"/>
      </w:r>
      <w:r w:rsidRPr="007E1467">
        <w:rPr>
          <w:cs/>
        </w:rPr>
        <w:t xml:space="preserve">  ตราสัญลักษณ์ของ</w:t>
      </w:r>
      <w:bookmarkEnd w:id="30"/>
      <w:r w:rsidRPr="00DA331D">
        <w:rPr>
          <w:rFonts w:hint="cs"/>
          <w:cs/>
        </w:rPr>
        <w:t>บริษัทสยาม เดนโซ่ แ</w:t>
      </w:r>
      <w:r w:rsidRPr="004A34F8">
        <w:rPr>
          <w:rFonts w:hint="cs"/>
          <w:color w:val="000000" w:themeColor="text1"/>
          <w:cs/>
        </w:rPr>
        <w:t>มนูแฟคเจอริ่ง จำกัด</w:t>
      </w:r>
    </w:p>
    <w:p w:rsidR="00A845E4" w:rsidRPr="007E1467" w:rsidRDefault="00A845E4" w:rsidP="00A845E4">
      <w:pPr>
        <w:pStyle w:val="a0"/>
      </w:pPr>
    </w:p>
    <w:p w:rsidR="00A845E4" w:rsidRPr="007E1467" w:rsidRDefault="00A845E4" w:rsidP="00A845E4">
      <w:pPr>
        <w:spacing w:line="240" w:lineRule="auto"/>
        <w:jc w:val="center"/>
      </w:pPr>
      <w:r>
        <w:rPr>
          <w:noProof/>
        </w:rPr>
        <w:drawing>
          <wp:inline distT="0" distB="0" distL="0" distR="0" wp14:anchorId="7A5DDEC9" wp14:editId="7E38C059">
            <wp:extent cx="3947456" cy="2964180"/>
            <wp:effectExtent l="19050" t="19050" r="15240" b="266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mapDEnso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650" cy="29823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845E4" w:rsidRPr="004A34F8" w:rsidRDefault="00A845E4" w:rsidP="00A845E4">
      <w:pPr>
        <w:pStyle w:val="a0"/>
        <w:rPr>
          <w:color w:val="000000" w:themeColor="text1"/>
          <w:cs/>
        </w:rPr>
      </w:pPr>
      <w:bookmarkStart w:id="31" w:name="_Toc424818803"/>
      <w:r w:rsidRPr="007E1467">
        <w:rPr>
          <w:cs/>
        </w:rPr>
        <w:t xml:space="preserve">ภาพที่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 w:rsidRPr="007E1467">
        <w:rPr>
          <w:noProof/>
        </w:rPr>
        <w:t>1</w:t>
      </w:r>
      <w:r>
        <w:rPr>
          <w:noProof/>
        </w:rPr>
        <w:fldChar w:fldCharType="end"/>
      </w:r>
      <w:r w:rsidRPr="007E1467">
        <w:noBreakHyphen/>
      </w:r>
      <w:r>
        <w:rPr>
          <w:noProof/>
        </w:rPr>
        <w:fldChar w:fldCharType="begin"/>
      </w:r>
      <w:r>
        <w:rPr>
          <w:noProof/>
        </w:rPr>
        <w:instrText xml:space="preserve"> SEQ </w:instrText>
      </w:r>
      <w:r>
        <w:rPr>
          <w:noProof/>
          <w:cs/>
        </w:rPr>
        <w:instrText xml:space="preserve">ภาพที่ </w:instrText>
      </w:r>
      <w:r>
        <w:rPr>
          <w:noProof/>
        </w:rPr>
        <w:instrText>\</w:instrText>
      </w:r>
      <w:r>
        <w:rPr>
          <w:noProof/>
          <w:cs/>
        </w:rPr>
        <w:instrText xml:space="preserve">* </w:instrText>
      </w:r>
      <w:r>
        <w:rPr>
          <w:noProof/>
        </w:rPr>
        <w:instrText xml:space="preserve">ARABIC \s 1 </w:instrText>
      </w:r>
      <w:r>
        <w:rPr>
          <w:noProof/>
        </w:rPr>
        <w:fldChar w:fldCharType="separate"/>
      </w:r>
      <w:r w:rsidRPr="007E1467">
        <w:rPr>
          <w:noProof/>
        </w:rPr>
        <w:t>2</w:t>
      </w:r>
      <w:r>
        <w:rPr>
          <w:noProof/>
        </w:rPr>
        <w:fldChar w:fldCharType="end"/>
      </w:r>
      <w:r w:rsidRPr="007E1467">
        <w:rPr>
          <w:cs/>
        </w:rPr>
        <w:t xml:space="preserve">  </w:t>
      </w:r>
      <w:r w:rsidRPr="004A34F8">
        <w:rPr>
          <w:color w:val="000000" w:themeColor="text1"/>
          <w:cs/>
        </w:rPr>
        <w:t>แผนที่ตั้ง</w:t>
      </w:r>
      <w:bookmarkEnd w:id="31"/>
      <w:r w:rsidRPr="004A34F8">
        <w:rPr>
          <w:rFonts w:hint="cs"/>
          <w:color w:val="000000" w:themeColor="text1"/>
          <w:cs/>
        </w:rPr>
        <w:t>กลุ่มบริษัทเดนโซ่</w:t>
      </w:r>
      <w:r>
        <w:rPr>
          <w:rFonts w:hint="cs"/>
          <w:color w:val="000000" w:themeColor="text1"/>
          <w:cs/>
        </w:rPr>
        <w:t xml:space="preserve"> </w:t>
      </w:r>
      <w:r w:rsidRPr="004A34F8">
        <w:rPr>
          <w:rFonts w:hint="cs"/>
          <w:color w:val="000000" w:themeColor="text1"/>
          <w:cs/>
        </w:rPr>
        <w:t xml:space="preserve">ประเทศไทย </w:t>
      </w:r>
      <w:r>
        <w:rPr>
          <w:rFonts w:hint="cs"/>
          <w:color w:val="000000" w:themeColor="text1"/>
          <w:cs/>
        </w:rPr>
        <w:t>อมตะนคร ชลบุรี</w:t>
      </w:r>
    </w:p>
    <w:p w:rsidR="00A845E4" w:rsidRPr="007E1467" w:rsidRDefault="00A845E4" w:rsidP="00A845E4">
      <w:pPr>
        <w:spacing w:line="240" w:lineRule="auto"/>
        <w:ind w:firstLine="720"/>
        <w:jc w:val="left"/>
      </w:pPr>
      <w:r w:rsidRPr="00DA331D">
        <w:rPr>
          <w:rFonts w:hint="cs"/>
          <w:cs/>
        </w:rPr>
        <w:t>โดยในส่วนของบริษัทสยาม เดนโซ่ แ</w:t>
      </w:r>
      <w:r w:rsidRPr="004A34F8">
        <w:rPr>
          <w:rFonts w:hint="cs"/>
          <w:color w:val="000000" w:themeColor="text1"/>
          <w:cs/>
        </w:rPr>
        <w:t xml:space="preserve">มนูแฟคเจอริ่ง จำกัด ใช้ทุนจดทะเบียนประมาณ </w:t>
      </w:r>
      <w:r w:rsidRPr="004A34F8">
        <w:rPr>
          <w:color w:val="000000" w:themeColor="text1"/>
        </w:rPr>
        <w:t xml:space="preserve">2,816 </w:t>
      </w:r>
      <w:r w:rsidRPr="004A34F8">
        <w:rPr>
          <w:color w:val="000000" w:themeColor="text1"/>
          <w:cs/>
        </w:rPr>
        <w:t>.</w:t>
      </w:r>
      <w:r w:rsidRPr="004A34F8">
        <w:rPr>
          <w:color w:val="000000" w:themeColor="text1"/>
        </w:rPr>
        <w:t xml:space="preserve">4 </w:t>
      </w:r>
      <w:r w:rsidRPr="004A34F8">
        <w:rPr>
          <w:color w:val="000000" w:themeColor="text1"/>
          <w:cs/>
        </w:rPr>
        <w:t>ล้านบาท</w:t>
      </w:r>
      <w:r w:rsidRPr="004A34F8">
        <w:rPr>
          <w:rFonts w:hint="cs"/>
          <w:color w:val="000000" w:themeColor="text1"/>
          <w:cs/>
        </w:rPr>
        <w:t xml:space="preserve"> </w:t>
      </w:r>
      <w:r w:rsidRPr="004A34F8">
        <w:rPr>
          <w:color w:val="000000" w:themeColor="text1"/>
          <w:cs/>
        </w:rPr>
        <w:t>สัดส่วนการถือหุ้น</w:t>
      </w:r>
      <w:r w:rsidRPr="004A34F8">
        <w:rPr>
          <w:rFonts w:hint="cs"/>
          <w:color w:val="000000" w:themeColor="text1"/>
          <w:cs/>
        </w:rPr>
        <w:t xml:space="preserve"> </w:t>
      </w:r>
      <w:r w:rsidRPr="004A34F8">
        <w:rPr>
          <w:color w:val="000000" w:themeColor="text1"/>
        </w:rPr>
        <w:t xml:space="preserve">90 </w:t>
      </w:r>
      <w:r w:rsidRPr="004A34F8">
        <w:rPr>
          <w:color w:val="000000" w:themeColor="text1"/>
          <w:cs/>
        </w:rPr>
        <w:t>เปอร์เซ็นต์ โดยบริษัท เด็นโซ่ อินเตอร์เนชั่นแนล (สิ</w:t>
      </w:r>
      <w:r w:rsidRPr="00DA331D">
        <w:rPr>
          <w:cs/>
        </w:rPr>
        <w:t>งคโปร์)</w:t>
      </w:r>
      <w:r>
        <w:rPr>
          <w:rFonts w:hint="cs"/>
          <w:cs/>
        </w:rPr>
        <w:t xml:space="preserve"> มีพื้นที่ทั้งหมด</w:t>
      </w:r>
      <w:r w:rsidRPr="00DA331D">
        <w:rPr>
          <w:rFonts w:hint="cs"/>
          <w:cs/>
        </w:rPr>
        <w:t xml:space="preserve"> </w:t>
      </w:r>
      <w:r w:rsidRPr="00DA331D">
        <w:rPr>
          <w:cs/>
        </w:rPr>
        <w:t xml:space="preserve">ประมาณ </w:t>
      </w:r>
      <w:r w:rsidRPr="00DA331D">
        <w:t xml:space="preserve">206,000 </w:t>
      </w:r>
      <w:r w:rsidRPr="00DA331D">
        <w:rPr>
          <w:cs/>
        </w:rPr>
        <w:t>ตารางเมตร</w:t>
      </w:r>
      <w:r w:rsidRPr="00DA331D">
        <w:rPr>
          <w:rFonts w:hint="cs"/>
          <w:cs/>
        </w:rPr>
        <w:t xml:space="preserve"> </w:t>
      </w:r>
      <w:r w:rsidRPr="00DA331D">
        <w:rPr>
          <w:cs/>
        </w:rPr>
        <w:t xml:space="preserve">พื้นที่อาคารประมาณ </w:t>
      </w:r>
      <w:r w:rsidRPr="00DA331D">
        <w:t>85</w:t>
      </w:r>
      <w:r>
        <w:t>,</w:t>
      </w:r>
      <w:r w:rsidRPr="00DA331D">
        <w:t xml:space="preserve">900 </w:t>
      </w:r>
      <w:r w:rsidRPr="00DA331D">
        <w:rPr>
          <w:cs/>
        </w:rPr>
        <w:t>ตารางเมตร</w:t>
      </w:r>
    </w:p>
    <w:p w:rsidR="00A845E4" w:rsidRPr="007E1467" w:rsidRDefault="00A845E4" w:rsidP="00A845E4">
      <w:pPr>
        <w:keepNext/>
        <w:spacing w:line="240" w:lineRule="auto"/>
      </w:pPr>
      <w:r>
        <w:rPr>
          <w:noProof/>
        </w:rPr>
        <w:drawing>
          <wp:anchor distT="0" distB="0" distL="114300" distR="114300" simplePos="0" relativeHeight="251859968" behindDoc="1" locked="0" layoutInCell="1" allowOverlap="1" wp14:anchorId="623815EF" wp14:editId="1CAE588E">
            <wp:simplePos x="0" y="0"/>
            <wp:positionH relativeFrom="column">
              <wp:posOffset>7498</wp:posOffset>
            </wp:positionH>
            <wp:positionV relativeFrom="paragraph">
              <wp:posOffset>8255</wp:posOffset>
            </wp:positionV>
            <wp:extent cx="5474335" cy="7683923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335" cy="76839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ins w:id="32" w:author="Nun Jiranun" w:date="2014-12-18T12:21:00Z">
        <w:r w:rsidRPr="007E1467">
          <w:rPr>
            <w:noProof/>
          </w:rPr>
          <w:drawing>
            <wp:inline distT="0" distB="0" distL="0" distR="0" wp14:anchorId="6787F42F" wp14:editId="65AF9C8B">
              <wp:extent cx="5482424" cy="7692390"/>
              <wp:effectExtent l="0" t="0" r="23495" b="22860"/>
              <wp:docPr id="242" name="Diagram 242"/>
              <wp:cNvGraphicFramePr/>
              <a:graphic xmlns:a="http://schemas.openxmlformats.org/drawingml/2006/main">
                <a:graphicData uri="http://schemas.openxmlformats.org/drawingml/2006/diagram">
                  <dgm:relIds xmlns:dgm="http://schemas.openxmlformats.org/drawingml/2006/diagram" xmlns:r="http://schemas.openxmlformats.org/officeDocument/2006/relationships" r:dm="rId15" r:lo="rId16" r:qs="rId17" r:cs="rId18"/>
                </a:graphicData>
              </a:graphic>
            </wp:inline>
          </w:drawing>
        </w:r>
      </w:ins>
    </w:p>
    <w:p w:rsidR="00A845E4" w:rsidRPr="007E1467" w:rsidRDefault="00A845E4" w:rsidP="00A845E4">
      <w:pPr>
        <w:pStyle w:val="a0"/>
        <w:rPr>
          <w:cs/>
        </w:rPr>
      </w:pPr>
      <w:bookmarkStart w:id="33" w:name="_Toc424818804"/>
      <w:r w:rsidRPr="007E1467">
        <w:rPr>
          <w:cs/>
        </w:rPr>
        <w:t xml:space="preserve">ภาพที่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 w:rsidRPr="007E1467">
        <w:rPr>
          <w:noProof/>
        </w:rPr>
        <w:t>1</w:t>
      </w:r>
      <w:r>
        <w:rPr>
          <w:noProof/>
        </w:rPr>
        <w:fldChar w:fldCharType="end"/>
      </w:r>
      <w:r w:rsidRPr="007E1467">
        <w:noBreakHyphen/>
      </w:r>
      <w:r>
        <w:rPr>
          <w:noProof/>
        </w:rPr>
        <w:fldChar w:fldCharType="begin"/>
      </w:r>
      <w:r>
        <w:rPr>
          <w:noProof/>
        </w:rPr>
        <w:instrText xml:space="preserve"> SEQ </w:instrText>
      </w:r>
      <w:r>
        <w:rPr>
          <w:noProof/>
          <w:cs/>
        </w:rPr>
        <w:instrText xml:space="preserve">ภาพที่ </w:instrText>
      </w:r>
      <w:r>
        <w:rPr>
          <w:noProof/>
        </w:rPr>
        <w:instrText>\</w:instrText>
      </w:r>
      <w:r>
        <w:rPr>
          <w:noProof/>
          <w:cs/>
        </w:rPr>
        <w:instrText xml:space="preserve">* </w:instrText>
      </w:r>
      <w:r>
        <w:rPr>
          <w:noProof/>
        </w:rPr>
        <w:instrText xml:space="preserve">ARABIC \s 1 </w:instrText>
      </w:r>
      <w:r>
        <w:rPr>
          <w:noProof/>
        </w:rPr>
        <w:fldChar w:fldCharType="separate"/>
      </w:r>
      <w:r w:rsidRPr="007E1467">
        <w:rPr>
          <w:noProof/>
        </w:rPr>
        <w:t>3</w:t>
      </w:r>
      <w:r>
        <w:rPr>
          <w:noProof/>
        </w:rPr>
        <w:fldChar w:fldCharType="end"/>
      </w:r>
      <w:r w:rsidRPr="007E1467">
        <w:rPr>
          <w:cs/>
        </w:rPr>
        <w:t xml:space="preserve">  </w:t>
      </w:r>
      <w:r w:rsidRPr="00E04730">
        <w:rPr>
          <w:color w:val="000000" w:themeColor="text1"/>
          <w:cs/>
        </w:rPr>
        <w:t>โครงสร้างการบริหารของ</w:t>
      </w:r>
      <w:bookmarkEnd w:id="33"/>
      <w:r w:rsidRPr="00E04730">
        <w:rPr>
          <w:rFonts w:hint="cs"/>
          <w:color w:val="000000" w:themeColor="text1"/>
          <w:cs/>
        </w:rPr>
        <w:t>บริษัท สยาม เด็นโซ่ แมนูแฟคเจอริ่ง จำกัด</w:t>
      </w:r>
    </w:p>
    <w:p w:rsidR="00A845E4" w:rsidRPr="000360D7" w:rsidRDefault="00A845E4" w:rsidP="00A845E4">
      <w:pPr>
        <w:pStyle w:val="Heading3"/>
      </w:pPr>
      <w:bookmarkStart w:id="34" w:name="_Toc409752696"/>
      <w:bookmarkStart w:id="35" w:name="_Toc409753108"/>
      <w:bookmarkStart w:id="36" w:name="_Toc416273301"/>
      <w:bookmarkStart w:id="37" w:name="_Toc416341099"/>
      <w:bookmarkStart w:id="38" w:name="_Toc420265796"/>
      <w:bookmarkStart w:id="39" w:name="_Toc420387289"/>
      <w:bookmarkStart w:id="40" w:name="_Toc420485885"/>
      <w:bookmarkStart w:id="41" w:name="_Toc420525042"/>
      <w:bookmarkStart w:id="42" w:name="_Toc420734852"/>
      <w:bookmarkStart w:id="43" w:name="_Toc420739345"/>
      <w:bookmarkStart w:id="44" w:name="_Toc453667459"/>
      <w:bookmarkStart w:id="45" w:name="_Toc453683018"/>
      <w:bookmarkStart w:id="46" w:name="_Toc453683430"/>
      <w:bookmarkStart w:id="47" w:name="_Toc453683690"/>
      <w:bookmarkStart w:id="48" w:name="_Toc487543078"/>
      <w:r w:rsidRPr="007E1467">
        <w:rPr>
          <w:cs/>
        </w:rPr>
        <w:t>ผลิตภัณฑ์ ผลิตผล หรือการให้บริการของ</w:t>
      </w:r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r w:rsidRPr="000360D7">
        <w:rPr>
          <w:cs/>
        </w:rPr>
        <w:t>บริษัท สยาม เด็นโซ่ แมนูแฟคเจอริ่ง จำกัด</w:t>
      </w:r>
    </w:p>
    <w:p w:rsidR="00A845E4" w:rsidRDefault="00A845E4" w:rsidP="00A845E4">
      <w:pPr>
        <w:spacing w:line="240" w:lineRule="auto"/>
        <w:ind w:firstLine="720"/>
        <w:rPr>
          <w:color w:val="000000" w:themeColor="text1"/>
        </w:rPr>
      </w:pPr>
      <w:r w:rsidRPr="00507CB0">
        <w:rPr>
          <w:color w:val="000000" w:themeColor="text1"/>
          <w:cs/>
        </w:rPr>
        <w:t>บริษัท สยาม เด็นโซ่ แมนูแฟคเจอริ่ง จำกัด เป็นผู้ผลิตระบบคอมมอนเรล</w:t>
      </w:r>
      <w:r>
        <w:rPr>
          <w:rFonts w:hint="cs"/>
          <w:color w:val="000000" w:themeColor="text1"/>
          <w:cs/>
        </w:rPr>
        <w:t xml:space="preserve"> </w:t>
      </w:r>
      <w:r w:rsidRPr="00507CB0">
        <w:rPr>
          <w:color w:val="000000" w:themeColor="text1"/>
          <w:cs/>
        </w:rPr>
        <w:t>(</w:t>
      </w:r>
      <w:r w:rsidRPr="00507CB0">
        <w:rPr>
          <w:color w:val="000000" w:themeColor="text1"/>
        </w:rPr>
        <w:t>Common Rail System</w:t>
      </w:r>
      <w:r w:rsidRPr="00507CB0">
        <w:rPr>
          <w:color w:val="000000" w:themeColor="text1"/>
          <w:cs/>
        </w:rPr>
        <w:t>) ที่เป็นอุปกรณ์หัวฉีดน้ำมันเชื้อเพลิงแรงดันสูง</w:t>
      </w:r>
      <w:r>
        <w:rPr>
          <w:rFonts w:hint="cs"/>
          <w:color w:val="000000" w:themeColor="text1"/>
          <w:cs/>
        </w:rPr>
        <w:t xml:space="preserve"> </w:t>
      </w:r>
      <w:r w:rsidRPr="00507CB0">
        <w:rPr>
          <w:color w:val="000000" w:themeColor="text1"/>
          <w:cs/>
        </w:rPr>
        <w:t>และผลิตหัวฉีดแก๊สโซลีน (</w:t>
      </w:r>
      <w:r w:rsidRPr="00507CB0">
        <w:rPr>
          <w:color w:val="000000" w:themeColor="text1"/>
        </w:rPr>
        <w:t>Gasoline Injector</w:t>
      </w:r>
      <w:r w:rsidRPr="00507CB0">
        <w:rPr>
          <w:color w:val="000000" w:themeColor="text1"/>
          <w:cs/>
        </w:rPr>
        <w:t xml:space="preserve">) ซึ่งเป็นฐานการผลิตลำดับที่ </w:t>
      </w:r>
      <w:r w:rsidRPr="00507CB0">
        <w:rPr>
          <w:color w:val="000000" w:themeColor="text1"/>
        </w:rPr>
        <w:t xml:space="preserve">3 </w:t>
      </w:r>
      <w:r w:rsidRPr="00507CB0">
        <w:rPr>
          <w:color w:val="000000" w:themeColor="text1"/>
          <w:cs/>
        </w:rPr>
        <w:t xml:space="preserve">ของกลุ่มเด็นโซ่ทั่วโลก และเป็นผู้ผลิตรายแรกของประเทศไทย </w:t>
      </w:r>
      <w:r>
        <w:rPr>
          <w:rFonts w:hint="cs"/>
          <w:color w:val="000000" w:themeColor="text1"/>
          <w:cs/>
        </w:rPr>
        <w:t>และ</w:t>
      </w:r>
      <w:r w:rsidRPr="00507CB0">
        <w:rPr>
          <w:color w:val="000000" w:themeColor="text1"/>
          <w:cs/>
        </w:rPr>
        <w:t>ได้รับความเชื่อถือจากบริษัท โตโยต้า ต่อผลิตภัณฑ์คอมมอนเรล จากประเทศญี่ปุ่น มาสู่การผลิตในประเทศไทย</w:t>
      </w:r>
    </w:p>
    <w:p w:rsidR="00A845E4" w:rsidRPr="00507CB0" w:rsidRDefault="00A845E4" w:rsidP="00A845E4">
      <w:pPr>
        <w:spacing w:line="240" w:lineRule="auto"/>
        <w:ind w:firstLine="720"/>
        <w:rPr>
          <w:ins w:id="49" w:author="Pahommie" w:date="2014-11-04T15:33:00Z"/>
          <w:color w:val="000000" w:themeColor="text1"/>
        </w:rPr>
      </w:pPr>
      <w:r w:rsidRPr="00507CB0">
        <w:rPr>
          <w:color w:val="000000" w:themeColor="text1"/>
          <w:cs/>
        </w:rPr>
        <w:t xml:space="preserve">ความมุ่งหวังของเราที่จะให้ประเทศไทยเป็นฐานการผลิตรถบรรทุกเพื่อการพาณิชย์ เพื่อส่งออกไปยัง </w:t>
      </w:r>
      <w:r w:rsidRPr="00507CB0">
        <w:rPr>
          <w:color w:val="000000" w:themeColor="text1"/>
        </w:rPr>
        <w:t xml:space="preserve">50 </w:t>
      </w:r>
      <w:r w:rsidRPr="00507CB0">
        <w:rPr>
          <w:color w:val="000000" w:themeColor="text1"/>
          <w:cs/>
        </w:rPr>
        <w:t xml:space="preserve">ประเทศทั่วโลก โดยได้เพิ่มกำลังการผลิตและการลงทุนสำหรับผลิตภัณฑ์ใหม่ในนาม </w:t>
      </w:r>
      <w:r w:rsidRPr="00507CB0">
        <w:rPr>
          <w:color w:val="000000" w:themeColor="text1"/>
        </w:rPr>
        <w:t xml:space="preserve">GDP </w:t>
      </w:r>
      <w:r w:rsidRPr="00507CB0">
        <w:rPr>
          <w:color w:val="000000" w:themeColor="text1"/>
          <w:cs/>
        </w:rPr>
        <w:t>(</w:t>
      </w:r>
      <w:r w:rsidRPr="00507CB0">
        <w:rPr>
          <w:color w:val="000000" w:themeColor="text1"/>
        </w:rPr>
        <w:t>Gasoline Direct Injection Pump</w:t>
      </w:r>
      <w:r w:rsidRPr="00507CB0">
        <w:rPr>
          <w:color w:val="000000" w:themeColor="text1"/>
          <w:cs/>
        </w:rPr>
        <w:t>) และ</w:t>
      </w:r>
      <w:r>
        <w:rPr>
          <w:color w:val="000000" w:themeColor="text1"/>
          <w:cs/>
        </w:rPr>
        <w:t>เน้นการ</w:t>
      </w:r>
      <w:r w:rsidRPr="00507CB0">
        <w:rPr>
          <w:color w:val="000000" w:themeColor="text1"/>
          <w:cs/>
        </w:rPr>
        <w:t xml:space="preserve">สร้างความแข็งแกร่งสำหรับสายการผลิตแบบ </w:t>
      </w:r>
      <w:r w:rsidRPr="00507CB0">
        <w:rPr>
          <w:color w:val="000000" w:themeColor="text1"/>
        </w:rPr>
        <w:t>High Precision</w:t>
      </w:r>
    </w:p>
    <w:p w:rsidR="00A845E4" w:rsidRPr="007E1467" w:rsidRDefault="00A845E4" w:rsidP="00A845E4">
      <w:pPr>
        <w:pStyle w:val="Heading3"/>
      </w:pPr>
      <w:bookmarkStart w:id="50" w:name="_Toc409387116"/>
      <w:bookmarkStart w:id="51" w:name="_Toc410779696"/>
      <w:bookmarkStart w:id="52" w:name="_Toc413338020"/>
      <w:bookmarkStart w:id="53" w:name="_Toc420387290"/>
      <w:bookmarkStart w:id="54" w:name="_Toc420485886"/>
      <w:bookmarkStart w:id="55" w:name="_Toc420525043"/>
      <w:bookmarkStart w:id="56" w:name="_Toc420734853"/>
      <w:bookmarkStart w:id="57" w:name="_Toc420739346"/>
      <w:bookmarkStart w:id="58" w:name="_Toc453667460"/>
      <w:bookmarkStart w:id="59" w:name="_Toc453683019"/>
      <w:bookmarkStart w:id="60" w:name="_Toc453683431"/>
      <w:bookmarkStart w:id="61" w:name="_Toc453683691"/>
      <w:bookmarkStart w:id="62" w:name="_Toc487543079"/>
      <w:r w:rsidRPr="007E1467">
        <w:rPr>
          <w:cs/>
        </w:rPr>
        <w:t>ตำแหน่งงานและลักษณะงานที่ได้รับมอบหมาย</w:t>
      </w:r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</w:p>
    <w:p w:rsidR="00A845E4" w:rsidRPr="003D351D" w:rsidRDefault="00A845E4">
      <w:pPr>
        <w:spacing w:after="0" w:line="240" w:lineRule="auto"/>
        <w:ind w:firstLine="720"/>
        <w:rPr>
          <w:color w:val="000000" w:themeColor="text1"/>
        </w:rPr>
        <w:pPrChange w:id="63" w:author="Pahommie" w:date="2014-11-17T15:13:00Z">
          <w:pPr/>
        </w:pPrChange>
      </w:pPr>
      <w:r w:rsidRPr="003D351D">
        <w:rPr>
          <w:rFonts w:hint="cs"/>
          <w:color w:val="000000" w:themeColor="text1"/>
          <w:cs/>
        </w:rPr>
        <w:t xml:space="preserve">ตำแหน่งงานที่ผู้ปฏิบัติสหกิจศึกษาได้รับมอบหมายคือ ตำแหน่งนักพัฒนาซอฟต์แวร์ </w:t>
      </w:r>
      <w:r w:rsidRPr="003D351D">
        <w:rPr>
          <w:color w:val="000000" w:themeColor="text1"/>
          <w:cs/>
        </w:rPr>
        <w:t>(</w:t>
      </w:r>
      <w:r w:rsidRPr="003D351D">
        <w:rPr>
          <w:color w:val="000000" w:themeColor="text1"/>
        </w:rPr>
        <w:t>Programmer</w:t>
      </w:r>
      <w:r w:rsidRPr="003D351D">
        <w:rPr>
          <w:color w:val="000000" w:themeColor="text1"/>
          <w:cs/>
        </w:rPr>
        <w:t xml:space="preserve">) </w:t>
      </w:r>
      <w:r w:rsidRPr="003D351D">
        <w:rPr>
          <w:rFonts w:hint="cs"/>
          <w:color w:val="000000" w:themeColor="text1"/>
          <w:cs/>
        </w:rPr>
        <w:t>ซึ่งระบบที่ได้รับมอบหมายให้พัฒนาคือ ระบบ</w:t>
      </w:r>
      <w:r w:rsidR="001A132B">
        <w:rPr>
          <w:rFonts w:hint="cs"/>
          <w:color w:val="000000" w:themeColor="text1"/>
          <w:cs/>
        </w:rPr>
        <w:t>เปลี่ยนแปลงกระบวนการทำงาน</w:t>
      </w:r>
      <w:r w:rsidRPr="003D351D">
        <w:rPr>
          <w:rFonts w:hint="cs"/>
          <w:color w:val="000000" w:themeColor="text1"/>
          <w:cs/>
        </w:rPr>
        <w:t xml:space="preserve"> </w:t>
      </w:r>
      <w:r w:rsidRPr="003D351D">
        <w:rPr>
          <w:color w:val="000000" w:themeColor="text1"/>
          <w:cs/>
        </w:rPr>
        <w:t>(</w:t>
      </w:r>
      <w:r w:rsidRPr="003D351D">
        <w:rPr>
          <w:color w:val="000000" w:themeColor="text1"/>
        </w:rPr>
        <w:t xml:space="preserve">Process Change Report </w:t>
      </w:r>
      <w:r w:rsidRPr="003D351D">
        <w:rPr>
          <w:color w:val="000000" w:themeColor="text1"/>
          <w:cs/>
        </w:rPr>
        <w:t xml:space="preserve">: </w:t>
      </w:r>
      <w:r w:rsidRPr="003D351D">
        <w:rPr>
          <w:color w:val="000000" w:themeColor="text1"/>
        </w:rPr>
        <w:t>PCR</w:t>
      </w:r>
      <w:r w:rsidRPr="003D351D">
        <w:rPr>
          <w:color w:val="000000" w:themeColor="text1"/>
          <w:cs/>
        </w:rPr>
        <w:t>)</w:t>
      </w:r>
      <w:r w:rsidRPr="003D351D">
        <w:rPr>
          <w:rFonts w:hint="cs"/>
          <w:color w:val="000000" w:themeColor="text1"/>
          <w:cs/>
        </w:rPr>
        <w:t xml:space="preserve"> โดยกระบวนการทำงานเริ่มตั้งแต่จัดทำมาตรฐานการเขียนโปรแกรม ประชุมเพื่อรับความต้องการจากผู้ใช้ จากนั้นเก็บรวบรวมความต้องการที่ได้รวบรวมมาทำการวิเคราะห์ เพื่อให้ได้ระบบที่ตรงกับความต้องการของผู้ใช้ให้มากที่สุด จากนั้นผู้ปฏิบัติสหกิจศึกษาจะนำความต้องการที่วิเคราะห์แล้วนั้น มาแสดงออกแบบหน้าจอแสดงผลในรูปแบบของ </w:t>
      </w:r>
      <w:r w:rsidRPr="003D351D">
        <w:rPr>
          <w:color w:val="000000" w:themeColor="text1"/>
        </w:rPr>
        <w:t xml:space="preserve">UX </w:t>
      </w:r>
      <w:r w:rsidRPr="003D351D">
        <w:rPr>
          <w:color w:val="000000" w:themeColor="text1"/>
          <w:cs/>
        </w:rPr>
        <w:t>(</w:t>
      </w:r>
      <w:r w:rsidRPr="003D351D">
        <w:rPr>
          <w:color w:val="000000" w:themeColor="text1"/>
        </w:rPr>
        <w:t>User Experience</w:t>
      </w:r>
      <w:r w:rsidRPr="003D351D">
        <w:rPr>
          <w:color w:val="000000" w:themeColor="text1"/>
          <w:cs/>
        </w:rPr>
        <w:t xml:space="preserve">) </w:t>
      </w:r>
      <w:r w:rsidRPr="003D351D">
        <w:rPr>
          <w:rFonts w:hint="cs"/>
          <w:color w:val="000000" w:themeColor="text1"/>
          <w:cs/>
        </w:rPr>
        <w:t xml:space="preserve">และ </w:t>
      </w:r>
      <w:r w:rsidRPr="003D351D">
        <w:rPr>
          <w:color w:val="000000" w:themeColor="text1"/>
        </w:rPr>
        <w:t xml:space="preserve">UI </w:t>
      </w:r>
      <w:r w:rsidRPr="003D351D">
        <w:rPr>
          <w:color w:val="000000" w:themeColor="text1"/>
          <w:cs/>
        </w:rPr>
        <w:t>(</w:t>
      </w:r>
      <w:r w:rsidRPr="003D351D">
        <w:rPr>
          <w:color w:val="000000" w:themeColor="text1"/>
        </w:rPr>
        <w:t>U</w:t>
      </w:r>
      <w:r>
        <w:rPr>
          <w:color w:val="000000" w:themeColor="text1"/>
        </w:rPr>
        <w:t>s</w:t>
      </w:r>
      <w:r w:rsidRPr="003D351D">
        <w:rPr>
          <w:color w:val="000000" w:themeColor="text1"/>
        </w:rPr>
        <w:t>er Interface</w:t>
      </w:r>
      <w:r w:rsidRPr="003D351D">
        <w:rPr>
          <w:color w:val="000000" w:themeColor="text1"/>
          <w:cs/>
        </w:rPr>
        <w:t xml:space="preserve">) </w:t>
      </w:r>
      <w:r w:rsidRPr="003D351D">
        <w:rPr>
          <w:rFonts w:hint="cs"/>
          <w:color w:val="000000" w:themeColor="text1"/>
          <w:cs/>
        </w:rPr>
        <w:t>อีกทั้งมีการจัดทำเอกสารสำหรับรับความต้องการเพื่อให้ผู้ใช้และผู้พัฒนาระบบมีความเข้าใจตรงกัน</w:t>
      </w:r>
      <w:r w:rsidRPr="003D351D">
        <w:rPr>
          <w:color w:val="000000" w:themeColor="text1"/>
          <w:cs/>
        </w:rPr>
        <w:t xml:space="preserve"> </w:t>
      </w:r>
      <w:r w:rsidRPr="003D351D">
        <w:rPr>
          <w:rFonts w:hint="cs"/>
          <w:color w:val="000000" w:themeColor="text1"/>
          <w:cs/>
        </w:rPr>
        <w:t>เลือกเครื่องมือในการพัฒนา ออกแบบแผนภาพการทำงานของระบบ ออกแบบฐานข้อมูล และลงมือพัฒนาระบบ และสุดท้ายคือการทดสอบระบบก่อนส่งมอบให้ผู้ใช้ระบบต่อไป</w:t>
      </w:r>
      <w:del w:id="64" w:author="Pahommie" w:date="2014-11-04T15:36:00Z">
        <w:r w:rsidRPr="003D351D" w:rsidDel="006528CB">
          <w:rPr>
            <w:color w:val="000000" w:themeColor="text1"/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</w:p>
    <w:p w:rsidR="00A845E4" w:rsidRPr="007E1467" w:rsidRDefault="00A845E4" w:rsidP="00A845E4">
      <w:pPr>
        <w:pStyle w:val="Heading3"/>
      </w:pPr>
      <w:bookmarkStart w:id="65" w:name="_Toc409387117"/>
      <w:bookmarkStart w:id="66" w:name="_Toc410779697"/>
      <w:bookmarkStart w:id="67" w:name="_Toc413338021"/>
      <w:bookmarkStart w:id="68" w:name="_Toc420387291"/>
      <w:bookmarkStart w:id="69" w:name="_Toc420485887"/>
      <w:bookmarkStart w:id="70" w:name="_Toc420525044"/>
      <w:bookmarkStart w:id="71" w:name="_Toc420734854"/>
      <w:bookmarkStart w:id="72" w:name="_Toc420739347"/>
      <w:bookmarkStart w:id="73" w:name="_Toc453667461"/>
      <w:bookmarkStart w:id="74" w:name="_Toc453683020"/>
      <w:bookmarkStart w:id="75" w:name="_Toc453683432"/>
      <w:bookmarkStart w:id="76" w:name="_Toc453683692"/>
      <w:bookmarkStart w:id="77" w:name="_Toc487543080"/>
      <w:r w:rsidRPr="007E1467">
        <w:rPr>
          <w:cs/>
        </w:rPr>
        <w:t>ข้อมูลพนักงานที่ปรึกษา</w:t>
      </w:r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</w:p>
    <w:p w:rsidR="00A845E4" w:rsidRPr="009C5FA4" w:rsidRDefault="00A845E4">
      <w:pPr>
        <w:spacing w:after="0" w:line="240" w:lineRule="auto"/>
        <w:ind w:firstLine="720"/>
        <w:rPr>
          <w:color w:val="000000" w:themeColor="text1"/>
          <w:cs/>
        </w:rPr>
        <w:pPrChange w:id="78" w:author="Pahommie" w:date="2014-11-17T15:13:00Z">
          <w:pPr/>
        </w:pPrChange>
      </w:pPr>
      <w:r w:rsidRPr="009C5FA4">
        <w:rPr>
          <w:rFonts w:hint="cs"/>
          <w:color w:val="000000" w:themeColor="text1"/>
          <w:cs/>
        </w:rPr>
        <w:t xml:space="preserve">ระหว่างการปฏิบัติสหกิจศึกษา ผู้ปฏิบัติงานสหกิจศึกษาได้ทำงานอยู่ในทีมของส่วนงาน </w:t>
      </w:r>
      <w:r w:rsidRPr="009C5FA4">
        <w:rPr>
          <w:color w:val="000000" w:themeColor="text1"/>
        </w:rPr>
        <w:t xml:space="preserve">HRIS </w:t>
      </w:r>
      <w:r w:rsidRPr="009C5FA4">
        <w:rPr>
          <w:color w:val="000000" w:themeColor="text1"/>
          <w:cs/>
        </w:rPr>
        <w:t>(</w:t>
      </w:r>
      <w:r w:rsidRPr="009C5FA4">
        <w:rPr>
          <w:color w:val="000000" w:themeColor="text1"/>
        </w:rPr>
        <w:t>Human Resource Information System</w:t>
      </w:r>
      <w:r w:rsidRPr="009C5FA4">
        <w:rPr>
          <w:color w:val="000000" w:themeColor="text1"/>
          <w:cs/>
        </w:rPr>
        <w:t xml:space="preserve">) </w:t>
      </w:r>
      <w:r w:rsidRPr="009C5FA4">
        <w:rPr>
          <w:rFonts w:hint="cs"/>
          <w:color w:val="000000" w:themeColor="text1"/>
          <w:cs/>
        </w:rPr>
        <w:t xml:space="preserve">แผนกทรัพยากรบุคคล หน้าที่หลักของส่วนงานนี้คือการดูแลและพัฒนาระบบที่เกี่ยวข้องกับส่วนของแผนกทรัพยากรบุคคล </w:t>
      </w:r>
    </w:p>
    <w:p w:rsidR="00A845E4" w:rsidRPr="00C62B31" w:rsidRDefault="00A845E4" w:rsidP="00A845E4">
      <w:pPr>
        <w:spacing w:after="0" w:line="240" w:lineRule="auto"/>
        <w:ind w:firstLine="720"/>
        <w:rPr>
          <w:color w:val="000000" w:themeColor="text1"/>
        </w:rPr>
      </w:pPr>
      <w:r w:rsidRPr="00C62B31">
        <w:rPr>
          <w:rFonts w:hint="cs"/>
          <w:b/>
          <w:bCs/>
          <w:color w:val="000000" w:themeColor="text1"/>
          <w:cs/>
        </w:rPr>
        <w:t xml:space="preserve">ชื่อ </w:t>
      </w:r>
      <w:r w:rsidRPr="00C62B31">
        <w:rPr>
          <w:b/>
          <w:bCs/>
          <w:color w:val="000000" w:themeColor="text1"/>
          <w:cs/>
        </w:rPr>
        <w:t xml:space="preserve">– </w:t>
      </w:r>
      <w:r w:rsidRPr="00C62B31">
        <w:rPr>
          <w:rFonts w:hint="cs"/>
          <w:b/>
          <w:bCs/>
          <w:color w:val="000000" w:themeColor="text1"/>
          <w:cs/>
        </w:rPr>
        <w:t>สกุล</w:t>
      </w:r>
      <w:r w:rsidRPr="00C62B31">
        <w:rPr>
          <w:rFonts w:hint="cs"/>
          <w:color w:val="000000" w:themeColor="text1"/>
          <w:cs/>
        </w:rPr>
        <w:t xml:space="preserve"> </w:t>
      </w:r>
      <w:r w:rsidRPr="00C62B31">
        <w:rPr>
          <w:color w:val="000000" w:themeColor="text1"/>
          <w:cs/>
        </w:rPr>
        <w:t xml:space="preserve">: </w:t>
      </w:r>
      <w:r w:rsidRPr="00C62B31">
        <w:rPr>
          <w:rFonts w:hint="cs"/>
          <w:color w:val="000000" w:themeColor="text1"/>
          <w:cs/>
        </w:rPr>
        <w:t>นางสาวกัณฑิมา หัตถารักษ์</w:t>
      </w:r>
    </w:p>
    <w:p w:rsidR="00A845E4" w:rsidRPr="00C62B31" w:rsidRDefault="00A845E4" w:rsidP="00A845E4">
      <w:pPr>
        <w:spacing w:after="0" w:line="240" w:lineRule="auto"/>
        <w:ind w:firstLine="720"/>
        <w:rPr>
          <w:color w:val="000000" w:themeColor="text1"/>
        </w:rPr>
      </w:pPr>
      <w:r w:rsidRPr="00C62B31">
        <w:rPr>
          <w:rFonts w:hint="cs"/>
          <w:b/>
          <w:bCs/>
          <w:color w:val="000000" w:themeColor="text1"/>
          <w:cs/>
        </w:rPr>
        <w:t>ตำแหน่ง</w:t>
      </w:r>
      <w:r w:rsidRPr="00C62B31">
        <w:rPr>
          <w:rFonts w:hint="cs"/>
          <w:color w:val="000000" w:themeColor="text1"/>
          <w:cs/>
        </w:rPr>
        <w:t xml:space="preserve"> </w:t>
      </w:r>
      <w:r w:rsidRPr="00C62B31">
        <w:rPr>
          <w:color w:val="000000" w:themeColor="text1"/>
          <w:cs/>
        </w:rPr>
        <w:t xml:space="preserve">: </w:t>
      </w:r>
      <w:r w:rsidRPr="00C62B31">
        <w:rPr>
          <w:color w:val="000000" w:themeColor="text1"/>
        </w:rPr>
        <w:t>Senior Staff</w:t>
      </w:r>
    </w:p>
    <w:p w:rsidR="00A845E4" w:rsidRPr="00C62B31" w:rsidRDefault="00A845E4" w:rsidP="00A845E4">
      <w:pPr>
        <w:spacing w:after="0" w:line="240" w:lineRule="auto"/>
        <w:ind w:firstLine="720"/>
        <w:rPr>
          <w:color w:val="000000" w:themeColor="text1"/>
        </w:rPr>
      </w:pPr>
      <w:r w:rsidRPr="00C62B31">
        <w:rPr>
          <w:rFonts w:hint="cs"/>
          <w:b/>
          <w:bCs/>
          <w:color w:val="000000" w:themeColor="text1"/>
          <w:cs/>
        </w:rPr>
        <w:t xml:space="preserve">หมายเลขโทรศัพท์ </w:t>
      </w:r>
      <w:r w:rsidRPr="00C62B31">
        <w:rPr>
          <w:color w:val="000000" w:themeColor="text1"/>
          <w:cs/>
        </w:rPr>
        <w:t xml:space="preserve">: </w:t>
      </w:r>
      <w:r w:rsidRPr="00C62B31">
        <w:rPr>
          <w:color w:val="000000" w:themeColor="text1"/>
        </w:rPr>
        <w:t>087</w:t>
      </w:r>
      <w:r w:rsidRPr="00C62B31">
        <w:rPr>
          <w:color w:val="000000" w:themeColor="text1"/>
          <w:cs/>
        </w:rPr>
        <w:t>-</w:t>
      </w:r>
      <w:r w:rsidRPr="00C62B31">
        <w:rPr>
          <w:color w:val="000000" w:themeColor="text1"/>
        </w:rPr>
        <w:t>6109966</w:t>
      </w:r>
    </w:p>
    <w:p w:rsidR="00A845E4" w:rsidRPr="007E1467" w:rsidRDefault="00A845E4" w:rsidP="00A845E4">
      <w:pPr>
        <w:spacing w:after="0" w:line="240" w:lineRule="auto"/>
        <w:ind w:firstLine="720"/>
      </w:pPr>
      <w:r w:rsidRPr="00C62B31">
        <w:rPr>
          <w:rFonts w:hint="cs"/>
          <w:b/>
          <w:bCs/>
          <w:color w:val="000000" w:themeColor="text1"/>
          <w:cs/>
        </w:rPr>
        <w:t>อีเมล</w:t>
      </w:r>
      <w:r w:rsidRPr="00C62B31">
        <w:rPr>
          <w:rFonts w:hint="cs"/>
          <w:color w:val="000000" w:themeColor="text1"/>
          <w:cs/>
        </w:rPr>
        <w:t xml:space="preserve"> </w:t>
      </w:r>
      <w:r w:rsidRPr="00C62B31">
        <w:rPr>
          <w:color w:val="000000" w:themeColor="text1"/>
          <w:cs/>
        </w:rPr>
        <w:t xml:space="preserve">: </w:t>
      </w:r>
      <w:r w:rsidRPr="00C62B31">
        <w:rPr>
          <w:color w:val="000000" w:themeColor="text1"/>
        </w:rPr>
        <w:t>kantima_h@sdm</w:t>
      </w:r>
      <w:r w:rsidRPr="00C62B31">
        <w:rPr>
          <w:color w:val="000000" w:themeColor="text1"/>
          <w:cs/>
        </w:rPr>
        <w:t>.</w:t>
      </w:r>
      <w:r w:rsidRPr="00C62B31">
        <w:rPr>
          <w:color w:val="000000" w:themeColor="text1"/>
        </w:rPr>
        <w:t>denso</w:t>
      </w:r>
      <w:r w:rsidRPr="00C62B31">
        <w:rPr>
          <w:color w:val="000000" w:themeColor="text1"/>
          <w:cs/>
        </w:rPr>
        <w:t>.</w:t>
      </w:r>
      <w:r w:rsidRPr="00C62B31">
        <w:rPr>
          <w:color w:val="000000" w:themeColor="text1"/>
        </w:rPr>
        <w:t>co</w:t>
      </w:r>
      <w:r w:rsidRPr="00C62B31">
        <w:rPr>
          <w:color w:val="000000" w:themeColor="text1"/>
          <w:cs/>
        </w:rPr>
        <w:t>.</w:t>
      </w:r>
      <w:r w:rsidRPr="00C62B31">
        <w:rPr>
          <w:color w:val="000000" w:themeColor="text1"/>
        </w:rPr>
        <w:t>th</w:t>
      </w:r>
      <w:del w:id="79" w:author="Pahommie" w:date="2014-11-04T15:36:00Z">
        <w:r w:rsidRPr="007E1467" w:rsidDel="006528CB">
          <w:rPr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</w:p>
    <w:p w:rsidR="00A845E4" w:rsidRPr="007E1467" w:rsidDel="00455F77" w:rsidRDefault="00A845E4" w:rsidP="00A845E4">
      <w:pPr>
        <w:pStyle w:val="Heading3"/>
        <w:rPr>
          <w:del w:id="80" w:author="Pahommie" w:date="2014-11-04T16:21:00Z"/>
        </w:rPr>
      </w:pPr>
      <w:del w:id="81" w:author="Pahommie" w:date="2014-11-04T16:21:00Z">
        <w:r w:rsidRPr="007E1467" w:rsidDel="00455F77">
          <w:rPr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  <w:bookmarkStart w:id="82" w:name="_Toc404714961"/>
        <w:bookmarkStart w:id="83" w:name="_Toc407575449"/>
        <w:bookmarkStart w:id="84" w:name="_Toc409387122"/>
        <w:bookmarkStart w:id="85" w:name="_Toc410779702"/>
        <w:bookmarkStart w:id="86" w:name="_Toc413337307"/>
        <w:bookmarkStart w:id="87" w:name="_Toc413338022"/>
        <w:bookmarkStart w:id="88" w:name="_Toc420387292"/>
        <w:bookmarkStart w:id="89" w:name="_Toc420485888"/>
        <w:bookmarkStart w:id="90" w:name="_Toc420524886"/>
        <w:bookmarkStart w:id="91" w:name="_Toc420525045"/>
        <w:bookmarkStart w:id="92" w:name="_Toc420734855"/>
        <w:bookmarkStart w:id="93" w:name="_Toc420738558"/>
        <w:bookmarkStart w:id="94" w:name="_Toc420739128"/>
        <w:bookmarkStart w:id="95" w:name="_Toc420739348"/>
        <w:bookmarkStart w:id="96" w:name="_Toc453667462"/>
        <w:bookmarkStart w:id="97" w:name="_Toc453683021"/>
        <w:bookmarkStart w:id="98" w:name="_Toc453683361"/>
        <w:bookmarkStart w:id="99" w:name="_Toc453683433"/>
        <w:bookmarkStart w:id="100" w:name="_Toc453683693"/>
        <w:bookmarkStart w:id="101" w:name="_Toc487543081"/>
        <w:bookmarkEnd w:id="82"/>
        <w:bookmarkEnd w:id="83"/>
        <w:bookmarkEnd w:id="84"/>
        <w:bookmarkEnd w:id="85"/>
        <w:bookmarkEnd w:id="86"/>
        <w:bookmarkEnd w:id="87"/>
        <w:bookmarkEnd w:id="88"/>
        <w:bookmarkEnd w:id="89"/>
        <w:bookmarkEnd w:id="90"/>
        <w:bookmarkEnd w:id="91"/>
        <w:bookmarkEnd w:id="92"/>
        <w:bookmarkEnd w:id="93"/>
        <w:bookmarkEnd w:id="94"/>
        <w:bookmarkEnd w:id="95"/>
        <w:bookmarkEnd w:id="96"/>
        <w:bookmarkEnd w:id="97"/>
        <w:bookmarkEnd w:id="98"/>
        <w:bookmarkEnd w:id="99"/>
        <w:bookmarkEnd w:id="100"/>
        <w:bookmarkEnd w:id="101"/>
      </w:del>
    </w:p>
    <w:p w:rsidR="00A845E4" w:rsidRPr="007E1467" w:rsidRDefault="00A845E4" w:rsidP="00A845E4">
      <w:pPr>
        <w:pStyle w:val="Heading3"/>
      </w:pPr>
      <w:bookmarkStart w:id="102" w:name="_Toc409387123"/>
      <w:bookmarkStart w:id="103" w:name="_Toc410779703"/>
      <w:bookmarkStart w:id="104" w:name="_Toc413338023"/>
      <w:bookmarkStart w:id="105" w:name="_Toc420387293"/>
      <w:bookmarkStart w:id="106" w:name="_Toc420485889"/>
      <w:bookmarkStart w:id="107" w:name="_Toc420525046"/>
      <w:bookmarkStart w:id="108" w:name="_Toc420734856"/>
      <w:bookmarkStart w:id="109" w:name="_Toc420739349"/>
      <w:bookmarkStart w:id="110" w:name="_Toc453667463"/>
      <w:bookmarkStart w:id="111" w:name="_Toc453683022"/>
      <w:bookmarkStart w:id="112" w:name="_Toc453683434"/>
      <w:bookmarkStart w:id="113" w:name="_Toc453683694"/>
      <w:bookmarkStart w:id="114" w:name="_Toc487543082"/>
      <w:r w:rsidRPr="007E1467">
        <w:rPr>
          <w:cs/>
        </w:rPr>
        <w:t>ระยะเวลาการปฏิบัติงาน</w:t>
      </w:r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</w:p>
    <w:p w:rsidR="00A845E4" w:rsidRPr="00C30418" w:rsidRDefault="00A845E4">
      <w:pPr>
        <w:spacing w:before="0" w:after="0" w:line="240" w:lineRule="auto"/>
        <w:ind w:firstLine="720"/>
        <w:rPr>
          <w:color w:val="000000" w:themeColor="text1"/>
          <w:cs/>
        </w:rPr>
        <w:pPrChange w:id="115" w:author="Pahommie" w:date="2014-11-04T16:20:00Z">
          <w:pPr>
            <w:ind w:left="720" w:firstLine="720"/>
          </w:pPr>
        </w:pPrChange>
      </w:pPr>
      <w:r w:rsidRPr="00C30418">
        <w:rPr>
          <w:color w:val="000000" w:themeColor="text1"/>
          <w:cs/>
        </w:rPr>
        <w:t xml:space="preserve">การปฏิบัติการสหกิจศึกษาสำหรับภาคการเรียนที่ </w:t>
      </w:r>
      <w:r w:rsidRPr="00C30418">
        <w:rPr>
          <w:color w:val="000000" w:themeColor="text1"/>
        </w:rPr>
        <w:t>1</w:t>
      </w:r>
      <w:r w:rsidRPr="00C30418">
        <w:rPr>
          <w:color w:val="000000" w:themeColor="text1"/>
          <w:cs/>
        </w:rPr>
        <w:t xml:space="preserve"> ประจำปีการศึกษา </w:t>
      </w:r>
      <w:r w:rsidRPr="00C30418">
        <w:rPr>
          <w:color w:val="000000" w:themeColor="text1"/>
        </w:rPr>
        <w:t>2563</w:t>
      </w:r>
      <w:r w:rsidRPr="00C30418">
        <w:rPr>
          <w:color w:val="000000" w:themeColor="text1"/>
          <w:cs/>
        </w:rPr>
        <w:t xml:space="preserve"> ระยะเวลานับตั้งแต่ วันที่ </w:t>
      </w:r>
      <w:r w:rsidRPr="00C30418">
        <w:rPr>
          <w:color w:val="000000" w:themeColor="text1"/>
        </w:rPr>
        <w:t>7</w:t>
      </w:r>
      <w:r w:rsidRPr="00C30418">
        <w:rPr>
          <w:color w:val="000000" w:themeColor="text1"/>
          <w:cs/>
        </w:rPr>
        <w:t xml:space="preserve"> </w:t>
      </w:r>
      <w:r w:rsidRPr="00C30418">
        <w:rPr>
          <w:rFonts w:hint="cs"/>
          <w:color w:val="000000" w:themeColor="text1"/>
          <w:cs/>
        </w:rPr>
        <w:t>กรกฎาคม</w:t>
      </w:r>
      <w:r w:rsidRPr="00C30418">
        <w:rPr>
          <w:color w:val="000000" w:themeColor="text1"/>
          <w:cs/>
        </w:rPr>
        <w:t xml:space="preserve"> พ.ศ. 25</w:t>
      </w:r>
      <w:r w:rsidRPr="00C30418">
        <w:rPr>
          <w:color w:val="000000" w:themeColor="text1"/>
        </w:rPr>
        <w:t>63</w:t>
      </w:r>
      <w:r w:rsidRPr="00C30418">
        <w:rPr>
          <w:color w:val="000000" w:themeColor="text1"/>
          <w:cs/>
        </w:rPr>
        <w:t xml:space="preserve"> ถึงวันที่ </w:t>
      </w:r>
      <w:r w:rsidRPr="00C30418">
        <w:rPr>
          <w:color w:val="000000" w:themeColor="text1"/>
        </w:rPr>
        <w:t>30</w:t>
      </w:r>
      <w:r w:rsidRPr="00C30418">
        <w:rPr>
          <w:color w:val="000000" w:themeColor="text1"/>
          <w:cs/>
        </w:rPr>
        <w:t xml:space="preserve"> </w:t>
      </w:r>
      <w:r w:rsidRPr="00C30418">
        <w:rPr>
          <w:rFonts w:hint="cs"/>
          <w:color w:val="000000" w:themeColor="text1"/>
          <w:cs/>
        </w:rPr>
        <w:t>ตุลาคม</w:t>
      </w:r>
      <w:r w:rsidRPr="00C30418">
        <w:rPr>
          <w:color w:val="000000" w:themeColor="text1"/>
          <w:cs/>
        </w:rPr>
        <w:t xml:space="preserve"> พ.ศ. 25</w:t>
      </w:r>
      <w:r w:rsidRPr="00C30418">
        <w:rPr>
          <w:color w:val="000000" w:themeColor="text1"/>
        </w:rPr>
        <w:t>63</w:t>
      </w:r>
      <w:r w:rsidRPr="00C30418">
        <w:rPr>
          <w:color w:val="000000" w:themeColor="text1"/>
          <w:cs/>
        </w:rPr>
        <w:t xml:space="preserve"> รวมทั้งสิ้นเป็นระยะเวลา 4 เดือน จำนวน 16 สัปดาห์</w:t>
      </w:r>
    </w:p>
    <w:p w:rsidR="00A845E4" w:rsidRPr="007E1467" w:rsidDel="00E15127" w:rsidRDefault="00A845E4" w:rsidP="00A845E4">
      <w:pPr>
        <w:pStyle w:val="Heading2"/>
        <w:rPr>
          <w:del w:id="116" w:author="Pahommie" w:date="2014-11-04T16:12:00Z"/>
        </w:rPr>
      </w:pPr>
      <w:del w:id="117" w:author="Pahommie" w:date="2014-11-04T16:12:00Z">
        <w:r w:rsidRPr="007E1467" w:rsidDel="00E15127">
          <w:rPr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  <w:bookmarkStart w:id="118" w:name="_Toc404714963"/>
        <w:bookmarkStart w:id="119" w:name="_Toc407575451"/>
        <w:bookmarkStart w:id="120" w:name="_Toc409387124"/>
        <w:bookmarkStart w:id="121" w:name="_Toc410779704"/>
        <w:bookmarkStart w:id="122" w:name="_Toc413337309"/>
        <w:bookmarkStart w:id="123" w:name="_Toc413338024"/>
        <w:bookmarkStart w:id="124" w:name="_Toc420387294"/>
        <w:bookmarkStart w:id="125" w:name="_Toc420485890"/>
        <w:bookmarkStart w:id="126" w:name="_Toc420524888"/>
        <w:bookmarkStart w:id="127" w:name="_Toc420525047"/>
        <w:bookmarkStart w:id="128" w:name="_Toc420734857"/>
        <w:bookmarkStart w:id="129" w:name="_Toc420738560"/>
        <w:bookmarkStart w:id="130" w:name="_Toc420739130"/>
        <w:bookmarkStart w:id="131" w:name="_Toc420739350"/>
        <w:bookmarkStart w:id="132" w:name="_Toc420740475"/>
        <w:bookmarkStart w:id="133" w:name="_Toc424817222"/>
        <w:bookmarkStart w:id="134" w:name="_Toc424817904"/>
        <w:bookmarkStart w:id="135" w:name="_Toc453667202"/>
        <w:bookmarkStart w:id="136" w:name="_Toc453667464"/>
        <w:bookmarkStart w:id="137" w:name="_Toc453683023"/>
        <w:bookmarkStart w:id="138" w:name="_Toc453683363"/>
        <w:bookmarkStart w:id="139" w:name="_Toc453683435"/>
        <w:bookmarkStart w:id="140" w:name="_Toc453683695"/>
        <w:bookmarkStart w:id="141" w:name="_Toc487543083"/>
        <w:bookmarkEnd w:id="118"/>
        <w:bookmarkEnd w:id="119"/>
        <w:bookmarkEnd w:id="120"/>
        <w:bookmarkEnd w:id="121"/>
        <w:bookmarkEnd w:id="122"/>
        <w:bookmarkEnd w:id="123"/>
        <w:bookmarkEnd w:id="124"/>
        <w:bookmarkEnd w:id="125"/>
        <w:bookmarkEnd w:id="126"/>
        <w:bookmarkEnd w:id="127"/>
        <w:bookmarkEnd w:id="128"/>
        <w:bookmarkEnd w:id="129"/>
        <w:bookmarkEnd w:id="130"/>
        <w:bookmarkEnd w:id="131"/>
        <w:bookmarkEnd w:id="132"/>
        <w:bookmarkEnd w:id="133"/>
        <w:bookmarkEnd w:id="134"/>
        <w:bookmarkEnd w:id="135"/>
        <w:bookmarkEnd w:id="136"/>
        <w:bookmarkEnd w:id="137"/>
        <w:bookmarkEnd w:id="138"/>
        <w:bookmarkEnd w:id="139"/>
        <w:bookmarkEnd w:id="140"/>
        <w:bookmarkEnd w:id="141"/>
      </w:del>
    </w:p>
    <w:p w:rsidR="00A845E4" w:rsidRPr="007E1467" w:rsidRDefault="00A845E4" w:rsidP="00A845E4">
      <w:pPr>
        <w:pStyle w:val="Heading2"/>
      </w:pPr>
      <w:bookmarkStart w:id="142" w:name="_Toc420265805"/>
      <w:bookmarkStart w:id="143" w:name="_Toc487543084"/>
      <w:r w:rsidRPr="007E1467">
        <w:rPr>
          <w:cs/>
        </w:rPr>
        <w:t>ปัญหาหรือความจำเป็นในการปฏิบัติงานสหกิจศึกษา</w:t>
      </w:r>
      <w:bookmarkEnd w:id="142"/>
      <w:bookmarkEnd w:id="143"/>
    </w:p>
    <w:p w:rsidR="00A845E4" w:rsidRDefault="00A845E4">
      <w:pPr>
        <w:spacing w:after="0" w:line="240" w:lineRule="auto"/>
        <w:ind w:firstLine="720"/>
        <w:rPr>
          <w:color w:val="000000" w:themeColor="text1"/>
        </w:rPr>
        <w:pPrChange w:id="144" w:author="Pahommie" w:date="2014-11-17T15:13:00Z">
          <w:pPr/>
        </w:pPrChange>
      </w:pPr>
      <w:bookmarkStart w:id="145" w:name="_Toc399842561"/>
      <w:r w:rsidRPr="00AC333F">
        <w:rPr>
          <w:rFonts w:hint="cs"/>
          <w:color w:val="000000" w:themeColor="text1"/>
          <w:cs/>
        </w:rPr>
        <w:t xml:space="preserve">ภายในบริษัท สยาม เด็นโซ่ แมนูแฟคเจอริ่ง จำกัด ประกอบไปด้วยแผนกและส่วนงานหลายส่วนงานที่ต้องทำงานสนับสนุนกันและกัน เผื่อให้ได้ผลผลิตของบริษัทออกมาสู่ตลาดได้อย่างสมบูรณ์แบบและมีคุณภาพ ซึ่งนอกจากงานใน </w:t>
      </w:r>
      <w:r w:rsidRPr="00AC333F">
        <w:rPr>
          <w:color w:val="000000" w:themeColor="text1"/>
          <w:cs/>
        </w:rPr>
        <w:t>สายการผลิต</w:t>
      </w:r>
      <w:r w:rsidRPr="00AC333F">
        <w:rPr>
          <w:rFonts w:hint="cs"/>
          <w:color w:val="000000" w:themeColor="text1"/>
          <w:cs/>
        </w:rPr>
        <w:t>แล้ว ยังมีแผนกหรือส่วนงานที่ปฏิบัติงานอยู่ภายในสำนักงานที่มีความสำคัญ</w:t>
      </w:r>
      <w:r>
        <w:rPr>
          <w:rFonts w:hint="cs"/>
          <w:color w:val="000000" w:themeColor="text1"/>
          <w:cs/>
        </w:rPr>
        <w:t>ไม่ต่างกัน ซึ่งส่วนงานประเภทนี้ส่วนใหญ่มักมีข้อมูลจำนวนมากเก็บไว้ โดยปกติล้วนจะเป็นกระดาษในรูปแบบของเอกสาร ซึ่งนานวันเข้าอาจเกิดการชำรุดหรือสูญหาย นอกจากนั้น เอกสารเหล่านั้นยังต้องถูกส่งต่อไปยังบุคคลอื่น หรือส่วนอื่นๆภายในบริษัท ทำให้การทำงานล่าช้าและไม่สะดวก อีกทั้งเอกสารอาจสูญหายหรือตกหล่น</w:t>
      </w:r>
      <w:r w:rsidRPr="00AC333F">
        <w:rPr>
          <w:color w:val="000000" w:themeColor="text1"/>
          <w:cs/>
        </w:rPr>
        <w:t>.</w:t>
      </w:r>
      <w:r>
        <w:rPr>
          <w:color w:val="000000" w:themeColor="text1"/>
          <w:cs/>
        </w:rPr>
        <w:t xml:space="preserve"> </w:t>
      </w:r>
    </w:p>
    <w:p w:rsidR="00A845E4" w:rsidRPr="00AC333F" w:rsidRDefault="00A845E4" w:rsidP="00A845E4">
      <w:pPr>
        <w:spacing w:after="0" w:line="240" w:lineRule="auto"/>
        <w:ind w:firstLine="720"/>
        <w:rPr>
          <w:color w:val="000000" w:themeColor="text1"/>
        </w:rPr>
      </w:pPr>
      <w:r>
        <w:rPr>
          <w:rFonts w:hint="cs"/>
          <w:color w:val="000000" w:themeColor="text1"/>
          <w:cs/>
        </w:rPr>
        <w:t>การนำเทคโนโลยีสารสนเทศเข้ามาช่วยให้กระบวนการทำงานเป็นระบบมากขึ้น จึงเป็นสิ่งที่</w:t>
      </w:r>
      <w:r>
        <w:rPr>
          <w:color w:val="000000" w:themeColor="text1"/>
          <w:cs/>
        </w:rPr>
        <w:t>องคกร</w:t>
      </w:r>
      <w:r>
        <w:rPr>
          <w:rFonts w:hint="cs"/>
          <w:color w:val="000000" w:themeColor="text1"/>
          <w:cs/>
        </w:rPr>
        <w:t xml:space="preserve">เริ่มมองเห็นและให้ความสำคัญมากขึ้น เพื่ออำนวยความสะดวก </w:t>
      </w:r>
      <w:r w:rsidRPr="00AD65DD">
        <w:rPr>
          <w:color w:val="000000" w:themeColor="text1"/>
          <w:cs/>
        </w:rPr>
        <w:t xml:space="preserve">ชวยลดระยะเวลาในการทํางาน และทรัพยากร </w:t>
      </w:r>
      <w:r>
        <w:rPr>
          <w:rFonts w:hint="cs"/>
          <w:color w:val="000000" w:themeColor="text1"/>
          <w:cs/>
        </w:rPr>
        <w:t>และความ</w:t>
      </w:r>
      <w:r w:rsidRPr="00AD65DD">
        <w:rPr>
          <w:color w:val="000000" w:themeColor="text1"/>
          <w:cs/>
        </w:rPr>
        <w:t>สิ้</w:t>
      </w:r>
      <w:r>
        <w:rPr>
          <w:color w:val="000000" w:themeColor="text1"/>
          <w:cs/>
        </w:rPr>
        <w:t>นเปลืองตาง ๆ ภาคในองคกร</w:t>
      </w:r>
      <w:del w:id="146" w:author="Pahommie" w:date="2014-11-04T15:36:00Z">
        <w:r w:rsidRPr="00AC333F" w:rsidDel="006528CB">
          <w:rPr>
            <w:color w:val="000000" w:themeColor="text1"/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</w:p>
    <w:p w:rsidR="00A845E4" w:rsidRPr="007E1467" w:rsidRDefault="00A845E4" w:rsidP="00A845E4">
      <w:pPr>
        <w:pStyle w:val="Heading2"/>
      </w:pPr>
      <w:bookmarkStart w:id="147" w:name="_Toc487543085"/>
      <w:r w:rsidRPr="007E1467">
        <w:rPr>
          <w:cs/>
        </w:rPr>
        <w:t>วัตถุประสงค์ของโครงงานสหกิจศึกษาที่ได้รับมอบหมาย</w:t>
      </w:r>
      <w:bookmarkEnd w:id="145"/>
      <w:bookmarkEnd w:id="147"/>
    </w:p>
    <w:p w:rsidR="00A845E4" w:rsidRPr="00BB11A2" w:rsidRDefault="00A845E4" w:rsidP="00A845E4">
      <w:pPr>
        <w:pStyle w:val="ListParagraph"/>
        <w:numPr>
          <w:ilvl w:val="3"/>
          <w:numId w:val="146"/>
        </w:numPr>
        <w:tabs>
          <w:tab w:val="left" w:pos="851"/>
        </w:tabs>
        <w:spacing w:before="0"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BB11A2">
        <w:rPr>
          <w:rFonts w:cs="TH SarabunPSK"/>
          <w:color w:val="000000" w:themeColor="text1"/>
          <w:szCs w:val="32"/>
          <w:cs/>
        </w:rPr>
        <w:t>เพื่อ</w:t>
      </w:r>
      <w:r w:rsidRPr="00BB11A2">
        <w:rPr>
          <w:rFonts w:cs="TH SarabunPSK" w:hint="cs"/>
          <w:color w:val="000000" w:themeColor="text1"/>
          <w:szCs w:val="32"/>
          <w:cs/>
        </w:rPr>
        <w:t xml:space="preserve">พัฒนาระบบ </w:t>
      </w:r>
      <w:r w:rsidRPr="00BB11A2">
        <w:rPr>
          <w:rFonts w:cs="TH SarabunPSK"/>
          <w:color w:val="000000" w:themeColor="text1"/>
          <w:szCs w:val="32"/>
        </w:rPr>
        <w:t xml:space="preserve">PCR </w:t>
      </w:r>
      <w:r w:rsidRPr="00BB11A2">
        <w:rPr>
          <w:rFonts w:cs="TH SarabunPSK"/>
          <w:color w:val="000000" w:themeColor="text1"/>
          <w:szCs w:val="32"/>
          <w:cs/>
        </w:rPr>
        <w:t>(</w:t>
      </w:r>
      <w:r w:rsidRPr="00BB11A2">
        <w:rPr>
          <w:rFonts w:cs="TH SarabunPSK"/>
          <w:color w:val="000000" w:themeColor="text1"/>
          <w:szCs w:val="32"/>
        </w:rPr>
        <w:t>Process Change Report</w:t>
      </w:r>
      <w:r w:rsidRPr="00BB11A2">
        <w:rPr>
          <w:rFonts w:cs="TH SarabunPSK"/>
          <w:color w:val="000000" w:themeColor="text1"/>
          <w:szCs w:val="32"/>
          <w:cs/>
        </w:rPr>
        <w:t>)</w:t>
      </w:r>
    </w:p>
    <w:p w:rsidR="00A845E4" w:rsidRPr="00BB11A2" w:rsidRDefault="00A845E4" w:rsidP="00A845E4">
      <w:pPr>
        <w:pStyle w:val="ListParagraph"/>
        <w:numPr>
          <w:ilvl w:val="3"/>
          <w:numId w:val="146"/>
        </w:numPr>
        <w:tabs>
          <w:tab w:val="left" w:pos="851"/>
        </w:tabs>
        <w:spacing w:before="0"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BB11A2">
        <w:rPr>
          <w:rFonts w:cs="TH SarabunPSK"/>
          <w:color w:val="000000" w:themeColor="text1"/>
          <w:szCs w:val="32"/>
          <w:cs/>
        </w:rPr>
        <w:t>เพื่อ</w:t>
      </w:r>
      <w:r w:rsidRPr="00BB11A2">
        <w:rPr>
          <w:rFonts w:cs="TH SarabunPSK" w:hint="cs"/>
          <w:color w:val="000000" w:themeColor="text1"/>
          <w:szCs w:val="32"/>
          <w:cs/>
        </w:rPr>
        <w:t>ความถูกต้องของข้อมูลและป้องกันข้อมูลสูญหาย</w:t>
      </w:r>
    </w:p>
    <w:p w:rsidR="00A845E4" w:rsidRPr="00BB11A2" w:rsidRDefault="00A845E4" w:rsidP="00A845E4">
      <w:pPr>
        <w:pStyle w:val="ListParagraph"/>
        <w:numPr>
          <w:ilvl w:val="3"/>
          <w:numId w:val="146"/>
        </w:numPr>
        <w:tabs>
          <w:tab w:val="left" w:pos="851"/>
        </w:tabs>
        <w:spacing w:before="0"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BB11A2">
        <w:rPr>
          <w:rFonts w:cs="TH SarabunPSK"/>
          <w:color w:val="000000" w:themeColor="text1"/>
          <w:szCs w:val="32"/>
          <w:cs/>
        </w:rPr>
        <w:t>เพื่อ</w:t>
      </w:r>
      <w:r w:rsidRPr="00BB11A2">
        <w:rPr>
          <w:rFonts w:cs="TH SarabunPSK" w:hint="cs"/>
          <w:color w:val="000000" w:themeColor="text1"/>
          <w:szCs w:val="32"/>
          <w:cs/>
        </w:rPr>
        <w:t>เพิ่มประสิทธิภาพและความสะดวกรวดเร็วในกระบวนการทำงาน</w:t>
      </w:r>
    </w:p>
    <w:p w:rsidR="00A845E4" w:rsidRDefault="00A845E4" w:rsidP="00A845E4">
      <w:pPr>
        <w:pStyle w:val="ListParagraph"/>
        <w:numPr>
          <w:ilvl w:val="3"/>
          <w:numId w:val="146"/>
        </w:numPr>
        <w:tabs>
          <w:tab w:val="left" w:pos="851"/>
        </w:tabs>
        <w:spacing w:before="0" w:line="240" w:lineRule="auto"/>
        <w:ind w:left="0" w:firstLine="720"/>
        <w:rPr>
          <w:rFonts w:cs="TH SarabunPSK"/>
          <w:color w:val="000000" w:themeColor="text1"/>
          <w:szCs w:val="32"/>
        </w:rPr>
      </w:pPr>
      <w:bookmarkStart w:id="148" w:name="_Toc420265807"/>
      <w:r w:rsidRPr="00BB11A2">
        <w:rPr>
          <w:rFonts w:cs="TH SarabunPSK"/>
          <w:color w:val="000000" w:themeColor="text1"/>
          <w:szCs w:val="32"/>
          <w:cs/>
        </w:rPr>
        <w:t>เพื่อ</w:t>
      </w:r>
      <w:r w:rsidR="00D77CF0">
        <w:rPr>
          <w:rFonts w:cs="TH SarabunPSK" w:hint="cs"/>
          <w:color w:val="000000" w:themeColor="text1"/>
          <w:szCs w:val="32"/>
          <w:cs/>
        </w:rPr>
        <w:t>ลดทรัพยากร ได้แก่ คน เวลา ค่าใช้จ่าย กระดาษ</w:t>
      </w:r>
    </w:p>
    <w:p w:rsidR="00D77CF0" w:rsidRPr="004A12AF" w:rsidRDefault="00D77CF0" w:rsidP="00A845E4">
      <w:pPr>
        <w:pStyle w:val="ListParagraph"/>
        <w:numPr>
          <w:ilvl w:val="3"/>
          <w:numId w:val="146"/>
        </w:numPr>
        <w:tabs>
          <w:tab w:val="left" w:pos="851"/>
        </w:tabs>
        <w:spacing w:before="0" w:line="240" w:lineRule="auto"/>
        <w:ind w:left="0" w:firstLine="72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เพื่อให้สามารถเข้าถึงข้อมู, </w:t>
      </w:r>
      <w:r>
        <w:rPr>
          <w:rFonts w:cs="TH SarabunPSK"/>
          <w:color w:val="000000" w:themeColor="text1"/>
          <w:szCs w:val="32"/>
        </w:rPr>
        <w:t xml:space="preserve">PCR </w:t>
      </w:r>
      <w:r>
        <w:rPr>
          <w:rFonts w:cs="TH SarabunPSK" w:hint="cs"/>
          <w:color w:val="000000" w:themeColor="text1"/>
          <w:szCs w:val="32"/>
          <w:cs/>
        </w:rPr>
        <w:t>ได้รวดเร็ว</w:t>
      </w:r>
    </w:p>
    <w:p w:rsidR="00A845E4" w:rsidRPr="007E1467" w:rsidRDefault="00A845E4" w:rsidP="00A845E4">
      <w:pPr>
        <w:pStyle w:val="Heading2"/>
      </w:pPr>
      <w:bookmarkStart w:id="149" w:name="_Toc487543086"/>
      <w:r w:rsidRPr="007E1467">
        <w:rPr>
          <w:cs/>
        </w:rPr>
        <w:t>เครื่องมือที่ใช้ในการพัฒนา</w:t>
      </w:r>
      <w:bookmarkEnd w:id="149"/>
    </w:p>
    <w:p w:rsidR="00A845E4" w:rsidRDefault="00A845E4" w:rsidP="00A845E4">
      <w:pPr>
        <w:spacing w:line="240" w:lineRule="auto"/>
        <w:ind w:firstLine="720"/>
      </w:pPr>
      <w:r w:rsidRPr="0045730F">
        <w:rPr>
          <w:cs/>
        </w:rPr>
        <w:t>ระหว่างการพั</w:t>
      </w:r>
      <w:r w:rsidRPr="0045730F">
        <w:rPr>
          <w:rFonts w:hint="cs"/>
          <w:cs/>
        </w:rPr>
        <w:t>ฒนาระบบ เป็นสิ่งจำเป็นที่จะต้องมี</w:t>
      </w:r>
      <w:r>
        <w:rPr>
          <w:rFonts w:hint="cs"/>
          <w:cs/>
        </w:rPr>
        <w:t xml:space="preserve">คือเครื่องมือและเทคโนโลยีต่างๆ เข้าอำนวยความสะดวกในการพัฒนา เพื่อผลิตซอฟต์แวร์ที่มีคุณภาพที่ดี โดยแบ่งเครื่องมือออกได้เป็น </w:t>
      </w:r>
      <w:r>
        <w:t xml:space="preserve">2 </w:t>
      </w:r>
      <w:r>
        <w:rPr>
          <w:rFonts w:hint="cs"/>
          <w:cs/>
        </w:rPr>
        <w:t>หมวดคือ ภาษาที่ใช้ในการพัฒนา และซอฟต์แวร์ที่ใช้ในการพัฒนา ซึ่งในแต่ละหมวดจะจำแนก เครื่องมือต่างๆที่ใช้ในการปฏิบัติสหกิจดังต่อไปนี้</w:t>
      </w:r>
    </w:p>
    <w:p w:rsidR="00A845E4" w:rsidRDefault="00A845E4" w:rsidP="00A845E4">
      <w:pPr>
        <w:pStyle w:val="Heading3"/>
      </w:pPr>
      <w:r>
        <w:rPr>
          <w:rFonts w:hint="cs"/>
          <w:cs/>
        </w:rPr>
        <w:t>ภาษาที่ใช้ในการพัฒนา</w:t>
      </w:r>
    </w:p>
    <w:p w:rsidR="00A845E4" w:rsidRDefault="00A845E4" w:rsidP="003E7D2F">
      <w:pPr>
        <w:ind w:firstLine="709"/>
      </w:pPr>
      <w:r w:rsidRPr="006F5596">
        <w:rPr>
          <w:rFonts w:hint="cs"/>
          <w:cs/>
        </w:rPr>
        <w:t>เครื่องมือทางภาษาที่ใช้ในการพัฒนาระบบ</w:t>
      </w:r>
      <w:r w:rsidR="001A132B">
        <w:rPr>
          <w:rFonts w:hint="cs"/>
          <w:cs/>
        </w:rPr>
        <w:t>เปลี่ยนแปลงกระบวนการทำงาน</w:t>
      </w:r>
      <w:r w:rsidRPr="006F5596">
        <w:rPr>
          <w:rFonts w:hint="cs"/>
          <w:cs/>
        </w:rPr>
        <w:t xml:space="preserve"> ผู้ปฏิบัติสหกิจศึกษาได้เลือกใช้ภาษา </w:t>
      </w:r>
      <w:r w:rsidRPr="006F5596">
        <w:t>PHP, JavaScript, HTML, CSS, SQL</w:t>
      </w:r>
      <w:r w:rsidRPr="006F5596">
        <w:rPr>
          <w:rFonts w:hint="cs"/>
          <w:cs/>
        </w:rPr>
        <w:t xml:space="preserve"> เข้ามาเป็นเครื่องมือพัฒนา ซึ่งเป็นภาษาที่นิย</w:t>
      </w:r>
      <w:r>
        <w:rPr>
          <w:rFonts w:hint="cs"/>
          <w:cs/>
        </w:rPr>
        <w:t>มนำมาใช้ในการพัฒนาระบบงานบนเว็บ</w:t>
      </w:r>
    </w:p>
    <w:p w:rsidR="00A845E4" w:rsidRPr="006F5596" w:rsidRDefault="00A845E4" w:rsidP="00A845E4"/>
    <w:p w:rsidR="00A845E4" w:rsidRPr="006919A1" w:rsidRDefault="00A845E4" w:rsidP="00A845E4">
      <w:pPr>
        <w:pStyle w:val="ListParagraph"/>
        <w:numPr>
          <w:ilvl w:val="0"/>
          <w:numId w:val="361"/>
        </w:numPr>
        <w:spacing w:line="240" w:lineRule="auto"/>
      </w:pPr>
      <w:r w:rsidRPr="00623AD1">
        <w:rPr>
          <w:rFonts w:cs="TH SarabunPSK"/>
          <w:szCs w:val="32"/>
          <w:cs/>
        </w:rPr>
        <w:t xml:space="preserve">ภาษา </w:t>
      </w:r>
      <w:r w:rsidRPr="00623AD1">
        <w:rPr>
          <w:rFonts w:cs="TH SarabunPSK"/>
          <w:szCs w:val="32"/>
        </w:rPr>
        <w:t xml:space="preserve">PHP </w:t>
      </w:r>
      <w:r w:rsidRPr="00623AD1">
        <w:rPr>
          <w:rFonts w:cs="TH SarabunPSK"/>
          <w:szCs w:val="32"/>
          <w:cs/>
        </w:rPr>
        <w:t>(</w:t>
      </w:r>
      <w:r w:rsidRPr="00623AD1">
        <w:rPr>
          <w:rFonts w:cs="TH SarabunPSK"/>
          <w:szCs w:val="32"/>
        </w:rPr>
        <w:t>PHP Hypertext Preprocessor</w:t>
      </w:r>
      <w:r w:rsidRPr="00623AD1">
        <w:rPr>
          <w:rFonts w:cs="TH SarabunPSK"/>
          <w:szCs w:val="32"/>
          <w:cs/>
        </w:rPr>
        <w:t>)</w:t>
      </w:r>
    </w:p>
    <w:p w:rsidR="00A845E4" w:rsidRPr="003E7D2F" w:rsidRDefault="00A845E4" w:rsidP="003E7D2F">
      <w:pPr>
        <w:pStyle w:val="ListParagraph"/>
        <w:spacing w:line="240" w:lineRule="auto"/>
        <w:ind w:left="0"/>
        <w:rPr>
          <w:rFonts w:cs="TH SarabunPSK"/>
          <w:szCs w:val="32"/>
        </w:rPr>
      </w:pPr>
      <w:r w:rsidRPr="00623AD1">
        <w:rPr>
          <w:rFonts w:cs="TH SarabunPSK"/>
          <w:szCs w:val="32"/>
          <w:cs/>
        </w:rPr>
        <w:t xml:space="preserve">ภาษา </w:t>
      </w:r>
      <w:r w:rsidRPr="00623AD1">
        <w:rPr>
          <w:rFonts w:cs="TH SarabunPSK"/>
          <w:szCs w:val="32"/>
        </w:rPr>
        <w:t>PHP</w:t>
      </w:r>
      <w:r>
        <w:rPr>
          <w:rFonts w:cs="TH SarabunPSK" w:hint="cs"/>
          <w:szCs w:val="32"/>
          <w:cs/>
        </w:rPr>
        <w:t xml:space="preserve"> เป็นเครื่องมือที่เป็นที่นิยมถูกนำมาใช้ในการพัฒนาเว็บแอพลิเคชัน</w:t>
      </w:r>
      <w:r w:rsidRPr="00AE71D0">
        <w:rPr>
          <w:rFonts w:cs="TH SarabunPSK"/>
          <w:szCs w:val="32"/>
          <w:cs/>
        </w:rPr>
        <w:t xml:space="preserve"> </w:t>
      </w:r>
      <w:r>
        <w:rPr>
          <w:rFonts w:cs="TH SarabunPSK" w:hint="cs"/>
          <w:szCs w:val="32"/>
          <w:cs/>
        </w:rPr>
        <w:t xml:space="preserve">เป็นโปรแกรมภาษาที่มีลักษณะ ภาษาสคิปต์ฝั่งเซิร์ฟเวอร์ </w:t>
      </w:r>
      <w:r>
        <w:rPr>
          <w:rFonts w:cs="TH SarabunPSK"/>
          <w:szCs w:val="32"/>
          <w:cs/>
        </w:rPr>
        <w:t>(</w:t>
      </w:r>
      <w:r>
        <w:rPr>
          <w:rFonts w:cs="TH SarabunPSK"/>
          <w:szCs w:val="32"/>
        </w:rPr>
        <w:t>Server</w:t>
      </w:r>
      <w:r>
        <w:rPr>
          <w:rFonts w:cs="TH SarabunPSK"/>
          <w:szCs w:val="32"/>
          <w:cs/>
        </w:rPr>
        <w:t>-</w:t>
      </w:r>
      <w:r>
        <w:rPr>
          <w:rFonts w:cs="TH SarabunPSK"/>
          <w:szCs w:val="32"/>
        </w:rPr>
        <w:t>side scripting language</w:t>
      </w:r>
      <w:r>
        <w:rPr>
          <w:rFonts w:cs="TH SarabunPSK"/>
          <w:szCs w:val="32"/>
          <w:cs/>
        </w:rPr>
        <w:t xml:space="preserve">) </w:t>
      </w:r>
      <w:r>
        <w:rPr>
          <w:rFonts w:cs="TH SarabunPSK" w:hint="cs"/>
          <w:szCs w:val="32"/>
          <w:cs/>
        </w:rPr>
        <w:t xml:space="preserve">ลักษณะเช่นนี้ทำให้สามารถใช้ภาษา </w:t>
      </w:r>
      <w:r>
        <w:rPr>
          <w:rFonts w:cs="TH SarabunPSK"/>
          <w:szCs w:val="32"/>
        </w:rPr>
        <w:t xml:space="preserve">PHP </w:t>
      </w:r>
      <w:r>
        <w:rPr>
          <w:rFonts w:cs="TH SarabunPSK" w:hint="cs"/>
          <w:szCs w:val="32"/>
          <w:cs/>
        </w:rPr>
        <w:t xml:space="preserve">พัฒนาระบบในลักษณะ </w:t>
      </w:r>
      <w:r>
        <w:rPr>
          <w:rFonts w:cs="TH SarabunPSK"/>
          <w:szCs w:val="32"/>
        </w:rPr>
        <w:t xml:space="preserve">Dynamic Programming </w:t>
      </w:r>
      <w:r>
        <w:rPr>
          <w:rFonts w:cs="TH SarabunPSK" w:hint="cs"/>
          <w:szCs w:val="32"/>
          <w:cs/>
        </w:rPr>
        <w:t>ได้ ข้อดีคือ</w:t>
      </w:r>
      <w:r w:rsidRPr="00AE71D0">
        <w:rPr>
          <w:rFonts w:cs="TH SarabunPSK"/>
          <w:szCs w:val="32"/>
          <w:cs/>
        </w:rPr>
        <w:t>ลิขสิทธิ์เปนโอเพนซอรส</w:t>
      </w:r>
      <w:r>
        <w:rPr>
          <w:rFonts w:cs="TH SarabunPSK" w:hint="cs"/>
          <w:szCs w:val="32"/>
          <w:cs/>
        </w:rPr>
        <w:t xml:space="preserve"> สามารถดาวน์โหลดได้ฟรี มีการประมวลผลที่รวดเร็ว  อีกทั้งยังใช้ได้ทั้งบนระบบปฏิบัติการ </w:t>
      </w:r>
      <w:r>
        <w:rPr>
          <w:rFonts w:cs="TH SarabunPSK"/>
          <w:szCs w:val="32"/>
        </w:rPr>
        <w:t xml:space="preserve">Windows, Unix, Linux </w:t>
      </w:r>
      <w:r>
        <w:rPr>
          <w:rFonts w:cs="TH SarabunPSK" w:hint="cs"/>
          <w:szCs w:val="32"/>
          <w:cs/>
        </w:rPr>
        <w:t xml:space="preserve">และ </w:t>
      </w:r>
      <w:r>
        <w:rPr>
          <w:rFonts w:cs="TH SarabunPSK"/>
          <w:szCs w:val="32"/>
        </w:rPr>
        <w:t xml:space="preserve">Macintosh </w:t>
      </w:r>
      <w:r>
        <w:rPr>
          <w:rFonts w:cs="TH SarabunPSK" w:hint="cs"/>
          <w:szCs w:val="32"/>
          <w:cs/>
        </w:rPr>
        <w:t>อีกด้วย</w:t>
      </w:r>
    </w:p>
    <w:p w:rsidR="00A845E4" w:rsidRDefault="00A845E4" w:rsidP="00A845E4">
      <w:pPr>
        <w:pStyle w:val="ListParagraph"/>
        <w:numPr>
          <w:ilvl w:val="0"/>
          <w:numId w:val="361"/>
        </w:numPr>
        <w:spacing w:line="240" w:lineRule="auto"/>
        <w:rPr>
          <w:rFonts w:cs="TH SarabunPSK"/>
          <w:szCs w:val="32"/>
        </w:rPr>
      </w:pPr>
      <w:r w:rsidRPr="00623AD1">
        <w:rPr>
          <w:rFonts w:cs="TH SarabunPSK"/>
          <w:szCs w:val="32"/>
          <w:cs/>
        </w:rPr>
        <w:t xml:space="preserve">ภาษา </w:t>
      </w:r>
      <w:r w:rsidRPr="00623AD1">
        <w:rPr>
          <w:rFonts w:cs="TH SarabunPSK"/>
          <w:szCs w:val="32"/>
        </w:rPr>
        <w:t xml:space="preserve">CSS </w:t>
      </w:r>
      <w:r w:rsidRPr="00623AD1">
        <w:rPr>
          <w:rFonts w:cs="TH SarabunPSK"/>
          <w:szCs w:val="32"/>
          <w:cs/>
        </w:rPr>
        <w:t>(</w:t>
      </w:r>
      <w:r w:rsidRPr="00623AD1">
        <w:rPr>
          <w:rFonts w:cs="TH SarabunPSK"/>
          <w:szCs w:val="32"/>
        </w:rPr>
        <w:t>Cascading Style Sheet</w:t>
      </w:r>
      <w:r w:rsidRPr="00623AD1">
        <w:rPr>
          <w:rFonts w:cs="TH SarabunPSK"/>
          <w:szCs w:val="32"/>
          <w:cs/>
        </w:rPr>
        <w:t>)</w:t>
      </w:r>
    </w:p>
    <w:p w:rsidR="00A845E4" w:rsidRPr="00201616" w:rsidRDefault="00A845E4" w:rsidP="003E7D2F">
      <w:pPr>
        <w:pStyle w:val="ListParagraph"/>
        <w:spacing w:line="240" w:lineRule="auto"/>
        <w:ind w:left="0"/>
        <w:rPr>
          <w:rFonts w:cs="TH SarabunPSK"/>
          <w:szCs w:val="32"/>
        </w:rPr>
      </w:pPr>
      <w:r w:rsidRPr="00623AD1">
        <w:rPr>
          <w:rFonts w:cs="TH SarabunPSK"/>
          <w:szCs w:val="32"/>
          <w:cs/>
        </w:rPr>
        <w:t xml:space="preserve">ภาษา </w:t>
      </w:r>
      <w:r w:rsidRPr="00623AD1">
        <w:rPr>
          <w:rFonts w:cs="TH SarabunPSK"/>
          <w:szCs w:val="32"/>
        </w:rPr>
        <w:t>CSS</w:t>
      </w:r>
      <w:r w:rsidRPr="00201616">
        <w:rPr>
          <w:rFonts w:cs="TH SarabunPSK"/>
          <w:szCs w:val="32"/>
          <w:cs/>
        </w:rPr>
        <w:t xml:space="preserve"> </w:t>
      </w:r>
      <w:r>
        <w:rPr>
          <w:rFonts w:cs="TH SarabunPSK" w:hint="cs"/>
          <w:szCs w:val="32"/>
          <w:cs/>
        </w:rPr>
        <w:t xml:space="preserve"> </w:t>
      </w:r>
      <w:r w:rsidRPr="00201616">
        <w:rPr>
          <w:rFonts w:cs="TH SarabunPSK"/>
          <w:szCs w:val="32"/>
          <w:cs/>
        </w:rPr>
        <w:t>มีลักษณะเป็นภาษาที่มีรูปแบบในการเขียน</w:t>
      </w:r>
      <w:r w:rsidRPr="00201616">
        <w:rPr>
          <w:rFonts w:cs="TH SarabunPSK"/>
          <w:szCs w:val="32"/>
        </w:rPr>
        <w:t> Syntax </w:t>
      </w:r>
      <w:r w:rsidRPr="00201616">
        <w:rPr>
          <w:rFonts w:cs="TH SarabunPSK"/>
          <w:szCs w:val="32"/>
          <w:cs/>
        </w:rPr>
        <w:t>แบบเฉพาะและได้ถูกกำหนดมาตรฐานโดย</w:t>
      </w:r>
      <w:r w:rsidRPr="00201616">
        <w:rPr>
          <w:rFonts w:cs="TH SarabunPSK"/>
          <w:szCs w:val="32"/>
        </w:rPr>
        <w:t> W3C </w:t>
      </w:r>
      <w:r w:rsidRPr="00201616">
        <w:rPr>
          <w:rFonts w:cs="TH SarabunPSK"/>
          <w:szCs w:val="32"/>
          <w:cs/>
        </w:rPr>
        <w:t>เป็นภาษาหนึ่งในการตกแต่งเว็บไซต์ ได้รับความนิยมอย่างแพร่หลาย</w:t>
      </w:r>
      <w:r>
        <w:rPr>
          <w:rFonts w:cs="TH SarabunPSK" w:hint="cs"/>
          <w:szCs w:val="32"/>
          <w:cs/>
        </w:rPr>
        <w:t xml:space="preserve"> ประโยชน์ของภาษา </w:t>
      </w:r>
      <w:r>
        <w:rPr>
          <w:rFonts w:cs="TH SarabunPSK"/>
          <w:szCs w:val="32"/>
        </w:rPr>
        <w:t xml:space="preserve">CSS </w:t>
      </w:r>
      <w:r>
        <w:rPr>
          <w:rFonts w:cs="TH SarabunPSK" w:hint="cs"/>
          <w:szCs w:val="32"/>
          <w:cs/>
        </w:rPr>
        <w:t xml:space="preserve">คือ ช่วยลดการใช้ ภาษา </w:t>
      </w:r>
      <w:r>
        <w:rPr>
          <w:rFonts w:cs="TH SarabunPSK"/>
          <w:szCs w:val="32"/>
        </w:rPr>
        <w:t xml:space="preserve">HTML </w:t>
      </w:r>
      <w:r w:rsidRPr="006D2E9B">
        <w:rPr>
          <w:rFonts w:cs="TH SarabunPSK"/>
          <w:szCs w:val="32"/>
          <w:cs/>
        </w:rPr>
        <w:t xml:space="preserve">ลงได้ในระดับหนึ่ง </w:t>
      </w:r>
      <w:r>
        <w:rPr>
          <w:rFonts w:cs="TH SarabunPSK" w:hint="cs"/>
          <w:szCs w:val="32"/>
          <w:cs/>
        </w:rPr>
        <w:t>ทำให้ไฟล์เล็กลงและส่งผลให้</w:t>
      </w:r>
      <w:r w:rsidRPr="006D2E9B">
        <w:rPr>
          <w:rFonts w:cs="TH SarabunPSK"/>
          <w:szCs w:val="32"/>
          <w:cs/>
        </w:rPr>
        <w:t>สามารถดาวน์โหลดไฟล์ได้เร็วและแยกระหว่างเนื้อหากับรูปแบบในการแสดงผลได้อย่างชัดเจน</w:t>
      </w:r>
      <w:r>
        <w:rPr>
          <w:rFonts w:cs="TH SarabunPSK" w:hint="cs"/>
          <w:szCs w:val="32"/>
          <w:cs/>
        </w:rPr>
        <w:t xml:space="preserve"> </w:t>
      </w:r>
      <w:r w:rsidRPr="006D2E9B">
        <w:rPr>
          <w:rFonts w:cs="TH SarabunPSK"/>
          <w:szCs w:val="32"/>
          <w:cs/>
        </w:rPr>
        <w:t>สามารถกำหนดรูปแบบการแสดผลจากคำสั่ง</w:t>
      </w:r>
      <w:r w:rsidRPr="006D2E9B">
        <w:rPr>
          <w:rFonts w:cs="TH SarabunPSK"/>
          <w:szCs w:val="32"/>
        </w:rPr>
        <w:t> style sheet </w:t>
      </w:r>
      <w:r w:rsidRPr="006D2E9B">
        <w:rPr>
          <w:rFonts w:cs="TH SarabunPSK"/>
          <w:szCs w:val="32"/>
          <w:cs/>
        </w:rPr>
        <w:t>ชุดเดียวกัน ให้มีการแสดงผลในเอกสารแบบเดียวทั้งหน้าหรือในทุกๆ หน้าได้</w:t>
      </w:r>
      <w:r>
        <w:rPr>
          <w:rFonts w:cs="TH SarabunPSK" w:hint="cs"/>
          <w:szCs w:val="32"/>
          <w:cs/>
        </w:rPr>
        <w:t xml:space="preserve"> อีกทั้ง</w:t>
      </w:r>
      <w:r w:rsidRPr="006D2E9B">
        <w:rPr>
          <w:rFonts w:cs="TH SarabunPSK"/>
          <w:szCs w:val="32"/>
          <w:cs/>
        </w:rPr>
        <w:t>ช่วยในการกำหนดการแสดงผลในรูปแบบที่มีความเหมาะกับสื่อต่างๆ ได้เป็นอย่างดี</w:t>
      </w:r>
      <w:r>
        <w:rPr>
          <w:rFonts w:cs="TH SarabunPSK" w:hint="cs"/>
          <w:szCs w:val="32"/>
          <w:cs/>
        </w:rPr>
        <w:t xml:space="preserve"> </w:t>
      </w:r>
      <w:r w:rsidRPr="006D2E9B">
        <w:rPr>
          <w:rFonts w:cs="TH SarabunPSK"/>
          <w:szCs w:val="32"/>
          <w:cs/>
        </w:rPr>
        <w:t>ทำให้เว็บไซต์มีความเป็นมาตรฐานมากขึ้นและมีความทันสมัย สามารถรองรับการใช้งานในอนาคตได้ดี</w:t>
      </w:r>
    </w:p>
    <w:p w:rsidR="00A845E4" w:rsidRDefault="00A845E4" w:rsidP="00A845E4">
      <w:pPr>
        <w:pStyle w:val="ListParagraph"/>
        <w:numPr>
          <w:ilvl w:val="0"/>
          <w:numId w:val="361"/>
        </w:numPr>
        <w:spacing w:line="240" w:lineRule="auto"/>
        <w:rPr>
          <w:rFonts w:cs="TH SarabunPSK"/>
          <w:szCs w:val="32"/>
        </w:rPr>
      </w:pPr>
      <w:r w:rsidRPr="00623AD1">
        <w:rPr>
          <w:rFonts w:cs="TH SarabunPSK"/>
          <w:szCs w:val="32"/>
          <w:cs/>
        </w:rPr>
        <w:t xml:space="preserve">ภาษา </w:t>
      </w:r>
      <w:r w:rsidRPr="00623AD1">
        <w:rPr>
          <w:rFonts w:cs="TH SarabunPSK"/>
          <w:szCs w:val="32"/>
        </w:rPr>
        <w:t xml:space="preserve">HTML </w:t>
      </w:r>
      <w:r w:rsidRPr="00623AD1">
        <w:rPr>
          <w:rFonts w:cs="TH SarabunPSK"/>
          <w:szCs w:val="32"/>
          <w:cs/>
        </w:rPr>
        <w:t>(</w:t>
      </w:r>
      <w:r w:rsidRPr="00623AD1">
        <w:rPr>
          <w:rFonts w:cs="TH SarabunPSK"/>
          <w:szCs w:val="32"/>
        </w:rPr>
        <w:t>Hypertext Markup Language</w:t>
      </w:r>
      <w:r w:rsidRPr="00623AD1">
        <w:rPr>
          <w:rFonts w:cs="TH SarabunPSK"/>
          <w:szCs w:val="32"/>
          <w:cs/>
        </w:rPr>
        <w:t>)</w:t>
      </w:r>
    </w:p>
    <w:p w:rsidR="00A845E4" w:rsidRPr="00CA30BD" w:rsidRDefault="00A845E4" w:rsidP="003E7D2F">
      <w:pPr>
        <w:pStyle w:val="ListParagraph"/>
        <w:shd w:val="clear" w:color="auto" w:fill="FFFFFF"/>
        <w:spacing w:before="0" w:line="240" w:lineRule="auto"/>
        <w:ind w:left="0"/>
        <w:rPr>
          <w:rFonts w:cs="TH SarabunPSK"/>
          <w:szCs w:val="32"/>
        </w:rPr>
      </w:pPr>
      <w:r w:rsidRPr="00E06A13">
        <w:rPr>
          <w:rFonts w:cs="TH SarabunPSK"/>
          <w:szCs w:val="32"/>
          <w:cs/>
        </w:rPr>
        <w:t>พัฒนาโดย ทิม เบอร์เนอรส์ ลี (</w:t>
      </w:r>
      <w:r w:rsidRPr="00E06A13">
        <w:rPr>
          <w:rFonts w:cs="TH SarabunPSK"/>
          <w:szCs w:val="32"/>
        </w:rPr>
        <w:t>Tim Berners Lee</w:t>
      </w:r>
      <w:r w:rsidRPr="00E06A13">
        <w:rPr>
          <w:rFonts w:cs="TH SarabunPSK"/>
          <w:szCs w:val="32"/>
          <w:cs/>
        </w:rPr>
        <w:t>)</w:t>
      </w:r>
      <w:r>
        <w:rPr>
          <w:rFonts w:cs="TH SarabunPSK" w:hint="cs"/>
          <w:szCs w:val="32"/>
          <w:cs/>
        </w:rPr>
        <w:t xml:space="preserve"> </w:t>
      </w:r>
      <w:r w:rsidRPr="00E06A13">
        <w:rPr>
          <w:rFonts w:cs="TH SarabunPSK"/>
          <w:szCs w:val="32"/>
        </w:rPr>
        <w:t>HTML </w:t>
      </w:r>
      <w:r w:rsidRPr="00E06A13">
        <w:rPr>
          <w:rFonts w:cs="TH SarabunPSK"/>
          <w:szCs w:val="32"/>
          <w:cs/>
        </w:rPr>
        <w:t>เป็นภาษาที่ใช้เพื่อตอบสนอง</w:t>
      </w:r>
      <w:r>
        <w:rPr>
          <w:rFonts w:cs="TH SarabunPSK"/>
          <w:szCs w:val="32"/>
          <w:cs/>
        </w:rPr>
        <w:t>ในการแสดงผลบนจอภาพ</w:t>
      </w:r>
      <w:r w:rsidRPr="00E06A13">
        <w:rPr>
          <w:rFonts w:cs="TH SarabunPSK"/>
          <w:szCs w:val="32"/>
          <w:cs/>
        </w:rPr>
        <w:t>ในลักษณะเว็บเพจ</w:t>
      </w:r>
      <w:r>
        <w:rPr>
          <w:rFonts w:cs="TH SarabunPSK" w:hint="cs"/>
          <w:szCs w:val="32"/>
          <w:cs/>
        </w:rPr>
        <w:t xml:space="preserve"> </w:t>
      </w:r>
      <w:r w:rsidRPr="00E06A13">
        <w:rPr>
          <w:rFonts w:cs="TH SarabunPSK"/>
          <w:szCs w:val="32"/>
          <w:cs/>
        </w:rPr>
        <w:t>ซึ่งสามารถแสดงผลได้ทั้งภาษาไทยและภาษาอังกฤษ รวมทั้งรูปกราฟิก</w:t>
      </w:r>
      <w:r w:rsidRPr="00E06A13">
        <w:rPr>
          <w:rFonts w:cs="TH SarabunPSK"/>
          <w:szCs w:val="32"/>
        </w:rPr>
        <w:t xml:space="preserve">, </w:t>
      </w:r>
      <w:r w:rsidRPr="00E06A13">
        <w:rPr>
          <w:rFonts w:cs="TH SarabunPSK"/>
          <w:szCs w:val="32"/>
          <w:cs/>
        </w:rPr>
        <w:t>ภาพนิ่ง</w:t>
      </w:r>
      <w:r w:rsidRPr="00E06A13">
        <w:rPr>
          <w:rFonts w:cs="TH SarabunPSK"/>
          <w:szCs w:val="32"/>
        </w:rPr>
        <w:t>, </w:t>
      </w:r>
      <w:r w:rsidRPr="00E06A13">
        <w:rPr>
          <w:rFonts w:cs="TH SarabunPSK"/>
          <w:szCs w:val="32"/>
          <w:cs/>
        </w:rPr>
        <w:t>ภาพเคลื่อนไหว</w:t>
      </w:r>
      <w:r w:rsidRPr="00E06A13">
        <w:rPr>
          <w:rFonts w:cs="TH SarabunPSK"/>
          <w:szCs w:val="32"/>
        </w:rPr>
        <w:t>,</w:t>
      </w:r>
      <w:r w:rsidRPr="00E06A13">
        <w:rPr>
          <w:rFonts w:cs="TH SarabunPSK"/>
          <w:szCs w:val="32"/>
          <w:cs/>
        </w:rPr>
        <w:t>เสียง หรือแม้กระทั้งการเชื่อมโยงไปยังเว็บไซต์อื่นๆ</w:t>
      </w:r>
      <w:r w:rsidRPr="00E06A13">
        <w:rPr>
          <w:rFonts w:cs="TH SarabunPSK"/>
          <w:szCs w:val="32"/>
        </w:rPr>
        <w:t> </w:t>
      </w:r>
      <w:r w:rsidRPr="00E06A13">
        <w:rPr>
          <w:rFonts w:cs="TH SarabunPSK"/>
          <w:szCs w:val="32"/>
          <w:cs/>
        </w:rPr>
        <w:t xml:space="preserve">ในระบบอินเตอร์เน็ต ภาษา </w:t>
      </w:r>
      <w:r w:rsidRPr="00E06A13">
        <w:rPr>
          <w:rFonts w:cs="TH SarabunPSK"/>
          <w:szCs w:val="32"/>
        </w:rPr>
        <w:t xml:space="preserve">HTML </w:t>
      </w:r>
      <w:r w:rsidRPr="00E06A13">
        <w:rPr>
          <w:rFonts w:cs="TH SarabunPSK"/>
          <w:szCs w:val="32"/>
          <w:cs/>
        </w:rPr>
        <w:t>เป็นภาษาที่มีลักษณะเป็นโค้ด(</w:t>
      </w:r>
      <w:r w:rsidRPr="00E06A13">
        <w:rPr>
          <w:rFonts w:cs="TH SarabunPSK"/>
          <w:szCs w:val="32"/>
        </w:rPr>
        <w:t>Code</w:t>
      </w:r>
      <w:r w:rsidRPr="00E06A13">
        <w:rPr>
          <w:rFonts w:cs="TH SarabunPSK"/>
          <w:szCs w:val="32"/>
          <w:cs/>
        </w:rPr>
        <w:t>)</w:t>
      </w:r>
      <w:r w:rsidRPr="00E06A13">
        <w:rPr>
          <w:rFonts w:cs="TH SarabunPSK" w:hint="cs"/>
          <w:szCs w:val="32"/>
          <w:cs/>
        </w:rPr>
        <w:t xml:space="preserve"> </w:t>
      </w:r>
      <w:r w:rsidRPr="00E06A13">
        <w:rPr>
          <w:rFonts w:cs="TH SarabunPSK"/>
          <w:szCs w:val="32"/>
          <w:cs/>
        </w:rPr>
        <w:t>กล่าวคือ จะเป็นไฟล์ที่เก็บข้อมูลที่เป็นตัวอักษรในมาตรฐานของรหัสแอสกี (</w:t>
      </w:r>
      <w:r w:rsidRPr="00E06A13">
        <w:rPr>
          <w:rFonts w:cs="TH SarabunPSK"/>
          <w:szCs w:val="32"/>
        </w:rPr>
        <w:t>ASCII Code</w:t>
      </w:r>
      <w:r w:rsidRPr="00E06A13">
        <w:rPr>
          <w:rFonts w:cs="TH SarabunPSK"/>
          <w:szCs w:val="32"/>
          <w:cs/>
        </w:rPr>
        <w:t>)</w:t>
      </w:r>
      <w:r>
        <w:rPr>
          <w:rFonts w:cs="TH SarabunPSK"/>
          <w:szCs w:val="32"/>
          <w:cs/>
        </w:rPr>
        <w:t xml:space="preserve"> </w:t>
      </w:r>
      <w:r w:rsidRPr="00E06A13">
        <w:rPr>
          <w:rFonts w:cs="TH SarabunPSK"/>
          <w:szCs w:val="32"/>
          <w:cs/>
        </w:rPr>
        <w:t>โดยเขียนอยู่ในรูปของเอกสารข้อความ (</w:t>
      </w:r>
      <w:r w:rsidRPr="00E06A13">
        <w:rPr>
          <w:rFonts w:cs="TH SarabunPSK"/>
          <w:szCs w:val="32"/>
        </w:rPr>
        <w:t>Text Document</w:t>
      </w:r>
      <w:r w:rsidRPr="00E06A13">
        <w:rPr>
          <w:rFonts w:cs="TH SarabunPSK"/>
          <w:szCs w:val="32"/>
          <w:cs/>
        </w:rPr>
        <w:t>)</w:t>
      </w:r>
      <w:r>
        <w:rPr>
          <w:rFonts w:cs="TH SarabunPSK" w:hint="cs"/>
          <w:szCs w:val="32"/>
          <w:cs/>
        </w:rPr>
        <w:t xml:space="preserve"> </w:t>
      </w:r>
      <w:r w:rsidRPr="00E06A13">
        <w:rPr>
          <w:rFonts w:cs="TH SarabunPSK"/>
          <w:szCs w:val="32"/>
          <w:cs/>
        </w:rPr>
        <w:t>ดั</w:t>
      </w:r>
      <w:r>
        <w:rPr>
          <w:rFonts w:cs="TH SarabunPSK" w:hint="cs"/>
          <w:szCs w:val="32"/>
          <w:cs/>
        </w:rPr>
        <w:t>ง</w:t>
      </w:r>
      <w:r w:rsidRPr="00E06A13">
        <w:rPr>
          <w:rFonts w:cs="TH SarabunPSK"/>
          <w:szCs w:val="32"/>
          <w:cs/>
        </w:rPr>
        <w:t>นั้นจึงทำให้ง่ายต่อการเรียนรู้</w:t>
      </w:r>
      <w:r w:rsidRPr="00E06A13">
        <w:rPr>
          <w:rFonts w:cs="TH SarabunPSK"/>
          <w:szCs w:val="32"/>
        </w:rPr>
        <w:t> </w:t>
      </w:r>
      <w:r w:rsidRPr="00E06A13">
        <w:rPr>
          <w:rFonts w:cs="TH SarabunPSK"/>
          <w:szCs w:val="32"/>
          <w:cs/>
        </w:rPr>
        <w:t>สามารถกำหนดรูปแบบและโครงสร้างได้ง่ายด้วย ภาษา</w:t>
      </w:r>
      <w:r w:rsidRPr="00E06A13">
        <w:rPr>
          <w:rFonts w:cs="TH SarabunPSK" w:hint="cs"/>
          <w:szCs w:val="32"/>
          <w:cs/>
        </w:rPr>
        <w:t xml:space="preserve"> </w:t>
      </w:r>
      <w:r w:rsidRPr="00E06A13">
        <w:rPr>
          <w:rFonts w:cs="TH SarabunPSK"/>
          <w:szCs w:val="32"/>
        </w:rPr>
        <w:t>HTML</w:t>
      </w:r>
      <w:r w:rsidRPr="00E06A13">
        <w:rPr>
          <w:rFonts w:cs="TH SarabunPSK" w:hint="cs"/>
          <w:szCs w:val="32"/>
          <w:cs/>
        </w:rPr>
        <w:t xml:space="preserve"> </w:t>
      </w:r>
      <w:r w:rsidRPr="00E06A13">
        <w:rPr>
          <w:rFonts w:cs="TH SarabunPSK"/>
          <w:szCs w:val="32"/>
          <w:cs/>
        </w:rPr>
        <w:t>นี้ได้ถูกพัฒนามาอย่างต่อเนื่อง</w:t>
      </w:r>
      <w:r>
        <w:rPr>
          <w:rFonts w:cs="TH SarabunPSK" w:hint="cs"/>
          <w:szCs w:val="32"/>
          <w:cs/>
        </w:rPr>
        <w:t xml:space="preserve"> </w:t>
      </w:r>
      <w:r w:rsidRPr="00E06A13">
        <w:rPr>
          <w:rFonts w:cs="TH SarabunPSK"/>
          <w:szCs w:val="32"/>
          <w:cs/>
        </w:rPr>
        <w:t>เพื่อให้ใช้ได้ง่ายขึ้นและตอบสนองต่อการใช้รูปภาพทางกราฟิก</w:t>
      </w:r>
      <w:r w:rsidRPr="00E06A13">
        <w:rPr>
          <w:rFonts w:cs="TH SarabunPSK"/>
          <w:szCs w:val="32"/>
        </w:rPr>
        <w:t> </w:t>
      </w:r>
    </w:p>
    <w:p w:rsidR="00A845E4" w:rsidRDefault="00A845E4" w:rsidP="00A845E4">
      <w:pPr>
        <w:pStyle w:val="ListParagraph"/>
        <w:numPr>
          <w:ilvl w:val="0"/>
          <w:numId w:val="361"/>
        </w:numPr>
        <w:spacing w:line="240" w:lineRule="auto"/>
        <w:rPr>
          <w:rFonts w:cs="TH SarabunPSK"/>
          <w:szCs w:val="32"/>
        </w:rPr>
      </w:pPr>
      <w:r w:rsidRPr="00623AD1">
        <w:rPr>
          <w:rFonts w:cs="TH SarabunPSK"/>
          <w:szCs w:val="32"/>
          <w:cs/>
        </w:rPr>
        <w:t xml:space="preserve">ภาษา </w:t>
      </w:r>
      <w:r w:rsidRPr="00623AD1">
        <w:rPr>
          <w:rFonts w:cs="TH SarabunPSK"/>
          <w:szCs w:val="32"/>
        </w:rPr>
        <w:t xml:space="preserve">SQL </w:t>
      </w:r>
      <w:r w:rsidRPr="00623AD1">
        <w:rPr>
          <w:rFonts w:cs="TH SarabunPSK"/>
          <w:szCs w:val="32"/>
          <w:cs/>
        </w:rPr>
        <w:t>(</w:t>
      </w:r>
      <w:r w:rsidRPr="00623AD1">
        <w:rPr>
          <w:rFonts w:cs="TH SarabunPSK"/>
          <w:szCs w:val="32"/>
        </w:rPr>
        <w:t>Structured Query Language</w:t>
      </w:r>
      <w:r w:rsidRPr="00623AD1">
        <w:rPr>
          <w:rFonts w:cs="TH SarabunPSK"/>
          <w:szCs w:val="32"/>
          <w:cs/>
        </w:rPr>
        <w:t>)</w:t>
      </w:r>
    </w:p>
    <w:p w:rsidR="00A845E4" w:rsidRPr="001D0600" w:rsidRDefault="00A845E4" w:rsidP="003E7D2F">
      <w:pPr>
        <w:pStyle w:val="ListParagraph"/>
        <w:spacing w:after="240" w:line="240" w:lineRule="auto"/>
        <w:ind w:left="0"/>
        <w:rPr>
          <w:rFonts w:cs="TH SarabunPSK"/>
          <w:szCs w:val="32"/>
          <w:cs/>
        </w:rPr>
      </w:pPr>
      <w:r w:rsidRPr="00623AD1">
        <w:rPr>
          <w:rFonts w:cs="TH SarabunPSK"/>
          <w:szCs w:val="32"/>
          <w:cs/>
        </w:rPr>
        <w:t xml:space="preserve">ภาษา </w:t>
      </w:r>
      <w:r w:rsidRPr="00623AD1">
        <w:rPr>
          <w:rFonts w:cs="TH SarabunPSK"/>
          <w:szCs w:val="32"/>
        </w:rPr>
        <w:t xml:space="preserve">SQL </w:t>
      </w:r>
      <w:r w:rsidRPr="001D0600">
        <w:rPr>
          <w:rFonts w:cs="TH SarabunPSK"/>
          <w:szCs w:val="32"/>
        </w:rPr>
        <w:t> </w:t>
      </w:r>
      <w:r w:rsidRPr="001D0600">
        <w:rPr>
          <w:rFonts w:cs="TH SarabunPSK"/>
          <w:szCs w:val="32"/>
          <w:cs/>
        </w:rPr>
        <w:t>คือภาษาที่ใช้ในการเขียนโปรแกรม เพื่อจัดการกับฐานข้อมูลโดยเฉพาะ เป็นภาษามาตราฐานบนระบบฐานข้อมูลเชิงสัมพันธ์และเป็นระบบเปิด (</w:t>
      </w:r>
      <w:r w:rsidRPr="001D0600">
        <w:rPr>
          <w:rFonts w:cs="TH SarabunPSK"/>
          <w:szCs w:val="32"/>
        </w:rPr>
        <w:t>open system</w:t>
      </w:r>
      <w:r w:rsidRPr="001D0600">
        <w:rPr>
          <w:rFonts w:cs="TH SarabunPSK"/>
          <w:szCs w:val="32"/>
          <w:cs/>
        </w:rPr>
        <w:t xml:space="preserve">) หมายถึงเราสามารถใช้คำสั่ง </w:t>
      </w:r>
      <w:r>
        <w:rPr>
          <w:rFonts w:cs="TH SarabunPSK"/>
          <w:szCs w:val="32"/>
        </w:rPr>
        <w:t xml:space="preserve">SQL </w:t>
      </w:r>
      <w:r w:rsidRPr="001D0600">
        <w:rPr>
          <w:rFonts w:cs="TH SarabunPSK"/>
          <w:szCs w:val="32"/>
          <w:cs/>
        </w:rPr>
        <w:t>กับฐานข้อมูลชนิดใดก็ได้ และ คำสั่งงานเดียวกันเมื่อสั่งงานผ่าน</w:t>
      </w:r>
      <w:r w:rsidRPr="001D0600">
        <w:rPr>
          <w:rFonts w:cs="TH SarabunPSK"/>
          <w:szCs w:val="32"/>
        </w:rPr>
        <w:t xml:space="preserve">  </w:t>
      </w:r>
      <w:r w:rsidRPr="001D0600">
        <w:rPr>
          <w:rFonts w:cs="TH SarabunPSK"/>
          <w:szCs w:val="32"/>
          <w:cs/>
        </w:rPr>
        <w:t xml:space="preserve">ระบบฐานข้อมูลที่แตกต่างกันจะได้ ผลลัพธ์เหมือนกัน ทำให้เราสามารถเลือกใช้ฐานข้อมูล ชนิดใดก็ได้โดยไม่ติดยึดกับฐานข้อมูลใดฐานข้อมูลหนึ่ง นอกจากนี้แล้ว </w:t>
      </w:r>
      <w:r w:rsidRPr="001D0600">
        <w:rPr>
          <w:rFonts w:cs="TH SarabunPSK"/>
          <w:szCs w:val="32"/>
        </w:rPr>
        <w:t xml:space="preserve">SQL </w:t>
      </w:r>
      <w:r w:rsidRPr="001D0600">
        <w:rPr>
          <w:rFonts w:cs="TH SarabunPSK"/>
          <w:szCs w:val="32"/>
          <w:cs/>
        </w:rPr>
        <w:t xml:space="preserve">ยังเป็นชื่อโปรแกรมฐานข้อมูล ซึ่งโปรแกรม </w:t>
      </w:r>
      <w:r w:rsidRPr="001D0600">
        <w:rPr>
          <w:rFonts w:cs="TH SarabunPSK"/>
          <w:szCs w:val="32"/>
        </w:rPr>
        <w:t xml:space="preserve">SQL </w:t>
      </w:r>
      <w:r w:rsidRPr="001D0600">
        <w:rPr>
          <w:rFonts w:cs="TH SarabunPSK"/>
          <w:szCs w:val="32"/>
          <w:cs/>
        </w:rPr>
        <w:t xml:space="preserve">เป็นโปรแกรมฐานข้อมูลที่มีโครงสร้างของภาษาที่เข้าใจง่าย ไม่ซับซ้อน มีประสิทธิภาพการทำงานสูง สามารถทำงานที่ซับซ้อนได้โดยใช้คำสั่งเพียงไม่กี่คำสั่ง โปรแกรม </w:t>
      </w:r>
      <w:r w:rsidRPr="001D0600">
        <w:rPr>
          <w:rFonts w:cs="TH SarabunPSK"/>
          <w:szCs w:val="32"/>
        </w:rPr>
        <w:t xml:space="preserve">SQL </w:t>
      </w:r>
      <w:r w:rsidRPr="001D0600">
        <w:rPr>
          <w:rFonts w:cs="TH SarabunPSK"/>
          <w:szCs w:val="32"/>
          <w:cs/>
        </w:rPr>
        <w:t xml:space="preserve">จึงเหมาะที่จะใช้กับระบบฐานข้อมูลเชิงสัมพันธ์ และเป็นภาษาหนึ่ง ซึ่งแบ่งการทำงานได้เป็น </w:t>
      </w:r>
      <w:r w:rsidRPr="001D0600">
        <w:rPr>
          <w:rFonts w:cs="TH SarabunPSK"/>
          <w:szCs w:val="32"/>
        </w:rPr>
        <w:t xml:space="preserve">4 </w:t>
      </w:r>
      <w:r w:rsidRPr="001D0600">
        <w:rPr>
          <w:rFonts w:cs="TH SarabunPSK"/>
          <w:szCs w:val="32"/>
          <w:cs/>
        </w:rPr>
        <w:t>ประเภท</w:t>
      </w:r>
      <w:r>
        <w:rPr>
          <w:rFonts w:cs="TH SarabunPSK" w:hint="cs"/>
          <w:szCs w:val="32"/>
          <w:cs/>
        </w:rPr>
        <w:t>ได้แก่</w:t>
      </w:r>
      <w:r w:rsidRPr="001D0600">
        <w:rPr>
          <w:rFonts w:cs="TH SarabunPSK"/>
          <w:szCs w:val="32"/>
        </w:rPr>
        <w:t xml:space="preserve">  </w:t>
      </w:r>
      <w:r w:rsidRPr="001D0600">
        <w:rPr>
          <w:rFonts w:cs="TH SarabunPSK"/>
          <w:szCs w:val="32"/>
          <w:cs/>
        </w:rPr>
        <w:t>เพิ่ม</w:t>
      </w:r>
      <w:r w:rsidRPr="001D0600">
        <w:rPr>
          <w:rFonts w:cs="TH SarabunPSK" w:hint="cs"/>
          <w:szCs w:val="32"/>
          <w:cs/>
        </w:rPr>
        <w:t xml:space="preserve"> ลบ แก้ไข</w:t>
      </w:r>
      <w:r w:rsidRPr="001D0600">
        <w:rPr>
          <w:rFonts w:cs="TH SarabunPSK"/>
          <w:szCs w:val="32"/>
          <w:cs/>
        </w:rPr>
        <w:t xml:space="preserve"> </w:t>
      </w:r>
      <w:r w:rsidRPr="001D0600">
        <w:rPr>
          <w:rFonts w:cs="TH SarabunPSK" w:hint="cs"/>
          <w:szCs w:val="32"/>
          <w:cs/>
        </w:rPr>
        <w:t>และดึงข้อมูล</w:t>
      </w:r>
    </w:p>
    <w:p w:rsidR="00A845E4" w:rsidRDefault="00A845E4" w:rsidP="00A845E4">
      <w:pPr>
        <w:pStyle w:val="ListParagraph"/>
        <w:numPr>
          <w:ilvl w:val="0"/>
          <w:numId w:val="361"/>
        </w:numPr>
        <w:spacing w:line="240" w:lineRule="auto"/>
        <w:rPr>
          <w:rFonts w:cs="TH SarabunPSK"/>
          <w:szCs w:val="32"/>
        </w:rPr>
      </w:pPr>
      <w:r w:rsidRPr="00623AD1">
        <w:rPr>
          <w:rFonts w:cs="TH SarabunPSK"/>
          <w:szCs w:val="32"/>
          <w:cs/>
        </w:rPr>
        <w:t xml:space="preserve">ภาษา </w:t>
      </w:r>
      <w:r w:rsidRPr="00623AD1">
        <w:rPr>
          <w:rFonts w:cs="TH SarabunPSK"/>
          <w:szCs w:val="32"/>
        </w:rPr>
        <w:t>JavaScript</w:t>
      </w:r>
    </w:p>
    <w:p w:rsidR="00A845E4" w:rsidRDefault="00A845E4" w:rsidP="003E7D2F">
      <w:pPr>
        <w:pStyle w:val="ListParagraph"/>
        <w:spacing w:line="240" w:lineRule="auto"/>
        <w:ind w:left="0"/>
        <w:rPr>
          <w:rFonts w:cs="TH SarabunPSK"/>
          <w:szCs w:val="32"/>
        </w:rPr>
      </w:pPr>
      <w:r w:rsidRPr="00395F33">
        <w:rPr>
          <w:rFonts w:cs="TH SarabunPSK"/>
          <w:szCs w:val="32"/>
          <w:cs/>
        </w:rPr>
        <w:t xml:space="preserve">ภาษา </w:t>
      </w:r>
      <w:r w:rsidRPr="00395F33">
        <w:rPr>
          <w:rFonts w:cs="TH SarabunPSK"/>
          <w:szCs w:val="32"/>
        </w:rPr>
        <w:t xml:space="preserve">JavaScript </w:t>
      </w:r>
      <w:r w:rsidRPr="00395F33">
        <w:rPr>
          <w:rFonts w:cs="TH SarabunPSK"/>
          <w:szCs w:val="32"/>
          <w:cs/>
        </w:rPr>
        <w:t xml:space="preserve">ถูกออกแบบและสร้างโดย </w:t>
      </w:r>
      <w:r w:rsidRPr="00395F33">
        <w:rPr>
          <w:rFonts w:cs="TH SarabunPSK"/>
          <w:szCs w:val="32"/>
        </w:rPr>
        <w:t>Brendan Eich</w:t>
      </w:r>
      <w:r w:rsidRPr="00C12FD1">
        <w:rPr>
          <w:rFonts w:cs="TH SarabunPSK"/>
          <w:szCs w:val="32"/>
          <w:cs/>
        </w:rPr>
        <w:t xml:space="preserve"> </w:t>
      </w:r>
      <w:r w:rsidRPr="00395F33">
        <w:rPr>
          <w:rFonts w:cs="TH SarabunPSK"/>
          <w:szCs w:val="32"/>
          <w:cs/>
        </w:rPr>
        <w:t xml:space="preserve">รองรับการเขียนโปรแกรมทั้งแบบ </w:t>
      </w:r>
      <w:r w:rsidRPr="00395F33">
        <w:rPr>
          <w:rFonts w:cs="TH SarabunPSK"/>
          <w:szCs w:val="32"/>
        </w:rPr>
        <w:t>Event</w:t>
      </w:r>
      <w:r w:rsidRPr="00395F33">
        <w:rPr>
          <w:rFonts w:cs="TH SarabunPSK"/>
          <w:szCs w:val="32"/>
          <w:cs/>
        </w:rPr>
        <w:t>-</w:t>
      </w:r>
      <w:r w:rsidRPr="00395F33">
        <w:rPr>
          <w:rFonts w:cs="TH SarabunPSK"/>
          <w:szCs w:val="32"/>
        </w:rPr>
        <w:t xml:space="preserve">driven, Functional </w:t>
      </w:r>
      <w:r w:rsidRPr="00395F33">
        <w:rPr>
          <w:rFonts w:cs="TH SarabunPSK"/>
          <w:szCs w:val="32"/>
          <w:cs/>
        </w:rPr>
        <w:t>และแบบลำดับขั้นตอน มันมีไลบรารี่ (</w:t>
      </w:r>
      <w:r w:rsidRPr="00395F33">
        <w:rPr>
          <w:rFonts w:cs="TH SarabunPSK"/>
          <w:szCs w:val="32"/>
        </w:rPr>
        <w:t>APIs</w:t>
      </w:r>
      <w:r w:rsidRPr="00395F33">
        <w:rPr>
          <w:rFonts w:cs="TH SarabunPSK"/>
          <w:szCs w:val="32"/>
          <w:cs/>
        </w:rPr>
        <w:t xml:space="preserve">) สำหรับทำงานกับข้อความ วันที่ </w:t>
      </w:r>
      <w:r w:rsidRPr="00395F33">
        <w:rPr>
          <w:rFonts w:cs="TH SarabunPSK"/>
          <w:szCs w:val="32"/>
        </w:rPr>
        <w:t xml:space="preserve">Regular expression </w:t>
      </w:r>
      <w:r w:rsidRPr="00395F33">
        <w:rPr>
          <w:rFonts w:cs="TH SarabunPSK"/>
          <w:szCs w:val="32"/>
          <w:cs/>
        </w:rPr>
        <w:t xml:space="preserve">และโครงสร้างข้อมูลพื้นฐานอย่าง </w:t>
      </w:r>
      <w:r w:rsidRPr="00395F33">
        <w:rPr>
          <w:rFonts w:cs="TH SarabunPSK"/>
          <w:szCs w:val="32"/>
        </w:rPr>
        <w:t xml:space="preserve">Array </w:t>
      </w:r>
      <w:r w:rsidRPr="00395F33">
        <w:rPr>
          <w:rFonts w:cs="TH SarabunPSK"/>
          <w:szCs w:val="32"/>
          <w:cs/>
        </w:rPr>
        <w:t xml:space="preserve">และ </w:t>
      </w:r>
      <w:r w:rsidRPr="00395F33">
        <w:rPr>
          <w:rFonts w:cs="TH SarabunPSK"/>
          <w:szCs w:val="32"/>
        </w:rPr>
        <w:t xml:space="preserve">Map </w:t>
      </w:r>
      <w:r w:rsidRPr="00395F33">
        <w:rPr>
          <w:rFonts w:cs="TH SarabunPSK"/>
          <w:szCs w:val="32"/>
          <w:cs/>
        </w:rPr>
        <w:t xml:space="preserve">หรือแม้กระทั่ง </w:t>
      </w:r>
      <w:r w:rsidRPr="00395F33">
        <w:rPr>
          <w:rFonts w:cs="TH SarabunPSK"/>
          <w:szCs w:val="32"/>
        </w:rPr>
        <w:t xml:space="preserve">Document Object Model </w:t>
      </w:r>
      <w:r w:rsidRPr="00395F33">
        <w:rPr>
          <w:rFonts w:cs="TH SarabunPSK"/>
          <w:szCs w:val="32"/>
          <w:cs/>
        </w:rPr>
        <w:t>(</w:t>
      </w:r>
      <w:r w:rsidRPr="00395F33">
        <w:rPr>
          <w:rFonts w:cs="TH SarabunPSK"/>
          <w:szCs w:val="32"/>
        </w:rPr>
        <w:t>DOM</w:t>
      </w:r>
      <w:r w:rsidRPr="00395F33">
        <w:rPr>
          <w:rFonts w:cs="TH SarabunPSK"/>
          <w:szCs w:val="32"/>
          <w:cs/>
        </w:rPr>
        <w:t xml:space="preserve">) ซึ่งเป็น </w:t>
      </w:r>
      <w:r w:rsidRPr="00395F33">
        <w:rPr>
          <w:rFonts w:cs="TH SarabunPSK"/>
          <w:szCs w:val="32"/>
        </w:rPr>
        <w:t xml:space="preserve">API </w:t>
      </w:r>
      <w:r w:rsidRPr="00395F33">
        <w:rPr>
          <w:rFonts w:cs="TH SarabunPSK"/>
          <w:szCs w:val="32"/>
          <w:cs/>
        </w:rPr>
        <w:t>ที่โดยทั่วไปแล้วสามารถ</w:t>
      </w:r>
      <w:r>
        <w:rPr>
          <w:rFonts w:cs="TH SarabunPSK" w:hint="cs"/>
          <w:szCs w:val="32"/>
          <w:cs/>
        </w:rPr>
        <w:t>ใช้</w:t>
      </w:r>
      <w:r w:rsidRPr="00395F33">
        <w:rPr>
          <w:rFonts w:cs="TH SarabunPSK"/>
          <w:szCs w:val="32"/>
          <w:cs/>
        </w:rPr>
        <w:t xml:space="preserve">ได้บนเว็บเบราว์เซอร์ </w:t>
      </w:r>
      <w:r>
        <w:rPr>
          <w:rFonts w:cs="TH SarabunPSK" w:hint="cs"/>
          <w:szCs w:val="32"/>
          <w:cs/>
        </w:rPr>
        <w:t>และยังสามารถ</w:t>
      </w:r>
      <w:r w:rsidRPr="00C12FD1">
        <w:rPr>
          <w:rFonts w:cs="TH SarabunPSK"/>
          <w:szCs w:val="32"/>
          <w:cs/>
        </w:rPr>
        <w:t>ทำให้หน้าเว็บสามารถตอบโต้กับผู้ใช้ได้โดยที่ไม่จำเป็นต้องรีเฟรชหน้าใหม่ (</w:t>
      </w:r>
      <w:r w:rsidRPr="00C12FD1">
        <w:rPr>
          <w:rFonts w:cs="TH SarabunPSK"/>
          <w:szCs w:val="32"/>
        </w:rPr>
        <w:t>Dynamic website</w:t>
      </w:r>
      <w:r w:rsidRPr="00C12FD1">
        <w:rPr>
          <w:rFonts w:cs="TH SarabunPSK"/>
          <w:szCs w:val="32"/>
          <w:cs/>
        </w:rPr>
        <w:t xml:space="preserve">) เว็บไซต์จำนวนมากใช้ภาษา </w:t>
      </w:r>
      <w:r w:rsidRPr="00C12FD1">
        <w:rPr>
          <w:rFonts w:cs="TH SarabunPSK"/>
          <w:szCs w:val="32"/>
        </w:rPr>
        <w:t xml:space="preserve">JavaScript </w:t>
      </w:r>
      <w:r w:rsidRPr="00C12FD1">
        <w:rPr>
          <w:rFonts w:cs="TH SarabunPSK"/>
          <w:szCs w:val="32"/>
          <w:cs/>
        </w:rPr>
        <w:t xml:space="preserve">สำหรับควบคุมการทำงานที่ฝั่ง </w:t>
      </w:r>
      <w:r w:rsidRPr="00C12FD1">
        <w:rPr>
          <w:rFonts w:cs="TH SarabunPSK"/>
          <w:szCs w:val="32"/>
        </w:rPr>
        <w:t>Client</w:t>
      </w:r>
      <w:r w:rsidRPr="00C12FD1">
        <w:rPr>
          <w:rFonts w:cs="TH SarabunPSK"/>
          <w:szCs w:val="32"/>
          <w:cs/>
        </w:rPr>
        <w:t>-</w:t>
      </w:r>
      <w:r w:rsidRPr="00C12FD1">
        <w:rPr>
          <w:rFonts w:cs="TH SarabunPSK"/>
          <w:szCs w:val="32"/>
        </w:rPr>
        <w:t xml:space="preserve">side </w:t>
      </w:r>
      <w:r w:rsidRPr="00C12FD1">
        <w:rPr>
          <w:rFonts w:cs="TH SarabunPSK"/>
          <w:szCs w:val="32"/>
          <w:cs/>
        </w:rPr>
        <w:t xml:space="preserve">นั่นทำให้เว็บเบราว์เซอร์ต่างๆ มี </w:t>
      </w:r>
      <w:r w:rsidRPr="00C12FD1">
        <w:rPr>
          <w:rFonts w:cs="TH SarabunPSK"/>
          <w:szCs w:val="32"/>
        </w:rPr>
        <w:t xml:space="preserve">JavaScript engine </w:t>
      </w:r>
      <w:r w:rsidRPr="00C12FD1">
        <w:rPr>
          <w:rFonts w:cs="TH SarabunPSK"/>
          <w:szCs w:val="32"/>
          <w:cs/>
        </w:rPr>
        <w:t xml:space="preserve">ที่ใช้สำหรับประมวลผลสคริปของภาษา </w:t>
      </w:r>
      <w:r w:rsidRPr="00C12FD1">
        <w:rPr>
          <w:rFonts w:cs="TH SarabunPSK"/>
          <w:szCs w:val="32"/>
        </w:rPr>
        <w:t xml:space="preserve">JavaScript </w:t>
      </w:r>
      <w:r w:rsidRPr="00C12FD1">
        <w:rPr>
          <w:rFonts w:cs="TH SarabunPSK"/>
          <w:szCs w:val="32"/>
          <w:cs/>
        </w:rPr>
        <w:t>ที่รันบนเว็บเบราว์เซอร์</w:t>
      </w:r>
    </w:p>
    <w:p w:rsidR="00A845E4" w:rsidRDefault="00A845E4" w:rsidP="00A845E4">
      <w:pPr>
        <w:pStyle w:val="Heading3"/>
      </w:pPr>
      <w:r>
        <w:rPr>
          <w:rFonts w:hint="cs"/>
          <w:cs/>
        </w:rPr>
        <w:t>เครื่อมือที่ใช้ในการพัฒนา</w:t>
      </w:r>
    </w:p>
    <w:p w:rsidR="00A845E4" w:rsidRPr="004A12AF" w:rsidRDefault="00A845E4" w:rsidP="00A845E4">
      <w:pPr>
        <w:ind w:firstLine="720"/>
        <w:rPr>
          <w:cs/>
        </w:rPr>
      </w:pPr>
      <w:r w:rsidRPr="004A12AF">
        <w:rPr>
          <w:rFonts w:hint="cs"/>
          <w:cs/>
        </w:rPr>
        <w:t>ในการปฏิบัติสหกิจศึกษาเพื่อพัฒนาระบบที่ได้รับมอบหมาย จึงมีความจำเป็นต้องใช้เครื่องมือต่างๆ ในการนำมาช่วยพัฒนา ทั้งในส่วนของการเขียนโปรแกรม หรือในส่วนของการจัดการฐานข้อมูล เพื่อให้สะดวกต่อการพัมนาระบบ ซึ่งเครื่องมือที่ผู้ปฏิบัติสหกิจใช้ มีดังนี้</w:t>
      </w:r>
    </w:p>
    <w:p w:rsidR="00A845E4" w:rsidRDefault="00A845E4" w:rsidP="00A845E4">
      <w:pPr>
        <w:pStyle w:val="ListParagraph"/>
        <w:numPr>
          <w:ilvl w:val="0"/>
          <w:numId w:val="362"/>
        </w:numPr>
      </w:pPr>
      <w:r>
        <w:t>Notepad</w:t>
      </w:r>
      <w:r>
        <w:rPr>
          <w:rFonts w:cs="TH SarabunPSK"/>
          <w:szCs w:val="32"/>
          <w:cs/>
        </w:rPr>
        <w:t>++</w:t>
      </w:r>
    </w:p>
    <w:p w:rsidR="00A845E4" w:rsidRPr="00497430" w:rsidRDefault="00A845E4" w:rsidP="003E7D2F">
      <w:pPr>
        <w:pStyle w:val="ListParagraph"/>
        <w:ind w:left="0"/>
        <w:rPr>
          <w:rFonts w:cs="TH SarabunPSK"/>
          <w:szCs w:val="32"/>
        </w:rPr>
      </w:pPr>
      <w:r w:rsidRPr="0015075A">
        <w:rPr>
          <w:rFonts w:cs="TH SarabunPSK"/>
          <w:szCs w:val="32"/>
          <w:cs/>
        </w:rPr>
        <w:t xml:space="preserve">โปรแกรม </w:t>
      </w:r>
      <w:r>
        <w:rPr>
          <w:rFonts w:cs="TH SarabunPSK"/>
          <w:szCs w:val="32"/>
        </w:rPr>
        <w:t>T</w:t>
      </w:r>
      <w:r w:rsidRPr="0015075A">
        <w:rPr>
          <w:rFonts w:cs="TH SarabunPSK"/>
          <w:szCs w:val="32"/>
        </w:rPr>
        <w:t>ext editor</w:t>
      </w:r>
      <w:r>
        <w:rPr>
          <w:rFonts w:cs="TH SarabunPSK" w:hint="cs"/>
          <w:szCs w:val="32"/>
          <w:cs/>
        </w:rPr>
        <w:t xml:space="preserve"> </w:t>
      </w:r>
      <w:r>
        <w:rPr>
          <w:rFonts w:cs="TH SarabunPSK"/>
          <w:szCs w:val="32"/>
          <w:cs/>
        </w:rPr>
        <w:t xml:space="preserve"> </w:t>
      </w:r>
      <w:r w:rsidRPr="00AE71D0">
        <w:rPr>
          <w:rFonts w:cs="TH SarabunPSK"/>
          <w:szCs w:val="32"/>
          <w:cs/>
        </w:rPr>
        <w:t>เปนโอเพนซอรส</w:t>
      </w:r>
      <w:r>
        <w:rPr>
          <w:rFonts w:cs="TH SarabunPSK"/>
          <w:szCs w:val="32"/>
          <w:cs/>
        </w:rPr>
        <w:t xml:space="preserve"> </w:t>
      </w:r>
      <w:r>
        <w:rPr>
          <w:rFonts w:cs="TH SarabunPSK" w:hint="cs"/>
          <w:szCs w:val="32"/>
          <w:cs/>
        </w:rPr>
        <w:t xml:space="preserve">ใช้สำหรับเขียนโค้ดสำหรับนักพัฒนา และเนื่องจากถูกพัฒนาบนภาษา </w:t>
      </w:r>
      <w:r>
        <w:rPr>
          <w:rFonts w:cs="TH SarabunPSK"/>
          <w:szCs w:val="32"/>
        </w:rPr>
        <w:t>C</w:t>
      </w:r>
      <w:r>
        <w:rPr>
          <w:rFonts w:cs="TH SarabunPSK"/>
          <w:szCs w:val="32"/>
          <w:cs/>
        </w:rPr>
        <w:t xml:space="preserve">++ </w:t>
      </w:r>
      <w:r>
        <w:rPr>
          <w:rFonts w:cs="TH SarabunPSK" w:hint="cs"/>
          <w:szCs w:val="32"/>
          <w:cs/>
        </w:rPr>
        <w:t>ทำให้โปรแกรมทำงานและประมวลได้รวดเร็วและใช้ทรัพยากรเครื่องต่ำ นอกจากนั้นไฟล์ติดตั้งยังมีขนาดเล็กอีกด้วย</w:t>
      </w:r>
    </w:p>
    <w:p w:rsidR="00A845E4" w:rsidRDefault="00A845E4" w:rsidP="00A845E4">
      <w:pPr>
        <w:pStyle w:val="ListParagraph"/>
        <w:numPr>
          <w:ilvl w:val="0"/>
          <w:numId w:val="362"/>
        </w:numPr>
      </w:pPr>
      <w:r>
        <w:t>AppS</w:t>
      </w:r>
      <w:r w:rsidRPr="00F038E2">
        <w:t>erv</w:t>
      </w:r>
    </w:p>
    <w:p w:rsidR="00A845E4" w:rsidRDefault="00A845E4" w:rsidP="003E7D2F">
      <w:pPr>
        <w:pStyle w:val="ListParagraph"/>
        <w:ind w:left="0" w:firstLine="1080"/>
        <w:rPr>
          <w:rFonts w:cs="TH SarabunPSK"/>
          <w:szCs w:val="32"/>
        </w:rPr>
      </w:pPr>
      <w:r w:rsidRPr="00E06D97">
        <w:rPr>
          <w:rFonts w:cs="TH SarabunPSK"/>
          <w:szCs w:val="32"/>
          <w:cs/>
        </w:rPr>
        <w:t xml:space="preserve">คือโปรแกรมที่รวบรวม </w:t>
      </w:r>
      <w:r w:rsidRPr="00E06D97">
        <w:rPr>
          <w:rFonts w:cs="TH SarabunPSK"/>
          <w:szCs w:val="32"/>
        </w:rPr>
        <w:t xml:space="preserve">Packages </w:t>
      </w:r>
      <w:r w:rsidRPr="00E06D97">
        <w:rPr>
          <w:rFonts w:cs="TH SarabunPSK"/>
          <w:szCs w:val="32"/>
          <w:cs/>
        </w:rPr>
        <w:t>ตางๆ ที่ใชจําลองเครื่องคอมพิวเตอรใหเปน</w:t>
      </w:r>
      <w:r>
        <w:rPr>
          <w:cs/>
        </w:rPr>
        <w:t xml:space="preserve"> </w:t>
      </w:r>
      <w:r>
        <w:t>Web Server</w:t>
      </w:r>
      <w:r w:rsidRPr="00E06D97">
        <w:rPr>
          <w:rFonts w:cs="TH SarabunPSK"/>
          <w:szCs w:val="32"/>
        </w:rPr>
        <w:t> </w:t>
      </w:r>
      <w:r w:rsidRPr="00E06D97">
        <w:rPr>
          <w:rFonts w:cs="TH SarabunPSK"/>
          <w:szCs w:val="32"/>
          <w:cs/>
        </w:rPr>
        <w:t xml:space="preserve">สร้างโดยชาวไทย จัดทำขึ้นโดย ภาณุพงศ์ ปัญญาดี เป็นการรวมโปรแกรมจำนวน </w:t>
      </w:r>
      <w:r w:rsidRPr="00E06D97">
        <w:rPr>
          <w:rFonts w:cs="TH SarabunPSK"/>
          <w:szCs w:val="32"/>
        </w:rPr>
        <w:t xml:space="preserve">4 </w:t>
      </w:r>
      <w:r w:rsidRPr="00E06D97">
        <w:rPr>
          <w:rFonts w:cs="TH SarabunPSK"/>
          <w:szCs w:val="32"/>
          <w:cs/>
        </w:rPr>
        <w:t>ตัวในการสร้างเว็บเซิร์ฟเวอร์ ได้แก่</w:t>
      </w:r>
      <w:r w:rsidRPr="00E06D97">
        <w:rPr>
          <w:rFonts w:cs="TH SarabunPSK"/>
          <w:szCs w:val="32"/>
        </w:rPr>
        <w:t> </w:t>
      </w:r>
      <w:hyperlink r:id="rId20" w:tooltip="Apache HTTP Server" w:history="1">
        <w:r w:rsidRPr="00E06D97">
          <w:rPr>
            <w:rFonts w:cs="TH SarabunPSK"/>
            <w:szCs w:val="32"/>
          </w:rPr>
          <w:t>Apache HTTP Server</w:t>
        </w:r>
      </w:hyperlink>
      <w:r w:rsidRPr="00E06D97">
        <w:rPr>
          <w:rFonts w:cs="TH SarabunPSK"/>
          <w:szCs w:val="32"/>
        </w:rPr>
        <w:t>, </w:t>
      </w:r>
      <w:hyperlink r:id="rId21" w:tooltip="PHP" w:history="1">
        <w:r w:rsidRPr="00E06D97">
          <w:rPr>
            <w:rFonts w:cs="TH SarabunPSK"/>
            <w:szCs w:val="32"/>
          </w:rPr>
          <w:t>PHP</w:t>
        </w:r>
      </w:hyperlink>
      <w:r w:rsidRPr="00E06D97">
        <w:rPr>
          <w:rFonts w:cs="TH SarabunPSK"/>
          <w:szCs w:val="32"/>
        </w:rPr>
        <w:t>, </w:t>
      </w:r>
      <w:hyperlink r:id="rId22" w:tooltip="MySQL" w:history="1">
        <w:r w:rsidRPr="00E06D97">
          <w:rPr>
            <w:rFonts w:cs="TH SarabunPSK"/>
            <w:szCs w:val="32"/>
          </w:rPr>
          <w:t>MySQL</w:t>
        </w:r>
      </w:hyperlink>
      <w:r w:rsidRPr="00E06D97">
        <w:rPr>
          <w:rFonts w:cs="TH SarabunPSK"/>
          <w:szCs w:val="32"/>
        </w:rPr>
        <w:t xml:space="preserve">, </w:t>
      </w:r>
      <w:r w:rsidRPr="00E06D97">
        <w:rPr>
          <w:rFonts w:cs="TH SarabunPSK"/>
          <w:szCs w:val="32"/>
          <w:cs/>
        </w:rPr>
        <w:t>และ</w:t>
      </w:r>
      <w:r w:rsidRPr="00E06D97">
        <w:rPr>
          <w:rFonts w:cs="TH SarabunPSK"/>
          <w:szCs w:val="32"/>
        </w:rPr>
        <w:t> </w:t>
      </w:r>
      <w:hyperlink r:id="rId23" w:tooltip="PhpMyAdmin" w:history="1">
        <w:r w:rsidRPr="00E06D97">
          <w:rPr>
            <w:rFonts w:cs="TH SarabunPSK"/>
            <w:szCs w:val="32"/>
          </w:rPr>
          <w:t>phpMyAdmin</w:t>
        </w:r>
      </w:hyperlink>
    </w:p>
    <w:p w:rsidR="00A845E4" w:rsidRDefault="00A845E4" w:rsidP="00A845E4">
      <w:pPr>
        <w:pStyle w:val="ListParagraph"/>
        <w:numPr>
          <w:ilvl w:val="0"/>
          <w:numId w:val="362"/>
        </w:numPr>
      </w:pPr>
      <w:r>
        <w:t>Draw</w:t>
      </w:r>
      <w:r>
        <w:rPr>
          <w:rFonts w:cs="TH SarabunPSK"/>
          <w:szCs w:val="32"/>
          <w:cs/>
        </w:rPr>
        <w:t>.</w:t>
      </w:r>
      <w:r>
        <w:t>io</w:t>
      </w:r>
    </w:p>
    <w:p w:rsidR="009D2E5E" w:rsidRDefault="009D2E5E" w:rsidP="003E7D2F">
      <w:pPr>
        <w:pStyle w:val="ListParagraph"/>
        <w:ind w:left="0"/>
        <w:rPr>
          <w:rFonts w:cs="TH SarabunPSK"/>
          <w:szCs w:val="32"/>
        </w:rPr>
      </w:pPr>
      <w:r w:rsidRPr="009D2E5E">
        <w:rPr>
          <w:rFonts w:cs="TH SarabunPSK" w:hint="cs"/>
          <w:szCs w:val="32"/>
          <w:cs/>
        </w:rPr>
        <w:t>เป็นเครื่องมือ</w:t>
      </w:r>
      <w:r>
        <w:rPr>
          <w:rFonts w:cs="TH SarabunPSK" w:hint="cs"/>
          <w:szCs w:val="32"/>
          <w:cs/>
        </w:rPr>
        <w:t>ที่ใช้</w:t>
      </w:r>
      <w:r w:rsidRPr="009D2E5E">
        <w:rPr>
          <w:rFonts w:cs="TH SarabunPSK" w:hint="cs"/>
          <w:szCs w:val="32"/>
          <w:cs/>
        </w:rPr>
        <w:t>ใน</w:t>
      </w:r>
      <w:r>
        <w:rPr>
          <w:rFonts w:cs="TH SarabunPSK" w:hint="cs"/>
          <w:szCs w:val="32"/>
          <w:cs/>
        </w:rPr>
        <w:t xml:space="preserve">ออกแบบแผนภาพของระบบผ่านทางเว็บไซต์ </w:t>
      </w:r>
      <w:r w:rsidRPr="009D2E5E">
        <w:rPr>
          <w:rFonts w:cs="TH SarabunPSK"/>
          <w:szCs w:val="32"/>
          <w:cs/>
        </w:rPr>
        <w:t>โดยไม่ต้องลงโปรแกรม</w:t>
      </w:r>
      <w:r w:rsidRPr="009D2E5E">
        <w:rPr>
          <w:rFonts w:cs="TH SarabunPSK" w:hint="cs"/>
          <w:szCs w:val="32"/>
          <w:cs/>
        </w:rPr>
        <w:t xml:space="preserve"> </w:t>
      </w:r>
      <w:r w:rsidRPr="009D2E5E">
        <w:rPr>
          <w:rFonts w:cs="TH SarabunPSK"/>
          <w:szCs w:val="32"/>
          <w:cs/>
        </w:rPr>
        <w:t xml:space="preserve">ผ่านเว็บไซต์ </w:t>
      </w:r>
      <w:r w:rsidRPr="009D2E5E">
        <w:rPr>
          <w:rFonts w:cs="TH SarabunPSK"/>
          <w:szCs w:val="32"/>
        </w:rPr>
        <w:t>www</w:t>
      </w:r>
      <w:r w:rsidRPr="009D2E5E">
        <w:rPr>
          <w:rFonts w:cs="TH SarabunPSK"/>
          <w:szCs w:val="32"/>
          <w:cs/>
        </w:rPr>
        <w:t>.</w:t>
      </w:r>
      <w:r w:rsidRPr="009D2E5E">
        <w:rPr>
          <w:rFonts w:cs="TH SarabunPSK"/>
          <w:szCs w:val="32"/>
        </w:rPr>
        <w:t>draw</w:t>
      </w:r>
      <w:r w:rsidRPr="009D2E5E">
        <w:rPr>
          <w:rFonts w:cs="TH SarabunPSK"/>
          <w:szCs w:val="32"/>
          <w:cs/>
        </w:rPr>
        <w:t>.</w:t>
      </w:r>
      <w:r w:rsidRPr="009D2E5E">
        <w:rPr>
          <w:rFonts w:cs="TH SarabunPSK"/>
          <w:szCs w:val="32"/>
        </w:rPr>
        <w:t>io </w:t>
      </w:r>
      <w:r w:rsidRPr="009D2E5E">
        <w:rPr>
          <w:rFonts w:cs="TH SarabunPSK"/>
          <w:szCs w:val="32"/>
          <w:cs/>
        </w:rPr>
        <w:t>และไม่จำเป็นต้องสมัครสมาชิกแ</w:t>
      </w:r>
      <w:r w:rsidR="0025324E">
        <w:rPr>
          <w:rFonts w:cs="TH SarabunPSK"/>
          <w:szCs w:val="32"/>
          <w:cs/>
        </w:rPr>
        <w:t>ละที่สำคัญคือสามารถใช้งานได้ฟรี</w:t>
      </w:r>
      <w:r w:rsidRPr="009D2E5E">
        <w:rPr>
          <w:rFonts w:cs="TH SarabunPSK"/>
          <w:szCs w:val="32"/>
          <w:cs/>
        </w:rPr>
        <w:t xml:space="preserve"> สามารถบันทึกลงในเครื่องคอมพิวเตอร์ได้ทันที ทั้งสะดวก และใช้งานง่าย</w:t>
      </w:r>
    </w:p>
    <w:p w:rsidR="009D2E5E" w:rsidRDefault="009D2E5E" w:rsidP="009D2E5E">
      <w:r>
        <w:tab/>
        <w:t>4</w:t>
      </w:r>
      <w:r>
        <w:rPr>
          <w:cs/>
        </w:rPr>
        <w:t xml:space="preserve">) </w:t>
      </w:r>
      <w:r>
        <w:rPr>
          <w:rFonts w:ascii="Arial" w:hAnsi="Arial" w:cs="Arial"/>
          <w:color w:val="B2B2B2"/>
          <w:sz w:val="20"/>
          <w:szCs w:val="20"/>
        </w:rPr>
        <w:t> </w:t>
      </w:r>
      <w:r w:rsidRPr="009D2E5E">
        <w:t>phpMyAdmin</w:t>
      </w:r>
    </w:p>
    <w:p w:rsidR="009D2E5E" w:rsidRPr="009D2E5E" w:rsidRDefault="009D2E5E" w:rsidP="003E7D2F">
      <w:r w:rsidRPr="009D2E5E">
        <w:rPr>
          <w:cs/>
        </w:rPr>
        <w:t xml:space="preserve">เป็นโปรแกรมประเภท </w:t>
      </w:r>
      <w:r w:rsidRPr="009D2E5E">
        <w:t xml:space="preserve">MySQL Client </w:t>
      </w:r>
      <w:r w:rsidRPr="009D2E5E">
        <w:rPr>
          <w:cs/>
        </w:rPr>
        <w:t xml:space="preserve">ตัวหนึ่งที่ใช้ในการจัดการข้อมูล </w:t>
      </w:r>
      <w:r w:rsidRPr="009D2E5E">
        <w:t>MySQL</w:t>
      </w:r>
      <w:r w:rsidR="009D1AE9">
        <w:rPr>
          <w:cs/>
        </w:rPr>
        <w:t xml:space="preserve"> </w:t>
      </w:r>
      <w:r w:rsidR="009D1AE9" w:rsidRPr="009D2E5E">
        <w:rPr>
          <w:cs/>
        </w:rPr>
        <w:t>ผ่าน</w:t>
      </w:r>
      <w:r w:rsidR="009D1AE9" w:rsidRPr="009D2E5E">
        <w:t> </w:t>
      </w:r>
      <w:hyperlink r:id="rId24" w:history="1">
        <w:r w:rsidR="009D1AE9" w:rsidRPr="009D2E5E">
          <w:t>web browser </w:t>
        </w:r>
      </w:hyperlink>
      <w:r w:rsidR="009D1AE9" w:rsidRPr="009D2E5E">
        <w:rPr>
          <w:cs/>
        </w:rPr>
        <w:t xml:space="preserve">ได้โดยตรง </w:t>
      </w:r>
      <w:r w:rsidR="009D1AE9" w:rsidRPr="009D2E5E">
        <w:t xml:space="preserve">phpMyAdmin </w:t>
      </w:r>
      <w:r w:rsidR="009D1AE9" w:rsidRPr="009D2E5E">
        <w:rPr>
          <w:cs/>
        </w:rPr>
        <w:t>ตัวนี้จะทำงานบน</w:t>
      </w:r>
      <w:r w:rsidR="009D1AE9" w:rsidRPr="009D2E5E">
        <w:t> </w:t>
      </w:r>
      <w:hyperlink r:id="rId25" w:history="1">
        <w:r w:rsidR="009D1AE9" w:rsidRPr="009D2E5E">
          <w:t>Web server </w:t>
        </w:r>
      </w:hyperlink>
      <w:r w:rsidR="009D1AE9" w:rsidRPr="009D2E5E">
        <w:rPr>
          <w:cs/>
        </w:rPr>
        <w:t xml:space="preserve">เป็น </w:t>
      </w:r>
      <w:r w:rsidR="009D1AE9" w:rsidRPr="009D2E5E">
        <w:t xml:space="preserve">PHP Application </w:t>
      </w:r>
      <w:r w:rsidR="009D1AE9" w:rsidRPr="009D2E5E">
        <w:rPr>
          <w:cs/>
        </w:rPr>
        <w:t xml:space="preserve">ที่ใช้ควบคุมจัดการ </w:t>
      </w:r>
      <w:r w:rsidR="009D1AE9" w:rsidRPr="009D2E5E">
        <w:t>MySQL Serv</w:t>
      </w:r>
      <w:r w:rsidRPr="009D2E5E">
        <w:rPr>
          <w:cs/>
        </w:rPr>
        <w:t xml:space="preserve"> </w:t>
      </w:r>
      <w:r>
        <w:rPr>
          <w:cs/>
        </w:rPr>
        <w:t xml:space="preserve">       </w:t>
      </w:r>
      <w:r w:rsidR="009D1AE9">
        <w:rPr>
          <w:cs/>
        </w:rPr>
        <w:t xml:space="preserve">         </w:t>
      </w:r>
    </w:p>
    <w:p w:rsidR="00A845E4" w:rsidRPr="007E1467" w:rsidRDefault="00A845E4" w:rsidP="00A845E4">
      <w:pPr>
        <w:pStyle w:val="Heading2"/>
      </w:pPr>
      <w:bookmarkStart w:id="150" w:name="_Toc487543087"/>
      <w:r w:rsidRPr="007E1467">
        <w:rPr>
          <w:cs/>
        </w:rPr>
        <w:t>ขอบเขตของงานสหกิจศึกษาและข้อจำกัดของปัญหา</w:t>
      </w:r>
      <w:bookmarkEnd w:id="148"/>
      <w:bookmarkEnd w:id="150"/>
    </w:p>
    <w:p w:rsidR="00A845E4" w:rsidRDefault="00A845E4" w:rsidP="00A845E4">
      <w:pPr>
        <w:spacing w:line="240" w:lineRule="auto"/>
        <w:ind w:firstLine="720"/>
      </w:pPr>
      <w:r w:rsidRPr="00FA5741">
        <w:rPr>
          <w:rFonts w:hint="cs"/>
          <w:cs/>
        </w:rPr>
        <w:t xml:space="preserve">สำหรับการปฏิบัติสหกิจศึกษาผู้ปฏิบัติงานสหกิจศึกษาได้รับมอบหมายให้ทำหน้าที่ในตำแหน่งโปรแกรมเมอร์ </w:t>
      </w:r>
      <w:r w:rsidRPr="00FA5741">
        <w:rPr>
          <w:cs/>
        </w:rPr>
        <w:t>(</w:t>
      </w:r>
      <w:r w:rsidRPr="00FA5741">
        <w:t>Programmer</w:t>
      </w:r>
      <w:r w:rsidRPr="00FA5741">
        <w:rPr>
          <w:cs/>
        </w:rPr>
        <w:t>)</w:t>
      </w:r>
      <w:r w:rsidRPr="00FA5741">
        <w:rPr>
          <w:rFonts w:hint="cs"/>
          <w:cs/>
        </w:rPr>
        <w:t xml:space="preserve"> ในส่วนของขอบเขตงานที่รับผิดชอบประกอบไปด้วย  การรับความต้องการจากผู้ใช้ การเก็บรวบรวมความต้องการ วิเคราะห์ความต้องการที่ได้รับมา ในรูปแบบของการออกแบบหน้าจอการทำงานของระบบ เอกสารออกแบบ</w:t>
      </w:r>
      <w:r>
        <w:rPr>
          <w:rFonts w:hint="cs"/>
          <w:cs/>
        </w:rPr>
        <w:t xml:space="preserve"> ร่วมออกแบบฐานข้อมูลของระบบ การจัดเก็บและเข้าถึงข้อมูลของผู้ใช้งานแต่ละบทบาท ตลอดจนการลงพัฒนาระบบ  </w:t>
      </w:r>
      <w:r w:rsidRPr="00FA5741">
        <w:rPr>
          <w:rFonts w:hint="cs"/>
          <w:cs/>
        </w:rPr>
        <w:t>และเอกสารยืนยันความต้องการเพื่อใช้ตรวจสอบความเข้าใจความต้อง</w:t>
      </w:r>
      <w:r>
        <w:rPr>
          <w:rFonts w:hint="cs"/>
          <w:cs/>
        </w:rPr>
        <w:t>ระหว่าง</w:t>
      </w:r>
      <w:r w:rsidRPr="00FA5741">
        <w:rPr>
          <w:rFonts w:hint="cs"/>
          <w:cs/>
        </w:rPr>
        <w:t xml:space="preserve">ของผู้ใช้และผู้พัฒนาระบบ </w:t>
      </w:r>
    </w:p>
    <w:p w:rsidR="00A845E4" w:rsidRPr="007E1467" w:rsidRDefault="00A845E4" w:rsidP="00AA4FBD">
      <w:pPr>
        <w:spacing w:line="240" w:lineRule="auto"/>
        <w:ind w:firstLine="720"/>
        <w:rPr>
          <w:cs/>
        </w:rPr>
      </w:pPr>
      <w:r>
        <w:rPr>
          <w:rFonts w:hint="cs"/>
          <w:cs/>
        </w:rPr>
        <w:t>ผู้ปฏิบัติสหกิจศึกษาได้รับมอบหมายให้พัฒนาระบบ</w:t>
      </w:r>
      <w:r w:rsidR="001A132B">
        <w:rPr>
          <w:rFonts w:hint="cs"/>
          <w:cs/>
        </w:rPr>
        <w:t>เปลี่ยนแปลงกระบวนการทำงาน</w:t>
      </w:r>
      <w:r>
        <w:rPr>
          <w:rFonts w:hint="cs"/>
          <w:cs/>
        </w:rPr>
        <w:t xml:space="preserve"> </w:t>
      </w:r>
      <w:r>
        <w:rPr>
          <w:cs/>
        </w:rPr>
        <w:t>(</w:t>
      </w:r>
      <w:r>
        <w:t>PCR System</w:t>
      </w:r>
      <w:r>
        <w:rPr>
          <w:cs/>
        </w:rPr>
        <w:t xml:space="preserve">) </w:t>
      </w:r>
      <w:r>
        <w:rPr>
          <w:rFonts w:hint="cs"/>
          <w:cs/>
        </w:rPr>
        <w:t xml:space="preserve">เป็นระบบที่ใช้ในการเก็บและจัดการข้อมูลการเปลี่ยนแปลงกระบวนการการผลิตของแผนก </w:t>
      </w:r>
      <w:r>
        <w:t xml:space="preserve">Production Engineering </w:t>
      </w:r>
      <w:r>
        <w:rPr>
          <w:rFonts w:hint="cs"/>
          <w:cs/>
        </w:rPr>
        <w:t xml:space="preserve"> และแผนกอื่นๆที่เกี่ยวข้องในกร</w:t>
      </w:r>
      <w:r w:rsidR="00CA2420">
        <w:rPr>
          <w:rFonts w:hint="cs"/>
          <w:cs/>
        </w:rPr>
        <w:t>ะ</w:t>
      </w:r>
      <w:r>
        <w:rPr>
          <w:rFonts w:hint="cs"/>
          <w:cs/>
        </w:rPr>
        <w:t xml:space="preserve">บวนการทำงาน เช่น แผนก </w:t>
      </w:r>
      <w:r>
        <w:t>QA</w:t>
      </w:r>
    </w:p>
    <w:p w:rsidR="00A845E4" w:rsidRPr="007E1467" w:rsidRDefault="001E59C1" w:rsidP="00A845E4">
      <w:pPr>
        <w:pStyle w:val="Heading3"/>
        <w:rPr>
          <w:ins w:id="151" w:author="Pahommie" w:date="2014-11-07T11:11:00Z"/>
        </w:rPr>
      </w:pPr>
      <w:r>
        <w:rPr>
          <w:cs/>
        </w:rPr>
        <w:t xml:space="preserve">มอดูลจัดการแบบฟอร์ม </w:t>
      </w:r>
      <w:r>
        <w:t>PCR</w:t>
      </w:r>
      <w:r w:rsidR="00A845E4">
        <w:rPr>
          <w:cs/>
        </w:rPr>
        <w:t xml:space="preserve"> </w:t>
      </w:r>
    </w:p>
    <w:p w:rsidR="00A845E4" w:rsidRPr="00CA2420" w:rsidRDefault="00CA2420">
      <w:pPr>
        <w:spacing w:after="0" w:line="240" w:lineRule="auto"/>
        <w:ind w:firstLine="709"/>
        <w:rPr>
          <w:cs/>
        </w:rPr>
        <w:pPrChange w:id="152" w:author="Pahommie" w:date="2014-11-07T11:12:00Z">
          <w:pPr>
            <w:pStyle w:val="Heading3"/>
          </w:pPr>
        </w:pPrChange>
      </w:pPr>
      <w:r>
        <w:rPr>
          <w:rFonts w:hint="cs"/>
          <w:cs/>
        </w:rPr>
        <w:t>ในมอดูลจัดการแบบฟอร์ม</w:t>
      </w:r>
      <w:r>
        <w:t xml:space="preserve"> PCR </w:t>
      </w:r>
      <w:r>
        <w:rPr>
          <w:rFonts w:hint="cs"/>
          <w:cs/>
        </w:rPr>
        <w:t xml:space="preserve">นั้น มีหลายความสามารถที่ผู้ใช้สามารถทำได้ ไม่ว่าจะเป็นการกรอกฟอร์ม ดูรายละเอียด </w:t>
      </w:r>
      <w:r>
        <w:t xml:space="preserve">PCR </w:t>
      </w:r>
      <w:r>
        <w:rPr>
          <w:rFonts w:hint="cs"/>
          <w:cs/>
        </w:rPr>
        <w:t xml:space="preserve">ลบแบบฟอร์ม รวมถึงการแก้ไขแบบฟอร์ม </w:t>
      </w:r>
      <w:r>
        <w:t xml:space="preserve">PCR </w:t>
      </w:r>
      <w:r>
        <w:rPr>
          <w:rFonts w:hint="cs"/>
          <w:cs/>
        </w:rPr>
        <w:t>ด้วย ซึ่งในส่วน</w:t>
      </w:r>
      <w:r w:rsidR="0031220D">
        <w:rPr>
          <w:rFonts w:hint="cs"/>
          <w:cs/>
        </w:rPr>
        <w:t>ของมอดูล</w:t>
      </w:r>
      <w:r>
        <w:rPr>
          <w:rFonts w:hint="cs"/>
          <w:cs/>
        </w:rPr>
        <w:t>นี้</w:t>
      </w:r>
      <w:r w:rsidR="0031220D">
        <w:rPr>
          <w:rFonts w:hint="cs"/>
          <w:cs/>
        </w:rPr>
        <w:t xml:space="preserve"> ผู้ปฏิบัติสหกิจได้รับมอบหมายให้ทำงานร่วมกับเพื่อนในทีม และรับผิดชอบพัฒาในส่วนของการแก้ไขแบบฟอร์ม</w:t>
      </w:r>
      <w:r>
        <w:rPr>
          <w:cs/>
        </w:rPr>
        <w:t xml:space="preserve"> </w:t>
      </w:r>
    </w:p>
    <w:p w:rsidR="00F05011" w:rsidRDefault="001811BA" w:rsidP="001E59C1">
      <w:pPr>
        <w:tabs>
          <w:tab w:val="left" w:pos="851"/>
        </w:tabs>
        <w:spacing w:before="0" w:line="240" w:lineRule="auto"/>
        <w:rPr>
          <w:rFonts w:eastAsiaTheme="minorHAnsi"/>
        </w:rPr>
      </w:pPr>
      <w:r>
        <w:rPr>
          <w:rFonts w:eastAsiaTheme="minorHAnsi"/>
          <w:cs/>
        </w:rPr>
        <w:t xml:space="preserve">  </w:t>
      </w:r>
      <w:r>
        <w:rPr>
          <w:rFonts w:eastAsiaTheme="minorHAnsi"/>
        </w:rPr>
        <w:tab/>
      </w:r>
      <w:r w:rsidR="00E92FE7">
        <w:t>1</w:t>
      </w:r>
      <w:r w:rsidR="001E59C1">
        <w:rPr>
          <w:cs/>
        </w:rPr>
        <w:t xml:space="preserve">) </w:t>
      </w:r>
      <w:r w:rsidR="00F05011">
        <w:rPr>
          <w:cs/>
        </w:rPr>
        <w:t xml:space="preserve"> </w:t>
      </w:r>
      <w:r w:rsidR="001E59C1">
        <w:rPr>
          <w:rFonts w:eastAsiaTheme="minorHAnsi" w:hint="cs"/>
          <w:cs/>
        </w:rPr>
        <w:t>มอดูล</w:t>
      </w:r>
      <w:r w:rsidR="00AC13EB">
        <w:rPr>
          <w:rFonts w:eastAsiaTheme="minorHAnsi" w:hint="cs"/>
          <w:cs/>
        </w:rPr>
        <w:t>แก้ไข</w:t>
      </w:r>
      <w:r w:rsidR="001E59C1">
        <w:rPr>
          <w:rFonts w:eastAsiaTheme="minorHAnsi" w:hint="cs"/>
          <w:cs/>
        </w:rPr>
        <w:t xml:space="preserve">แบบฟอร์ม </w:t>
      </w:r>
      <w:r w:rsidR="001E59C1">
        <w:rPr>
          <w:rFonts w:eastAsiaTheme="minorHAnsi"/>
        </w:rPr>
        <w:t>PCR</w:t>
      </w:r>
    </w:p>
    <w:p w:rsidR="0005352F" w:rsidRDefault="00BC2272" w:rsidP="00950757">
      <w:pPr>
        <w:pStyle w:val="ListParagraph"/>
        <w:tabs>
          <w:tab w:val="left" w:pos="851"/>
        </w:tabs>
        <w:spacing w:before="0" w:line="240" w:lineRule="auto"/>
        <w:ind w:left="0" w:firstLine="993"/>
        <w:rPr>
          <w:rFonts w:cs="TH SarabunPSK"/>
          <w:szCs w:val="32"/>
        </w:rPr>
      </w:pPr>
      <w:r>
        <w:rPr>
          <w:rFonts w:eastAsiaTheme="minorHAnsi" w:cs="TH SarabunPSK"/>
          <w:szCs w:val="32"/>
          <w:cs/>
        </w:rPr>
        <w:t xml:space="preserve">  </w:t>
      </w:r>
      <w:r w:rsidR="00F50FD8">
        <w:rPr>
          <w:rFonts w:eastAsiaTheme="minorHAnsi"/>
        </w:rPr>
        <w:t>1</w:t>
      </w:r>
      <w:r w:rsidR="00F50FD8">
        <w:rPr>
          <w:rFonts w:eastAsiaTheme="minorHAnsi"/>
          <w:cs/>
        </w:rPr>
        <w:t>.</w:t>
      </w:r>
      <w:r w:rsidR="00F50FD8">
        <w:rPr>
          <w:rFonts w:eastAsiaTheme="minorHAnsi"/>
        </w:rPr>
        <w:t>1</w:t>
      </w:r>
      <w:r w:rsidR="00F50FD8">
        <w:rPr>
          <w:rFonts w:eastAsiaTheme="minorHAnsi"/>
          <w:cs/>
        </w:rPr>
        <w:t xml:space="preserve">) </w:t>
      </w:r>
      <w:r w:rsidR="00950757">
        <w:rPr>
          <w:rFonts w:eastAsiaTheme="minorHAnsi" w:hint="cs"/>
          <w:cs/>
        </w:rPr>
        <w:t xml:space="preserve"> </w:t>
      </w:r>
      <w:r w:rsidR="00AC13EB">
        <w:rPr>
          <w:rFonts w:cs="TH SarabunPSK" w:hint="cs"/>
          <w:szCs w:val="32"/>
          <w:cs/>
        </w:rPr>
        <w:t xml:space="preserve">ผู้ใช้สามารถแก้ไขแบบฟอร์ม </w:t>
      </w:r>
      <w:r w:rsidR="00AC13EB">
        <w:rPr>
          <w:rFonts w:cs="TH SarabunPSK"/>
          <w:szCs w:val="32"/>
        </w:rPr>
        <w:t>PCR</w:t>
      </w:r>
      <w:r w:rsidR="00AC13EB" w:rsidRPr="00092022">
        <w:rPr>
          <w:rFonts w:cs="TH SarabunPSK"/>
          <w:szCs w:val="32"/>
          <w:cs/>
        </w:rPr>
        <w:t xml:space="preserve"> </w:t>
      </w:r>
      <w:r w:rsidR="00AC13EB" w:rsidRPr="00092022">
        <w:rPr>
          <w:rFonts w:cs="TH SarabunPSK" w:hint="cs"/>
          <w:szCs w:val="32"/>
          <w:cs/>
        </w:rPr>
        <w:t>ของตนเอง</w:t>
      </w:r>
      <w:r w:rsidR="00AC13EB">
        <w:rPr>
          <w:rFonts w:cs="TH SarabunPSK"/>
          <w:szCs w:val="32"/>
          <w:cs/>
        </w:rPr>
        <w:t xml:space="preserve"> </w:t>
      </w:r>
      <w:r>
        <w:rPr>
          <w:rFonts w:cs="TH SarabunPSK"/>
          <w:szCs w:val="32"/>
          <w:cs/>
        </w:rPr>
        <w:t>ได้</w:t>
      </w:r>
      <w:r>
        <w:rPr>
          <w:rFonts w:cs="TH SarabunPSK" w:hint="cs"/>
          <w:szCs w:val="32"/>
          <w:cs/>
        </w:rPr>
        <w:t xml:space="preserve">โดยการกดปุ่มเครื่องหมายสัญลักษณ์รูปภาพรูปดินสอภายในตาราง </w:t>
      </w:r>
      <w:r>
        <w:rPr>
          <w:rFonts w:cs="TH SarabunPSK"/>
          <w:szCs w:val="32"/>
        </w:rPr>
        <w:t xml:space="preserve">Process change </w:t>
      </w:r>
      <w:r>
        <w:rPr>
          <w:rFonts w:cs="TH SarabunPSK" w:hint="cs"/>
          <w:szCs w:val="32"/>
          <w:cs/>
        </w:rPr>
        <w:t>ของ</w:t>
      </w:r>
      <w:r>
        <w:rPr>
          <w:rFonts w:cs="TH SarabunPSK"/>
          <w:szCs w:val="32"/>
        </w:rPr>
        <w:t xml:space="preserve"> PCR </w:t>
      </w:r>
      <w:r>
        <w:rPr>
          <w:rFonts w:cs="TH SarabunPSK" w:hint="cs"/>
          <w:szCs w:val="32"/>
          <w:cs/>
        </w:rPr>
        <w:t xml:space="preserve">ที่ตนเองต้องการแก้ไข โดยการแก้ไขจะแบ่งเป็น </w:t>
      </w:r>
      <w:r>
        <w:rPr>
          <w:rFonts w:cs="TH SarabunPSK"/>
          <w:szCs w:val="32"/>
          <w:cs/>
        </w:rPr>
        <w:t>ช่วงของการวางแผน</w:t>
      </w:r>
      <w:r>
        <w:rPr>
          <w:rFonts w:cs="TH SarabunPSK" w:hint="cs"/>
          <w:szCs w:val="32"/>
          <w:cs/>
        </w:rPr>
        <w:t xml:space="preserve"> </w:t>
      </w:r>
      <w:r>
        <w:rPr>
          <w:rFonts w:cs="TH SarabunPSK"/>
          <w:szCs w:val="32"/>
          <w:cs/>
        </w:rPr>
        <w:t>(</w:t>
      </w:r>
      <w:r>
        <w:rPr>
          <w:rFonts w:cs="TH SarabunPSK"/>
          <w:szCs w:val="32"/>
        </w:rPr>
        <w:t>plan phase</w:t>
      </w:r>
      <w:r>
        <w:rPr>
          <w:rFonts w:cs="TH SarabunPSK"/>
          <w:szCs w:val="32"/>
          <w:cs/>
        </w:rPr>
        <w:t xml:space="preserve">) </w:t>
      </w:r>
      <w:r>
        <w:rPr>
          <w:rFonts w:cs="TH SarabunPSK" w:hint="cs"/>
          <w:szCs w:val="32"/>
          <w:cs/>
        </w:rPr>
        <w:t>และ</w:t>
      </w:r>
      <w:r>
        <w:rPr>
          <w:rFonts w:cs="TH SarabunPSK"/>
          <w:szCs w:val="32"/>
          <w:cs/>
        </w:rPr>
        <w:t>ช่วงของการทำงานจริง</w:t>
      </w:r>
      <w:r>
        <w:rPr>
          <w:rFonts w:cs="TH SarabunPSK" w:hint="cs"/>
          <w:szCs w:val="32"/>
          <w:cs/>
        </w:rPr>
        <w:t xml:space="preserve"> </w:t>
      </w:r>
      <w:r>
        <w:rPr>
          <w:rFonts w:cs="TH SarabunPSK"/>
          <w:szCs w:val="32"/>
          <w:cs/>
        </w:rPr>
        <w:t>(</w:t>
      </w:r>
      <w:r>
        <w:rPr>
          <w:rFonts w:cs="TH SarabunPSK"/>
          <w:color w:val="343A40"/>
          <w:szCs w:val="32"/>
          <w:shd w:val="clear" w:color="auto" w:fill="FFFFFF"/>
        </w:rPr>
        <w:t>result phase</w:t>
      </w:r>
      <w:r>
        <w:rPr>
          <w:rFonts w:cs="TH SarabunPSK"/>
          <w:szCs w:val="32"/>
          <w:cs/>
        </w:rPr>
        <w:t xml:space="preserve">) </w:t>
      </w:r>
      <w:r>
        <w:rPr>
          <w:rFonts w:cs="TH SarabunPSK" w:hint="cs"/>
          <w:szCs w:val="32"/>
          <w:cs/>
        </w:rPr>
        <w:t xml:space="preserve">โดยส่วนที่สามารถแก้ไขได้ใน </w:t>
      </w:r>
      <w:r>
        <w:rPr>
          <w:rFonts w:cs="TH SarabunPSK"/>
          <w:szCs w:val="32"/>
          <w:cs/>
        </w:rPr>
        <w:t>ช่วงของการวางแผน</w:t>
      </w:r>
      <w:r>
        <w:rPr>
          <w:rFonts w:cs="TH SarabunPSK" w:hint="cs"/>
          <w:szCs w:val="32"/>
          <w:cs/>
        </w:rPr>
        <w:t>ได้แก่</w:t>
      </w:r>
    </w:p>
    <w:p w:rsidR="0076190B" w:rsidRDefault="0005352F" w:rsidP="0076190B">
      <w:pPr>
        <w:pStyle w:val="ListParagraph"/>
        <w:tabs>
          <w:tab w:val="left" w:pos="851"/>
        </w:tabs>
        <w:spacing w:before="0" w:line="240" w:lineRule="auto"/>
        <w:ind w:left="990"/>
        <w:rPr>
          <w:rFonts w:cs="TH SarabunPSK"/>
          <w:szCs w:val="32"/>
        </w:rPr>
      </w:pPr>
      <w:r>
        <w:rPr>
          <w:rFonts w:cs="TH SarabunPSK"/>
          <w:szCs w:val="32"/>
        </w:rPr>
        <w:tab/>
      </w:r>
      <w:r>
        <w:rPr>
          <w:rFonts w:cs="TH SarabunPSK"/>
          <w:szCs w:val="32"/>
          <w:cs/>
        </w:rPr>
        <w:t xml:space="preserve">  </w:t>
      </w:r>
      <w:r w:rsidR="00950757">
        <w:rPr>
          <w:rFonts w:cs="TH SarabunPSK"/>
          <w:szCs w:val="32"/>
          <w:cs/>
        </w:rPr>
        <w:t xml:space="preserve"> </w:t>
      </w:r>
      <w:r>
        <w:rPr>
          <w:rFonts w:cs="TH SarabunPSK"/>
          <w:szCs w:val="32"/>
        </w:rPr>
        <w:t>1</w:t>
      </w:r>
      <w:r>
        <w:rPr>
          <w:rFonts w:cs="TH SarabunPSK"/>
          <w:szCs w:val="32"/>
          <w:cs/>
        </w:rPr>
        <w:t>.</w:t>
      </w:r>
      <w:r>
        <w:rPr>
          <w:rFonts w:cs="TH SarabunPSK"/>
          <w:szCs w:val="32"/>
        </w:rPr>
        <w:t>1</w:t>
      </w:r>
      <w:r>
        <w:rPr>
          <w:rFonts w:cs="TH SarabunPSK"/>
          <w:szCs w:val="32"/>
          <w:cs/>
        </w:rPr>
        <w:t>.</w:t>
      </w:r>
      <w:r>
        <w:rPr>
          <w:rFonts w:cs="TH SarabunPSK"/>
          <w:szCs w:val="32"/>
        </w:rPr>
        <w:t>1</w:t>
      </w:r>
      <w:r>
        <w:rPr>
          <w:rFonts w:cs="TH SarabunPSK"/>
          <w:szCs w:val="32"/>
          <w:cs/>
        </w:rPr>
        <w:t xml:space="preserve">) </w:t>
      </w:r>
      <w:r w:rsidR="0076190B">
        <w:rPr>
          <w:rFonts w:cs="TH SarabunPSK"/>
          <w:szCs w:val="32"/>
          <w:cs/>
        </w:rPr>
        <w:t xml:space="preserve"> </w:t>
      </w:r>
      <w:r w:rsidR="00BC2272">
        <w:rPr>
          <w:rFonts w:cs="TH SarabunPSK"/>
          <w:szCs w:val="32"/>
        </w:rPr>
        <w:t xml:space="preserve">PCR Type </w:t>
      </w:r>
      <w:r w:rsidR="00BC2272">
        <w:rPr>
          <w:rFonts w:cs="TH SarabunPSK" w:hint="cs"/>
          <w:szCs w:val="32"/>
          <w:cs/>
        </w:rPr>
        <w:t>เลือกจากตัว</w:t>
      </w:r>
      <w:r w:rsidR="00BC2272" w:rsidRPr="00E20E52">
        <w:rPr>
          <w:rFonts w:cs="TH SarabunPSK"/>
          <w:szCs w:val="32"/>
          <w:cs/>
        </w:rPr>
        <w:t>เลือกรายการเดียว (</w:t>
      </w:r>
      <w:r w:rsidR="00BC2272" w:rsidRPr="00E20E52">
        <w:rPr>
          <w:rFonts w:cs="TH SarabunPSK"/>
          <w:szCs w:val="32"/>
        </w:rPr>
        <w:t>Radio box</w:t>
      </w:r>
      <w:r w:rsidR="00BC2272" w:rsidRPr="00E20E52">
        <w:rPr>
          <w:rFonts w:cs="TH SarabunPSK"/>
          <w:szCs w:val="32"/>
          <w:cs/>
        </w:rPr>
        <w:t>)</w:t>
      </w:r>
    </w:p>
    <w:p w:rsidR="004D4213" w:rsidRDefault="0076190B" w:rsidP="009E1838">
      <w:pPr>
        <w:pStyle w:val="ListParagraph"/>
        <w:tabs>
          <w:tab w:val="left" w:pos="851"/>
        </w:tabs>
        <w:spacing w:before="0" w:line="240" w:lineRule="auto"/>
        <w:ind w:left="990"/>
        <w:rPr>
          <w:rFonts w:cs="TH SarabunPSK"/>
          <w:szCs w:val="32"/>
        </w:rPr>
      </w:pPr>
      <w:r>
        <w:rPr>
          <w:rFonts w:cs="TH SarabunPSK"/>
          <w:szCs w:val="32"/>
        </w:rPr>
        <w:tab/>
      </w:r>
      <w:r>
        <w:rPr>
          <w:rFonts w:cs="TH SarabunPSK"/>
          <w:szCs w:val="32"/>
          <w:cs/>
        </w:rPr>
        <w:t xml:space="preserve"> </w:t>
      </w:r>
      <w:r w:rsidR="00950757">
        <w:rPr>
          <w:rFonts w:cs="TH SarabunPSK"/>
          <w:szCs w:val="32"/>
          <w:cs/>
        </w:rPr>
        <w:t xml:space="preserve"> </w:t>
      </w:r>
      <w:r>
        <w:rPr>
          <w:rFonts w:cs="TH SarabunPSK"/>
          <w:szCs w:val="32"/>
        </w:rPr>
        <w:t xml:space="preserve"> 1</w:t>
      </w:r>
      <w:r>
        <w:rPr>
          <w:rFonts w:cs="TH SarabunPSK"/>
          <w:szCs w:val="32"/>
          <w:cs/>
        </w:rPr>
        <w:t>.</w:t>
      </w:r>
      <w:r>
        <w:rPr>
          <w:rFonts w:cs="TH SarabunPSK"/>
          <w:szCs w:val="32"/>
        </w:rPr>
        <w:t>1</w:t>
      </w:r>
      <w:r>
        <w:rPr>
          <w:rFonts w:cs="TH SarabunPSK"/>
          <w:szCs w:val="32"/>
          <w:cs/>
        </w:rPr>
        <w:t>.</w:t>
      </w:r>
      <w:r>
        <w:rPr>
          <w:rFonts w:cs="TH SarabunPSK"/>
          <w:szCs w:val="32"/>
        </w:rPr>
        <w:t>2</w:t>
      </w:r>
      <w:r>
        <w:rPr>
          <w:rFonts w:cs="TH SarabunPSK"/>
          <w:szCs w:val="32"/>
          <w:cs/>
        </w:rPr>
        <w:t xml:space="preserve">)  </w:t>
      </w:r>
      <w:r w:rsidR="00BC2272" w:rsidRPr="00950757">
        <w:rPr>
          <w:rFonts w:cs="TH SarabunPSK"/>
          <w:szCs w:val="32"/>
        </w:rPr>
        <w:t>Part test flow out</w:t>
      </w:r>
      <w:r w:rsidR="00BC2272" w:rsidRPr="00950757">
        <w:rPr>
          <w:rFonts w:cs="TH SarabunPSK" w:hint="cs"/>
          <w:szCs w:val="32"/>
          <w:cs/>
        </w:rPr>
        <w:t xml:space="preserve"> </w:t>
      </w:r>
      <w:r w:rsidR="009E1838">
        <w:rPr>
          <w:rFonts w:cs="TH SarabunPSK" w:hint="cs"/>
          <w:szCs w:val="32"/>
          <w:cs/>
        </w:rPr>
        <w:t>เลือกจากตัว</w:t>
      </w:r>
      <w:r w:rsidR="009E1838" w:rsidRPr="00E20E52">
        <w:rPr>
          <w:rFonts w:cs="TH SarabunPSK"/>
          <w:szCs w:val="32"/>
          <w:cs/>
        </w:rPr>
        <w:t>เลือกรายการเดียว (</w:t>
      </w:r>
      <w:r w:rsidR="009E1838" w:rsidRPr="00E20E52">
        <w:rPr>
          <w:rFonts w:cs="TH SarabunPSK"/>
          <w:szCs w:val="32"/>
        </w:rPr>
        <w:t>Radio box</w:t>
      </w:r>
      <w:r w:rsidR="009E1838" w:rsidRPr="00E20E52">
        <w:rPr>
          <w:rFonts w:cs="TH SarabunPSK"/>
          <w:szCs w:val="32"/>
          <w:cs/>
        </w:rPr>
        <w:t>)</w:t>
      </w:r>
      <w:r>
        <w:rPr>
          <w:rFonts w:cs="TH SarabunPSK"/>
          <w:szCs w:val="32"/>
          <w:cs/>
        </w:rPr>
        <w:t xml:space="preserve"> </w:t>
      </w:r>
    </w:p>
    <w:p w:rsidR="009E1838" w:rsidRDefault="004D4213" w:rsidP="0076190B">
      <w:pPr>
        <w:pStyle w:val="ListParagraph"/>
        <w:tabs>
          <w:tab w:val="left" w:pos="851"/>
        </w:tabs>
        <w:spacing w:before="0" w:line="240" w:lineRule="auto"/>
        <w:ind w:left="990"/>
        <w:rPr>
          <w:rFonts w:cs="TH SarabunPSK"/>
          <w:szCs w:val="32"/>
          <w:cs/>
        </w:rPr>
      </w:pPr>
      <w:r>
        <w:rPr>
          <w:rFonts w:cs="TH SarabunPSK"/>
          <w:szCs w:val="32"/>
        </w:rPr>
        <w:tab/>
      </w:r>
      <w:r>
        <w:rPr>
          <w:rFonts w:cs="TH SarabunPSK"/>
          <w:szCs w:val="32"/>
          <w:cs/>
        </w:rPr>
        <w:t xml:space="preserve">  </w:t>
      </w:r>
      <w:r w:rsidR="00950757">
        <w:rPr>
          <w:rFonts w:cs="TH SarabunPSK"/>
          <w:szCs w:val="32"/>
          <w:cs/>
        </w:rPr>
        <w:t xml:space="preserve"> </w:t>
      </w:r>
      <w:r w:rsidR="0076190B">
        <w:rPr>
          <w:rFonts w:cs="TH SarabunPSK"/>
          <w:szCs w:val="32"/>
        </w:rPr>
        <w:t>1</w:t>
      </w:r>
      <w:r w:rsidR="0076190B">
        <w:rPr>
          <w:rFonts w:cs="TH SarabunPSK"/>
          <w:szCs w:val="32"/>
          <w:cs/>
        </w:rPr>
        <w:t>.</w:t>
      </w:r>
      <w:r w:rsidR="0076190B">
        <w:rPr>
          <w:rFonts w:cs="TH SarabunPSK"/>
          <w:szCs w:val="32"/>
        </w:rPr>
        <w:t>1</w:t>
      </w:r>
      <w:r w:rsidR="0076190B">
        <w:rPr>
          <w:rFonts w:cs="TH SarabunPSK"/>
          <w:szCs w:val="32"/>
          <w:cs/>
        </w:rPr>
        <w:t>.</w:t>
      </w:r>
      <w:r w:rsidR="0076190B">
        <w:rPr>
          <w:rFonts w:cs="TH SarabunPSK"/>
          <w:szCs w:val="32"/>
        </w:rPr>
        <w:t>3</w:t>
      </w:r>
      <w:r w:rsidR="0076190B">
        <w:rPr>
          <w:rFonts w:cs="TH SarabunPSK"/>
          <w:szCs w:val="32"/>
          <w:cs/>
        </w:rPr>
        <w:t xml:space="preserve">)  </w:t>
      </w:r>
      <w:r w:rsidR="00BC2272">
        <w:rPr>
          <w:rFonts w:cs="TH SarabunPSK"/>
          <w:szCs w:val="32"/>
        </w:rPr>
        <w:t xml:space="preserve">Part number </w:t>
      </w:r>
      <w:r>
        <w:rPr>
          <w:rFonts w:cs="TH SarabunPSK" w:hint="cs"/>
          <w:szCs w:val="32"/>
          <w:cs/>
        </w:rPr>
        <w:t>อยู่</w:t>
      </w:r>
      <w:r w:rsidR="00CA2420">
        <w:rPr>
          <w:rFonts w:cs="TH SarabunPSK" w:hint="cs"/>
          <w:szCs w:val="32"/>
          <w:cs/>
        </w:rPr>
        <w:t>ใน</w:t>
      </w:r>
      <w:r w:rsidR="009E1838">
        <w:rPr>
          <w:rFonts w:cs="TH SarabunPSK" w:hint="cs"/>
          <w:szCs w:val="32"/>
          <w:cs/>
        </w:rPr>
        <w:t>รูปแบบลักษณะของกล่องข้อความ</w:t>
      </w:r>
      <w:r w:rsidR="009E1838">
        <w:rPr>
          <w:rFonts w:cs="TH SarabunPSK"/>
          <w:szCs w:val="32"/>
          <w:cs/>
        </w:rPr>
        <w:t xml:space="preserve"> (</w:t>
      </w:r>
      <w:r w:rsidR="009E1838">
        <w:rPr>
          <w:rFonts w:cs="TH SarabunPSK"/>
          <w:szCs w:val="32"/>
        </w:rPr>
        <w:t>Input Box</w:t>
      </w:r>
      <w:r w:rsidR="009E1838">
        <w:rPr>
          <w:rFonts w:cs="TH SarabunPSK"/>
          <w:szCs w:val="32"/>
          <w:cs/>
        </w:rPr>
        <w:t>)</w:t>
      </w:r>
    </w:p>
    <w:p w:rsidR="008A3408" w:rsidRDefault="009E1838" w:rsidP="008A3408">
      <w:pPr>
        <w:pStyle w:val="ListParagraph"/>
        <w:tabs>
          <w:tab w:val="left" w:pos="851"/>
        </w:tabs>
        <w:spacing w:before="0" w:line="240" w:lineRule="auto"/>
        <w:ind w:left="990"/>
        <w:rPr>
          <w:rFonts w:cs="TH SarabunPSK"/>
          <w:szCs w:val="32"/>
        </w:rPr>
      </w:pPr>
      <w:r>
        <w:rPr>
          <w:rFonts w:cs="TH SarabunPSK"/>
          <w:szCs w:val="32"/>
        </w:rPr>
        <w:tab/>
      </w:r>
      <w:r>
        <w:rPr>
          <w:rFonts w:cs="TH SarabunPSK"/>
          <w:szCs w:val="32"/>
          <w:cs/>
        </w:rPr>
        <w:t xml:space="preserve">  </w:t>
      </w:r>
      <w:r w:rsidR="00950757">
        <w:rPr>
          <w:rFonts w:cs="TH SarabunPSK"/>
          <w:szCs w:val="32"/>
          <w:cs/>
        </w:rPr>
        <w:t xml:space="preserve"> </w:t>
      </w:r>
      <w:r w:rsidR="0076190B">
        <w:rPr>
          <w:rFonts w:cs="TH SarabunPSK"/>
          <w:szCs w:val="32"/>
        </w:rPr>
        <w:t>1</w:t>
      </w:r>
      <w:r w:rsidR="0076190B">
        <w:rPr>
          <w:rFonts w:cs="TH SarabunPSK"/>
          <w:szCs w:val="32"/>
          <w:cs/>
        </w:rPr>
        <w:t>.</w:t>
      </w:r>
      <w:r w:rsidR="0076190B">
        <w:rPr>
          <w:rFonts w:cs="TH SarabunPSK"/>
          <w:szCs w:val="32"/>
        </w:rPr>
        <w:t>1</w:t>
      </w:r>
      <w:r w:rsidR="0076190B">
        <w:rPr>
          <w:rFonts w:cs="TH SarabunPSK"/>
          <w:szCs w:val="32"/>
          <w:cs/>
        </w:rPr>
        <w:t>.</w:t>
      </w:r>
      <w:r w:rsidR="0076190B">
        <w:rPr>
          <w:rFonts w:cs="TH SarabunPSK"/>
          <w:szCs w:val="32"/>
        </w:rPr>
        <w:t>4</w:t>
      </w:r>
      <w:r>
        <w:rPr>
          <w:rFonts w:cs="TH SarabunPSK"/>
          <w:szCs w:val="32"/>
          <w:cs/>
        </w:rPr>
        <w:t xml:space="preserve">)  </w:t>
      </w:r>
      <w:r w:rsidR="00BC2272" w:rsidRPr="00950757">
        <w:rPr>
          <w:rFonts w:cs="TH SarabunPSK"/>
          <w:szCs w:val="32"/>
        </w:rPr>
        <w:t>Risk and Effect analysis</w:t>
      </w:r>
      <w:r w:rsidR="00BC2272" w:rsidRPr="00950757">
        <w:rPr>
          <w:rFonts w:cs="TH SarabunPSK" w:hint="cs"/>
          <w:szCs w:val="32"/>
          <w:cs/>
        </w:rPr>
        <w:t xml:space="preserve"> </w:t>
      </w:r>
      <w:r w:rsidR="00BC2272">
        <w:rPr>
          <w:rFonts w:cs="TH SarabunPSK" w:hint="cs"/>
          <w:szCs w:val="32"/>
          <w:cs/>
        </w:rPr>
        <w:t>เลือกจากตัว</w:t>
      </w:r>
      <w:r w:rsidR="00BC2272" w:rsidRPr="00E20E52">
        <w:rPr>
          <w:rFonts w:cs="TH SarabunPSK"/>
          <w:szCs w:val="32"/>
          <w:cs/>
        </w:rPr>
        <w:t>เลือกรายการเดียว (</w:t>
      </w:r>
      <w:r w:rsidR="00BC2272" w:rsidRPr="00E20E52">
        <w:rPr>
          <w:rFonts w:cs="TH SarabunPSK"/>
          <w:szCs w:val="32"/>
        </w:rPr>
        <w:t>Radio box</w:t>
      </w:r>
      <w:r w:rsidR="00BC2272" w:rsidRPr="00E20E52">
        <w:rPr>
          <w:rFonts w:cs="TH SarabunPSK"/>
          <w:szCs w:val="32"/>
          <w:cs/>
        </w:rPr>
        <w:t>)</w:t>
      </w:r>
    </w:p>
    <w:p w:rsidR="008A3408" w:rsidRDefault="008A3408" w:rsidP="008A3408">
      <w:pPr>
        <w:pStyle w:val="ListParagraph"/>
        <w:tabs>
          <w:tab w:val="left" w:pos="851"/>
        </w:tabs>
        <w:spacing w:before="0" w:line="240" w:lineRule="auto"/>
        <w:ind w:left="990"/>
        <w:rPr>
          <w:rFonts w:cs="TH SarabunPSK"/>
          <w:szCs w:val="32"/>
        </w:rPr>
      </w:pPr>
      <w:r>
        <w:rPr>
          <w:rFonts w:cs="TH SarabunPSK"/>
          <w:szCs w:val="32"/>
        </w:rPr>
        <w:tab/>
      </w:r>
      <w:r>
        <w:rPr>
          <w:rFonts w:cs="TH SarabunPSK"/>
          <w:szCs w:val="32"/>
          <w:cs/>
        </w:rPr>
        <w:t xml:space="preserve">   </w:t>
      </w:r>
      <w:r>
        <w:rPr>
          <w:rFonts w:cs="TH SarabunPSK"/>
          <w:szCs w:val="32"/>
        </w:rPr>
        <w:t>1</w:t>
      </w:r>
      <w:r>
        <w:rPr>
          <w:rFonts w:cs="TH SarabunPSK"/>
          <w:szCs w:val="32"/>
          <w:cs/>
        </w:rPr>
        <w:t>.</w:t>
      </w:r>
      <w:r>
        <w:rPr>
          <w:rFonts w:cs="TH SarabunPSK"/>
          <w:szCs w:val="32"/>
        </w:rPr>
        <w:t>1</w:t>
      </w:r>
      <w:r>
        <w:rPr>
          <w:rFonts w:cs="TH SarabunPSK"/>
          <w:szCs w:val="32"/>
          <w:cs/>
        </w:rPr>
        <w:t>.</w:t>
      </w:r>
      <w:r>
        <w:rPr>
          <w:rFonts w:cs="TH SarabunPSK"/>
          <w:szCs w:val="32"/>
        </w:rPr>
        <w:t>5</w:t>
      </w:r>
      <w:r>
        <w:rPr>
          <w:rFonts w:cs="TH SarabunPSK"/>
          <w:szCs w:val="32"/>
          <w:cs/>
        </w:rPr>
        <w:t xml:space="preserve">)  </w:t>
      </w:r>
      <w:r w:rsidR="00BC2272" w:rsidRPr="00950757">
        <w:rPr>
          <w:rFonts w:cs="TH SarabunPSK"/>
          <w:szCs w:val="32"/>
        </w:rPr>
        <w:t>Priority Management</w:t>
      </w:r>
      <w:r w:rsidR="00BC2272" w:rsidRPr="00E57152">
        <w:rPr>
          <w:rFonts w:cs="TH SarabunPSK"/>
          <w:color w:val="343A40"/>
          <w:szCs w:val="32"/>
          <w:shd w:val="clear" w:color="auto" w:fill="FFFFFF"/>
        </w:rPr>
        <w:t xml:space="preserve"> Category </w:t>
      </w:r>
      <w:r w:rsidR="00BC2272">
        <w:rPr>
          <w:rFonts w:cs="TH SarabunPSK" w:hint="cs"/>
          <w:szCs w:val="32"/>
          <w:cs/>
        </w:rPr>
        <w:t>เลือกจาก</w:t>
      </w:r>
      <w:r w:rsidR="00BC2272" w:rsidRPr="00696F02">
        <w:rPr>
          <w:rFonts w:cs="TH SarabunPSK"/>
          <w:szCs w:val="32"/>
          <w:cs/>
        </w:rPr>
        <w:t>ตัวเลือกหลายรายการ (</w:t>
      </w:r>
      <w:r w:rsidR="00BC2272" w:rsidRPr="00696F02">
        <w:rPr>
          <w:rFonts w:cs="TH SarabunPSK"/>
          <w:szCs w:val="32"/>
        </w:rPr>
        <w:t>Check box</w:t>
      </w:r>
      <w:r w:rsidR="00BC2272" w:rsidRPr="00696F02">
        <w:rPr>
          <w:rFonts w:cs="TH SarabunPSK"/>
          <w:szCs w:val="32"/>
          <w:cs/>
        </w:rPr>
        <w:t>)</w:t>
      </w:r>
    </w:p>
    <w:p w:rsidR="008A3408" w:rsidRDefault="008A3408" w:rsidP="003C1C5F">
      <w:pPr>
        <w:pStyle w:val="ListParagraph"/>
        <w:tabs>
          <w:tab w:val="left" w:pos="851"/>
        </w:tabs>
        <w:spacing w:before="0" w:line="240" w:lineRule="auto"/>
        <w:ind w:left="0"/>
        <w:rPr>
          <w:rFonts w:cs="TH SarabunPSK"/>
          <w:szCs w:val="32"/>
        </w:rPr>
      </w:pPr>
      <w:r>
        <w:rPr>
          <w:rFonts w:cs="TH SarabunPSK"/>
          <w:szCs w:val="32"/>
        </w:rPr>
        <w:tab/>
      </w:r>
      <w:r>
        <w:rPr>
          <w:rFonts w:cs="TH SarabunPSK"/>
          <w:szCs w:val="32"/>
          <w:cs/>
        </w:rPr>
        <w:t xml:space="preserve">   </w:t>
      </w:r>
      <w:r>
        <w:rPr>
          <w:rFonts w:cs="TH SarabunPSK"/>
          <w:szCs w:val="32"/>
        </w:rPr>
        <w:t>1</w:t>
      </w:r>
      <w:r>
        <w:rPr>
          <w:rFonts w:cs="TH SarabunPSK"/>
          <w:szCs w:val="32"/>
          <w:cs/>
        </w:rPr>
        <w:t>.</w:t>
      </w:r>
      <w:r>
        <w:rPr>
          <w:rFonts w:cs="TH SarabunPSK"/>
          <w:szCs w:val="32"/>
        </w:rPr>
        <w:t>1</w:t>
      </w:r>
      <w:r>
        <w:rPr>
          <w:rFonts w:cs="TH SarabunPSK"/>
          <w:szCs w:val="32"/>
          <w:cs/>
        </w:rPr>
        <w:t>.</w:t>
      </w:r>
      <w:r>
        <w:rPr>
          <w:rFonts w:cs="TH SarabunPSK"/>
          <w:szCs w:val="32"/>
        </w:rPr>
        <w:t>6</w:t>
      </w:r>
      <w:r>
        <w:rPr>
          <w:rFonts w:cs="TH SarabunPSK"/>
          <w:szCs w:val="32"/>
          <w:cs/>
        </w:rPr>
        <w:t xml:space="preserve">)  </w:t>
      </w:r>
      <w:r w:rsidR="00BC2272" w:rsidRPr="00E57152">
        <w:rPr>
          <w:rFonts w:cs="TH SarabunPSK"/>
          <w:color w:val="343A40"/>
          <w:szCs w:val="32"/>
          <w:shd w:val="clear" w:color="auto" w:fill="FFFFFF"/>
        </w:rPr>
        <w:t xml:space="preserve">Details of Process Change </w:t>
      </w:r>
      <w:r w:rsidR="00BC2272" w:rsidRPr="00E57152">
        <w:rPr>
          <w:rFonts w:cs="TH SarabunPSK"/>
          <w:color w:val="343A40"/>
          <w:szCs w:val="32"/>
          <w:shd w:val="clear" w:color="auto" w:fill="FFFFFF"/>
          <w:cs/>
        </w:rPr>
        <w:t>(</w:t>
      </w:r>
      <w:r w:rsidR="00BC2272" w:rsidRPr="00E57152">
        <w:rPr>
          <w:rFonts w:cs="TH SarabunPSK"/>
          <w:color w:val="343A40"/>
          <w:szCs w:val="32"/>
          <w:shd w:val="clear" w:color="auto" w:fill="FFFFFF"/>
        </w:rPr>
        <w:t>file upload</w:t>
      </w:r>
      <w:r w:rsidR="00BC2272">
        <w:rPr>
          <w:rFonts w:cs="TH SarabunPSK"/>
          <w:color w:val="343A40"/>
          <w:szCs w:val="32"/>
          <w:shd w:val="clear" w:color="auto" w:fill="FFFFFF"/>
        </w:rPr>
        <w:t xml:space="preserve"> plan phase</w:t>
      </w:r>
      <w:r w:rsidR="00BC2272" w:rsidRPr="00E57152">
        <w:rPr>
          <w:rFonts w:cs="TH SarabunPSK"/>
          <w:color w:val="343A40"/>
          <w:szCs w:val="32"/>
          <w:shd w:val="clear" w:color="auto" w:fill="FFFFFF"/>
          <w:cs/>
        </w:rPr>
        <w:t>)</w:t>
      </w:r>
      <w:r w:rsidR="00BC2272">
        <w:rPr>
          <w:rFonts w:cs="TH SarabunPSK"/>
          <w:color w:val="343A40"/>
          <w:szCs w:val="32"/>
          <w:shd w:val="clear" w:color="auto" w:fill="FFFFFF"/>
          <w:cs/>
        </w:rPr>
        <w:t xml:space="preserve"> </w:t>
      </w:r>
      <w:r w:rsidR="00BC2272">
        <w:rPr>
          <w:rFonts w:cs="TH SarabunPSK" w:hint="cs"/>
          <w:color w:val="343A40"/>
          <w:szCs w:val="32"/>
          <w:shd w:val="clear" w:color="auto" w:fill="FFFFFF"/>
          <w:cs/>
        </w:rPr>
        <w:t xml:space="preserve">เป็นการอัพโหลดไฟล์เอกสารต่างๆ ที่เกี่ยวกับการดำเนินการที่วางแผนไว้ในการเปลี่ยนแปลงกระบวนการ โดยกำหนดให้อัพโหลดได้เฉพาะไฟล์นามสกุล </w:t>
      </w:r>
      <w:r w:rsidR="00BC2272">
        <w:rPr>
          <w:rFonts w:cs="TH SarabunPSK"/>
          <w:color w:val="343A40"/>
          <w:szCs w:val="32"/>
          <w:shd w:val="clear" w:color="auto" w:fill="FFFFFF"/>
        </w:rPr>
        <w:t xml:space="preserve">PDF </w:t>
      </w:r>
      <w:r w:rsidR="00BC2272">
        <w:rPr>
          <w:rFonts w:cs="TH SarabunPSK" w:hint="cs"/>
          <w:color w:val="343A40"/>
          <w:szCs w:val="32"/>
          <w:shd w:val="clear" w:color="auto" w:fill="FFFFFF"/>
          <w:cs/>
        </w:rPr>
        <w:t xml:space="preserve">เท่านั้น และขนาดของไฟล์ไม่เกิน </w:t>
      </w:r>
      <w:r w:rsidR="00BC2272">
        <w:rPr>
          <w:rFonts w:cs="TH SarabunPSK"/>
          <w:color w:val="343A40"/>
          <w:szCs w:val="32"/>
          <w:shd w:val="clear" w:color="auto" w:fill="FFFFFF"/>
        </w:rPr>
        <w:t>9</w:t>
      </w:r>
      <w:r w:rsidR="00BC2272">
        <w:rPr>
          <w:rFonts w:cs="TH SarabunPSK"/>
          <w:color w:val="343A40"/>
          <w:szCs w:val="32"/>
          <w:shd w:val="clear" w:color="auto" w:fill="FFFFFF"/>
          <w:cs/>
        </w:rPr>
        <w:t>.</w:t>
      </w:r>
      <w:r w:rsidR="00BC2272">
        <w:rPr>
          <w:rFonts w:cs="TH SarabunPSK"/>
          <w:color w:val="343A40"/>
          <w:szCs w:val="32"/>
          <w:shd w:val="clear" w:color="auto" w:fill="FFFFFF"/>
        </w:rPr>
        <w:t>5 MB</w:t>
      </w:r>
    </w:p>
    <w:p w:rsidR="00610A2A" w:rsidRDefault="008A3408" w:rsidP="003C1C5F">
      <w:pPr>
        <w:pStyle w:val="ListParagraph"/>
        <w:tabs>
          <w:tab w:val="left" w:pos="851"/>
        </w:tabs>
        <w:spacing w:before="0" w:line="240" w:lineRule="auto"/>
        <w:ind w:left="0" w:firstLine="286"/>
        <w:rPr>
          <w:rFonts w:cs="TH SarabunPSK"/>
          <w:szCs w:val="32"/>
        </w:rPr>
      </w:pPr>
      <w:r>
        <w:rPr>
          <w:rFonts w:cs="TH SarabunPSK"/>
          <w:szCs w:val="32"/>
        </w:rPr>
        <w:tab/>
      </w:r>
      <w:r>
        <w:rPr>
          <w:rFonts w:cs="TH SarabunPSK"/>
          <w:szCs w:val="32"/>
          <w:cs/>
        </w:rPr>
        <w:t xml:space="preserve">  </w:t>
      </w:r>
      <w:r>
        <w:rPr>
          <w:rFonts w:cs="TH SarabunPSK"/>
          <w:szCs w:val="32"/>
        </w:rPr>
        <w:t>1</w:t>
      </w:r>
      <w:r>
        <w:rPr>
          <w:rFonts w:cs="TH SarabunPSK"/>
          <w:szCs w:val="32"/>
          <w:cs/>
        </w:rPr>
        <w:t>.</w:t>
      </w:r>
      <w:r>
        <w:rPr>
          <w:rFonts w:cs="TH SarabunPSK"/>
          <w:szCs w:val="32"/>
        </w:rPr>
        <w:t>1</w:t>
      </w:r>
      <w:r>
        <w:rPr>
          <w:rFonts w:cs="TH SarabunPSK"/>
          <w:szCs w:val="32"/>
          <w:cs/>
        </w:rPr>
        <w:t>.</w:t>
      </w:r>
      <w:r>
        <w:rPr>
          <w:rFonts w:cs="TH SarabunPSK"/>
          <w:szCs w:val="32"/>
        </w:rPr>
        <w:t>7</w:t>
      </w:r>
      <w:r>
        <w:rPr>
          <w:rFonts w:cs="TH SarabunPSK"/>
          <w:szCs w:val="32"/>
          <w:cs/>
        </w:rPr>
        <w:t xml:space="preserve">)  </w:t>
      </w:r>
      <w:r w:rsidR="00BC2272" w:rsidRPr="00E57152">
        <w:rPr>
          <w:rFonts w:cs="TH SarabunPSK"/>
          <w:color w:val="343A40"/>
          <w:szCs w:val="32"/>
          <w:shd w:val="clear" w:color="auto" w:fill="FFFFFF"/>
        </w:rPr>
        <w:t>Implementation plan</w:t>
      </w:r>
      <w:r w:rsidR="00BC2272">
        <w:rPr>
          <w:rFonts w:cs="TH SarabunPSK" w:hint="cs"/>
          <w:color w:val="343A40"/>
          <w:szCs w:val="32"/>
          <w:shd w:val="clear" w:color="auto" w:fill="FFFFFF"/>
          <w:cs/>
        </w:rPr>
        <w:t xml:space="preserve"> คือวันที่วางแผนในการทำงาน โดยแยกเป็น </w:t>
      </w:r>
      <w:r w:rsidR="00BC2272">
        <w:rPr>
          <w:rFonts w:cs="TH SarabunPSK"/>
          <w:color w:val="343A40"/>
          <w:szCs w:val="32"/>
          <w:shd w:val="clear" w:color="auto" w:fill="FFFFFF"/>
        </w:rPr>
        <w:t xml:space="preserve">Plan </w:t>
      </w:r>
      <w:r w:rsidR="00BC2272">
        <w:rPr>
          <w:rFonts w:cs="TH SarabunPSK" w:hint="cs"/>
          <w:color w:val="343A40"/>
          <w:szCs w:val="32"/>
          <w:shd w:val="clear" w:color="auto" w:fill="FFFFFF"/>
          <w:cs/>
        </w:rPr>
        <w:t xml:space="preserve">และ </w:t>
      </w:r>
      <w:r w:rsidR="00BC2272">
        <w:rPr>
          <w:rFonts w:cs="TH SarabunPSK"/>
          <w:color w:val="343A40"/>
          <w:szCs w:val="32"/>
          <w:shd w:val="clear" w:color="auto" w:fill="FFFFFF"/>
        </w:rPr>
        <w:t xml:space="preserve">Actual </w:t>
      </w:r>
      <w:r w:rsidR="00BC2272">
        <w:rPr>
          <w:rFonts w:cs="TH SarabunPSK" w:hint="cs"/>
          <w:color w:val="343A40"/>
          <w:szCs w:val="32"/>
          <w:shd w:val="clear" w:color="auto" w:fill="FFFFFF"/>
          <w:cs/>
        </w:rPr>
        <w:t>ใน</w:t>
      </w:r>
      <w:r w:rsidR="00BC2272">
        <w:rPr>
          <w:rFonts w:cs="TH SarabunPSK"/>
          <w:szCs w:val="32"/>
          <w:cs/>
        </w:rPr>
        <w:t>ช่วงของการวางแผน</w:t>
      </w:r>
      <w:r w:rsidR="00BC2272">
        <w:rPr>
          <w:rFonts w:cs="TH SarabunPSK" w:hint="cs"/>
          <w:szCs w:val="32"/>
          <w:cs/>
        </w:rPr>
        <w:t>จะปิดการแก้ไข</w:t>
      </w:r>
      <w:r w:rsidR="00716B94">
        <w:rPr>
          <w:rFonts w:cs="TH SarabunPSK" w:hint="cs"/>
          <w:szCs w:val="32"/>
          <w:cs/>
        </w:rPr>
        <w:t xml:space="preserve"> </w:t>
      </w:r>
      <w:r w:rsidR="00716B94">
        <w:rPr>
          <w:rFonts w:cs="TH SarabunPSK"/>
          <w:szCs w:val="32"/>
          <w:cs/>
        </w:rPr>
        <w:t>(</w:t>
      </w:r>
      <w:r w:rsidR="00716B94">
        <w:rPr>
          <w:rFonts w:cs="TH SarabunPSK"/>
          <w:szCs w:val="32"/>
        </w:rPr>
        <w:t>disabled</w:t>
      </w:r>
      <w:r w:rsidR="00716B94">
        <w:rPr>
          <w:rFonts w:cs="TH SarabunPSK"/>
          <w:szCs w:val="32"/>
          <w:cs/>
        </w:rPr>
        <w:t xml:space="preserve">) </w:t>
      </w:r>
      <w:r w:rsidR="00BC2272">
        <w:rPr>
          <w:rFonts w:cs="TH SarabunPSK" w:hint="cs"/>
          <w:szCs w:val="32"/>
          <w:cs/>
        </w:rPr>
        <w:t xml:space="preserve">ในส่วนของ </w:t>
      </w:r>
      <w:r w:rsidR="00BC2272">
        <w:rPr>
          <w:rFonts w:cs="TH SarabunPSK"/>
          <w:szCs w:val="32"/>
        </w:rPr>
        <w:t xml:space="preserve">Actual </w:t>
      </w:r>
      <w:r w:rsidR="00BC2272">
        <w:rPr>
          <w:rFonts w:cs="TH SarabunPSK" w:hint="cs"/>
          <w:szCs w:val="32"/>
          <w:cs/>
        </w:rPr>
        <w:t>ไว้</w:t>
      </w:r>
      <w:r w:rsidR="00BC2272">
        <w:rPr>
          <w:rFonts w:cs="TH SarabunPSK"/>
          <w:szCs w:val="32"/>
          <w:cs/>
        </w:rPr>
        <w:t xml:space="preserve"> </w:t>
      </w:r>
    </w:p>
    <w:p w:rsidR="00610A2A" w:rsidRDefault="00610A2A" w:rsidP="003C1C5F">
      <w:pPr>
        <w:pStyle w:val="ListParagraph"/>
        <w:tabs>
          <w:tab w:val="left" w:pos="851"/>
        </w:tabs>
        <w:spacing w:before="0" w:line="240" w:lineRule="auto"/>
        <w:ind w:left="0" w:firstLine="1276"/>
        <w:rPr>
          <w:rFonts w:cs="TH SarabunPSK"/>
          <w:szCs w:val="32"/>
        </w:rPr>
      </w:pPr>
      <w:r>
        <w:rPr>
          <w:rFonts w:cs="TH SarabunPSK"/>
          <w:szCs w:val="32"/>
        </w:rPr>
        <w:tab/>
      </w:r>
      <w:r>
        <w:rPr>
          <w:rFonts w:cs="TH SarabunPSK"/>
          <w:szCs w:val="32"/>
          <w:cs/>
        </w:rPr>
        <w:t xml:space="preserve">  </w:t>
      </w:r>
      <w:r w:rsidRPr="00C77F8C">
        <w:rPr>
          <w:rFonts w:cs="TH SarabunPSK"/>
          <w:szCs w:val="32"/>
        </w:rPr>
        <w:t>1</w:t>
      </w:r>
      <w:r w:rsidRPr="00C77F8C">
        <w:rPr>
          <w:rFonts w:cs="TH SarabunPSK"/>
          <w:szCs w:val="32"/>
          <w:cs/>
        </w:rPr>
        <w:t>.</w:t>
      </w:r>
      <w:r w:rsidRPr="00C77F8C">
        <w:rPr>
          <w:rFonts w:cs="TH SarabunPSK"/>
          <w:szCs w:val="32"/>
        </w:rPr>
        <w:t>1</w:t>
      </w:r>
      <w:r w:rsidRPr="00C77F8C">
        <w:rPr>
          <w:rFonts w:cs="TH SarabunPSK"/>
          <w:szCs w:val="32"/>
          <w:cs/>
        </w:rPr>
        <w:t>.</w:t>
      </w:r>
      <w:r w:rsidRPr="00C77F8C">
        <w:rPr>
          <w:rFonts w:cs="TH SarabunPSK"/>
          <w:szCs w:val="32"/>
        </w:rPr>
        <w:t>8</w:t>
      </w:r>
      <w:r w:rsidRPr="00C77F8C">
        <w:rPr>
          <w:rFonts w:cs="TH SarabunPSK"/>
          <w:szCs w:val="32"/>
          <w:cs/>
        </w:rPr>
        <w:t>)</w:t>
      </w:r>
      <w:r>
        <w:rPr>
          <w:rFonts w:cs="TH SarabunPSK"/>
          <w:szCs w:val="32"/>
          <w:cs/>
        </w:rPr>
        <w:t xml:space="preserve"> </w:t>
      </w:r>
      <w:r>
        <w:rPr>
          <w:rFonts w:cs="TH SarabunPSK"/>
          <w:color w:val="343A40"/>
          <w:szCs w:val="32"/>
          <w:shd w:val="clear" w:color="auto" w:fill="FFFFFF"/>
          <w:cs/>
        </w:rPr>
        <w:t xml:space="preserve"> </w:t>
      </w:r>
      <w:r w:rsidRPr="00E57152">
        <w:rPr>
          <w:rFonts w:cs="TH SarabunPSK"/>
          <w:color w:val="343A40"/>
          <w:szCs w:val="32"/>
          <w:shd w:val="clear" w:color="auto" w:fill="FFFFFF"/>
        </w:rPr>
        <w:t>Data attachments</w:t>
      </w:r>
      <w:r>
        <w:rPr>
          <w:rFonts w:cs="TH SarabunPSK" w:hint="cs"/>
          <w:color w:val="343A40"/>
          <w:szCs w:val="32"/>
          <w:shd w:val="clear" w:color="auto" w:fill="FFFFFF"/>
          <w:cs/>
        </w:rPr>
        <w:t xml:space="preserve"> เป็นการเลือกเอกสารที่ต้องการแนบ โดยในขั้นตอนของ </w:t>
      </w:r>
      <w:r>
        <w:rPr>
          <w:rFonts w:cs="TH SarabunPSK"/>
          <w:szCs w:val="32"/>
          <w:cs/>
        </w:rPr>
        <w:t>ช่วงของการวางแผน</w:t>
      </w:r>
      <w:r>
        <w:rPr>
          <w:rFonts w:cs="TH SarabunPSK" w:hint="cs"/>
          <w:szCs w:val="32"/>
          <w:cs/>
        </w:rPr>
        <w:t>เป็นแค่การเลือกไว้ก่อนจาก</w:t>
      </w:r>
      <w:r w:rsidRPr="00696F02">
        <w:rPr>
          <w:rFonts w:cs="TH SarabunPSK"/>
          <w:szCs w:val="32"/>
          <w:cs/>
        </w:rPr>
        <w:t>ตัวเลือกหลายรายการ (</w:t>
      </w:r>
      <w:r w:rsidRPr="00696F02">
        <w:rPr>
          <w:rFonts w:cs="TH SarabunPSK"/>
          <w:szCs w:val="32"/>
        </w:rPr>
        <w:t>Check box</w:t>
      </w:r>
      <w:r w:rsidRPr="00696F02">
        <w:rPr>
          <w:rFonts w:cs="TH SarabunPSK"/>
          <w:szCs w:val="32"/>
          <w:cs/>
        </w:rPr>
        <w:t>)</w:t>
      </w:r>
      <w:r>
        <w:rPr>
          <w:rFonts w:cs="TH SarabunPSK"/>
          <w:szCs w:val="32"/>
          <w:cs/>
        </w:rPr>
        <w:t xml:space="preserve"> </w:t>
      </w:r>
    </w:p>
    <w:p w:rsidR="009378F3" w:rsidRDefault="00610A2A" w:rsidP="009378F3">
      <w:pPr>
        <w:pStyle w:val="ListParagraph"/>
        <w:tabs>
          <w:tab w:val="left" w:pos="851"/>
        </w:tabs>
        <w:spacing w:before="0" w:line="240" w:lineRule="auto"/>
        <w:ind w:left="0" w:firstLine="286"/>
        <w:rPr>
          <w:rFonts w:cs="TH SarabunPSK"/>
          <w:color w:val="343A40"/>
          <w:szCs w:val="32"/>
          <w:shd w:val="clear" w:color="auto" w:fill="FFFFFF"/>
        </w:rPr>
      </w:pPr>
      <w:r>
        <w:rPr>
          <w:rFonts w:cs="TH SarabunPSK"/>
          <w:szCs w:val="32"/>
        </w:rPr>
        <w:tab/>
      </w:r>
      <w:r>
        <w:rPr>
          <w:rFonts w:cs="TH SarabunPSK"/>
          <w:szCs w:val="32"/>
          <w:cs/>
        </w:rPr>
        <w:t xml:space="preserve">  </w:t>
      </w:r>
      <w:r>
        <w:rPr>
          <w:rFonts w:cs="TH SarabunPSK"/>
          <w:szCs w:val="32"/>
        </w:rPr>
        <w:t>1</w:t>
      </w:r>
      <w:r>
        <w:rPr>
          <w:rFonts w:cs="TH SarabunPSK"/>
          <w:szCs w:val="32"/>
          <w:cs/>
        </w:rPr>
        <w:t>.</w:t>
      </w:r>
      <w:r>
        <w:rPr>
          <w:rFonts w:cs="TH SarabunPSK"/>
          <w:szCs w:val="32"/>
        </w:rPr>
        <w:t>1</w:t>
      </w:r>
      <w:r>
        <w:rPr>
          <w:rFonts w:cs="TH SarabunPSK"/>
          <w:szCs w:val="32"/>
          <w:cs/>
        </w:rPr>
        <w:t>.</w:t>
      </w:r>
      <w:r>
        <w:rPr>
          <w:rFonts w:cs="TH SarabunPSK"/>
          <w:szCs w:val="32"/>
        </w:rPr>
        <w:t>9</w:t>
      </w:r>
      <w:r>
        <w:rPr>
          <w:rFonts w:cs="TH SarabunPSK"/>
          <w:szCs w:val="32"/>
          <w:cs/>
        </w:rPr>
        <w:t xml:space="preserve">)  </w:t>
      </w:r>
      <w:r w:rsidRPr="00E57152">
        <w:rPr>
          <w:rFonts w:cs="TH SarabunPSK"/>
          <w:color w:val="343A40"/>
          <w:szCs w:val="32"/>
          <w:shd w:val="clear" w:color="auto" w:fill="FFFFFF"/>
        </w:rPr>
        <w:t>Approver</w:t>
      </w:r>
      <w:r>
        <w:rPr>
          <w:rFonts w:cs="TH SarabunPSK" w:hint="cs"/>
          <w:color w:val="343A40"/>
          <w:szCs w:val="32"/>
          <w:shd w:val="clear" w:color="auto" w:fill="FFFFFF"/>
          <w:cs/>
        </w:rPr>
        <w:t xml:space="preserve"> คือการเลือกคนอนุมัติ </w:t>
      </w:r>
      <w:r>
        <w:rPr>
          <w:rFonts w:cs="TH SarabunPSK"/>
          <w:color w:val="343A40"/>
          <w:szCs w:val="32"/>
          <w:shd w:val="clear" w:color="auto" w:fill="FFFFFF"/>
        </w:rPr>
        <w:t xml:space="preserve">PCR </w:t>
      </w:r>
      <w:r w:rsidR="00137990">
        <w:rPr>
          <w:rFonts w:cs="TH SarabunPSK" w:hint="cs"/>
          <w:color w:val="343A40"/>
          <w:szCs w:val="32"/>
          <w:shd w:val="clear" w:color="auto" w:fill="FFFFFF"/>
          <w:cs/>
        </w:rPr>
        <w:t>ของ</w:t>
      </w:r>
      <w:r>
        <w:rPr>
          <w:rFonts w:cs="TH SarabunPSK"/>
          <w:szCs w:val="32"/>
          <w:cs/>
        </w:rPr>
        <w:t>ช่วงของการวางแผน</w:t>
      </w:r>
      <w:r w:rsidR="00137990">
        <w:rPr>
          <w:rFonts w:cs="TH SarabunPSK"/>
          <w:color w:val="343A40"/>
          <w:szCs w:val="32"/>
          <w:shd w:val="clear" w:color="auto" w:fill="FFFFFF"/>
          <w:cs/>
        </w:rPr>
        <w:t xml:space="preserve"> </w:t>
      </w:r>
      <w:r w:rsidR="00137990">
        <w:rPr>
          <w:rFonts w:cs="TH SarabunPSK" w:hint="cs"/>
          <w:color w:val="343A40"/>
          <w:szCs w:val="32"/>
          <w:shd w:val="clear" w:color="auto" w:fill="FFFFFF"/>
          <w:cs/>
        </w:rPr>
        <w:t>โดยแบ่งประเภทคนอนุมัติได้ดังนี้</w:t>
      </w:r>
    </w:p>
    <w:p w:rsidR="009378F3" w:rsidRDefault="009378F3" w:rsidP="009378F3">
      <w:pPr>
        <w:pStyle w:val="ListParagraph"/>
        <w:tabs>
          <w:tab w:val="left" w:pos="851"/>
        </w:tabs>
        <w:spacing w:before="0" w:line="240" w:lineRule="auto"/>
        <w:ind w:left="0" w:firstLine="286"/>
        <w:rPr>
          <w:rFonts w:cs="TH SarabunPSK"/>
          <w:color w:val="343A40"/>
          <w:szCs w:val="32"/>
          <w:shd w:val="clear" w:color="auto" w:fill="FFFFFF"/>
        </w:rPr>
      </w:pPr>
      <w:r>
        <w:rPr>
          <w:rFonts w:cs="TH SarabunPSK"/>
          <w:color w:val="343A40"/>
          <w:szCs w:val="32"/>
          <w:shd w:val="clear" w:color="auto" w:fill="FFFFFF"/>
        </w:rPr>
        <w:tab/>
      </w:r>
      <w:r>
        <w:rPr>
          <w:rFonts w:cs="TH SarabunPSK"/>
          <w:color w:val="343A40"/>
          <w:szCs w:val="32"/>
          <w:shd w:val="clear" w:color="auto" w:fill="FFFFFF"/>
        </w:rPr>
        <w:tab/>
      </w:r>
      <w:r>
        <w:rPr>
          <w:rFonts w:cs="TH SarabunPSK"/>
          <w:color w:val="343A40"/>
          <w:szCs w:val="32"/>
          <w:shd w:val="clear" w:color="auto" w:fill="FFFFFF"/>
          <w:cs/>
        </w:rPr>
        <w:t xml:space="preserve">  -  </w:t>
      </w:r>
      <w:r w:rsidR="00832994" w:rsidRPr="00832994">
        <w:rPr>
          <w:rFonts w:cs="TH SarabunPSK"/>
          <w:color w:val="343A40"/>
          <w:szCs w:val="32"/>
          <w:shd w:val="clear" w:color="auto" w:fill="FFFFFF"/>
        </w:rPr>
        <w:t>Check Approver</w:t>
      </w:r>
    </w:p>
    <w:p w:rsidR="009378F3" w:rsidRDefault="009378F3" w:rsidP="009378F3">
      <w:pPr>
        <w:pStyle w:val="ListParagraph"/>
        <w:tabs>
          <w:tab w:val="left" w:pos="851"/>
        </w:tabs>
        <w:spacing w:before="0" w:line="240" w:lineRule="auto"/>
        <w:ind w:left="0" w:firstLine="286"/>
        <w:rPr>
          <w:rFonts w:cs="TH SarabunPSK"/>
          <w:color w:val="343A40"/>
          <w:szCs w:val="32"/>
          <w:shd w:val="clear" w:color="auto" w:fill="FFFFFF"/>
        </w:rPr>
      </w:pPr>
      <w:r>
        <w:rPr>
          <w:rFonts w:cs="TH SarabunPSK"/>
          <w:color w:val="343A40"/>
          <w:szCs w:val="32"/>
          <w:shd w:val="clear" w:color="auto" w:fill="FFFFFF"/>
          <w:cs/>
        </w:rPr>
        <w:tab/>
      </w:r>
      <w:r>
        <w:rPr>
          <w:rFonts w:cs="TH SarabunPSK"/>
          <w:color w:val="343A40"/>
          <w:szCs w:val="32"/>
          <w:shd w:val="clear" w:color="auto" w:fill="FFFFFF"/>
          <w:cs/>
        </w:rPr>
        <w:tab/>
      </w:r>
      <w:r>
        <w:rPr>
          <w:rFonts w:cs="TH SarabunPSK" w:hint="cs"/>
          <w:color w:val="343A40"/>
          <w:szCs w:val="32"/>
          <w:shd w:val="clear" w:color="auto" w:fill="FFFFFF"/>
          <w:cs/>
        </w:rPr>
        <w:t xml:space="preserve">     </w:t>
      </w:r>
      <w:r w:rsidR="00716B94">
        <w:rPr>
          <w:rFonts w:cs="TH SarabunPSK" w:hint="cs"/>
          <w:color w:val="343A40"/>
          <w:szCs w:val="32"/>
          <w:shd w:val="clear" w:color="auto" w:fill="FFFFFF"/>
          <w:cs/>
        </w:rPr>
        <w:t>ผู้ใช้สามารถเลือกคนอนุมัติในส่วนนี้ได้มากที่</w:t>
      </w:r>
      <w:r w:rsidR="007918E9">
        <w:rPr>
          <w:rFonts w:cs="TH SarabunPSK" w:hint="cs"/>
          <w:color w:val="343A40"/>
          <w:szCs w:val="32"/>
          <w:shd w:val="clear" w:color="auto" w:fill="FFFFFF"/>
          <w:cs/>
        </w:rPr>
        <w:t xml:space="preserve">สุดจำนวน </w:t>
      </w:r>
      <w:r w:rsidR="007918E9">
        <w:rPr>
          <w:rFonts w:cs="TH SarabunPSK"/>
          <w:color w:val="343A40"/>
          <w:szCs w:val="32"/>
          <w:shd w:val="clear" w:color="auto" w:fill="FFFFFF"/>
        </w:rPr>
        <w:t xml:space="preserve">5 </w:t>
      </w:r>
      <w:r w:rsidR="007918E9">
        <w:rPr>
          <w:rFonts w:cs="TH SarabunPSK" w:hint="cs"/>
          <w:color w:val="343A40"/>
          <w:szCs w:val="32"/>
          <w:shd w:val="clear" w:color="auto" w:fill="FFFFFF"/>
          <w:cs/>
        </w:rPr>
        <w:t xml:space="preserve">คน น้อยสุดคือ 0 </w:t>
      </w:r>
      <w:r w:rsidR="00716B94">
        <w:rPr>
          <w:rFonts w:cs="TH SarabunPSK" w:hint="cs"/>
          <w:color w:val="343A40"/>
          <w:szCs w:val="32"/>
          <w:shd w:val="clear" w:color="auto" w:fill="FFFFFF"/>
          <w:cs/>
        </w:rPr>
        <w:t>คน</w:t>
      </w:r>
      <w:r w:rsidR="00F31E08">
        <w:rPr>
          <w:rFonts w:cs="TH SarabunPSK" w:hint="cs"/>
          <w:color w:val="343A40"/>
          <w:szCs w:val="32"/>
          <w:shd w:val="clear" w:color="auto" w:fill="FFFFFF"/>
          <w:cs/>
        </w:rPr>
        <w:t xml:space="preserve"> </w:t>
      </w:r>
      <w:r w:rsidR="00D93786">
        <w:rPr>
          <w:rFonts w:cs="TH SarabunPSK" w:hint="cs"/>
          <w:color w:val="343A40"/>
          <w:szCs w:val="32"/>
          <w:shd w:val="clear" w:color="auto" w:fill="FFFFFF"/>
          <w:cs/>
        </w:rPr>
        <w:t>โดยผู้อนุ</w:t>
      </w:r>
      <w:r w:rsidR="00435877">
        <w:rPr>
          <w:rFonts w:cs="TH SarabunPSK" w:hint="cs"/>
          <w:color w:val="343A40"/>
          <w:szCs w:val="32"/>
          <w:shd w:val="clear" w:color="auto" w:fill="FFFFFF"/>
          <w:cs/>
        </w:rPr>
        <w:t>มัติจะเป็นผู้ที่อยู่แผนกเดียวกัน และ</w:t>
      </w:r>
      <w:r w:rsidR="009134B0">
        <w:rPr>
          <w:rFonts w:cs="TH SarabunPSK" w:hint="cs"/>
          <w:color w:val="343A40"/>
          <w:szCs w:val="32"/>
          <w:shd w:val="clear" w:color="auto" w:fill="FFFFFF"/>
          <w:cs/>
        </w:rPr>
        <w:t>ตำแหน่งสูงกว่าผู้</w:t>
      </w:r>
      <w:r w:rsidR="00EF6054">
        <w:rPr>
          <w:rFonts w:cs="TH SarabunPSK" w:hint="cs"/>
          <w:color w:val="343A40"/>
          <w:szCs w:val="32"/>
          <w:shd w:val="clear" w:color="auto" w:fill="FFFFFF"/>
          <w:cs/>
        </w:rPr>
        <w:t>ทำ</w:t>
      </w:r>
      <w:r w:rsidR="009134B0">
        <w:rPr>
          <w:rFonts w:cs="TH SarabunPSK" w:hint="cs"/>
          <w:color w:val="343A40"/>
          <w:szCs w:val="32"/>
          <w:shd w:val="clear" w:color="auto" w:fill="FFFFFF"/>
          <w:cs/>
        </w:rPr>
        <w:t>แบบฟอร์ม</w:t>
      </w:r>
      <w:r w:rsidR="00EF6054">
        <w:rPr>
          <w:rFonts w:cs="TH SarabunPSK" w:hint="cs"/>
          <w:color w:val="343A40"/>
          <w:szCs w:val="32"/>
          <w:shd w:val="clear" w:color="auto" w:fill="FFFFFF"/>
          <w:cs/>
        </w:rPr>
        <w:t xml:space="preserve"> </w:t>
      </w:r>
      <w:r w:rsidR="00EF6054">
        <w:rPr>
          <w:rFonts w:cs="TH SarabunPSK"/>
          <w:color w:val="343A40"/>
          <w:szCs w:val="32"/>
          <w:shd w:val="clear" w:color="auto" w:fill="FFFFFF"/>
        </w:rPr>
        <w:t xml:space="preserve">PCR </w:t>
      </w:r>
      <w:r w:rsidR="00EF6054">
        <w:rPr>
          <w:rFonts w:cs="TH SarabunPSK" w:hint="cs"/>
          <w:color w:val="343A40"/>
          <w:szCs w:val="32"/>
          <w:shd w:val="clear" w:color="auto" w:fill="FFFFFF"/>
          <w:cs/>
        </w:rPr>
        <w:t xml:space="preserve">อย่างน้อย </w:t>
      </w:r>
      <w:r w:rsidR="00EF6054">
        <w:rPr>
          <w:rFonts w:cs="TH SarabunPSK"/>
          <w:color w:val="343A40"/>
          <w:szCs w:val="32"/>
          <w:shd w:val="clear" w:color="auto" w:fill="FFFFFF"/>
        </w:rPr>
        <w:t xml:space="preserve">1 </w:t>
      </w:r>
      <w:r w:rsidR="00EF6054">
        <w:rPr>
          <w:rFonts w:cs="TH SarabunPSK" w:hint="cs"/>
          <w:color w:val="343A40"/>
          <w:szCs w:val="32"/>
          <w:shd w:val="clear" w:color="auto" w:fill="FFFFFF"/>
          <w:cs/>
        </w:rPr>
        <w:t>ตำแหน่ง</w:t>
      </w:r>
      <w:r w:rsidR="007918E9">
        <w:rPr>
          <w:rFonts w:cs="TH SarabunPSK"/>
          <w:color w:val="343A40"/>
          <w:szCs w:val="32"/>
          <w:shd w:val="clear" w:color="auto" w:fill="FFFFFF"/>
          <w:cs/>
        </w:rPr>
        <w:t xml:space="preserve"> </w:t>
      </w:r>
      <w:r w:rsidR="007918E9">
        <w:rPr>
          <w:rFonts w:cs="TH SarabunPSK" w:hint="cs"/>
          <w:color w:val="343A40"/>
          <w:szCs w:val="32"/>
          <w:shd w:val="clear" w:color="auto" w:fill="FFFFFF"/>
          <w:cs/>
        </w:rPr>
        <w:t>รายชื่อคนอนุมัติมาถูกดึงมาแสดงจากฐานข้อมูลในรูปแบบ</w:t>
      </w:r>
      <w:r w:rsidR="007918E9">
        <w:rPr>
          <w:rFonts w:cs="TH SarabunPSK" w:hint="cs"/>
          <w:szCs w:val="32"/>
          <w:cs/>
        </w:rPr>
        <w:t xml:space="preserve">ตัวเลือกรายการเดียว </w:t>
      </w:r>
      <w:r w:rsidR="007918E9">
        <w:rPr>
          <w:rFonts w:cs="TH SarabunPSK"/>
          <w:szCs w:val="32"/>
          <w:cs/>
        </w:rPr>
        <w:t>(</w:t>
      </w:r>
      <w:r w:rsidR="007918E9">
        <w:rPr>
          <w:rFonts w:cs="TH SarabunPSK"/>
          <w:szCs w:val="32"/>
        </w:rPr>
        <w:t>Dropdown list</w:t>
      </w:r>
      <w:r w:rsidR="007918E9">
        <w:rPr>
          <w:rFonts w:cs="TH SarabunPSK"/>
          <w:szCs w:val="32"/>
          <w:cs/>
        </w:rPr>
        <w:t>)</w:t>
      </w:r>
    </w:p>
    <w:p w:rsidR="009378F3" w:rsidRDefault="00832994" w:rsidP="009378F3">
      <w:pPr>
        <w:pStyle w:val="ListParagraph"/>
        <w:numPr>
          <w:ilvl w:val="0"/>
          <w:numId w:val="379"/>
        </w:numPr>
        <w:tabs>
          <w:tab w:val="left" w:pos="851"/>
        </w:tabs>
        <w:spacing w:before="0" w:line="240" w:lineRule="auto"/>
        <w:rPr>
          <w:rFonts w:cs="TH SarabunPSK"/>
          <w:color w:val="343A40"/>
          <w:szCs w:val="32"/>
          <w:shd w:val="clear" w:color="auto" w:fill="FFFFFF"/>
        </w:rPr>
      </w:pPr>
      <w:r w:rsidRPr="00832994">
        <w:rPr>
          <w:rFonts w:cs="TH SarabunPSK"/>
          <w:color w:val="343A40"/>
          <w:szCs w:val="32"/>
          <w:shd w:val="clear" w:color="auto" w:fill="FFFFFF"/>
        </w:rPr>
        <w:t>Final Approver</w:t>
      </w:r>
      <w:r w:rsidR="00683385">
        <w:rPr>
          <w:rFonts w:cs="TH SarabunPSK"/>
          <w:color w:val="343A40"/>
          <w:szCs w:val="32"/>
          <w:shd w:val="clear" w:color="auto" w:fill="FFFFFF"/>
          <w:cs/>
        </w:rPr>
        <w:t xml:space="preserve"> </w:t>
      </w:r>
    </w:p>
    <w:p w:rsidR="006843AA" w:rsidRDefault="009134B0" w:rsidP="006843AA">
      <w:pPr>
        <w:pStyle w:val="ListParagraph"/>
        <w:tabs>
          <w:tab w:val="left" w:pos="851"/>
        </w:tabs>
        <w:spacing w:before="0" w:line="240" w:lineRule="auto"/>
        <w:ind w:left="0" w:firstLine="1843"/>
        <w:rPr>
          <w:rFonts w:cs="TH SarabunPSK"/>
          <w:color w:val="343A40"/>
          <w:szCs w:val="32"/>
          <w:shd w:val="clear" w:color="auto" w:fill="FFFFFF"/>
        </w:rPr>
      </w:pPr>
      <w:r w:rsidRPr="009378F3">
        <w:rPr>
          <w:rFonts w:cs="TH SarabunPSK" w:hint="cs"/>
          <w:color w:val="343A40"/>
          <w:szCs w:val="32"/>
          <w:shd w:val="clear" w:color="auto" w:fill="FFFFFF"/>
          <w:cs/>
        </w:rPr>
        <w:t>ผู้อนุมัติในส่วนนี้</w:t>
      </w:r>
      <w:r w:rsidR="00EF6054" w:rsidRPr="009378F3">
        <w:rPr>
          <w:rFonts w:cs="TH SarabunPSK" w:hint="cs"/>
          <w:color w:val="343A40"/>
          <w:szCs w:val="32"/>
          <w:shd w:val="clear" w:color="auto" w:fill="FFFFFF"/>
          <w:cs/>
        </w:rPr>
        <w:t xml:space="preserve">ตำแหน่ง </w:t>
      </w:r>
      <w:r w:rsidR="00683385" w:rsidRPr="009378F3">
        <w:rPr>
          <w:rFonts w:cs="TH SarabunPSK"/>
          <w:color w:val="343A40"/>
          <w:szCs w:val="32"/>
          <w:shd w:val="clear" w:color="auto" w:fill="FFFFFF"/>
        </w:rPr>
        <w:t>AD</w:t>
      </w:r>
      <w:r w:rsidR="00EF6054" w:rsidRPr="009378F3">
        <w:rPr>
          <w:rFonts w:cs="TH SarabunPSK"/>
          <w:color w:val="343A40"/>
          <w:szCs w:val="32"/>
          <w:shd w:val="clear" w:color="auto" w:fill="FFFFFF"/>
          <w:cs/>
        </w:rPr>
        <w:t xml:space="preserve"> </w:t>
      </w:r>
      <w:r w:rsidR="00EF6054" w:rsidRPr="009378F3">
        <w:rPr>
          <w:rFonts w:cs="TH SarabunPSK" w:hint="cs"/>
          <w:color w:val="343A40"/>
          <w:szCs w:val="32"/>
          <w:shd w:val="clear" w:color="auto" w:fill="FFFFFF"/>
          <w:cs/>
        </w:rPr>
        <w:t>ขึ้นไป</w:t>
      </w:r>
      <w:r w:rsidR="001A6B0A" w:rsidRPr="009378F3">
        <w:rPr>
          <w:rFonts w:cs="TH SarabunPSK" w:hint="cs"/>
          <w:color w:val="343A40"/>
          <w:szCs w:val="32"/>
          <w:shd w:val="clear" w:color="auto" w:fill="FFFFFF"/>
          <w:cs/>
        </w:rPr>
        <w:t xml:space="preserve"> </w:t>
      </w:r>
      <w:r w:rsidR="00756774" w:rsidRPr="009378F3">
        <w:rPr>
          <w:rFonts w:cs="TH SarabunPSK" w:hint="cs"/>
          <w:color w:val="343A40"/>
          <w:szCs w:val="32"/>
          <w:shd w:val="clear" w:color="auto" w:fill="FFFFFF"/>
          <w:cs/>
        </w:rPr>
        <w:t xml:space="preserve">เลือกได้ </w:t>
      </w:r>
      <w:r w:rsidR="00756774" w:rsidRPr="009378F3">
        <w:rPr>
          <w:rFonts w:cs="TH SarabunPSK"/>
          <w:color w:val="343A40"/>
          <w:szCs w:val="32"/>
          <w:shd w:val="clear" w:color="auto" w:fill="FFFFFF"/>
        </w:rPr>
        <w:t xml:space="preserve">1 </w:t>
      </w:r>
      <w:r w:rsidR="00756774" w:rsidRPr="009378F3">
        <w:rPr>
          <w:rFonts w:cs="TH SarabunPSK" w:hint="cs"/>
          <w:color w:val="343A40"/>
          <w:szCs w:val="32"/>
          <w:shd w:val="clear" w:color="auto" w:fill="FFFFFF"/>
          <w:cs/>
        </w:rPr>
        <w:t>คน</w:t>
      </w:r>
      <w:r w:rsidR="00683385" w:rsidRPr="009378F3">
        <w:rPr>
          <w:rFonts w:cs="TH SarabunPSK"/>
          <w:color w:val="343A40"/>
          <w:szCs w:val="32"/>
          <w:shd w:val="clear" w:color="auto" w:fill="FFFFFF"/>
          <w:cs/>
        </w:rPr>
        <w:t xml:space="preserve"> </w:t>
      </w:r>
      <w:r w:rsidR="001A6B0A" w:rsidRPr="009378F3">
        <w:rPr>
          <w:rFonts w:cs="TH SarabunPSK" w:hint="cs"/>
          <w:color w:val="343A40"/>
          <w:szCs w:val="32"/>
          <w:shd w:val="clear" w:color="auto" w:fill="FFFFFF"/>
          <w:cs/>
        </w:rPr>
        <w:t>บังคับ</w:t>
      </w:r>
      <w:r w:rsidRPr="009378F3">
        <w:rPr>
          <w:rFonts w:cs="TH SarabunPSK" w:hint="cs"/>
          <w:color w:val="343A40"/>
          <w:szCs w:val="32"/>
          <w:shd w:val="clear" w:color="auto" w:fill="FFFFFF"/>
          <w:cs/>
        </w:rPr>
        <w:t>กรอกข้อมูล</w:t>
      </w:r>
      <w:r w:rsidR="00756774" w:rsidRPr="009378F3">
        <w:rPr>
          <w:rFonts w:cs="TH SarabunPSK" w:hint="cs"/>
          <w:color w:val="343A40"/>
          <w:szCs w:val="32"/>
          <w:shd w:val="clear" w:color="auto" w:fill="FFFFFF"/>
          <w:cs/>
        </w:rPr>
        <w:t xml:space="preserve"> </w:t>
      </w:r>
      <w:r w:rsidR="008C75ED" w:rsidRPr="009378F3">
        <w:rPr>
          <w:rFonts w:cs="TH SarabunPSK" w:hint="cs"/>
          <w:color w:val="343A40"/>
          <w:szCs w:val="32"/>
          <w:shd w:val="clear" w:color="auto" w:fill="FFFFFF"/>
          <w:cs/>
        </w:rPr>
        <w:t>รายชื่อคนอนุมัติมาถูกดึงมาแสดงจากฐานข้อมูลในรูปแบบ</w:t>
      </w:r>
      <w:r w:rsidR="008C75ED" w:rsidRPr="009378F3">
        <w:rPr>
          <w:rFonts w:cs="TH SarabunPSK" w:hint="cs"/>
          <w:szCs w:val="32"/>
          <w:cs/>
        </w:rPr>
        <w:t xml:space="preserve">ตัวเลือกรายการเดียว </w:t>
      </w:r>
      <w:r w:rsidR="008C75ED" w:rsidRPr="009378F3">
        <w:rPr>
          <w:rFonts w:cs="TH SarabunPSK"/>
          <w:szCs w:val="32"/>
          <w:cs/>
        </w:rPr>
        <w:t>(</w:t>
      </w:r>
      <w:r w:rsidR="008C75ED" w:rsidRPr="009378F3">
        <w:rPr>
          <w:rFonts w:cs="TH SarabunPSK"/>
          <w:szCs w:val="32"/>
        </w:rPr>
        <w:t>Dropdown list</w:t>
      </w:r>
      <w:r w:rsidR="008C75ED" w:rsidRPr="009378F3">
        <w:rPr>
          <w:rFonts w:cs="TH SarabunPSK"/>
          <w:szCs w:val="32"/>
          <w:cs/>
        </w:rPr>
        <w:t>)</w:t>
      </w:r>
      <w:r w:rsidR="006843AA">
        <w:rPr>
          <w:rFonts w:cs="TH SarabunPSK"/>
          <w:color w:val="343A40"/>
          <w:szCs w:val="32"/>
          <w:shd w:val="clear" w:color="auto" w:fill="FFFFFF"/>
          <w:cs/>
        </w:rPr>
        <w:t xml:space="preserve"> </w:t>
      </w:r>
    </w:p>
    <w:p w:rsidR="00832994" w:rsidRDefault="00832994" w:rsidP="006843AA">
      <w:pPr>
        <w:pStyle w:val="ListParagraph"/>
        <w:numPr>
          <w:ilvl w:val="0"/>
          <w:numId w:val="379"/>
        </w:numPr>
        <w:tabs>
          <w:tab w:val="left" w:pos="851"/>
        </w:tabs>
        <w:spacing w:before="0" w:line="240" w:lineRule="auto"/>
        <w:rPr>
          <w:rFonts w:cs="TH SarabunPSK"/>
          <w:color w:val="343A40"/>
          <w:szCs w:val="32"/>
          <w:shd w:val="clear" w:color="auto" w:fill="FFFFFF"/>
        </w:rPr>
      </w:pPr>
      <w:r w:rsidRPr="00832994">
        <w:rPr>
          <w:rFonts w:cs="TH SarabunPSK"/>
          <w:color w:val="343A40"/>
          <w:szCs w:val="32"/>
          <w:shd w:val="clear" w:color="auto" w:fill="FFFFFF"/>
        </w:rPr>
        <w:t>Approve acknowledge department</w:t>
      </w:r>
    </w:p>
    <w:p w:rsidR="00610A2A" w:rsidRDefault="006843AA" w:rsidP="00865BBB">
      <w:pPr>
        <w:pStyle w:val="ListParagraph"/>
        <w:tabs>
          <w:tab w:val="left" w:pos="851"/>
        </w:tabs>
        <w:spacing w:before="0" w:line="240" w:lineRule="auto"/>
        <w:ind w:left="0" w:firstLine="1843"/>
        <w:rPr>
          <w:rFonts w:cs="TH SarabunPSK"/>
          <w:color w:val="343A40"/>
          <w:szCs w:val="32"/>
          <w:shd w:val="clear" w:color="auto" w:fill="FFFFFF"/>
        </w:rPr>
      </w:pPr>
      <w:r>
        <w:rPr>
          <w:rFonts w:cs="TH SarabunPSK" w:hint="cs"/>
          <w:color w:val="343A40"/>
          <w:szCs w:val="32"/>
          <w:shd w:val="clear" w:color="auto" w:fill="FFFFFF"/>
          <w:cs/>
        </w:rPr>
        <w:t xml:space="preserve">ผู้อนุมัติในส่วนนี้ตำแหน่ง </w:t>
      </w:r>
      <w:r>
        <w:rPr>
          <w:rFonts w:cs="TH SarabunPSK"/>
          <w:color w:val="343A40"/>
          <w:szCs w:val="32"/>
          <w:shd w:val="clear" w:color="auto" w:fill="FFFFFF"/>
        </w:rPr>
        <w:t xml:space="preserve">AM </w:t>
      </w:r>
      <w:r>
        <w:rPr>
          <w:rFonts w:cs="TH SarabunPSK" w:hint="cs"/>
          <w:color w:val="343A40"/>
          <w:szCs w:val="32"/>
          <w:shd w:val="clear" w:color="auto" w:fill="FFFFFF"/>
          <w:cs/>
        </w:rPr>
        <w:t xml:space="preserve">ขึ้นไป โดยเป็นผู้เกี่ยวข้องกับ </w:t>
      </w:r>
      <w:r>
        <w:rPr>
          <w:rFonts w:cs="TH SarabunPSK"/>
          <w:color w:val="343A40"/>
          <w:szCs w:val="32"/>
          <w:shd w:val="clear" w:color="auto" w:fill="FFFFFF"/>
        </w:rPr>
        <w:t xml:space="preserve">PCR </w:t>
      </w:r>
      <w:r>
        <w:rPr>
          <w:rFonts w:cs="TH SarabunPSK" w:hint="cs"/>
          <w:color w:val="343A40"/>
          <w:szCs w:val="32"/>
          <w:shd w:val="clear" w:color="auto" w:fill="FFFFFF"/>
          <w:cs/>
        </w:rPr>
        <w:t xml:space="preserve">ฉบับนั้นๆเลือกได้ </w:t>
      </w:r>
      <w:r>
        <w:rPr>
          <w:rFonts w:cs="TH SarabunPSK"/>
          <w:color w:val="343A40"/>
          <w:szCs w:val="32"/>
          <w:shd w:val="clear" w:color="auto" w:fill="FFFFFF"/>
        </w:rPr>
        <w:t xml:space="preserve">1 </w:t>
      </w:r>
      <w:r>
        <w:rPr>
          <w:rFonts w:cs="TH SarabunPSK" w:hint="cs"/>
          <w:color w:val="343A40"/>
          <w:szCs w:val="32"/>
          <w:shd w:val="clear" w:color="auto" w:fill="FFFFFF"/>
          <w:cs/>
        </w:rPr>
        <w:t xml:space="preserve">คน </w:t>
      </w:r>
      <w:r w:rsidRPr="009378F3">
        <w:rPr>
          <w:rFonts w:cs="TH SarabunPSK" w:hint="cs"/>
          <w:color w:val="343A40"/>
          <w:szCs w:val="32"/>
          <w:shd w:val="clear" w:color="auto" w:fill="FFFFFF"/>
          <w:cs/>
        </w:rPr>
        <w:t>รายชื่อคนอนุมัติมาถูกดึงมาแสดงจากฐานข้อมูลในรูปแบบ</w:t>
      </w:r>
      <w:r w:rsidRPr="009378F3">
        <w:rPr>
          <w:rFonts w:cs="TH SarabunPSK" w:hint="cs"/>
          <w:szCs w:val="32"/>
          <w:cs/>
        </w:rPr>
        <w:t xml:space="preserve">ตัวเลือกรายการเดียว </w:t>
      </w:r>
      <w:r w:rsidRPr="009378F3">
        <w:rPr>
          <w:rFonts w:cs="TH SarabunPSK"/>
          <w:szCs w:val="32"/>
          <w:cs/>
        </w:rPr>
        <w:t>(</w:t>
      </w:r>
      <w:r w:rsidRPr="009378F3">
        <w:rPr>
          <w:rFonts w:cs="TH SarabunPSK"/>
          <w:szCs w:val="32"/>
        </w:rPr>
        <w:t>Dropdown list</w:t>
      </w:r>
      <w:r w:rsidRPr="009378F3">
        <w:rPr>
          <w:rFonts w:cs="TH SarabunPSK"/>
          <w:szCs w:val="32"/>
          <w:cs/>
        </w:rPr>
        <w:t>)</w:t>
      </w:r>
      <w:r>
        <w:rPr>
          <w:rFonts w:cs="TH SarabunPSK"/>
          <w:color w:val="343A40"/>
          <w:szCs w:val="32"/>
          <w:shd w:val="clear" w:color="auto" w:fill="FFFFFF"/>
          <w:cs/>
        </w:rPr>
        <w:t xml:space="preserve"> </w:t>
      </w:r>
    </w:p>
    <w:p w:rsidR="00544F3E" w:rsidRDefault="00544F3E" w:rsidP="00544F3E">
      <w:pPr>
        <w:pStyle w:val="Heading3"/>
      </w:pPr>
      <w:r>
        <w:rPr>
          <w:cs/>
        </w:rPr>
        <w:t>มอดูล</w:t>
      </w:r>
      <w:r w:rsidR="0033639F" w:rsidRPr="0033639F">
        <w:rPr>
          <w:rFonts w:hint="cs"/>
          <w:cs/>
        </w:rPr>
        <w:t>อนุมัติคนเข้าใช้งานระบบ</w:t>
      </w:r>
    </w:p>
    <w:p w:rsidR="00A845E4" w:rsidRPr="00D8471A" w:rsidRDefault="004526C0" w:rsidP="00D8471A">
      <w:pPr>
        <w:ind w:firstLine="990"/>
      </w:pPr>
      <w:r>
        <w:rPr>
          <w:rFonts w:hint="cs"/>
          <w:cs/>
        </w:rPr>
        <w:t>เนื่องจากเป็นระบบที่มีความสำคัญต่อ</w:t>
      </w:r>
      <w:r w:rsidR="00D8471A">
        <w:rPr>
          <w:rFonts w:hint="cs"/>
          <w:cs/>
        </w:rPr>
        <w:t>หล</w:t>
      </w:r>
      <w:r>
        <w:rPr>
          <w:rFonts w:hint="cs"/>
          <w:cs/>
        </w:rPr>
        <w:t xml:space="preserve">ายภาคส่วน </w:t>
      </w:r>
      <w:r w:rsidR="00D8471A">
        <w:rPr>
          <w:rFonts w:hint="cs"/>
          <w:cs/>
        </w:rPr>
        <w:t>อีกทั้ง</w:t>
      </w:r>
      <w:r>
        <w:rPr>
          <w:rFonts w:hint="cs"/>
          <w:cs/>
        </w:rPr>
        <w:t xml:space="preserve">ข้อมูลของการทำ </w:t>
      </w:r>
      <w:r>
        <w:t>PCR</w:t>
      </w:r>
      <w:r w:rsidR="00D8471A">
        <w:rPr>
          <w:rFonts w:hint="cs"/>
          <w:cs/>
        </w:rPr>
        <w:t xml:space="preserve"> ค่อนข้างเป็นความลับกับบุคคลที่ไม่เกี่ยวข้อง สิทธิ์การเข้าถึงข้อมูลต่างๆมีความสามารถไม่เท่ากันในผู้ใช้แต่ระบทบาท ดังนั้นการกรองผู้ใช้งานก่อนเข้ามาใช้งานระบบ จะเป็นตัวช่วยในการดังที่กล่าวมา ซึ่ง มอดูลนี้เป็นความสามารถของผู้ใช้ที่มีบทบาทคือ </w:t>
      </w:r>
      <w:r w:rsidR="00D8471A">
        <w:t xml:space="preserve">PE Admin </w:t>
      </w:r>
      <w:r w:rsidR="00D8471A">
        <w:rPr>
          <w:rFonts w:hint="cs"/>
          <w:cs/>
        </w:rPr>
        <w:t>ซึ่งจะมีความสามารถดังต่อไปนี้</w:t>
      </w:r>
      <w:r w:rsidR="00A845E4">
        <w:rPr>
          <w:rFonts w:eastAsiaTheme="minorHAnsi"/>
          <w:cs/>
        </w:rPr>
        <w:t xml:space="preserve"> </w:t>
      </w:r>
    </w:p>
    <w:p w:rsidR="00A845E4" w:rsidRPr="00DA19DA" w:rsidRDefault="00A845E4" w:rsidP="00A845E4">
      <w:pPr>
        <w:tabs>
          <w:tab w:val="left" w:pos="851"/>
        </w:tabs>
        <w:spacing w:before="0" w:line="240" w:lineRule="auto"/>
        <w:rPr>
          <w:rFonts w:eastAsiaTheme="minorHAnsi"/>
        </w:rPr>
      </w:pPr>
      <w:r>
        <w:rPr>
          <w:rFonts w:eastAsiaTheme="minorHAnsi"/>
        </w:rPr>
        <w:tab/>
      </w:r>
      <w:r>
        <w:rPr>
          <w:rFonts w:eastAsiaTheme="minorHAnsi"/>
          <w:cs/>
        </w:rPr>
        <w:t xml:space="preserve">  </w:t>
      </w:r>
      <w:r w:rsidR="00D8471A">
        <w:rPr>
          <w:rFonts w:eastAsiaTheme="minorHAnsi"/>
        </w:rPr>
        <w:t>1</w:t>
      </w:r>
      <w:r>
        <w:rPr>
          <w:rFonts w:eastAsiaTheme="minorHAnsi"/>
          <w:cs/>
        </w:rPr>
        <w:t xml:space="preserve">) </w:t>
      </w:r>
      <w:r>
        <w:rPr>
          <w:rFonts w:eastAsiaTheme="minorHAnsi" w:hint="cs"/>
          <w:cs/>
        </w:rPr>
        <w:t xml:space="preserve">ผู้ใช้สามารถตรวจสอบผู้ที่ทำการร้องขอเข้าใช้งานระบบ </w:t>
      </w:r>
      <w:r>
        <w:rPr>
          <w:rFonts w:eastAsiaTheme="minorHAnsi"/>
        </w:rPr>
        <w:t xml:space="preserve">PCR </w:t>
      </w:r>
      <w:r>
        <w:rPr>
          <w:rFonts w:eastAsiaTheme="minorHAnsi" w:hint="cs"/>
          <w:cs/>
        </w:rPr>
        <w:t xml:space="preserve">ได้จากตารางที่ชื่อว่า </w:t>
      </w:r>
      <w:r>
        <w:rPr>
          <w:rFonts w:eastAsiaTheme="minorHAnsi"/>
        </w:rPr>
        <w:t xml:space="preserve">Add user </w:t>
      </w:r>
      <w:r>
        <w:rPr>
          <w:rFonts w:eastAsiaTheme="minorHAnsi" w:hint="cs"/>
          <w:cs/>
        </w:rPr>
        <w:t xml:space="preserve">โดยจะแสดง รหัสพนักงาน รายชื่อ แผนก และส่วนงานของผู้นั้น เพื่อให้ผู้ใช้ซึ่งก็คือ </w:t>
      </w:r>
      <w:r>
        <w:rPr>
          <w:rFonts w:eastAsiaTheme="minorHAnsi"/>
        </w:rPr>
        <w:t>PE admin</w:t>
      </w:r>
      <w:r>
        <w:rPr>
          <w:rFonts w:eastAsiaTheme="minorHAnsi" w:hint="cs"/>
          <w:cs/>
        </w:rPr>
        <w:t xml:space="preserve"> ทำการพิจารณาในการอนุมัติ เพื่อเป็นการอนุญาติให้เป็นผู้ใช้งานระบบ</w:t>
      </w:r>
      <w:r>
        <w:rPr>
          <w:rFonts w:eastAsiaTheme="minorHAnsi"/>
        </w:rPr>
        <w:t xml:space="preserve"> PCR </w:t>
      </w:r>
      <w:r>
        <w:rPr>
          <w:rFonts w:eastAsiaTheme="minorHAnsi" w:hint="cs"/>
          <w:cs/>
        </w:rPr>
        <w:t>ได้</w:t>
      </w:r>
      <w:r>
        <w:rPr>
          <w:rFonts w:eastAsiaTheme="minorHAnsi"/>
          <w:cs/>
        </w:rPr>
        <w:t xml:space="preserve"> </w:t>
      </w:r>
      <w:r>
        <w:rPr>
          <w:rFonts w:eastAsiaTheme="minorHAnsi" w:hint="cs"/>
          <w:cs/>
        </w:rPr>
        <w:t xml:space="preserve">ซึ่งตารางแสดงผลเป็นตารางในรูปแบบของ </w:t>
      </w:r>
      <w:r>
        <w:rPr>
          <w:rFonts w:eastAsiaTheme="minorHAnsi"/>
          <w:cs/>
        </w:rPr>
        <w:t>(</w:t>
      </w:r>
      <w:r>
        <w:rPr>
          <w:rFonts w:eastAsiaTheme="minorHAnsi"/>
        </w:rPr>
        <w:t>Data Tables</w:t>
      </w:r>
      <w:r>
        <w:rPr>
          <w:rFonts w:eastAsiaTheme="minorHAnsi"/>
          <w:cs/>
        </w:rPr>
        <w:t>)</w:t>
      </w:r>
    </w:p>
    <w:p w:rsidR="00A845E4" w:rsidRPr="00B15104" w:rsidRDefault="00A845E4" w:rsidP="00A845E4">
      <w:pPr>
        <w:tabs>
          <w:tab w:val="left" w:pos="851"/>
        </w:tabs>
        <w:spacing w:before="0" w:line="240" w:lineRule="auto"/>
        <w:rPr>
          <w:rFonts w:eastAsiaTheme="minorHAnsi"/>
          <w:cs/>
        </w:rPr>
      </w:pPr>
      <w:r>
        <w:rPr>
          <w:rFonts w:eastAsiaTheme="minorHAnsi"/>
          <w:cs/>
        </w:rPr>
        <w:t xml:space="preserve">    </w:t>
      </w:r>
      <w:r>
        <w:rPr>
          <w:rFonts w:eastAsiaTheme="minorHAnsi"/>
        </w:rPr>
        <w:tab/>
      </w:r>
      <w:r>
        <w:rPr>
          <w:rFonts w:eastAsiaTheme="minorHAnsi"/>
          <w:cs/>
        </w:rPr>
        <w:t xml:space="preserve">  </w:t>
      </w:r>
      <w:r w:rsidR="00D8471A">
        <w:rPr>
          <w:rFonts w:eastAsiaTheme="minorHAnsi"/>
        </w:rPr>
        <w:t>2</w:t>
      </w:r>
      <w:r>
        <w:rPr>
          <w:rFonts w:eastAsiaTheme="minorHAnsi"/>
          <w:cs/>
        </w:rPr>
        <w:t xml:space="preserve">) </w:t>
      </w:r>
      <w:r>
        <w:rPr>
          <w:rFonts w:eastAsiaTheme="minorHAnsi" w:hint="cs"/>
          <w:cs/>
        </w:rPr>
        <w:t>ผู้ใช้สามารถอนุมัติ</w:t>
      </w:r>
      <w:r>
        <w:rPr>
          <w:rFonts w:eastAsiaTheme="minorHAnsi"/>
          <w:cs/>
        </w:rPr>
        <w:t xml:space="preserve"> (</w:t>
      </w:r>
      <w:r>
        <w:rPr>
          <w:rFonts w:eastAsiaTheme="minorHAnsi"/>
        </w:rPr>
        <w:t>Approve</w:t>
      </w:r>
      <w:r>
        <w:rPr>
          <w:rFonts w:eastAsiaTheme="minorHAnsi"/>
          <w:cs/>
        </w:rPr>
        <w:t xml:space="preserve">) </w:t>
      </w:r>
      <w:r>
        <w:rPr>
          <w:rFonts w:eastAsiaTheme="minorHAnsi" w:hint="cs"/>
          <w:cs/>
        </w:rPr>
        <w:t xml:space="preserve">คนที่ร้องเข้ามาใช้งานระบบ โดยการกดปุ่ม </w:t>
      </w:r>
      <w:r>
        <w:rPr>
          <w:rFonts w:eastAsiaTheme="minorHAnsi"/>
          <w:cs/>
        </w:rPr>
        <w:t>(</w:t>
      </w:r>
      <w:r>
        <w:rPr>
          <w:rFonts w:eastAsiaTheme="minorHAnsi"/>
        </w:rPr>
        <w:t>Button</w:t>
      </w:r>
      <w:r>
        <w:rPr>
          <w:rFonts w:eastAsiaTheme="minorHAnsi"/>
          <w:cs/>
        </w:rPr>
        <w:t xml:space="preserve">) </w:t>
      </w:r>
      <w:r>
        <w:rPr>
          <w:rFonts w:eastAsiaTheme="minorHAnsi" w:hint="cs"/>
          <w:cs/>
        </w:rPr>
        <w:t xml:space="preserve">ที่สัญลักษณ์รูปภาพเครื่องหมายถูกต้องภายในตาราง </w:t>
      </w:r>
      <w:r>
        <w:rPr>
          <w:rFonts w:eastAsiaTheme="minorHAnsi"/>
        </w:rPr>
        <w:t>And User</w:t>
      </w:r>
      <w:r>
        <w:rPr>
          <w:rFonts w:eastAsiaTheme="minorHAnsi" w:hint="cs"/>
          <w:cs/>
        </w:rPr>
        <w:t xml:space="preserve"> โดยเมื่อกดปุ่มจะแสดงหน้าต่างแสดงผลซ้อน </w:t>
      </w:r>
      <w:r>
        <w:rPr>
          <w:rFonts w:eastAsiaTheme="minorHAnsi"/>
          <w:cs/>
        </w:rPr>
        <w:t>(</w:t>
      </w:r>
      <w:r>
        <w:rPr>
          <w:rFonts w:eastAsiaTheme="minorHAnsi"/>
        </w:rPr>
        <w:t>Modal</w:t>
      </w:r>
      <w:r>
        <w:rPr>
          <w:rFonts w:eastAsiaTheme="minorHAnsi"/>
          <w:cs/>
        </w:rPr>
        <w:t xml:space="preserve">) </w:t>
      </w:r>
      <w:r>
        <w:rPr>
          <w:rFonts w:eastAsiaTheme="minorHAnsi" w:hint="cs"/>
          <w:cs/>
        </w:rPr>
        <w:t>เพื่อเป็นการยืนยันการอนุมัติ</w:t>
      </w:r>
      <w:r>
        <w:rPr>
          <w:rFonts w:eastAsiaTheme="minorHAnsi"/>
          <w:cs/>
        </w:rPr>
        <w:t xml:space="preserve"> </w:t>
      </w:r>
      <w:r>
        <w:rPr>
          <w:rFonts w:eastAsiaTheme="minorHAnsi" w:hint="cs"/>
          <w:cs/>
        </w:rPr>
        <w:t xml:space="preserve">โดยผลการอนุมัติจะถูกส่งไปให้ผู้ร้องขอทางอีเมล พร้อม </w:t>
      </w:r>
      <w:r>
        <w:rPr>
          <w:rFonts w:eastAsiaTheme="minorHAnsi"/>
        </w:rPr>
        <w:t xml:space="preserve">URL </w:t>
      </w:r>
      <w:r>
        <w:rPr>
          <w:rFonts w:eastAsiaTheme="minorHAnsi" w:hint="cs"/>
          <w:cs/>
        </w:rPr>
        <w:t>สำหรับเปลี่ยนรหัสผ่าน เมื่อผู้ใช้เปลี่ยนรหัสผ่านจะได้สถานะเป็นผู้ใช้งานของระบบ</w:t>
      </w:r>
    </w:p>
    <w:p w:rsidR="00A845E4" w:rsidRDefault="00A845E4" w:rsidP="00A845E4">
      <w:pPr>
        <w:tabs>
          <w:tab w:val="left" w:pos="851"/>
        </w:tabs>
        <w:spacing w:before="0" w:line="240" w:lineRule="auto"/>
        <w:rPr>
          <w:rFonts w:eastAsiaTheme="minorHAnsi"/>
        </w:rPr>
      </w:pPr>
      <w:r>
        <w:rPr>
          <w:rFonts w:eastAsiaTheme="minorHAnsi"/>
        </w:rPr>
        <w:tab/>
      </w:r>
      <w:r>
        <w:rPr>
          <w:rFonts w:eastAsiaTheme="minorHAnsi"/>
          <w:cs/>
        </w:rPr>
        <w:t xml:space="preserve">  </w:t>
      </w:r>
      <w:r w:rsidR="00D8471A">
        <w:rPr>
          <w:rFonts w:eastAsiaTheme="minorHAnsi"/>
        </w:rPr>
        <w:t>3</w:t>
      </w:r>
      <w:r>
        <w:rPr>
          <w:rFonts w:eastAsiaTheme="minorHAnsi"/>
          <w:cs/>
        </w:rPr>
        <w:t xml:space="preserve">) </w:t>
      </w:r>
      <w:r>
        <w:rPr>
          <w:rFonts w:eastAsiaTheme="minorHAnsi" w:hint="cs"/>
          <w:cs/>
        </w:rPr>
        <w:t>ผู้ใช้สามารถไม่อนุมัติ</w:t>
      </w:r>
      <w:r>
        <w:rPr>
          <w:rFonts w:eastAsiaTheme="minorHAnsi"/>
          <w:cs/>
        </w:rPr>
        <w:t xml:space="preserve"> (</w:t>
      </w:r>
      <w:r>
        <w:rPr>
          <w:rFonts w:eastAsiaTheme="minorHAnsi"/>
        </w:rPr>
        <w:t>Reject</w:t>
      </w:r>
      <w:r>
        <w:rPr>
          <w:rFonts w:eastAsiaTheme="minorHAnsi"/>
          <w:cs/>
        </w:rPr>
        <w:t xml:space="preserve">) </w:t>
      </w:r>
      <w:r>
        <w:rPr>
          <w:rFonts w:eastAsiaTheme="minorHAnsi" w:hint="cs"/>
          <w:cs/>
        </w:rPr>
        <w:t xml:space="preserve">คนที่ร้องเข้ามาใช้งานระบบ โดยการกดปุ่ม </w:t>
      </w:r>
      <w:r>
        <w:rPr>
          <w:rFonts w:eastAsiaTheme="minorHAnsi"/>
          <w:cs/>
        </w:rPr>
        <w:t>(</w:t>
      </w:r>
      <w:r>
        <w:rPr>
          <w:rFonts w:eastAsiaTheme="minorHAnsi"/>
        </w:rPr>
        <w:t>Button</w:t>
      </w:r>
      <w:r>
        <w:rPr>
          <w:rFonts w:eastAsiaTheme="minorHAnsi"/>
          <w:cs/>
        </w:rPr>
        <w:t xml:space="preserve">) </w:t>
      </w:r>
      <w:r>
        <w:rPr>
          <w:rFonts w:eastAsiaTheme="minorHAnsi" w:hint="cs"/>
          <w:cs/>
        </w:rPr>
        <w:t xml:space="preserve">สัญลักษณ์รูปภาพรูปกากบาท ภายในตาราง </w:t>
      </w:r>
      <w:r>
        <w:rPr>
          <w:rFonts w:eastAsiaTheme="minorHAnsi"/>
        </w:rPr>
        <w:t>And User</w:t>
      </w:r>
      <w:r>
        <w:rPr>
          <w:rFonts w:eastAsiaTheme="minorHAnsi" w:hint="cs"/>
          <w:cs/>
        </w:rPr>
        <w:t xml:space="preserve"> โดยเมื่อกดปุ่มจะแสดงหน้าต่างแสดงผลซ้อน </w:t>
      </w:r>
      <w:r>
        <w:rPr>
          <w:rFonts w:eastAsiaTheme="minorHAnsi"/>
          <w:cs/>
        </w:rPr>
        <w:t>(</w:t>
      </w:r>
      <w:r>
        <w:rPr>
          <w:rFonts w:eastAsiaTheme="minorHAnsi"/>
        </w:rPr>
        <w:t>Modal</w:t>
      </w:r>
      <w:r>
        <w:rPr>
          <w:rFonts w:eastAsiaTheme="minorHAnsi"/>
          <w:cs/>
        </w:rPr>
        <w:t xml:space="preserve">) </w:t>
      </w:r>
      <w:r>
        <w:rPr>
          <w:rFonts w:eastAsiaTheme="minorHAnsi" w:hint="cs"/>
          <w:cs/>
        </w:rPr>
        <w:t>เพื่อเป็นการยืนยันการไม่อนุมัติ</w:t>
      </w:r>
      <w:r>
        <w:rPr>
          <w:rFonts w:eastAsiaTheme="minorHAnsi"/>
          <w:cs/>
        </w:rPr>
        <w:t xml:space="preserve"> </w:t>
      </w:r>
      <w:r>
        <w:rPr>
          <w:rFonts w:eastAsiaTheme="minorHAnsi" w:hint="cs"/>
          <w:cs/>
        </w:rPr>
        <w:t>โดยผลการไม่อนุมัติจะถูกส่งไปทางอีเมลของผู้ร้องขอ</w:t>
      </w:r>
    </w:p>
    <w:p w:rsidR="0033639F" w:rsidRDefault="0033639F" w:rsidP="0033639F">
      <w:pPr>
        <w:pStyle w:val="Heading3"/>
      </w:pPr>
      <w:r>
        <w:rPr>
          <w:cs/>
        </w:rPr>
        <w:t>มอดูล</w:t>
      </w:r>
      <w:r w:rsidRPr="0033639F">
        <w:rPr>
          <w:rFonts w:hint="cs"/>
          <w:cs/>
        </w:rPr>
        <w:t>จัดการบทบาทของผู้ใช้งานระบบ</w:t>
      </w:r>
    </w:p>
    <w:p w:rsidR="00D8471A" w:rsidRPr="00D8471A" w:rsidRDefault="00D8471A" w:rsidP="00E041FB">
      <w:pPr>
        <w:ind w:firstLine="709"/>
        <w:rPr>
          <w:cs/>
        </w:rPr>
      </w:pPr>
      <w:r>
        <w:rPr>
          <w:rFonts w:hint="cs"/>
          <w:cs/>
        </w:rPr>
        <w:t xml:space="preserve">ระบบ </w:t>
      </w:r>
      <w:r>
        <w:t xml:space="preserve">PCR </w:t>
      </w:r>
      <w:r>
        <w:rPr>
          <w:rFonts w:hint="cs"/>
          <w:cs/>
        </w:rPr>
        <w:t xml:space="preserve">แบ่งบทบาทของผู้ใช้งานระบบออกเป็น </w:t>
      </w:r>
      <w:r>
        <w:t xml:space="preserve">8 </w:t>
      </w:r>
      <w:r>
        <w:rPr>
          <w:rFonts w:hint="cs"/>
          <w:cs/>
        </w:rPr>
        <w:t>บทบาท</w:t>
      </w:r>
      <w:r w:rsidR="003F069E">
        <w:rPr>
          <w:rFonts w:hint="cs"/>
          <w:cs/>
        </w:rPr>
        <w:t>ตามความสามารถหลักของผู้ใช้งาน</w:t>
      </w:r>
      <w:r w:rsidR="00705055">
        <w:rPr>
          <w:rFonts w:hint="cs"/>
          <w:cs/>
        </w:rPr>
        <w:t>แต่ละคน</w:t>
      </w:r>
      <w:r>
        <w:rPr>
          <w:rFonts w:hint="cs"/>
          <w:cs/>
        </w:rPr>
        <w:t xml:space="preserve"> ได้แก่ </w:t>
      </w:r>
      <w:r>
        <w:t>Creator, Acknowledge approver, BKD approver, QAP approver, QAC approver, QA admin, PE admin</w:t>
      </w:r>
      <w:r>
        <w:rPr>
          <w:rFonts w:hint="cs"/>
          <w:cs/>
        </w:rPr>
        <w:t xml:space="preserve"> และ </w:t>
      </w:r>
      <w:r>
        <w:t>System admin</w:t>
      </w:r>
      <w:r>
        <w:rPr>
          <w:rFonts w:hint="cs"/>
          <w:cs/>
        </w:rPr>
        <w:t xml:space="preserve"> </w:t>
      </w:r>
      <w:r w:rsidR="003F069E">
        <w:rPr>
          <w:rFonts w:hint="cs"/>
          <w:cs/>
        </w:rPr>
        <w:t>ทั้งนี้</w:t>
      </w:r>
      <w:r>
        <w:rPr>
          <w:rFonts w:hint="cs"/>
          <w:cs/>
        </w:rPr>
        <w:t>ก็เพื่อให้ง่ายต่อการจำกัดสิทธิ์การเข้าถึงข้อมูลต่างของ</w:t>
      </w:r>
      <w:r>
        <w:t xml:space="preserve"> PCR </w:t>
      </w:r>
      <w:r w:rsidR="004C70CA">
        <w:rPr>
          <w:rFonts w:hint="cs"/>
          <w:cs/>
        </w:rPr>
        <w:t xml:space="preserve">ดังนั้นจึงเกิดมอดูลจัดการบทบาทของผู้ใช้งานระบบขึ้นมา เพื่อให้สามารถแก้ไขบทบาทของผู้ใช้แต่ละคนบ้าง ซึ่งเป็นหน้าที่ของบทบาท </w:t>
      </w:r>
      <w:r w:rsidR="004C70CA">
        <w:t>System Admin</w:t>
      </w:r>
    </w:p>
    <w:p w:rsidR="00A845E4" w:rsidRPr="004C70CA" w:rsidRDefault="004C70CA" w:rsidP="004C70CA">
      <w:pPr>
        <w:tabs>
          <w:tab w:val="left" w:pos="851"/>
        </w:tabs>
        <w:spacing w:before="0" w:line="240" w:lineRule="auto"/>
        <w:rPr>
          <w:cs/>
        </w:rPr>
      </w:pPr>
      <w:r>
        <w:rPr>
          <w:rFonts w:hint="cs"/>
          <w:cs/>
        </w:rPr>
        <w:t xml:space="preserve">   </w:t>
      </w:r>
      <w:r>
        <w:rPr>
          <w:cs/>
        </w:rPr>
        <w:tab/>
      </w:r>
      <w:r w:rsidR="00A845E4" w:rsidRPr="004C70CA">
        <w:t>2</w:t>
      </w:r>
      <w:r w:rsidR="00A845E4" w:rsidRPr="004C70CA">
        <w:rPr>
          <w:cs/>
        </w:rPr>
        <w:t xml:space="preserve">) </w:t>
      </w:r>
      <w:r w:rsidR="00A845E4" w:rsidRPr="004C70CA">
        <w:rPr>
          <w:rFonts w:hint="cs"/>
          <w:cs/>
        </w:rPr>
        <w:t xml:space="preserve">ผู้ใช้สามารถดูข้อมูลของผู้ใช้ภายในระบบทั้งหมดจากตารางชื่อ </w:t>
      </w:r>
      <w:r w:rsidR="00A845E4" w:rsidRPr="004C70CA">
        <w:t xml:space="preserve">Edit role </w:t>
      </w:r>
      <w:r w:rsidR="00A845E4" w:rsidRPr="004C70CA">
        <w:rPr>
          <w:rFonts w:hint="cs"/>
          <w:cs/>
        </w:rPr>
        <w:t>โดยข้อมูลที่แสดงได้ได้แก่ รหัสพนักงาน รายชื่อ แผนก และบทบาทของผู้ใช้งานแต่ละคน</w:t>
      </w:r>
    </w:p>
    <w:p w:rsidR="00A845E4" w:rsidRPr="00A845E4" w:rsidRDefault="00A845E4" w:rsidP="004C70CA">
      <w:pPr>
        <w:pStyle w:val="ListParagraph"/>
        <w:tabs>
          <w:tab w:val="left" w:pos="851"/>
        </w:tabs>
        <w:spacing w:before="0" w:line="240" w:lineRule="auto"/>
        <w:ind w:left="0" w:firstLine="720"/>
        <w:rPr>
          <w:rFonts w:cs="TH SarabunPSK"/>
          <w:szCs w:val="32"/>
          <w:cs/>
        </w:rPr>
      </w:pPr>
      <w:r>
        <w:rPr>
          <w:rFonts w:cs="TH SarabunPSK" w:hint="cs"/>
          <w:szCs w:val="32"/>
          <w:cs/>
        </w:rPr>
        <w:t xml:space="preserve"> </w:t>
      </w:r>
      <w:r w:rsidR="004C70CA">
        <w:rPr>
          <w:rFonts w:cs="TH SarabunPSK" w:hint="cs"/>
          <w:szCs w:val="32"/>
          <w:cs/>
        </w:rPr>
        <w:t xml:space="preserve"> </w:t>
      </w:r>
      <w:r>
        <w:rPr>
          <w:rFonts w:cs="TH SarabunPSK"/>
          <w:szCs w:val="32"/>
        </w:rPr>
        <w:t>3</w:t>
      </w:r>
      <w:r>
        <w:rPr>
          <w:rFonts w:cs="TH SarabunPSK"/>
          <w:szCs w:val="32"/>
          <w:cs/>
        </w:rPr>
        <w:t xml:space="preserve">) </w:t>
      </w:r>
      <w:r>
        <w:rPr>
          <w:rFonts w:cs="TH SarabunPSK" w:hint="cs"/>
          <w:szCs w:val="32"/>
          <w:cs/>
        </w:rPr>
        <w:t xml:space="preserve">ผู้ใช้สามารถแก้ไขบทบาทของผู้ใช้งานของระบบ ซึ่งมีทั้งหมด </w:t>
      </w:r>
      <w:r>
        <w:rPr>
          <w:rFonts w:cs="TH SarabunPSK"/>
          <w:szCs w:val="32"/>
        </w:rPr>
        <w:t xml:space="preserve">8 </w:t>
      </w:r>
      <w:r>
        <w:rPr>
          <w:rFonts w:cs="TH SarabunPSK" w:hint="cs"/>
          <w:szCs w:val="32"/>
          <w:cs/>
        </w:rPr>
        <w:t>บทบาท</w:t>
      </w:r>
      <w:r>
        <w:rPr>
          <w:rFonts w:cs="TH SarabunPSK"/>
          <w:szCs w:val="32"/>
          <w:cs/>
        </w:rPr>
        <w:t xml:space="preserve"> </w:t>
      </w:r>
      <w:r>
        <w:rPr>
          <w:rFonts w:cs="TH SarabunPSK" w:hint="cs"/>
          <w:szCs w:val="32"/>
          <w:cs/>
        </w:rPr>
        <w:t xml:space="preserve">ได้แก่ </w:t>
      </w:r>
      <w:r>
        <w:rPr>
          <w:rFonts w:cs="TH SarabunPSK"/>
          <w:szCs w:val="32"/>
        </w:rPr>
        <w:t>Creator, Acknowledge approver, BKD approver, QAP approver, QAC approver, QA admin, PE admin</w:t>
      </w:r>
      <w:r>
        <w:rPr>
          <w:rFonts w:cs="TH SarabunPSK" w:hint="cs"/>
          <w:szCs w:val="32"/>
          <w:cs/>
        </w:rPr>
        <w:t xml:space="preserve"> และ </w:t>
      </w:r>
      <w:r>
        <w:rPr>
          <w:rFonts w:cs="TH SarabunPSK"/>
          <w:szCs w:val="32"/>
        </w:rPr>
        <w:t>System admin</w:t>
      </w:r>
      <w:r>
        <w:rPr>
          <w:rFonts w:cs="TH SarabunPSK" w:hint="cs"/>
          <w:szCs w:val="32"/>
          <w:cs/>
        </w:rPr>
        <w:t xml:space="preserve"> แก้ไขโดยการกดปุ่มเครื่องหมายสัญลักษณ์รูปภาพรูปดินสอภายในตาราง </w:t>
      </w:r>
      <w:r>
        <w:rPr>
          <w:rFonts w:cs="TH SarabunPSK"/>
          <w:szCs w:val="32"/>
        </w:rPr>
        <w:t>Edit role</w:t>
      </w:r>
      <w:r>
        <w:rPr>
          <w:rFonts w:cs="TH SarabunPSK" w:hint="cs"/>
          <w:szCs w:val="32"/>
          <w:cs/>
        </w:rPr>
        <w:t xml:space="preserve"> ตามรายชื่อของคนที่ต้องการเปลี่ยนบทบาท </w:t>
      </w:r>
      <w:r w:rsidRPr="009B2DA4">
        <w:rPr>
          <w:rFonts w:cs="TH SarabunPSK" w:hint="cs"/>
          <w:szCs w:val="32"/>
          <w:cs/>
        </w:rPr>
        <w:t xml:space="preserve">โดยเมื่อกดปุ่มจะแสดงหน้าต่างแสดงผลซ้อน </w:t>
      </w:r>
      <w:r w:rsidRPr="009B2DA4">
        <w:rPr>
          <w:rFonts w:cs="TH SarabunPSK"/>
          <w:szCs w:val="32"/>
          <w:cs/>
        </w:rPr>
        <w:t>(</w:t>
      </w:r>
      <w:r w:rsidRPr="009B2DA4">
        <w:rPr>
          <w:rFonts w:cs="TH SarabunPSK"/>
          <w:szCs w:val="32"/>
        </w:rPr>
        <w:t>Modal</w:t>
      </w:r>
      <w:r w:rsidRPr="009B2DA4">
        <w:rPr>
          <w:rFonts w:cs="TH SarabunPSK"/>
          <w:szCs w:val="32"/>
          <w:cs/>
        </w:rPr>
        <w:t>)</w:t>
      </w:r>
      <w:r>
        <w:rPr>
          <w:rFonts w:cs="TH SarabunPSK" w:hint="cs"/>
          <w:szCs w:val="32"/>
          <w:cs/>
        </w:rPr>
        <w:t xml:space="preserve"> เพื่อให้ผู้ใช้ทำการเปลี่ยนแปลงบทบาทของผู้ใช้งานคนที่เลือก โดยมีบทบาทให้เลือกเปลี่ยนแสดงผลในรูปแบบตัวเลือกรายการเดียว </w:t>
      </w:r>
      <w:r>
        <w:rPr>
          <w:rFonts w:cs="TH SarabunPSK"/>
          <w:szCs w:val="32"/>
          <w:cs/>
        </w:rPr>
        <w:t>(</w:t>
      </w:r>
      <w:r>
        <w:rPr>
          <w:rFonts w:cs="TH SarabunPSK"/>
          <w:szCs w:val="32"/>
        </w:rPr>
        <w:t>Dropdown list</w:t>
      </w:r>
      <w:r>
        <w:rPr>
          <w:rFonts w:cs="TH SarabunPSK"/>
          <w:szCs w:val="32"/>
          <w:cs/>
        </w:rPr>
        <w:t xml:space="preserve">) </w:t>
      </w:r>
      <w:r>
        <w:rPr>
          <w:rFonts w:cs="TH SarabunPSK" w:hint="cs"/>
          <w:szCs w:val="32"/>
          <w:cs/>
        </w:rPr>
        <w:t>ให้ผู้ใช้เลือกข้อมูลจากฐานข้อมูล</w:t>
      </w:r>
    </w:p>
    <w:p w:rsidR="00A845E4" w:rsidRPr="007E1467" w:rsidDel="00AA2667" w:rsidRDefault="009378F3">
      <w:pPr>
        <w:pStyle w:val="Heading2"/>
        <w:rPr>
          <w:del w:id="153" w:author="Pahommie" w:date="2014-11-07T11:44:00Z"/>
        </w:rPr>
        <w:pPrChange w:id="154" w:author="Pahommie" w:date="2014-11-07T11:50:00Z">
          <w:pPr>
            <w:pStyle w:val="Heading3"/>
          </w:pPr>
        </w:pPrChange>
      </w:pPr>
      <w:r w:rsidRPr="007E1467" w:rsidDel="00C81FF6">
        <w:rPr>
          <w:cs/>
        </w:rPr>
        <w:t xml:space="preserve"> </w:t>
      </w:r>
      <w:del w:id="155" w:author="Pahommie" w:date="2014-11-07T11:31:00Z">
        <w:r w:rsidR="00A845E4" w:rsidRPr="007E1467" w:rsidDel="00C81FF6">
          <w:rPr>
            <w:cs/>
          </w:rPr>
          <w:delText>[ชื่อระบบสารสนเทศ]</w:delText>
        </w:r>
      </w:del>
      <w:bookmarkStart w:id="156" w:name="_Toc410779711"/>
      <w:bookmarkStart w:id="157" w:name="_Toc413337316"/>
      <w:bookmarkStart w:id="158" w:name="_Toc413338031"/>
      <w:bookmarkStart w:id="159" w:name="_Toc420387303"/>
      <w:bookmarkStart w:id="160" w:name="_Toc420485899"/>
      <w:bookmarkStart w:id="161" w:name="_Toc420524897"/>
      <w:bookmarkStart w:id="162" w:name="_Toc420525056"/>
      <w:bookmarkStart w:id="163" w:name="_Toc420734866"/>
      <w:bookmarkStart w:id="164" w:name="_Toc420738569"/>
      <w:bookmarkStart w:id="165" w:name="_Toc420739139"/>
      <w:bookmarkStart w:id="166" w:name="_Toc420739359"/>
      <w:bookmarkStart w:id="167" w:name="_Toc420740480"/>
      <w:bookmarkStart w:id="168" w:name="_Toc424817227"/>
      <w:bookmarkStart w:id="169" w:name="_Toc424817909"/>
      <w:bookmarkStart w:id="170" w:name="_Toc453667207"/>
      <w:bookmarkStart w:id="171" w:name="_Toc453667471"/>
      <w:bookmarkStart w:id="172" w:name="_Toc453683030"/>
      <w:bookmarkStart w:id="173" w:name="_Toc453683370"/>
      <w:bookmarkStart w:id="174" w:name="_Toc453683442"/>
      <w:bookmarkStart w:id="175" w:name="_Toc453683702"/>
      <w:bookmarkStart w:id="176" w:name="_Toc487543090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</w:p>
    <w:p w:rsidR="00A845E4" w:rsidRPr="007E1467" w:rsidDel="00133669" w:rsidRDefault="00A845E4">
      <w:pPr>
        <w:pStyle w:val="Heading2"/>
        <w:rPr>
          <w:del w:id="177" w:author="Pahommie" w:date="2014-11-04T17:13:00Z"/>
        </w:rPr>
        <w:pPrChange w:id="178" w:author="Pahommie" w:date="2014-11-07T11:50:00Z">
          <w:pPr>
            <w:ind w:firstLine="720"/>
          </w:pPr>
        </w:pPrChange>
      </w:pPr>
      <w:del w:id="179" w:author="Pahommie" w:date="2014-11-07T11:31:00Z">
        <w:r w:rsidRPr="007E1467" w:rsidDel="00C81FF6">
          <w:rPr>
            <w:cs/>
          </w:rPr>
          <w:delText>ในกรณที่นิสิตทำระบบสารสนเทศ กรณีที่ทำงานหลายระบบ</w:delText>
        </w:r>
      </w:del>
      <w:bookmarkStart w:id="180" w:name="_Toc410779712"/>
      <w:bookmarkStart w:id="181" w:name="_Toc413337317"/>
      <w:bookmarkStart w:id="182" w:name="_Toc413338032"/>
      <w:bookmarkStart w:id="183" w:name="_Toc420387304"/>
      <w:bookmarkStart w:id="184" w:name="_Toc420485900"/>
      <w:bookmarkStart w:id="185" w:name="_Toc420524898"/>
      <w:bookmarkStart w:id="186" w:name="_Toc420525057"/>
      <w:bookmarkStart w:id="187" w:name="_Toc420734867"/>
      <w:bookmarkStart w:id="188" w:name="_Toc420738570"/>
      <w:bookmarkStart w:id="189" w:name="_Toc420739140"/>
      <w:bookmarkStart w:id="190" w:name="_Toc420739360"/>
      <w:bookmarkStart w:id="191" w:name="_Toc420740481"/>
      <w:bookmarkStart w:id="192" w:name="_Toc424817228"/>
      <w:bookmarkStart w:id="193" w:name="_Toc424817910"/>
      <w:bookmarkStart w:id="194" w:name="_Toc453667208"/>
      <w:bookmarkStart w:id="195" w:name="_Toc453667472"/>
      <w:bookmarkStart w:id="196" w:name="_Toc453683031"/>
      <w:bookmarkStart w:id="197" w:name="_Toc453683371"/>
      <w:bookmarkStart w:id="198" w:name="_Toc453683443"/>
      <w:bookmarkStart w:id="199" w:name="_Toc453683703"/>
      <w:bookmarkStart w:id="200" w:name="_Toc487543091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</w:p>
    <w:p w:rsidR="00A845E4" w:rsidRPr="007E1467" w:rsidDel="00D334DA" w:rsidRDefault="00A845E4">
      <w:pPr>
        <w:pStyle w:val="Heading2"/>
        <w:rPr>
          <w:del w:id="201" w:author="Pahommie" w:date="2014-11-04T17:13:00Z"/>
        </w:rPr>
        <w:pPrChange w:id="202" w:author="Pahommie" w:date="2014-11-07T11:50:00Z">
          <w:pPr>
            <w:pStyle w:val="Heading3"/>
          </w:pPr>
        </w:pPrChange>
      </w:pPr>
      <w:del w:id="203" w:author="Pahommie" w:date="2014-11-04T17:13:00Z">
        <w:r w:rsidRPr="007E1467" w:rsidDel="00D334DA">
          <w:rPr>
            <w:cs/>
          </w:rPr>
          <w:delText>ขอบเขตหน้าที่ของการทำงานการทดสอบระบบ</w:delText>
        </w:r>
        <w:bookmarkStart w:id="204" w:name="_Toc410779713"/>
        <w:bookmarkStart w:id="205" w:name="_Toc413337318"/>
        <w:bookmarkStart w:id="206" w:name="_Toc413338033"/>
        <w:bookmarkStart w:id="207" w:name="_Toc420387305"/>
        <w:bookmarkStart w:id="208" w:name="_Toc420485901"/>
        <w:bookmarkStart w:id="209" w:name="_Toc420524899"/>
        <w:bookmarkStart w:id="210" w:name="_Toc420525058"/>
        <w:bookmarkStart w:id="211" w:name="_Toc420734868"/>
        <w:bookmarkStart w:id="212" w:name="_Toc420738571"/>
        <w:bookmarkStart w:id="213" w:name="_Toc420739141"/>
        <w:bookmarkStart w:id="214" w:name="_Toc420739361"/>
        <w:bookmarkStart w:id="215" w:name="_Toc420740482"/>
        <w:bookmarkStart w:id="216" w:name="_Toc424817229"/>
        <w:bookmarkStart w:id="217" w:name="_Toc424817911"/>
        <w:bookmarkStart w:id="218" w:name="_Toc453667209"/>
        <w:bookmarkStart w:id="219" w:name="_Toc453667473"/>
        <w:bookmarkStart w:id="220" w:name="_Toc453683032"/>
        <w:bookmarkStart w:id="221" w:name="_Toc453683372"/>
        <w:bookmarkStart w:id="222" w:name="_Toc453683444"/>
        <w:bookmarkStart w:id="223" w:name="_Toc453683704"/>
        <w:bookmarkStart w:id="224" w:name="_Toc487543092"/>
        <w:bookmarkEnd w:id="204"/>
        <w:bookmarkEnd w:id="205"/>
        <w:bookmarkEnd w:id="206"/>
        <w:bookmarkEnd w:id="207"/>
        <w:bookmarkEnd w:id="208"/>
        <w:bookmarkEnd w:id="209"/>
        <w:bookmarkEnd w:id="210"/>
        <w:bookmarkEnd w:id="211"/>
        <w:bookmarkEnd w:id="212"/>
        <w:bookmarkEnd w:id="213"/>
        <w:bookmarkEnd w:id="214"/>
        <w:bookmarkEnd w:id="215"/>
        <w:bookmarkEnd w:id="216"/>
        <w:bookmarkEnd w:id="217"/>
        <w:bookmarkEnd w:id="218"/>
        <w:bookmarkEnd w:id="219"/>
        <w:bookmarkEnd w:id="220"/>
        <w:bookmarkEnd w:id="221"/>
        <w:bookmarkEnd w:id="222"/>
        <w:bookmarkEnd w:id="223"/>
        <w:bookmarkEnd w:id="224"/>
      </w:del>
    </w:p>
    <w:p w:rsidR="00A845E4" w:rsidRPr="007E1467" w:rsidDel="00AA2667" w:rsidRDefault="00A845E4">
      <w:pPr>
        <w:pStyle w:val="Heading2"/>
        <w:rPr>
          <w:del w:id="225" w:author="Pahommie" w:date="2014-11-07T11:50:00Z"/>
        </w:rPr>
        <w:pPrChange w:id="226" w:author="Pahommie" w:date="2014-11-07T11:50:00Z">
          <w:pPr>
            <w:ind w:firstLine="720"/>
          </w:pPr>
        </w:pPrChange>
      </w:pPr>
      <w:del w:id="227" w:author="Pahommie" w:date="2014-11-04T17:13:00Z">
        <w:r w:rsidRPr="007E1467" w:rsidDel="00D334DA">
          <w:rPr>
            <w:cs/>
          </w:rPr>
          <w:delText>ในกรณีที่นิสิตทำหน้าที่การทดสอบระบบ</w:delText>
        </w:r>
      </w:del>
      <w:bookmarkStart w:id="228" w:name="_Toc410779714"/>
      <w:bookmarkStart w:id="229" w:name="_Toc413337319"/>
      <w:bookmarkStart w:id="230" w:name="_Toc413338034"/>
      <w:bookmarkStart w:id="231" w:name="_Toc420387306"/>
      <w:bookmarkStart w:id="232" w:name="_Toc420485902"/>
      <w:bookmarkStart w:id="233" w:name="_Toc420524900"/>
      <w:bookmarkStart w:id="234" w:name="_Toc420525059"/>
      <w:bookmarkStart w:id="235" w:name="_Toc420734869"/>
      <w:bookmarkStart w:id="236" w:name="_Toc420738572"/>
      <w:bookmarkStart w:id="237" w:name="_Toc420739142"/>
      <w:bookmarkStart w:id="238" w:name="_Toc420739362"/>
      <w:bookmarkStart w:id="239" w:name="_Toc420740483"/>
      <w:bookmarkStart w:id="240" w:name="_Toc424817230"/>
      <w:bookmarkStart w:id="241" w:name="_Toc424817912"/>
      <w:bookmarkStart w:id="242" w:name="_Toc453667210"/>
      <w:bookmarkStart w:id="243" w:name="_Toc453667474"/>
      <w:bookmarkStart w:id="244" w:name="_Toc453683033"/>
      <w:bookmarkStart w:id="245" w:name="_Toc453683373"/>
      <w:bookmarkStart w:id="246" w:name="_Toc453683445"/>
      <w:bookmarkStart w:id="247" w:name="_Toc453683705"/>
      <w:bookmarkStart w:id="248" w:name="_Toc487543093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</w:p>
    <w:p w:rsidR="00A845E4" w:rsidRPr="007E1467" w:rsidDel="00D334DA" w:rsidRDefault="00A845E4">
      <w:pPr>
        <w:pStyle w:val="Heading2"/>
        <w:rPr>
          <w:del w:id="249" w:author="Pahommie" w:date="2014-11-04T17:13:00Z"/>
        </w:rPr>
        <w:pPrChange w:id="250" w:author="Pahommie" w:date="2014-11-07T11:50:00Z">
          <w:pPr>
            <w:pStyle w:val="Heading3"/>
          </w:pPr>
        </w:pPrChange>
      </w:pPr>
      <w:del w:id="251" w:author="Pahommie" w:date="2014-11-04T17:13:00Z">
        <w:r w:rsidRPr="007E1467" w:rsidDel="00D334DA">
          <w:rPr>
            <w:cs/>
          </w:rPr>
          <w:delText>ขอบเขตของการทำงานการทำงานฝ่ายสนับสนุน</w:delText>
        </w:r>
        <w:bookmarkStart w:id="252" w:name="_Toc410779715"/>
        <w:bookmarkStart w:id="253" w:name="_Toc413337320"/>
        <w:bookmarkStart w:id="254" w:name="_Toc413338035"/>
        <w:bookmarkStart w:id="255" w:name="_Toc420387307"/>
        <w:bookmarkStart w:id="256" w:name="_Toc420485903"/>
        <w:bookmarkStart w:id="257" w:name="_Toc420524901"/>
        <w:bookmarkStart w:id="258" w:name="_Toc420525060"/>
        <w:bookmarkStart w:id="259" w:name="_Toc420734870"/>
        <w:bookmarkStart w:id="260" w:name="_Toc420738573"/>
        <w:bookmarkStart w:id="261" w:name="_Toc420739143"/>
        <w:bookmarkStart w:id="262" w:name="_Toc420739363"/>
        <w:bookmarkStart w:id="263" w:name="_Toc420740484"/>
        <w:bookmarkStart w:id="264" w:name="_Toc424817231"/>
        <w:bookmarkStart w:id="265" w:name="_Toc424817913"/>
        <w:bookmarkStart w:id="266" w:name="_Toc453667211"/>
        <w:bookmarkStart w:id="267" w:name="_Toc453667475"/>
        <w:bookmarkStart w:id="268" w:name="_Toc453683034"/>
        <w:bookmarkStart w:id="269" w:name="_Toc453683374"/>
        <w:bookmarkStart w:id="270" w:name="_Toc453683446"/>
        <w:bookmarkStart w:id="271" w:name="_Toc453683706"/>
        <w:bookmarkStart w:id="272" w:name="_Toc487543094"/>
        <w:bookmarkEnd w:id="252"/>
        <w:bookmarkEnd w:id="253"/>
        <w:bookmarkEnd w:id="254"/>
        <w:bookmarkEnd w:id="255"/>
        <w:bookmarkEnd w:id="256"/>
        <w:bookmarkEnd w:id="257"/>
        <w:bookmarkEnd w:id="258"/>
        <w:bookmarkEnd w:id="259"/>
        <w:bookmarkEnd w:id="260"/>
        <w:bookmarkEnd w:id="261"/>
        <w:bookmarkEnd w:id="262"/>
        <w:bookmarkEnd w:id="263"/>
        <w:bookmarkEnd w:id="264"/>
        <w:bookmarkEnd w:id="265"/>
        <w:bookmarkEnd w:id="266"/>
        <w:bookmarkEnd w:id="267"/>
        <w:bookmarkEnd w:id="268"/>
        <w:bookmarkEnd w:id="269"/>
        <w:bookmarkEnd w:id="270"/>
        <w:bookmarkEnd w:id="271"/>
        <w:bookmarkEnd w:id="272"/>
      </w:del>
    </w:p>
    <w:p w:rsidR="00A845E4" w:rsidRPr="007E1467" w:rsidRDefault="00A845E4" w:rsidP="00A845E4">
      <w:pPr>
        <w:pStyle w:val="Heading2"/>
      </w:pPr>
      <w:bookmarkStart w:id="273" w:name="_Toc420265817"/>
      <w:bookmarkStart w:id="274" w:name="_Toc487543095"/>
      <w:r w:rsidRPr="007E1467">
        <w:rPr>
          <w:cs/>
        </w:rPr>
        <w:t>แผนใน</w:t>
      </w:r>
      <w:bookmarkEnd w:id="273"/>
      <w:r w:rsidRPr="007E1467">
        <w:rPr>
          <w:cs/>
        </w:rPr>
        <w:t>การปฏิบัติงานสหกิจศึกษา</w:t>
      </w:r>
      <w:bookmarkEnd w:id="274"/>
    </w:p>
    <w:p w:rsidR="00A845E4" w:rsidRPr="009D420A" w:rsidRDefault="00A845E4" w:rsidP="00A845E4">
      <w:pPr>
        <w:pStyle w:val="a1"/>
        <w:ind w:firstLine="720"/>
        <w:rPr>
          <w:color w:val="343A40"/>
          <w:shd w:val="clear" w:color="auto" w:fill="FFFFFF"/>
        </w:rPr>
      </w:pPr>
      <w:bookmarkStart w:id="275" w:name="_Toc420526494"/>
      <w:bookmarkStart w:id="276" w:name="_Toc420530166"/>
      <w:bookmarkStart w:id="277" w:name="_Toc420530185"/>
      <w:bookmarkStart w:id="278" w:name="_Toc420530461"/>
      <w:bookmarkStart w:id="279" w:name="_Toc420530480"/>
      <w:bookmarkStart w:id="280" w:name="_Toc420530499"/>
      <w:bookmarkStart w:id="281" w:name="_Toc420530518"/>
      <w:bookmarkStart w:id="282" w:name="_Toc420542593"/>
      <w:bookmarkStart w:id="283" w:name="_Toc420543124"/>
      <w:bookmarkStart w:id="284" w:name="_Toc420543186"/>
      <w:bookmarkStart w:id="285" w:name="_Toc424818439"/>
      <w:bookmarkStart w:id="286" w:name="_Toc487546662"/>
      <w:r w:rsidRPr="009D420A">
        <w:rPr>
          <w:color w:val="343A40"/>
          <w:shd w:val="clear" w:color="auto" w:fill="FFFFFF"/>
          <w:cs/>
        </w:rPr>
        <w:t>ในส่วนนี้คือการอ</w:t>
      </w:r>
      <w:r w:rsidRPr="009D420A">
        <w:rPr>
          <w:rFonts w:hint="cs"/>
          <w:color w:val="343A40"/>
          <w:shd w:val="clear" w:color="auto" w:fill="FFFFFF"/>
          <w:cs/>
        </w:rPr>
        <w:t>ธิบายถึงแผนในการปฏิบัติสหกิจศึกษา ซึ่งทางผู้ปฏิบัติสหกิจศึกษาด้ทำการวางแผนในการปฏิบัติงานใน</w:t>
      </w:r>
      <w:r w:rsidRPr="009D420A">
        <w:rPr>
          <w:color w:val="343A40"/>
          <w:shd w:val="clear" w:color="auto" w:fill="FFFFFF"/>
          <w:cs/>
        </w:rPr>
        <w:t xml:space="preserve">ระหวางการปฏิบัติงานสหกิจศึกษา โดยมีกําหนดการในการเริ่ม ฝกปฏิบัติงานสหกิจศึกษาเริ่มตั้งแตวันที่ </w:t>
      </w:r>
      <w:r w:rsidRPr="009D420A">
        <w:rPr>
          <w:color w:val="343A40"/>
          <w:shd w:val="clear" w:color="auto" w:fill="FFFFFF"/>
        </w:rPr>
        <w:t xml:space="preserve">7 </w:t>
      </w:r>
      <w:r w:rsidRPr="009D420A">
        <w:rPr>
          <w:rFonts w:hint="cs"/>
          <w:color w:val="343A40"/>
          <w:shd w:val="clear" w:color="auto" w:fill="FFFFFF"/>
          <w:cs/>
        </w:rPr>
        <w:t>กรกฏาคม</w:t>
      </w:r>
      <w:r w:rsidRPr="009D420A">
        <w:rPr>
          <w:color w:val="343A40"/>
          <w:shd w:val="clear" w:color="auto" w:fill="FFFFFF"/>
          <w:cs/>
        </w:rPr>
        <w:t xml:space="preserve"> พ.ศ. </w:t>
      </w:r>
      <w:r w:rsidRPr="009D420A">
        <w:rPr>
          <w:color w:val="343A40"/>
          <w:shd w:val="clear" w:color="auto" w:fill="FFFFFF"/>
        </w:rPr>
        <w:t xml:space="preserve">2563 </w:t>
      </w:r>
      <w:r w:rsidRPr="009D420A">
        <w:rPr>
          <w:color w:val="343A40"/>
          <w:shd w:val="clear" w:color="auto" w:fill="FFFFFF"/>
          <w:cs/>
        </w:rPr>
        <w:t xml:space="preserve">ถึงวันที่ </w:t>
      </w:r>
      <w:r w:rsidRPr="009D420A">
        <w:rPr>
          <w:color w:val="343A40"/>
          <w:shd w:val="clear" w:color="auto" w:fill="FFFFFF"/>
        </w:rPr>
        <w:t xml:space="preserve">30 </w:t>
      </w:r>
      <w:r w:rsidRPr="009D420A">
        <w:rPr>
          <w:rFonts w:hint="cs"/>
          <w:color w:val="343A40"/>
          <w:shd w:val="clear" w:color="auto" w:fill="FFFFFF"/>
          <w:cs/>
        </w:rPr>
        <w:t>ตุลาคม</w:t>
      </w:r>
      <w:r w:rsidRPr="009D420A">
        <w:rPr>
          <w:color w:val="343A40"/>
          <w:shd w:val="clear" w:color="auto" w:fill="FFFFFF"/>
          <w:cs/>
        </w:rPr>
        <w:t xml:space="preserve"> พ.ศ. </w:t>
      </w:r>
      <w:r w:rsidRPr="009D420A">
        <w:rPr>
          <w:color w:val="343A40"/>
          <w:shd w:val="clear" w:color="auto" w:fill="FFFFFF"/>
        </w:rPr>
        <w:t xml:space="preserve">2563 </w:t>
      </w:r>
      <w:r w:rsidRPr="009D420A">
        <w:rPr>
          <w:color w:val="343A40"/>
          <w:shd w:val="clear" w:color="auto" w:fill="FFFFFF"/>
          <w:cs/>
        </w:rPr>
        <w:t xml:space="preserve">ดังในตารางที่ </w:t>
      </w:r>
      <w:r w:rsidRPr="009D420A">
        <w:rPr>
          <w:color w:val="343A40"/>
          <w:shd w:val="clear" w:color="auto" w:fill="FFFFFF"/>
        </w:rPr>
        <w:t>1</w:t>
      </w:r>
      <w:r w:rsidRPr="009D420A">
        <w:rPr>
          <w:color w:val="343A40"/>
          <w:shd w:val="clear" w:color="auto" w:fill="FFFFFF"/>
          <w:cs/>
        </w:rPr>
        <w:t>-</w:t>
      </w:r>
      <w:r w:rsidRPr="009D420A">
        <w:rPr>
          <w:color w:val="343A40"/>
          <w:shd w:val="clear" w:color="auto" w:fill="FFFFFF"/>
        </w:rPr>
        <w:t>1</w:t>
      </w:r>
    </w:p>
    <w:p w:rsidR="00A845E4" w:rsidRDefault="00A845E4" w:rsidP="00A845E4">
      <w:pPr>
        <w:pStyle w:val="a1"/>
      </w:pPr>
      <w:r>
        <w:rPr>
          <w:cs/>
        </w:rPr>
        <w:t xml:space="preserve">ตารางที่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noBreakHyphen/>
      </w:r>
      <w:r>
        <w:rPr>
          <w:noProof/>
        </w:rPr>
        <w:fldChar w:fldCharType="begin"/>
      </w:r>
      <w:r>
        <w:rPr>
          <w:noProof/>
        </w:rPr>
        <w:instrText xml:space="preserve"> SEQ</w:instrText>
      </w:r>
      <w:r>
        <w:rPr>
          <w:noProof/>
          <w:cs/>
        </w:rPr>
        <w:instrText xml:space="preserve"> ตารางที่ </w:instrText>
      </w:r>
      <w:r>
        <w:rPr>
          <w:noProof/>
        </w:rPr>
        <w:instrText>\</w:instrText>
      </w:r>
      <w:r>
        <w:rPr>
          <w:noProof/>
          <w:cs/>
        </w:rPr>
        <w:instrText xml:space="preserve">* </w:instrText>
      </w:r>
      <w:r>
        <w:rPr>
          <w:noProof/>
        </w:rPr>
        <w:instrText xml:space="preserve">ARABIC \s 1 </w:instrText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rPr>
          <w:rFonts w:hint="cs"/>
          <w:cs/>
        </w:rPr>
        <w:t xml:space="preserve"> แผนการ</w:t>
      </w:r>
      <w:r w:rsidRPr="006C52D8">
        <w:rPr>
          <w:cs/>
        </w:rPr>
        <w:t xml:space="preserve">ปฏิบัติงานสหกิจศึกษา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68"/>
        <w:gridCol w:w="1845"/>
        <w:gridCol w:w="382"/>
        <w:gridCol w:w="360"/>
        <w:gridCol w:w="360"/>
        <w:gridCol w:w="360"/>
        <w:gridCol w:w="450"/>
        <w:gridCol w:w="360"/>
        <w:gridCol w:w="360"/>
        <w:gridCol w:w="360"/>
        <w:gridCol w:w="360"/>
        <w:gridCol w:w="360"/>
        <w:gridCol w:w="360"/>
        <w:gridCol w:w="360"/>
        <w:gridCol w:w="360"/>
        <w:gridCol w:w="360"/>
        <w:gridCol w:w="360"/>
        <w:gridCol w:w="392"/>
      </w:tblGrid>
      <w:tr w:rsidR="00A845E4" w:rsidRPr="00BD197D" w:rsidTr="006D55BA">
        <w:trPr>
          <w:tblHeader/>
        </w:trPr>
        <w:tc>
          <w:tcPr>
            <w:tcW w:w="8217" w:type="dxa"/>
            <w:gridSpan w:val="18"/>
          </w:tcPr>
          <w:p w:rsidR="00A845E4" w:rsidRDefault="00A845E4" w:rsidP="00A845E4">
            <w:pPr>
              <w:jc w:val="center"/>
              <w:rPr>
                <w:b/>
                <w:bCs/>
                <w:sz w:val="24"/>
                <w:cs/>
              </w:rPr>
            </w:pPr>
            <w:r>
              <w:rPr>
                <w:rFonts w:hint="cs"/>
                <w:b/>
                <w:bCs/>
                <w:sz w:val="24"/>
                <w:cs/>
              </w:rPr>
              <w:t>แผนปฏิบัติงานสหกิจศึกษา</w:t>
            </w:r>
          </w:p>
        </w:tc>
      </w:tr>
      <w:tr w:rsidR="00A845E4" w:rsidRPr="00BD197D" w:rsidTr="006D55BA">
        <w:trPr>
          <w:tblHeader/>
        </w:trPr>
        <w:tc>
          <w:tcPr>
            <w:tcW w:w="2313" w:type="dxa"/>
            <w:gridSpan w:val="2"/>
            <w:vAlign w:val="center"/>
          </w:tcPr>
          <w:p w:rsidR="00A845E4" w:rsidRPr="00BD197D" w:rsidRDefault="00A845E4" w:rsidP="00A845E4">
            <w:pPr>
              <w:jc w:val="center"/>
              <w:rPr>
                <w:b/>
                <w:bCs/>
                <w:sz w:val="24"/>
              </w:rPr>
            </w:pPr>
            <w:r w:rsidRPr="00BD197D">
              <w:rPr>
                <w:b/>
                <w:bCs/>
                <w:sz w:val="24"/>
                <w:cs/>
              </w:rPr>
              <w:t>หัวข้องาน</w:t>
            </w:r>
          </w:p>
        </w:tc>
        <w:tc>
          <w:tcPr>
            <w:tcW w:w="1462" w:type="dxa"/>
            <w:gridSpan w:val="4"/>
            <w:vAlign w:val="center"/>
          </w:tcPr>
          <w:p w:rsidR="00A845E4" w:rsidRDefault="00A845E4" w:rsidP="00A845E4">
            <w:pPr>
              <w:jc w:val="center"/>
              <w:rPr>
                <w:b/>
                <w:bCs/>
                <w:sz w:val="24"/>
                <w:cs/>
              </w:rPr>
            </w:pPr>
            <w:r>
              <w:rPr>
                <w:rFonts w:hint="cs"/>
                <w:b/>
                <w:bCs/>
                <w:sz w:val="24"/>
                <w:cs/>
              </w:rPr>
              <w:t>ก</w:t>
            </w:r>
            <w:r>
              <w:rPr>
                <w:b/>
                <w:bCs/>
                <w:sz w:val="24"/>
                <w:szCs w:val="24"/>
                <w:cs/>
              </w:rPr>
              <w:t>.</w:t>
            </w:r>
            <w:r>
              <w:rPr>
                <w:rFonts w:hint="cs"/>
                <w:b/>
                <w:bCs/>
                <w:sz w:val="24"/>
                <w:cs/>
              </w:rPr>
              <w:t>ค</w:t>
            </w:r>
          </w:p>
        </w:tc>
        <w:tc>
          <w:tcPr>
            <w:tcW w:w="1530" w:type="dxa"/>
            <w:gridSpan w:val="4"/>
            <w:vAlign w:val="center"/>
          </w:tcPr>
          <w:p w:rsidR="00A845E4" w:rsidRDefault="00A845E4" w:rsidP="00A845E4">
            <w:pPr>
              <w:jc w:val="center"/>
              <w:rPr>
                <w:b/>
                <w:bCs/>
                <w:sz w:val="24"/>
                <w:cs/>
              </w:rPr>
            </w:pPr>
            <w:r>
              <w:rPr>
                <w:rFonts w:hint="cs"/>
                <w:b/>
                <w:bCs/>
                <w:sz w:val="24"/>
                <w:cs/>
              </w:rPr>
              <w:t>ส</w:t>
            </w:r>
            <w:r>
              <w:rPr>
                <w:b/>
                <w:bCs/>
                <w:sz w:val="24"/>
                <w:szCs w:val="24"/>
                <w:cs/>
              </w:rPr>
              <w:t>.</w:t>
            </w:r>
            <w:r>
              <w:rPr>
                <w:rFonts w:hint="cs"/>
                <w:b/>
                <w:bCs/>
                <w:sz w:val="24"/>
                <w:cs/>
              </w:rPr>
              <w:t>ค</w:t>
            </w:r>
          </w:p>
        </w:tc>
        <w:tc>
          <w:tcPr>
            <w:tcW w:w="1440" w:type="dxa"/>
            <w:gridSpan w:val="4"/>
            <w:vAlign w:val="center"/>
          </w:tcPr>
          <w:p w:rsidR="00A845E4" w:rsidRDefault="00A845E4" w:rsidP="00A845E4">
            <w:pPr>
              <w:jc w:val="center"/>
              <w:rPr>
                <w:b/>
                <w:bCs/>
                <w:sz w:val="24"/>
                <w:cs/>
              </w:rPr>
            </w:pPr>
            <w:r>
              <w:rPr>
                <w:rFonts w:hint="cs"/>
                <w:b/>
                <w:bCs/>
                <w:sz w:val="24"/>
                <w:cs/>
              </w:rPr>
              <w:t>ก</w:t>
            </w:r>
            <w:r>
              <w:rPr>
                <w:b/>
                <w:bCs/>
                <w:sz w:val="24"/>
                <w:szCs w:val="24"/>
                <w:cs/>
              </w:rPr>
              <w:t>.</w:t>
            </w:r>
            <w:r>
              <w:rPr>
                <w:rFonts w:hint="cs"/>
                <w:b/>
                <w:bCs/>
                <w:sz w:val="24"/>
                <w:cs/>
              </w:rPr>
              <w:t>ย</w:t>
            </w:r>
          </w:p>
        </w:tc>
        <w:tc>
          <w:tcPr>
            <w:tcW w:w="1472" w:type="dxa"/>
            <w:gridSpan w:val="4"/>
            <w:vAlign w:val="center"/>
          </w:tcPr>
          <w:p w:rsidR="00A845E4" w:rsidRDefault="00A845E4" w:rsidP="00A845E4">
            <w:pPr>
              <w:jc w:val="center"/>
              <w:rPr>
                <w:b/>
                <w:bCs/>
                <w:sz w:val="24"/>
                <w:cs/>
              </w:rPr>
            </w:pPr>
            <w:r>
              <w:rPr>
                <w:rFonts w:hint="cs"/>
                <w:b/>
                <w:bCs/>
                <w:sz w:val="24"/>
                <w:cs/>
              </w:rPr>
              <w:t>ต</w:t>
            </w:r>
            <w:r>
              <w:rPr>
                <w:b/>
                <w:bCs/>
                <w:sz w:val="24"/>
                <w:szCs w:val="24"/>
                <w:cs/>
              </w:rPr>
              <w:t>.</w:t>
            </w:r>
            <w:r>
              <w:rPr>
                <w:rFonts w:hint="cs"/>
                <w:b/>
                <w:bCs/>
                <w:sz w:val="24"/>
                <w:cs/>
              </w:rPr>
              <w:t>ค</w:t>
            </w:r>
          </w:p>
        </w:tc>
      </w:tr>
      <w:tr w:rsidR="00A845E4" w:rsidRPr="00BD197D" w:rsidTr="006D55BA">
        <w:tc>
          <w:tcPr>
            <w:tcW w:w="468" w:type="dxa"/>
          </w:tcPr>
          <w:p w:rsidR="00A845E4" w:rsidRPr="00BD197D" w:rsidRDefault="00A845E4" w:rsidP="00A845E4">
            <w:pPr>
              <w:jc w:val="center"/>
            </w:pPr>
            <w:r w:rsidRPr="00BD197D">
              <w:t>1</w:t>
            </w:r>
            <w:r w:rsidRPr="00BD197D">
              <w:rPr>
                <w:cs/>
              </w:rPr>
              <w:t>.</w:t>
            </w:r>
          </w:p>
        </w:tc>
        <w:tc>
          <w:tcPr>
            <w:tcW w:w="1845" w:type="dxa"/>
          </w:tcPr>
          <w:p w:rsidR="00A845E4" w:rsidRDefault="00896607" w:rsidP="00A845E4"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1" allowOverlap="1" wp14:anchorId="1D1568CC" wp14:editId="59622DF4">
                      <wp:simplePos x="0" y="0"/>
                      <wp:positionH relativeFrom="column">
                        <wp:posOffset>1087726</wp:posOffset>
                      </wp:positionH>
                      <wp:positionV relativeFrom="paragraph">
                        <wp:posOffset>273168</wp:posOffset>
                      </wp:positionV>
                      <wp:extent cx="265814" cy="0"/>
                      <wp:effectExtent l="0" t="95250" r="0" b="95250"/>
                      <wp:wrapNone/>
                      <wp:docPr id="29" name="Straight Arrow Connector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5814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headEnd type="triangl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13A040E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29" o:spid="_x0000_s1026" type="#_x0000_t32" style="position:absolute;margin-left:85.65pt;margin-top:21.5pt;width:20.95pt;height:0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" strokecolor="black [3213]" strokeweight="3pt">
                      <v:stroke startarrow="block" endarrow="block" joinstyle="miter"/>
                    </v:shape>
                  </w:pict>
                </mc:Fallback>
              </mc:AlternateContent>
            </w:r>
            <w:r w:rsidR="00A845E4">
              <w:rPr>
                <w:rFonts w:hint="cs"/>
                <w:cs/>
              </w:rPr>
              <w:t>รับมอบหมาย</w:t>
            </w:r>
          </w:p>
          <w:p w:rsidR="00A845E4" w:rsidRPr="00BD197D" w:rsidRDefault="00A845E4" w:rsidP="00A845E4">
            <w:pPr>
              <w:rPr>
                <w:cs/>
              </w:rPr>
            </w:pPr>
            <w:r>
              <w:rPr>
                <w:rFonts w:hint="cs"/>
                <w:cs/>
              </w:rPr>
              <w:t>โปรเจค</w:t>
            </w:r>
          </w:p>
        </w:tc>
        <w:tc>
          <w:tcPr>
            <w:tcW w:w="382" w:type="dxa"/>
          </w:tcPr>
          <w:p w:rsidR="00A845E4" w:rsidRPr="00BD197D" w:rsidRDefault="00A845E4" w:rsidP="00A845E4">
            <w:pPr>
              <w:jc w:val="center"/>
              <w:rPr>
                <w:sz w:val="24"/>
              </w:rPr>
            </w:pPr>
          </w:p>
        </w:tc>
        <w:tc>
          <w:tcPr>
            <w:tcW w:w="360" w:type="dxa"/>
          </w:tcPr>
          <w:p w:rsidR="00A845E4" w:rsidRPr="00BD197D" w:rsidRDefault="00A845E4" w:rsidP="00A845E4">
            <w:pPr>
              <w:jc w:val="center"/>
              <w:rPr>
                <w:sz w:val="24"/>
              </w:rPr>
            </w:pPr>
          </w:p>
        </w:tc>
        <w:tc>
          <w:tcPr>
            <w:tcW w:w="360" w:type="dxa"/>
          </w:tcPr>
          <w:p w:rsidR="00A845E4" w:rsidRPr="00BD197D" w:rsidRDefault="00A845E4" w:rsidP="00A845E4">
            <w:pPr>
              <w:jc w:val="center"/>
              <w:rPr>
                <w:sz w:val="24"/>
              </w:rPr>
            </w:pPr>
          </w:p>
        </w:tc>
        <w:tc>
          <w:tcPr>
            <w:tcW w:w="360" w:type="dxa"/>
          </w:tcPr>
          <w:p w:rsidR="00A845E4" w:rsidRPr="00BD197D" w:rsidRDefault="00A845E4" w:rsidP="00A845E4">
            <w:pPr>
              <w:jc w:val="center"/>
              <w:rPr>
                <w:sz w:val="24"/>
              </w:rPr>
            </w:pPr>
          </w:p>
        </w:tc>
        <w:tc>
          <w:tcPr>
            <w:tcW w:w="450" w:type="dxa"/>
          </w:tcPr>
          <w:p w:rsidR="00A845E4" w:rsidRPr="00BD197D" w:rsidRDefault="00A845E4" w:rsidP="00A845E4">
            <w:pPr>
              <w:jc w:val="center"/>
              <w:rPr>
                <w:sz w:val="24"/>
              </w:rPr>
            </w:pPr>
          </w:p>
        </w:tc>
        <w:tc>
          <w:tcPr>
            <w:tcW w:w="360" w:type="dxa"/>
          </w:tcPr>
          <w:p w:rsidR="00A845E4" w:rsidRPr="00BD197D" w:rsidRDefault="00A845E4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A845E4" w:rsidRPr="00BD197D" w:rsidRDefault="00A845E4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A845E4" w:rsidRPr="00BD197D" w:rsidRDefault="00A845E4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A845E4" w:rsidRPr="00BD197D" w:rsidRDefault="00A845E4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A845E4" w:rsidRPr="00BD197D" w:rsidRDefault="00A845E4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A845E4" w:rsidRPr="00BD197D" w:rsidRDefault="00A845E4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A845E4" w:rsidRPr="00BD197D" w:rsidRDefault="00A845E4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A845E4" w:rsidRPr="00BD197D" w:rsidRDefault="00A845E4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A845E4" w:rsidRPr="00BD197D" w:rsidRDefault="00A845E4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A845E4" w:rsidRPr="00BD197D" w:rsidRDefault="00A845E4" w:rsidP="00A845E4">
            <w:pPr>
              <w:rPr>
                <w:sz w:val="24"/>
              </w:rPr>
            </w:pPr>
          </w:p>
        </w:tc>
        <w:tc>
          <w:tcPr>
            <w:tcW w:w="392" w:type="dxa"/>
          </w:tcPr>
          <w:p w:rsidR="00A845E4" w:rsidRPr="00BD197D" w:rsidRDefault="00A845E4" w:rsidP="00A845E4">
            <w:pPr>
              <w:rPr>
                <w:sz w:val="24"/>
              </w:rPr>
            </w:pPr>
          </w:p>
        </w:tc>
      </w:tr>
      <w:tr w:rsidR="00A845E4" w:rsidRPr="00BD197D" w:rsidTr="006D55BA">
        <w:trPr>
          <w:trHeight w:val="809"/>
        </w:trPr>
        <w:tc>
          <w:tcPr>
            <w:tcW w:w="468" w:type="dxa"/>
          </w:tcPr>
          <w:p w:rsidR="00A845E4" w:rsidRPr="00BD197D" w:rsidRDefault="00A845E4" w:rsidP="00A845E4">
            <w:pPr>
              <w:jc w:val="center"/>
            </w:pPr>
            <w:r w:rsidRPr="00BD197D">
              <w:rPr>
                <w:cs/>
              </w:rPr>
              <w:t>2.</w:t>
            </w:r>
          </w:p>
        </w:tc>
        <w:tc>
          <w:tcPr>
            <w:tcW w:w="1845" w:type="dxa"/>
          </w:tcPr>
          <w:p w:rsidR="00A845E4" w:rsidRPr="00783001" w:rsidRDefault="00A845E4" w:rsidP="00A845E4">
            <w:pPr>
              <w:spacing w:line="276" w:lineRule="auto"/>
              <w:jc w:val="both"/>
            </w:pPr>
            <w:r>
              <w:rPr>
                <w:rFonts w:hint="cs"/>
                <w:cs/>
              </w:rPr>
              <w:t>รับความต้องการ</w:t>
            </w:r>
          </w:p>
        </w:tc>
        <w:tc>
          <w:tcPr>
            <w:tcW w:w="382" w:type="dxa"/>
          </w:tcPr>
          <w:p w:rsidR="00A845E4" w:rsidRPr="00BD197D" w:rsidRDefault="00A845E4" w:rsidP="00A845E4">
            <w:pPr>
              <w:jc w:val="center"/>
              <w:rPr>
                <w:sz w:val="24"/>
                <w:cs/>
              </w:rPr>
            </w:pPr>
          </w:p>
        </w:tc>
        <w:tc>
          <w:tcPr>
            <w:tcW w:w="360" w:type="dxa"/>
          </w:tcPr>
          <w:p w:rsidR="00A845E4" w:rsidRPr="00BD197D" w:rsidRDefault="00A845E4" w:rsidP="00A845E4">
            <w:pPr>
              <w:jc w:val="center"/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862016" behindDoc="0" locked="0" layoutInCell="1" allowOverlap="1" wp14:anchorId="2689CD4C" wp14:editId="0F95A66B">
                      <wp:simplePos x="0" y="0"/>
                      <wp:positionH relativeFrom="column">
                        <wp:posOffset>-64135</wp:posOffset>
                      </wp:positionH>
                      <wp:positionV relativeFrom="paragraph">
                        <wp:posOffset>260138</wp:posOffset>
                      </wp:positionV>
                      <wp:extent cx="956734" cy="0"/>
                      <wp:effectExtent l="0" t="95250" r="0" b="95250"/>
                      <wp:wrapNone/>
                      <wp:docPr id="30" name="Straight Arrow Connector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56734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headEnd type="triangl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79955C" id="Straight Arrow Connector 30" o:spid="_x0000_s1026" type="#_x0000_t32" style="position:absolute;margin-left:-5.05pt;margin-top:20.5pt;width:75.35pt;height:0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" strokecolor="black [3213]" strokeweight="3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360" w:type="dxa"/>
          </w:tcPr>
          <w:p w:rsidR="00A845E4" w:rsidRPr="00BD197D" w:rsidRDefault="00A845E4" w:rsidP="00A845E4">
            <w:pPr>
              <w:jc w:val="center"/>
              <w:rPr>
                <w:sz w:val="24"/>
              </w:rPr>
            </w:pPr>
          </w:p>
        </w:tc>
        <w:tc>
          <w:tcPr>
            <w:tcW w:w="360" w:type="dxa"/>
          </w:tcPr>
          <w:p w:rsidR="00A845E4" w:rsidRPr="00BD197D" w:rsidRDefault="00A845E4" w:rsidP="00A845E4">
            <w:pPr>
              <w:jc w:val="center"/>
              <w:rPr>
                <w:sz w:val="24"/>
              </w:rPr>
            </w:pPr>
          </w:p>
        </w:tc>
        <w:tc>
          <w:tcPr>
            <w:tcW w:w="450" w:type="dxa"/>
          </w:tcPr>
          <w:p w:rsidR="00A845E4" w:rsidRPr="00BD197D" w:rsidRDefault="00A845E4" w:rsidP="00A845E4">
            <w:pPr>
              <w:jc w:val="center"/>
              <w:rPr>
                <w:sz w:val="24"/>
              </w:rPr>
            </w:pPr>
          </w:p>
        </w:tc>
        <w:tc>
          <w:tcPr>
            <w:tcW w:w="360" w:type="dxa"/>
          </w:tcPr>
          <w:p w:rsidR="00A845E4" w:rsidRPr="00BD197D" w:rsidRDefault="00A845E4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A845E4" w:rsidRPr="00BD197D" w:rsidRDefault="00A845E4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A845E4" w:rsidRPr="00BD197D" w:rsidRDefault="00A845E4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A845E4" w:rsidRPr="00BD197D" w:rsidRDefault="00A845E4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A845E4" w:rsidRPr="00BD197D" w:rsidRDefault="00A845E4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A845E4" w:rsidRPr="00BD197D" w:rsidRDefault="00A845E4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A845E4" w:rsidRPr="00BD197D" w:rsidRDefault="00A845E4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A845E4" w:rsidRPr="00BD197D" w:rsidRDefault="00A845E4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A845E4" w:rsidRPr="00BD197D" w:rsidRDefault="00A845E4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A845E4" w:rsidRPr="00BD197D" w:rsidRDefault="00A845E4" w:rsidP="00A845E4">
            <w:pPr>
              <w:rPr>
                <w:sz w:val="24"/>
              </w:rPr>
            </w:pPr>
          </w:p>
        </w:tc>
        <w:tc>
          <w:tcPr>
            <w:tcW w:w="392" w:type="dxa"/>
          </w:tcPr>
          <w:p w:rsidR="00A845E4" w:rsidRPr="00BD197D" w:rsidRDefault="00A845E4" w:rsidP="00A845E4">
            <w:pPr>
              <w:rPr>
                <w:sz w:val="24"/>
              </w:rPr>
            </w:pPr>
          </w:p>
        </w:tc>
      </w:tr>
      <w:tr w:rsidR="00A845E4" w:rsidRPr="00BD197D" w:rsidTr="006D55BA">
        <w:tc>
          <w:tcPr>
            <w:tcW w:w="468" w:type="dxa"/>
          </w:tcPr>
          <w:p w:rsidR="00A845E4" w:rsidRPr="00BD197D" w:rsidRDefault="00A845E4" w:rsidP="00A845E4">
            <w:pPr>
              <w:jc w:val="center"/>
              <w:rPr>
                <w:cs/>
              </w:rPr>
            </w:pPr>
            <w:r w:rsidRPr="00BD197D">
              <w:rPr>
                <w:cs/>
              </w:rPr>
              <w:t>3.</w:t>
            </w:r>
          </w:p>
        </w:tc>
        <w:tc>
          <w:tcPr>
            <w:tcW w:w="1845" w:type="dxa"/>
          </w:tcPr>
          <w:p w:rsidR="00A845E4" w:rsidRDefault="00A845E4" w:rsidP="00A845E4">
            <w:pPr>
              <w:spacing w:line="276" w:lineRule="auto"/>
              <w:jc w:val="both"/>
            </w:pPr>
            <w:r>
              <w:rPr>
                <w:rFonts w:hint="cs"/>
                <w:cs/>
              </w:rPr>
              <w:t>วิเคราะห์ระบบ</w:t>
            </w:r>
          </w:p>
        </w:tc>
        <w:tc>
          <w:tcPr>
            <w:tcW w:w="382" w:type="dxa"/>
          </w:tcPr>
          <w:p w:rsidR="00A845E4" w:rsidRPr="00BD197D" w:rsidRDefault="00A845E4" w:rsidP="00A845E4">
            <w:pPr>
              <w:jc w:val="center"/>
              <w:rPr>
                <w:sz w:val="24"/>
                <w:cs/>
              </w:rPr>
            </w:pPr>
          </w:p>
        </w:tc>
        <w:tc>
          <w:tcPr>
            <w:tcW w:w="360" w:type="dxa"/>
          </w:tcPr>
          <w:p w:rsidR="00A845E4" w:rsidRPr="008809D2" w:rsidRDefault="00A845E4" w:rsidP="00A845E4">
            <w:pPr>
              <w:jc w:val="center"/>
            </w:pPr>
          </w:p>
        </w:tc>
        <w:tc>
          <w:tcPr>
            <w:tcW w:w="360" w:type="dxa"/>
          </w:tcPr>
          <w:p w:rsidR="00A845E4" w:rsidRPr="008809D2" w:rsidRDefault="00A845E4" w:rsidP="00A845E4">
            <w:pPr>
              <w:jc w:val="center"/>
            </w:pPr>
          </w:p>
        </w:tc>
        <w:tc>
          <w:tcPr>
            <w:tcW w:w="360" w:type="dxa"/>
          </w:tcPr>
          <w:p w:rsidR="00A845E4" w:rsidRPr="008809D2" w:rsidRDefault="00A845E4" w:rsidP="00A845E4">
            <w:pPr>
              <w:jc w:val="center"/>
            </w:pPr>
          </w:p>
        </w:tc>
        <w:tc>
          <w:tcPr>
            <w:tcW w:w="450" w:type="dxa"/>
          </w:tcPr>
          <w:p w:rsidR="00A845E4" w:rsidRPr="008809D2" w:rsidRDefault="00A845E4" w:rsidP="00A845E4">
            <w:pPr>
              <w:jc w:val="center"/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863040" behindDoc="0" locked="0" layoutInCell="1" allowOverlap="1" wp14:anchorId="7B1E071F" wp14:editId="4A042F91">
                      <wp:simplePos x="0" y="0"/>
                      <wp:positionH relativeFrom="column">
                        <wp:posOffset>-522605</wp:posOffset>
                      </wp:positionH>
                      <wp:positionV relativeFrom="paragraph">
                        <wp:posOffset>207010</wp:posOffset>
                      </wp:positionV>
                      <wp:extent cx="1872000" cy="0"/>
                      <wp:effectExtent l="0" t="95250" r="0" b="95250"/>
                      <wp:wrapNone/>
                      <wp:docPr id="225" name="Straight Arrow Connector 2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72000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headEnd type="triangl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6A8178A" id="Straight Arrow Connector 225" o:spid="_x0000_s1026" type="#_x0000_t32" style="position:absolute;margin-left:-41.15pt;margin-top:16.3pt;width:147.4pt;height:0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" strokecolor="black [3213]" strokeweight="3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360" w:type="dxa"/>
          </w:tcPr>
          <w:p w:rsidR="00A845E4" w:rsidRPr="00BD197D" w:rsidRDefault="00A845E4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A845E4" w:rsidRPr="00BD197D" w:rsidRDefault="00A845E4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A845E4" w:rsidRPr="00BD197D" w:rsidRDefault="00A845E4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A845E4" w:rsidRPr="00BD197D" w:rsidRDefault="00A845E4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A845E4" w:rsidRPr="00BD197D" w:rsidRDefault="00A845E4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A845E4" w:rsidRPr="00BD197D" w:rsidRDefault="00A845E4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A845E4" w:rsidRPr="00BD197D" w:rsidRDefault="00A845E4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A845E4" w:rsidRPr="00BD197D" w:rsidRDefault="00A845E4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A845E4" w:rsidRPr="00BD197D" w:rsidRDefault="00A845E4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A845E4" w:rsidRPr="00BD197D" w:rsidRDefault="00A845E4" w:rsidP="00A845E4">
            <w:pPr>
              <w:rPr>
                <w:sz w:val="24"/>
              </w:rPr>
            </w:pPr>
          </w:p>
        </w:tc>
        <w:tc>
          <w:tcPr>
            <w:tcW w:w="392" w:type="dxa"/>
          </w:tcPr>
          <w:p w:rsidR="00A845E4" w:rsidRPr="00BD197D" w:rsidRDefault="00A845E4" w:rsidP="00A845E4">
            <w:pPr>
              <w:rPr>
                <w:sz w:val="24"/>
              </w:rPr>
            </w:pPr>
          </w:p>
        </w:tc>
      </w:tr>
      <w:tr w:rsidR="00D05C74" w:rsidRPr="00BD197D" w:rsidTr="006D55BA">
        <w:tc>
          <w:tcPr>
            <w:tcW w:w="468" w:type="dxa"/>
          </w:tcPr>
          <w:p w:rsidR="00D05C74" w:rsidRPr="00BD197D" w:rsidRDefault="00D05C74" w:rsidP="00A845E4">
            <w:pPr>
              <w:jc w:val="center"/>
              <w:rPr>
                <w:cs/>
              </w:rPr>
            </w:pPr>
          </w:p>
        </w:tc>
        <w:tc>
          <w:tcPr>
            <w:tcW w:w="1845" w:type="dxa"/>
          </w:tcPr>
          <w:p w:rsidR="00D05C74" w:rsidRDefault="00D05C74" w:rsidP="00A845E4">
            <w:pPr>
              <w:spacing w:line="276" w:lineRule="auto"/>
              <w:jc w:val="both"/>
              <w:rPr>
                <w:cs/>
              </w:rPr>
            </w:pPr>
            <w:r>
              <w:rPr>
                <w:rFonts w:hint="cs"/>
                <w:cs/>
              </w:rPr>
              <w:t>ออกแบบหน้าจอ</w:t>
            </w:r>
            <w:r>
              <w:t xml:space="preserve"> UX</w:t>
            </w:r>
            <w:r>
              <w:rPr>
                <w:cs/>
              </w:rPr>
              <w:t>/</w:t>
            </w:r>
            <w:r>
              <w:t xml:space="preserve">UI </w:t>
            </w:r>
            <w:r>
              <w:rPr>
                <w:rFonts w:hint="cs"/>
                <w:cs/>
              </w:rPr>
              <w:t>ของระบบ</w:t>
            </w:r>
          </w:p>
        </w:tc>
        <w:tc>
          <w:tcPr>
            <w:tcW w:w="382" w:type="dxa"/>
          </w:tcPr>
          <w:p w:rsidR="00D05C74" w:rsidRPr="00BD197D" w:rsidRDefault="00D05C74" w:rsidP="00A845E4">
            <w:pPr>
              <w:jc w:val="center"/>
              <w:rPr>
                <w:sz w:val="24"/>
                <w:cs/>
              </w:rPr>
            </w:pPr>
          </w:p>
        </w:tc>
        <w:tc>
          <w:tcPr>
            <w:tcW w:w="360" w:type="dxa"/>
          </w:tcPr>
          <w:p w:rsidR="00D05C74" w:rsidRPr="008809D2" w:rsidRDefault="00D05C74" w:rsidP="00A845E4">
            <w:pPr>
              <w:jc w:val="center"/>
            </w:pPr>
          </w:p>
        </w:tc>
        <w:tc>
          <w:tcPr>
            <w:tcW w:w="360" w:type="dxa"/>
          </w:tcPr>
          <w:p w:rsidR="00D05C74" w:rsidRPr="008809D2" w:rsidRDefault="00D05C74" w:rsidP="00A845E4">
            <w:pPr>
              <w:jc w:val="center"/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871232" behindDoc="0" locked="0" layoutInCell="1" allowOverlap="1" wp14:anchorId="10A4CD73" wp14:editId="1D6A73B8">
                      <wp:simplePos x="0" y="0"/>
                      <wp:positionH relativeFrom="column">
                        <wp:posOffset>135890</wp:posOffset>
                      </wp:positionH>
                      <wp:positionV relativeFrom="paragraph">
                        <wp:posOffset>343535</wp:posOffset>
                      </wp:positionV>
                      <wp:extent cx="1908000" cy="0"/>
                      <wp:effectExtent l="0" t="95250" r="0" b="95250"/>
                      <wp:wrapNone/>
                      <wp:docPr id="4" name="Straight Arrow Connector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908000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headEnd type="triangl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901BC1" id="Straight Arrow Connector 4" o:spid="_x0000_s1026" type="#_x0000_t32" style="position:absolute;margin-left:10.7pt;margin-top:27.05pt;width:150.25pt;height:0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" strokecolor="black [3213]" strokeweight="3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360" w:type="dxa"/>
          </w:tcPr>
          <w:p w:rsidR="00D05C74" w:rsidRPr="008809D2" w:rsidRDefault="00D05C74" w:rsidP="00A845E4">
            <w:pPr>
              <w:jc w:val="center"/>
            </w:pPr>
          </w:p>
        </w:tc>
        <w:tc>
          <w:tcPr>
            <w:tcW w:w="450" w:type="dxa"/>
          </w:tcPr>
          <w:p w:rsidR="00D05C74" w:rsidRDefault="00D05C74" w:rsidP="00A845E4">
            <w:pPr>
              <w:jc w:val="center"/>
              <w:rPr>
                <w:noProof/>
                <w:sz w:val="24"/>
              </w:rPr>
            </w:pPr>
          </w:p>
        </w:tc>
        <w:tc>
          <w:tcPr>
            <w:tcW w:w="360" w:type="dxa"/>
          </w:tcPr>
          <w:p w:rsidR="00D05C74" w:rsidRPr="00BD197D" w:rsidRDefault="00D05C74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D05C74" w:rsidRPr="00BD197D" w:rsidRDefault="00D05C74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D05C74" w:rsidRPr="00BD197D" w:rsidRDefault="00D05C74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D05C74" w:rsidRPr="00BD197D" w:rsidRDefault="00D05C74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D05C74" w:rsidRPr="00BD197D" w:rsidRDefault="00D05C74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D05C74" w:rsidRPr="00BD197D" w:rsidRDefault="00D05C74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D05C74" w:rsidRPr="00BD197D" w:rsidRDefault="00D05C74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D05C74" w:rsidRPr="00BD197D" w:rsidRDefault="00D05C74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D05C74" w:rsidRPr="00BD197D" w:rsidRDefault="00D05C74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D05C74" w:rsidRPr="00BD197D" w:rsidRDefault="00D05C74" w:rsidP="00A845E4">
            <w:pPr>
              <w:rPr>
                <w:sz w:val="24"/>
              </w:rPr>
            </w:pPr>
          </w:p>
        </w:tc>
        <w:tc>
          <w:tcPr>
            <w:tcW w:w="392" w:type="dxa"/>
          </w:tcPr>
          <w:p w:rsidR="00D05C74" w:rsidRPr="00BD197D" w:rsidRDefault="00D05C74" w:rsidP="00A845E4">
            <w:pPr>
              <w:rPr>
                <w:sz w:val="24"/>
              </w:rPr>
            </w:pPr>
          </w:p>
        </w:tc>
      </w:tr>
      <w:tr w:rsidR="00A845E4" w:rsidRPr="00BD197D" w:rsidTr="006D55BA">
        <w:tc>
          <w:tcPr>
            <w:tcW w:w="468" w:type="dxa"/>
          </w:tcPr>
          <w:p w:rsidR="00A845E4" w:rsidRPr="00BD197D" w:rsidRDefault="00A845E4" w:rsidP="00A845E4">
            <w:pPr>
              <w:jc w:val="center"/>
              <w:rPr>
                <w:cs/>
              </w:rPr>
            </w:pPr>
            <w:r w:rsidRPr="00BD197D">
              <w:rPr>
                <w:cs/>
              </w:rPr>
              <w:t>4.</w:t>
            </w:r>
          </w:p>
        </w:tc>
        <w:tc>
          <w:tcPr>
            <w:tcW w:w="1845" w:type="dxa"/>
          </w:tcPr>
          <w:p w:rsidR="00A845E4" w:rsidRPr="008809D2" w:rsidRDefault="00A845E4" w:rsidP="00B31E6B">
            <w:pPr>
              <w:rPr>
                <w:sz w:val="24"/>
              </w:rPr>
            </w:pPr>
            <w:r>
              <w:rPr>
                <w:rFonts w:hint="cs"/>
                <w:sz w:val="24"/>
                <w:cs/>
              </w:rPr>
              <w:t>ออกแบบ</w:t>
            </w:r>
            <w:r w:rsidR="00B31E6B">
              <w:rPr>
                <w:rFonts w:hint="cs"/>
                <w:sz w:val="24"/>
                <w:cs/>
              </w:rPr>
              <w:t xml:space="preserve"> </w:t>
            </w:r>
            <w:r w:rsidR="00B31E6B" w:rsidRPr="00B31E6B">
              <w:t>diagram</w:t>
            </w:r>
          </w:p>
        </w:tc>
        <w:tc>
          <w:tcPr>
            <w:tcW w:w="382" w:type="dxa"/>
          </w:tcPr>
          <w:p w:rsidR="00A845E4" w:rsidRPr="00BD197D" w:rsidRDefault="00A845E4" w:rsidP="00A845E4">
            <w:pPr>
              <w:jc w:val="center"/>
              <w:rPr>
                <w:sz w:val="24"/>
                <w:cs/>
              </w:rPr>
            </w:pPr>
          </w:p>
        </w:tc>
        <w:tc>
          <w:tcPr>
            <w:tcW w:w="360" w:type="dxa"/>
          </w:tcPr>
          <w:p w:rsidR="00A845E4" w:rsidRPr="00BD197D" w:rsidRDefault="00A845E4" w:rsidP="00A845E4">
            <w:pPr>
              <w:jc w:val="center"/>
              <w:rPr>
                <w:sz w:val="24"/>
              </w:rPr>
            </w:pPr>
          </w:p>
        </w:tc>
        <w:tc>
          <w:tcPr>
            <w:tcW w:w="360" w:type="dxa"/>
          </w:tcPr>
          <w:p w:rsidR="00A845E4" w:rsidRPr="00BD197D" w:rsidRDefault="00A845E4" w:rsidP="00A845E4">
            <w:pPr>
              <w:jc w:val="center"/>
              <w:rPr>
                <w:sz w:val="24"/>
              </w:rPr>
            </w:pPr>
          </w:p>
        </w:tc>
        <w:tc>
          <w:tcPr>
            <w:tcW w:w="360" w:type="dxa"/>
          </w:tcPr>
          <w:p w:rsidR="00A845E4" w:rsidRPr="00BD197D" w:rsidRDefault="00A845E4" w:rsidP="00A845E4">
            <w:pPr>
              <w:jc w:val="center"/>
              <w:rPr>
                <w:sz w:val="24"/>
              </w:rPr>
            </w:pPr>
          </w:p>
        </w:tc>
        <w:tc>
          <w:tcPr>
            <w:tcW w:w="450" w:type="dxa"/>
          </w:tcPr>
          <w:p w:rsidR="00A845E4" w:rsidRPr="00BD197D" w:rsidRDefault="00A845E4" w:rsidP="00A845E4">
            <w:pPr>
              <w:jc w:val="center"/>
              <w:rPr>
                <w:sz w:val="24"/>
              </w:rPr>
            </w:pPr>
          </w:p>
        </w:tc>
        <w:tc>
          <w:tcPr>
            <w:tcW w:w="360" w:type="dxa"/>
          </w:tcPr>
          <w:p w:rsidR="00A845E4" w:rsidRPr="00BD197D" w:rsidRDefault="00A845E4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A845E4" w:rsidRPr="00BD197D" w:rsidRDefault="009E34DE" w:rsidP="00A845E4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864064" behindDoc="0" locked="0" layoutInCell="1" allowOverlap="1" wp14:anchorId="1DA19888" wp14:editId="5B655E7D">
                      <wp:simplePos x="0" y="0"/>
                      <wp:positionH relativeFrom="column">
                        <wp:posOffset>156845</wp:posOffset>
                      </wp:positionH>
                      <wp:positionV relativeFrom="paragraph">
                        <wp:posOffset>175260</wp:posOffset>
                      </wp:positionV>
                      <wp:extent cx="936000" cy="0"/>
                      <wp:effectExtent l="0" t="95250" r="0" b="95250"/>
                      <wp:wrapNone/>
                      <wp:docPr id="227" name="Straight Arrow Connector 2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36000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headEnd type="triangl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E90105" id="Straight Arrow Connector 227" o:spid="_x0000_s1026" type="#_x0000_t32" style="position:absolute;margin-left:12.35pt;margin-top:13.8pt;width:73.7pt;height:0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" strokecolor="black [3213]" strokeweight="3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360" w:type="dxa"/>
          </w:tcPr>
          <w:p w:rsidR="00A845E4" w:rsidRPr="00BD197D" w:rsidRDefault="00A845E4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A845E4" w:rsidRPr="00BD197D" w:rsidRDefault="00A845E4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A845E4" w:rsidRPr="00BD197D" w:rsidRDefault="00A845E4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A845E4" w:rsidRPr="00BD197D" w:rsidRDefault="00A845E4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A845E4" w:rsidRPr="00BD197D" w:rsidRDefault="00A845E4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A845E4" w:rsidRPr="00BD197D" w:rsidRDefault="00A845E4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A845E4" w:rsidRPr="00BD197D" w:rsidRDefault="00A845E4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A845E4" w:rsidRPr="00BD197D" w:rsidRDefault="00A845E4" w:rsidP="00A845E4">
            <w:pPr>
              <w:rPr>
                <w:sz w:val="24"/>
              </w:rPr>
            </w:pPr>
          </w:p>
        </w:tc>
        <w:tc>
          <w:tcPr>
            <w:tcW w:w="392" w:type="dxa"/>
          </w:tcPr>
          <w:p w:rsidR="00A845E4" w:rsidRPr="00BD197D" w:rsidRDefault="00A845E4" w:rsidP="00A845E4">
            <w:pPr>
              <w:rPr>
                <w:sz w:val="24"/>
              </w:rPr>
            </w:pPr>
          </w:p>
        </w:tc>
      </w:tr>
      <w:tr w:rsidR="009E34DE" w:rsidRPr="00BD197D" w:rsidTr="006D55BA">
        <w:tc>
          <w:tcPr>
            <w:tcW w:w="468" w:type="dxa"/>
          </w:tcPr>
          <w:p w:rsidR="009E34DE" w:rsidRPr="00BD197D" w:rsidRDefault="009E34DE" w:rsidP="00A845E4">
            <w:pPr>
              <w:jc w:val="center"/>
              <w:rPr>
                <w:cs/>
              </w:rPr>
            </w:pPr>
            <w:r>
              <w:t>5</w:t>
            </w:r>
          </w:p>
        </w:tc>
        <w:tc>
          <w:tcPr>
            <w:tcW w:w="1845" w:type="dxa"/>
          </w:tcPr>
          <w:p w:rsidR="009E34DE" w:rsidRDefault="009E34DE" w:rsidP="00B31E6B">
            <w:pPr>
              <w:rPr>
                <w:sz w:val="24"/>
                <w:cs/>
              </w:rPr>
            </w:pPr>
            <w:r>
              <w:rPr>
                <w:rFonts w:hint="cs"/>
                <w:sz w:val="24"/>
                <w:cs/>
              </w:rPr>
              <w:t>ออกแบบฐานข้อมูล</w:t>
            </w:r>
          </w:p>
        </w:tc>
        <w:tc>
          <w:tcPr>
            <w:tcW w:w="382" w:type="dxa"/>
          </w:tcPr>
          <w:p w:rsidR="009E34DE" w:rsidRPr="00BD197D" w:rsidRDefault="009E34DE" w:rsidP="00A845E4">
            <w:pPr>
              <w:jc w:val="center"/>
              <w:rPr>
                <w:sz w:val="24"/>
                <w:cs/>
              </w:rPr>
            </w:pPr>
          </w:p>
        </w:tc>
        <w:tc>
          <w:tcPr>
            <w:tcW w:w="360" w:type="dxa"/>
          </w:tcPr>
          <w:p w:rsidR="009E34DE" w:rsidRPr="00BD197D" w:rsidRDefault="009E34DE" w:rsidP="00A845E4">
            <w:pPr>
              <w:jc w:val="center"/>
              <w:rPr>
                <w:sz w:val="24"/>
              </w:rPr>
            </w:pPr>
          </w:p>
        </w:tc>
        <w:tc>
          <w:tcPr>
            <w:tcW w:w="360" w:type="dxa"/>
          </w:tcPr>
          <w:p w:rsidR="009E34DE" w:rsidRPr="00BD197D" w:rsidRDefault="009E34DE" w:rsidP="00A845E4">
            <w:pPr>
              <w:jc w:val="center"/>
              <w:rPr>
                <w:sz w:val="24"/>
              </w:rPr>
            </w:pPr>
          </w:p>
        </w:tc>
        <w:tc>
          <w:tcPr>
            <w:tcW w:w="360" w:type="dxa"/>
          </w:tcPr>
          <w:p w:rsidR="009E34DE" w:rsidRPr="00BD197D" w:rsidRDefault="009E34DE" w:rsidP="00A845E4">
            <w:pPr>
              <w:jc w:val="center"/>
              <w:rPr>
                <w:sz w:val="24"/>
              </w:rPr>
            </w:pPr>
          </w:p>
        </w:tc>
        <w:tc>
          <w:tcPr>
            <w:tcW w:w="450" w:type="dxa"/>
          </w:tcPr>
          <w:p w:rsidR="009E34DE" w:rsidRPr="00BD197D" w:rsidRDefault="009E34DE" w:rsidP="00A845E4">
            <w:pPr>
              <w:jc w:val="center"/>
              <w:rPr>
                <w:sz w:val="24"/>
              </w:rPr>
            </w:pPr>
          </w:p>
        </w:tc>
        <w:tc>
          <w:tcPr>
            <w:tcW w:w="360" w:type="dxa"/>
          </w:tcPr>
          <w:p w:rsidR="009E34DE" w:rsidRPr="00BD197D" w:rsidRDefault="009E34DE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9E34DE" w:rsidRDefault="009E34DE" w:rsidP="00A845E4">
            <w:pPr>
              <w:rPr>
                <w:noProof/>
                <w:sz w:val="24"/>
              </w:rPr>
            </w:pPr>
          </w:p>
        </w:tc>
        <w:tc>
          <w:tcPr>
            <w:tcW w:w="360" w:type="dxa"/>
          </w:tcPr>
          <w:p w:rsidR="009E34DE" w:rsidRPr="00BD197D" w:rsidRDefault="009E34DE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9E34DE" w:rsidRPr="00BD197D" w:rsidRDefault="009E34DE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9E34DE" w:rsidRPr="00BD197D" w:rsidRDefault="005C73B6" w:rsidP="00A845E4">
            <w:pPr>
              <w:rPr>
                <w:sz w:val="24"/>
              </w:rPr>
            </w:pPr>
            <w:r>
              <w:rPr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869184" behindDoc="0" locked="0" layoutInCell="1" allowOverlap="1">
                      <wp:simplePos x="0" y="0"/>
                      <wp:positionH relativeFrom="column">
                        <wp:posOffset>133350</wp:posOffset>
                      </wp:positionH>
                      <wp:positionV relativeFrom="paragraph">
                        <wp:posOffset>203200</wp:posOffset>
                      </wp:positionV>
                      <wp:extent cx="468000" cy="0"/>
                      <wp:effectExtent l="0" t="95250" r="0" b="95250"/>
                      <wp:wrapNone/>
                      <wp:docPr id="1" name="Straight Arrow Connector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68000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13FC80" id="Straight Arrow Connector 1" o:spid="_x0000_s1026" type="#_x0000_t32" style="position:absolute;margin-left:10.5pt;margin-top:16pt;width:36.85pt;height:0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" strokecolor="black [3213]" strokeweight="3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360" w:type="dxa"/>
          </w:tcPr>
          <w:p w:rsidR="009E34DE" w:rsidRPr="00BD197D" w:rsidRDefault="009E34DE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9E34DE" w:rsidRPr="00BD197D" w:rsidRDefault="009E34DE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9E34DE" w:rsidRPr="00BD197D" w:rsidRDefault="009E34DE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9E34DE" w:rsidRPr="00BD197D" w:rsidRDefault="009E34DE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9E34DE" w:rsidRPr="00BD197D" w:rsidRDefault="009E34DE" w:rsidP="00A845E4">
            <w:pPr>
              <w:rPr>
                <w:sz w:val="24"/>
              </w:rPr>
            </w:pPr>
          </w:p>
        </w:tc>
        <w:tc>
          <w:tcPr>
            <w:tcW w:w="392" w:type="dxa"/>
          </w:tcPr>
          <w:p w:rsidR="009E34DE" w:rsidRPr="00BD197D" w:rsidRDefault="009E34DE" w:rsidP="00A845E4">
            <w:pPr>
              <w:rPr>
                <w:sz w:val="24"/>
              </w:rPr>
            </w:pPr>
          </w:p>
        </w:tc>
      </w:tr>
      <w:tr w:rsidR="00A845E4" w:rsidRPr="00BD197D" w:rsidTr="006D55BA">
        <w:tc>
          <w:tcPr>
            <w:tcW w:w="468" w:type="dxa"/>
          </w:tcPr>
          <w:p w:rsidR="00A845E4" w:rsidRPr="00BD197D" w:rsidRDefault="00A845E4" w:rsidP="00A845E4">
            <w:pPr>
              <w:jc w:val="center"/>
              <w:rPr>
                <w:cs/>
              </w:rPr>
            </w:pPr>
            <w:r>
              <w:t>5</w:t>
            </w:r>
            <w:r w:rsidRPr="00BD197D">
              <w:rPr>
                <w:cs/>
              </w:rPr>
              <w:t>.</w:t>
            </w:r>
          </w:p>
        </w:tc>
        <w:tc>
          <w:tcPr>
            <w:tcW w:w="1845" w:type="dxa"/>
          </w:tcPr>
          <w:p w:rsidR="00A845E4" w:rsidRPr="00BD197D" w:rsidRDefault="00A845E4" w:rsidP="00A845E4">
            <w:pPr>
              <w:rPr>
                <w:sz w:val="24"/>
              </w:rPr>
            </w:pPr>
            <w:r>
              <w:rPr>
                <w:rFonts w:hint="cs"/>
                <w:cs/>
              </w:rPr>
              <w:t>พัฒนาระบบ</w:t>
            </w:r>
            <w:r w:rsidR="00D05C74">
              <w:rPr>
                <w:rFonts w:hint="cs"/>
                <w:cs/>
              </w:rPr>
              <w:t xml:space="preserve">หน้า </w:t>
            </w:r>
            <w:r w:rsidR="00D05C74">
              <w:t>interface</w:t>
            </w:r>
          </w:p>
        </w:tc>
        <w:tc>
          <w:tcPr>
            <w:tcW w:w="382" w:type="dxa"/>
          </w:tcPr>
          <w:p w:rsidR="00A845E4" w:rsidRPr="00BD197D" w:rsidRDefault="00A845E4" w:rsidP="00A845E4">
            <w:pPr>
              <w:jc w:val="center"/>
              <w:rPr>
                <w:sz w:val="24"/>
                <w:cs/>
              </w:rPr>
            </w:pPr>
          </w:p>
        </w:tc>
        <w:tc>
          <w:tcPr>
            <w:tcW w:w="360" w:type="dxa"/>
          </w:tcPr>
          <w:p w:rsidR="00A845E4" w:rsidRPr="00BD197D" w:rsidRDefault="00A845E4" w:rsidP="00A845E4">
            <w:pPr>
              <w:jc w:val="center"/>
              <w:rPr>
                <w:sz w:val="24"/>
                <w:cs/>
              </w:rPr>
            </w:pPr>
          </w:p>
        </w:tc>
        <w:tc>
          <w:tcPr>
            <w:tcW w:w="360" w:type="dxa"/>
          </w:tcPr>
          <w:p w:rsidR="00A845E4" w:rsidRPr="00BD197D" w:rsidRDefault="00A845E4" w:rsidP="00A845E4">
            <w:pPr>
              <w:jc w:val="center"/>
              <w:rPr>
                <w:sz w:val="24"/>
                <w:cs/>
              </w:rPr>
            </w:pPr>
          </w:p>
        </w:tc>
        <w:tc>
          <w:tcPr>
            <w:tcW w:w="360" w:type="dxa"/>
          </w:tcPr>
          <w:p w:rsidR="00A845E4" w:rsidRPr="00BD197D" w:rsidRDefault="00A845E4" w:rsidP="00A845E4">
            <w:pPr>
              <w:jc w:val="center"/>
              <w:rPr>
                <w:sz w:val="24"/>
                <w:cs/>
              </w:rPr>
            </w:pPr>
          </w:p>
        </w:tc>
        <w:tc>
          <w:tcPr>
            <w:tcW w:w="450" w:type="dxa"/>
          </w:tcPr>
          <w:p w:rsidR="00A845E4" w:rsidRPr="00BD197D" w:rsidRDefault="00A845E4" w:rsidP="00A845E4">
            <w:pPr>
              <w:jc w:val="center"/>
              <w:rPr>
                <w:sz w:val="24"/>
                <w:cs/>
              </w:rPr>
            </w:pPr>
          </w:p>
        </w:tc>
        <w:tc>
          <w:tcPr>
            <w:tcW w:w="360" w:type="dxa"/>
          </w:tcPr>
          <w:p w:rsidR="00A845E4" w:rsidRPr="00BD197D" w:rsidRDefault="00A845E4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A845E4" w:rsidRPr="00BD197D" w:rsidRDefault="00A845E4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A845E4" w:rsidRPr="00BD197D" w:rsidRDefault="00A845E4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A845E4" w:rsidRPr="00BD197D" w:rsidRDefault="00A845E4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A845E4" w:rsidRPr="00BD197D" w:rsidRDefault="00A845E4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A845E4" w:rsidRPr="00BD197D" w:rsidRDefault="00D05C74" w:rsidP="00A845E4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865088" behindDoc="0" locked="0" layoutInCell="1" allowOverlap="1" wp14:anchorId="5AE6CD61" wp14:editId="6361F8A0">
                      <wp:simplePos x="0" y="0"/>
                      <wp:positionH relativeFrom="column">
                        <wp:posOffset>138430</wp:posOffset>
                      </wp:positionH>
                      <wp:positionV relativeFrom="paragraph">
                        <wp:posOffset>332267</wp:posOffset>
                      </wp:positionV>
                      <wp:extent cx="469265" cy="0"/>
                      <wp:effectExtent l="0" t="95250" r="0" b="95250"/>
                      <wp:wrapNone/>
                      <wp:docPr id="228" name="Straight Arrow Connector 2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6926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headEnd type="triangl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E904797" id="Straight Arrow Connector 228" o:spid="_x0000_s1026" type="#_x0000_t32" style="position:absolute;margin-left:10.9pt;margin-top:26.15pt;width:36.95pt;height:0;flip:y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" strokecolor="black [3213]" strokeweight="3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360" w:type="dxa"/>
          </w:tcPr>
          <w:p w:rsidR="00A845E4" w:rsidRPr="00BD197D" w:rsidRDefault="00A845E4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A845E4" w:rsidRPr="00BD197D" w:rsidRDefault="00A845E4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A845E4" w:rsidRPr="00BD197D" w:rsidRDefault="00A845E4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A845E4" w:rsidRPr="00BD197D" w:rsidRDefault="00A845E4" w:rsidP="00A845E4">
            <w:pPr>
              <w:rPr>
                <w:sz w:val="24"/>
              </w:rPr>
            </w:pPr>
          </w:p>
        </w:tc>
        <w:tc>
          <w:tcPr>
            <w:tcW w:w="392" w:type="dxa"/>
          </w:tcPr>
          <w:p w:rsidR="00A845E4" w:rsidRPr="00BD197D" w:rsidRDefault="00A845E4" w:rsidP="00A845E4">
            <w:pPr>
              <w:rPr>
                <w:sz w:val="24"/>
              </w:rPr>
            </w:pPr>
          </w:p>
        </w:tc>
      </w:tr>
      <w:tr w:rsidR="00493CE1" w:rsidRPr="00BD197D" w:rsidTr="006D55BA">
        <w:tc>
          <w:tcPr>
            <w:tcW w:w="468" w:type="dxa"/>
          </w:tcPr>
          <w:p w:rsidR="00493CE1" w:rsidRDefault="00493CE1" w:rsidP="00A845E4">
            <w:pPr>
              <w:jc w:val="center"/>
            </w:pPr>
            <w:r>
              <w:t>6</w:t>
            </w:r>
          </w:p>
        </w:tc>
        <w:tc>
          <w:tcPr>
            <w:tcW w:w="1845" w:type="dxa"/>
          </w:tcPr>
          <w:p w:rsidR="00493CE1" w:rsidRDefault="00493CE1" w:rsidP="00A845E4">
            <w:pPr>
              <w:rPr>
                <w:cs/>
              </w:rPr>
            </w:pPr>
            <w:r>
              <w:rPr>
                <w:rFonts w:hint="cs"/>
                <w:cs/>
              </w:rPr>
              <w:t>พัฒนาระบบ</w:t>
            </w:r>
            <w:r w:rsidR="000D4975">
              <w:rPr>
                <w:rFonts w:hint="cs"/>
                <w:cs/>
              </w:rPr>
              <w:t>ในส่วนของ</w:t>
            </w:r>
            <w:r w:rsidR="00CA298D">
              <w:rPr>
                <w:rFonts w:hint="cs"/>
                <w:cs/>
              </w:rPr>
              <w:t>การนำงานภายใน</w:t>
            </w:r>
          </w:p>
        </w:tc>
        <w:tc>
          <w:tcPr>
            <w:tcW w:w="382" w:type="dxa"/>
          </w:tcPr>
          <w:p w:rsidR="00493CE1" w:rsidRPr="00BD197D" w:rsidRDefault="00493CE1" w:rsidP="00A845E4">
            <w:pPr>
              <w:jc w:val="center"/>
              <w:rPr>
                <w:sz w:val="24"/>
                <w:cs/>
              </w:rPr>
            </w:pPr>
          </w:p>
        </w:tc>
        <w:tc>
          <w:tcPr>
            <w:tcW w:w="360" w:type="dxa"/>
          </w:tcPr>
          <w:p w:rsidR="00493CE1" w:rsidRPr="00BD197D" w:rsidRDefault="00493CE1" w:rsidP="00A845E4">
            <w:pPr>
              <w:jc w:val="center"/>
              <w:rPr>
                <w:sz w:val="24"/>
                <w:cs/>
              </w:rPr>
            </w:pPr>
          </w:p>
        </w:tc>
        <w:tc>
          <w:tcPr>
            <w:tcW w:w="360" w:type="dxa"/>
          </w:tcPr>
          <w:p w:rsidR="00493CE1" w:rsidRPr="00BD197D" w:rsidRDefault="00493CE1" w:rsidP="00A845E4">
            <w:pPr>
              <w:jc w:val="center"/>
              <w:rPr>
                <w:sz w:val="24"/>
                <w:cs/>
              </w:rPr>
            </w:pPr>
          </w:p>
        </w:tc>
        <w:tc>
          <w:tcPr>
            <w:tcW w:w="360" w:type="dxa"/>
          </w:tcPr>
          <w:p w:rsidR="00493CE1" w:rsidRPr="00BD197D" w:rsidRDefault="00493CE1" w:rsidP="00A845E4">
            <w:pPr>
              <w:jc w:val="center"/>
              <w:rPr>
                <w:sz w:val="24"/>
                <w:cs/>
              </w:rPr>
            </w:pPr>
          </w:p>
        </w:tc>
        <w:tc>
          <w:tcPr>
            <w:tcW w:w="450" w:type="dxa"/>
          </w:tcPr>
          <w:p w:rsidR="00493CE1" w:rsidRPr="00BD197D" w:rsidRDefault="00493CE1" w:rsidP="00A845E4">
            <w:pPr>
              <w:jc w:val="center"/>
              <w:rPr>
                <w:sz w:val="24"/>
                <w:cs/>
              </w:rPr>
            </w:pPr>
          </w:p>
        </w:tc>
        <w:tc>
          <w:tcPr>
            <w:tcW w:w="360" w:type="dxa"/>
          </w:tcPr>
          <w:p w:rsidR="00493CE1" w:rsidRPr="00BD197D" w:rsidRDefault="00493CE1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493CE1" w:rsidRPr="00BD197D" w:rsidRDefault="00493CE1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493CE1" w:rsidRPr="00BD197D" w:rsidRDefault="00493CE1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493CE1" w:rsidRPr="00BD197D" w:rsidRDefault="00493CE1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493CE1" w:rsidRPr="00BD197D" w:rsidRDefault="00493CE1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493CE1" w:rsidRDefault="00493CE1" w:rsidP="00A845E4">
            <w:pPr>
              <w:rPr>
                <w:noProof/>
                <w:sz w:val="24"/>
              </w:rPr>
            </w:pPr>
          </w:p>
        </w:tc>
        <w:tc>
          <w:tcPr>
            <w:tcW w:w="360" w:type="dxa"/>
          </w:tcPr>
          <w:p w:rsidR="00493CE1" w:rsidRPr="00BD197D" w:rsidRDefault="00493CE1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493CE1" w:rsidRPr="00BD197D" w:rsidRDefault="00493CE1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493CE1" w:rsidRPr="00BD197D" w:rsidRDefault="00493CE1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493CE1" w:rsidRPr="00BD197D" w:rsidRDefault="006D55BA" w:rsidP="00A845E4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873280" behindDoc="0" locked="0" layoutInCell="1" allowOverlap="1" wp14:anchorId="72DD6567" wp14:editId="328802F3">
                      <wp:simplePos x="0" y="0"/>
                      <wp:positionH relativeFrom="column">
                        <wp:posOffset>-304327</wp:posOffset>
                      </wp:positionH>
                      <wp:positionV relativeFrom="paragraph">
                        <wp:posOffset>426085</wp:posOffset>
                      </wp:positionV>
                      <wp:extent cx="469265" cy="0"/>
                      <wp:effectExtent l="0" t="95250" r="0" b="95250"/>
                      <wp:wrapNone/>
                      <wp:docPr id="224" name="Straight Arrow Connector 2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6926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headEnd type="triangl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33F4784" id="Straight Arrow Connector 224" o:spid="_x0000_s1026" type="#_x0000_t32" style="position:absolute;margin-left:-23.95pt;margin-top:33.55pt;width:36.95pt;height:0;flip:y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" strokecolor="black [3213]" strokeweight="3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392" w:type="dxa"/>
          </w:tcPr>
          <w:p w:rsidR="00493CE1" w:rsidRPr="00BD197D" w:rsidRDefault="00493CE1" w:rsidP="00A845E4">
            <w:pPr>
              <w:rPr>
                <w:sz w:val="24"/>
              </w:rPr>
            </w:pPr>
          </w:p>
        </w:tc>
      </w:tr>
      <w:tr w:rsidR="00CA298D" w:rsidRPr="00BD197D" w:rsidTr="006D55BA">
        <w:tc>
          <w:tcPr>
            <w:tcW w:w="468" w:type="dxa"/>
          </w:tcPr>
          <w:p w:rsidR="00CA298D" w:rsidRDefault="00CA298D" w:rsidP="00A845E4">
            <w:pPr>
              <w:jc w:val="center"/>
            </w:pPr>
            <w:r>
              <w:t>7</w:t>
            </w:r>
          </w:p>
        </w:tc>
        <w:tc>
          <w:tcPr>
            <w:tcW w:w="1845" w:type="dxa"/>
          </w:tcPr>
          <w:p w:rsidR="00CA298D" w:rsidRDefault="00CA298D" w:rsidP="00A845E4">
            <w:pPr>
              <w:rPr>
                <w:cs/>
              </w:rPr>
            </w:pPr>
            <w:r>
              <w:rPr>
                <w:rFonts w:hint="cs"/>
                <w:cs/>
              </w:rPr>
              <w:t>นำเสนอระบบ</w:t>
            </w:r>
          </w:p>
        </w:tc>
        <w:tc>
          <w:tcPr>
            <w:tcW w:w="382" w:type="dxa"/>
          </w:tcPr>
          <w:p w:rsidR="00CA298D" w:rsidRPr="00BD197D" w:rsidRDefault="00CA298D" w:rsidP="00A845E4">
            <w:pPr>
              <w:jc w:val="center"/>
              <w:rPr>
                <w:sz w:val="24"/>
                <w:cs/>
              </w:rPr>
            </w:pPr>
          </w:p>
        </w:tc>
        <w:tc>
          <w:tcPr>
            <w:tcW w:w="360" w:type="dxa"/>
          </w:tcPr>
          <w:p w:rsidR="00CA298D" w:rsidRPr="00BD197D" w:rsidRDefault="00CA298D" w:rsidP="00A845E4">
            <w:pPr>
              <w:jc w:val="center"/>
              <w:rPr>
                <w:sz w:val="24"/>
                <w:cs/>
              </w:rPr>
            </w:pPr>
          </w:p>
        </w:tc>
        <w:tc>
          <w:tcPr>
            <w:tcW w:w="360" w:type="dxa"/>
          </w:tcPr>
          <w:p w:rsidR="00CA298D" w:rsidRPr="00BD197D" w:rsidRDefault="00CA298D" w:rsidP="00A845E4">
            <w:pPr>
              <w:jc w:val="center"/>
              <w:rPr>
                <w:sz w:val="24"/>
                <w:cs/>
              </w:rPr>
            </w:pPr>
          </w:p>
        </w:tc>
        <w:tc>
          <w:tcPr>
            <w:tcW w:w="360" w:type="dxa"/>
          </w:tcPr>
          <w:p w:rsidR="00CA298D" w:rsidRPr="00BD197D" w:rsidRDefault="00CA298D" w:rsidP="00A845E4">
            <w:pPr>
              <w:jc w:val="center"/>
              <w:rPr>
                <w:sz w:val="24"/>
                <w:cs/>
              </w:rPr>
            </w:pPr>
          </w:p>
        </w:tc>
        <w:tc>
          <w:tcPr>
            <w:tcW w:w="450" w:type="dxa"/>
          </w:tcPr>
          <w:p w:rsidR="00CA298D" w:rsidRPr="00BD197D" w:rsidRDefault="00CA298D" w:rsidP="00A845E4">
            <w:pPr>
              <w:jc w:val="center"/>
              <w:rPr>
                <w:sz w:val="24"/>
                <w:cs/>
              </w:rPr>
            </w:pPr>
          </w:p>
        </w:tc>
        <w:tc>
          <w:tcPr>
            <w:tcW w:w="360" w:type="dxa"/>
          </w:tcPr>
          <w:p w:rsidR="00CA298D" w:rsidRPr="00BD197D" w:rsidRDefault="00CA298D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CA298D" w:rsidRPr="00BD197D" w:rsidRDefault="00CA298D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CA298D" w:rsidRPr="00BD197D" w:rsidRDefault="00CA298D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CA298D" w:rsidRPr="00BD197D" w:rsidRDefault="00CA298D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CA298D" w:rsidRPr="00BD197D" w:rsidRDefault="00CA298D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CA298D" w:rsidRDefault="00CA298D" w:rsidP="00A845E4">
            <w:pPr>
              <w:rPr>
                <w:noProof/>
                <w:sz w:val="24"/>
              </w:rPr>
            </w:pPr>
          </w:p>
        </w:tc>
        <w:tc>
          <w:tcPr>
            <w:tcW w:w="360" w:type="dxa"/>
          </w:tcPr>
          <w:p w:rsidR="00CA298D" w:rsidRDefault="00CA298D" w:rsidP="00A845E4">
            <w:pPr>
              <w:rPr>
                <w:noProof/>
                <w:sz w:val="24"/>
              </w:rPr>
            </w:pPr>
          </w:p>
        </w:tc>
        <w:tc>
          <w:tcPr>
            <w:tcW w:w="360" w:type="dxa"/>
          </w:tcPr>
          <w:p w:rsidR="00CA298D" w:rsidRPr="00BD197D" w:rsidRDefault="00CA298D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CA298D" w:rsidRPr="00BD197D" w:rsidRDefault="00CA298D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CA298D" w:rsidRPr="00BD197D" w:rsidRDefault="001A260F" w:rsidP="00A845E4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875328" behindDoc="0" locked="0" layoutInCell="1" allowOverlap="1" wp14:anchorId="12D33A17" wp14:editId="4C6844F1">
                      <wp:simplePos x="0" y="0"/>
                      <wp:positionH relativeFrom="column">
                        <wp:posOffset>132877</wp:posOffset>
                      </wp:positionH>
                      <wp:positionV relativeFrom="paragraph">
                        <wp:posOffset>184785</wp:posOffset>
                      </wp:positionV>
                      <wp:extent cx="284480" cy="0"/>
                      <wp:effectExtent l="0" t="95250" r="0" b="95250"/>
                      <wp:wrapNone/>
                      <wp:docPr id="232" name="Straight Arrow Connector 2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84480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headEnd type="triangl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374DD7" id="Straight Arrow Connector 232" o:spid="_x0000_s1026" type="#_x0000_t32" style="position:absolute;margin-left:10.45pt;margin-top:14.55pt;width:22.4pt;height:0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" strokecolor="black [3213]" strokeweight="3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392" w:type="dxa"/>
          </w:tcPr>
          <w:p w:rsidR="00CA298D" w:rsidRPr="00BD197D" w:rsidRDefault="00CA298D" w:rsidP="00A845E4">
            <w:pPr>
              <w:rPr>
                <w:sz w:val="24"/>
              </w:rPr>
            </w:pPr>
          </w:p>
        </w:tc>
      </w:tr>
      <w:tr w:rsidR="00A845E4" w:rsidRPr="00BD197D" w:rsidTr="006D55BA">
        <w:tc>
          <w:tcPr>
            <w:tcW w:w="468" w:type="dxa"/>
          </w:tcPr>
          <w:p w:rsidR="00A845E4" w:rsidRDefault="00A845E4" w:rsidP="00A845E4">
            <w:pPr>
              <w:jc w:val="center"/>
            </w:pPr>
            <w:r>
              <w:t>8</w:t>
            </w:r>
            <w:r>
              <w:rPr>
                <w:cs/>
              </w:rPr>
              <w:t>.</w:t>
            </w:r>
          </w:p>
        </w:tc>
        <w:tc>
          <w:tcPr>
            <w:tcW w:w="1845" w:type="dxa"/>
          </w:tcPr>
          <w:p w:rsidR="00A845E4" w:rsidRDefault="00A845E4" w:rsidP="00A845E4">
            <w:r>
              <w:t>Documents</w:t>
            </w:r>
          </w:p>
        </w:tc>
        <w:tc>
          <w:tcPr>
            <w:tcW w:w="382" w:type="dxa"/>
          </w:tcPr>
          <w:p w:rsidR="00A845E4" w:rsidRPr="00A43467" w:rsidRDefault="00A845E4" w:rsidP="00A845E4">
            <w:pPr>
              <w:jc w:val="center"/>
              <w:rPr>
                <w:cs/>
              </w:rPr>
            </w:pPr>
          </w:p>
        </w:tc>
        <w:tc>
          <w:tcPr>
            <w:tcW w:w="360" w:type="dxa"/>
          </w:tcPr>
          <w:p w:rsidR="00A845E4" w:rsidRPr="00A43467" w:rsidRDefault="00A845E4" w:rsidP="00A845E4">
            <w:pPr>
              <w:jc w:val="center"/>
            </w:pPr>
          </w:p>
        </w:tc>
        <w:tc>
          <w:tcPr>
            <w:tcW w:w="360" w:type="dxa"/>
          </w:tcPr>
          <w:p w:rsidR="00A845E4" w:rsidRPr="00A43467" w:rsidRDefault="00A845E4" w:rsidP="00A845E4">
            <w:pPr>
              <w:jc w:val="center"/>
            </w:pPr>
          </w:p>
        </w:tc>
        <w:tc>
          <w:tcPr>
            <w:tcW w:w="360" w:type="dxa"/>
          </w:tcPr>
          <w:p w:rsidR="00A845E4" w:rsidRPr="00A43467" w:rsidRDefault="00A845E4" w:rsidP="00A845E4">
            <w:pPr>
              <w:jc w:val="center"/>
            </w:pPr>
          </w:p>
        </w:tc>
        <w:tc>
          <w:tcPr>
            <w:tcW w:w="450" w:type="dxa"/>
          </w:tcPr>
          <w:p w:rsidR="00A845E4" w:rsidRPr="00A43467" w:rsidRDefault="00A845E4" w:rsidP="00A845E4">
            <w:pPr>
              <w:jc w:val="center"/>
            </w:pPr>
          </w:p>
        </w:tc>
        <w:tc>
          <w:tcPr>
            <w:tcW w:w="360" w:type="dxa"/>
          </w:tcPr>
          <w:p w:rsidR="00A845E4" w:rsidRPr="00BD197D" w:rsidRDefault="00A845E4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A845E4" w:rsidRPr="00BD197D" w:rsidRDefault="00A845E4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A845E4" w:rsidRPr="00BD197D" w:rsidRDefault="00A845E4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A845E4" w:rsidRPr="00BD197D" w:rsidRDefault="00A845E4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A845E4" w:rsidRPr="00BD197D" w:rsidRDefault="00A845E4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A845E4" w:rsidRPr="00BD197D" w:rsidRDefault="00A845E4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A845E4" w:rsidRPr="00BD197D" w:rsidRDefault="00A845E4" w:rsidP="00A845E4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868160" behindDoc="0" locked="0" layoutInCell="1" allowOverlap="1" wp14:anchorId="265CF6E0" wp14:editId="5777C11F">
                      <wp:simplePos x="0" y="0"/>
                      <wp:positionH relativeFrom="column">
                        <wp:posOffset>137160</wp:posOffset>
                      </wp:positionH>
                      <wp:positionV relativeFrom="paragraph">
                        <wp:posOffset>183515</wp:posOffset>
                      </wp:positionV>
                      <wp:extent cx="972000" cy="0"/>
                      <wp:effectExtent l="0" t="95250" r="0" b="95250"/>
                      <wp:wrapNone/>
                      <wp:docPr id="231" name="Straight Arrow Connector 2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72000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headEnd type="triangl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0D831F" id="Straight Arrow Connector 231" o:spid="_x0000_s1026" type="#_x0000_t32" style="position:absolute;margin-left:10.8pt;margin-top:14.45pt;width:76.55pt;height:0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" strokecolor="black [3213]" strokeweight="3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360" w:type="dxa"/>
          </w:tcPr>
          <w:p w:rsidR="00A845E4" w:rsidRPr="00BD197D" w:rsidRDefault="00A845E4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A845E4" w:rsidRPr="00BD197D" w:rsidRDefault="00A845E4" w:rsidP="00A845E4">
            <w:pPr>
              <w:rPr>
                <w:sz w:val="24"/>
              </w:rPr>
            </w:pPr>
          </w:p>
        </w:tc>
        <w:tc>
          <w:tcPr>
            <w:tcW w:w="360" w:type="dxa"/>
          </w:tcPr>
          <w:p w:rsidR="00A845E4" w:rsidRPr="00BD197D" w:rsidRDefault="00A845E4" w:rsidP="00A845E4">
            <w:pPr>
              <w:rPr>
                <w:sz w:val="24"/>
              </w:rPr>
            </w:pPr>
          </w:p>
        </w:tc>
        <w:tc>
          <w:tcPr>
            <w:tcW w:w="392" w:type="dxa"/>
          </w:tcPr>
          <w:p w:rsidR="00A845E4" w:rsidRPr="00BD197D" w:rsidRDefault="00A845E4" w:rsidP="00A845E4">
            <w:pPr>
              <w:rPr>
                <w:sz w:val="24"/>
              </w:rPr>
            </w:pPr>
          </w:p>
        </w:tc>
      </w:tr>
    </w:tbl>
    <w:p w:rsidR="00A845E4" w:rsidRPr="007E1467" w:rsidRDefault="00A845E4" w:rsidP="00A845E4">
      <w:pPr>
        <w:pStyle w:val="Heading2"/>
      </w:pPr>
      <w:bookmarkStart w:id="287" w:name="_Toc420265823"/>
      <w:bookmarkStart w:id="288" w:name="_Toc487543096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r w:rsidRPr="007E1467">
        <w:rPr>
          <w:cs/>
        </w:rPr>
        <w:t>ดัชนีชี้วัดความสำเร็จของการปฏิบัติงานสหกิจศึกษา</w:t>
      </w:r>
      <w:bookmarkEnd w:id="287"/>
      <w:bookmarkEnd w:id="288"/>
    </w:p>
    <w:p w:rsidR="00A845E4" w:rsidRDefault="00A845E4" w:rsidP="00A845E4">
      <w:pPr>
        <w:spacing w:line="240" w:lineRule="auto"/>
        <w:ind w:firstLine="720"/>
      </w:pPr>
      <w:r w:rsidRPr="00553E9D">
        <w:rPr>
          <w:rFonts w:hint="cs"/>
          <w:cs/>
        </w:rPr>
        <w:t>อธิบายถึงตัวชี้วัดความสำเร็จตลอดระยะเวลาในการปฏิบัติสหกิจศึกษา โดยตัวชีวัดความสำเร็จในการดำเนินงานสหกิจศึกษาได้ดำเนินการวิเคราะห์จากแผนการปฏิบัติงานสหกิจศึกษา ซึ่งสามารถแบ่งเกณฑ์การประเมินสามารถแบ่งได้ดังนี้</w:t>
      </w:r>
    </w:p>
    <w:p w:rsidR="00A845E4" w:rsidRPr="00553E9D" w:rsidRDefault="00A845E4" w:rsidP="00A845E4">
      <w:pPr>
        <w:pStyle w:val="Heading3"/>
        <w:rPr>
          <w:cs/>
        </w:rPr>
      </w:pPr>
      <w:r>
        <w:rPr>
          <w:rFonts w:hint="cs"/>
          <w:cs/>
        </w:rPr>
        <w:t>การวัดความสามารถในด้านการวิเคราะห์</w:t>
      </w:r>
    </w:p>
    <w:p w:rsidR="00A845E4" w:rsidRPr="00A845E4" w:rsidRDefault="00A845E4" w:rsidP="009D2E5E">
      <w:pPr>
        <w:pStyle w:val="ListParagraph"/>
        <w:numPr>
          <w:ilvl w:val="0"/>
          <w:numId w:val="331"/>
        </w:numPr>
        <w:spacing w:line="240" w:lineRule="auto"/>
        <w:ind w:left="0" w:firstLine="720"/>
        <w:rPr>
          <w:rFonts w:cs="TH SarabunPSK"/>
          <w:color w:val="FF0000"/>
          <w:szCs w:val="32"/>
          <w:cs/>
        </w:rPr>
      </w:pPr>
      <w:r w:rsidRPr="00B02AA9">
        <w:rPr>
          <w:rFonts w:cs="TH SarabunPSK" w:hint="cs"/>
          <w:szCs w:val="32"/>
          <w:cs/>
        </w:rPr>
        <w:t xml:space="preserve">ความถูกต้องของแผนภาพยูสเคส </w:t>
      </w:r>
      <w:r w:rsidRPr="00B02AA9">
        <w:rPr>
          <w:rFonts w:cs="TH SarabunPSK"/>
          <w:szCs w:val="32"/>
          <w:cs/>
        </w:rPr>
        <w:t>(</w:t>
      </w:r>
      <w:r w:rsidRPr="00B02AA9">
        <w:rPr>
          <w:rFonts w:cs="TH SarabunPSK"/>
          <w:szCs w:val="32"/>
        </w:rPr>
        <w:t>Use case diagram</w:t>
      </w:r>
      <w:r w:rsidRPr="00B02AA9">
        <w:rPr>
          <w:rFonts w:cs="TH SarabunPSK"/>
          <w:szCs w:val="32"/>
          <w:cs/>
        </w:rPr>
        <w:t xml:space="preserve">) </w:t>
      </w:r>
      <w:r w:rsidRPr="00B02AA9">
        <w:rPr>
          <w:rFonts w:cs="TH SarabunPSK" w:hint="cs"/>
          <w:szCs w:val="32"/>
          <w:cs/>
        </w:rPr>
        <w:t>โดยวัดจากแผนภาพยูสเคส</w:t>
      </w:r>
    </w:p>
    <w:p w:rsidR="00A845E4" w:rsidRPr="007E1467" w:rsidRDefault="00A845E4" w:rsidP="009D2E5E">
      <w:r w:rsidRPr="00B02AA9">
        <w:rPr>
          <w:rFonts w:hint="cs"/>
          <w:cs/>
        </w:rPr>
        <w:t xml:space="preserve">ในบทที่ </w:t>
      </w:r>
      <w:r w:rsidRPr="00B02AA9">
        <w:t>3</w:t>
      </w:r>
      <w:r w:rsidRPr="00B02AA9">
        <w:rPr>
          <w:rFonts w:hint="cs"/>
          <w:cs/>
        </w:rPr>
        <w:t xml:space="preserve"> </w:t>
      </w:r>
    </w:p>
    <w:p w:rsidR="00A845E4" w:rsidRDefault="00A845E4" w:rsidP="009D2E5E">
      <w:pPr>
        <w:pStyle w:val="ListParagraph"/>
        <w:numPr>
          <w:ilvl w:val="0"/>
          <w:numId w:val="331"/>
        </w:numPr>
        <w:spacing w:line="240" w:lineRule="auto"/>
        <w:ind w:left="0" w:firstLine="720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ความถูกต้องของแผนภาพลำดับกิจกรรม </w:t>
      </w:r>
      <w:r>
        <w:rPr>
          <w:rFonts w:cs="TH SarabunPSK"/>
          <w:szCs w:val="32"/>
          <w:cs/>
        </w:rPr>
        <w:t>(</w:t>
      </w:r>
      <w:r>
        <w:rPr>
          <w:rFonts w:cs="TH SarabunPSK"/>
          <w:szCs w:val="32"/>
        </w:rPr>
        <w:t>Sequence diagram</w:t>
      </w:r>
      <w:r>
        <w:rPr>
          <w:rFonts w:cs="TH SarabunPSK"/>
          <w:szCs w:val="32"/>
          <w:cs/>
        </w:rPr>
        <w:t xml:space="preserve">) </w:t>
      </w:r>
      <w:r>
        <w:rPr>
          <w:rFonts w:cs="TH SarabunPSK" w:hint="cs"/>
          <w:szCs w:val="32"/>
          <w:cs/>
        </w:rPr>
        <w:t xml:space="preserve">โดยวัดจากแผนภาพลำดับกิจกรมมในบทที่ </w:t>
      </w:r>
      <w:r>
        <w:rPr>
          <w:rFonts w:cs="TH SarabunPSK"/>
          <w:szCs w:val="32"/>
        </w:rPr>
        <w:t>3</w:t>
      </w:r>
    </w:p>
    <w:p w:rsidR="00A845E4" w:rsidRDefault="00A845E4" w:rsidP="009D2E5E">
      <w:pPr>
        <w:pStyle w:val="ListParagraph"/>
        <w:numPr>
          <w:ilvl w:val="0"/>
          <w:numId w:val="331"/>
        </w:numPr>
        <w:spacing w:line="240" w:lineRule="auto"/>
        <w:ind w:left="0" w:firstLine="720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ความถูกต้องของแผนภาพความสัมพันธ์ของข้อมูล </w:t>
      </w:r>
      <w:r>
        <w:rPr>
          <w:rFonts w:cs="TH SarabunPSK"/>
          <w:szCs w:val="32"/>
          <w:cs/>
        </w:rPr>
        <w:t>(</w:t>
      </w:r>
      <w:r>
        <w:rPr>
          <w:rFonts w:cs="TH SarabunPSK"/>
          <w:szCs w:val="32"/>
        </w:rPr>
        <w:t>Entity relationship diagram</w:t>
      </w:r>
      <w:r>
        <w:rPr>
          <w:rFonts w:cs="TH SarabunPSK"/>
          <w:szCs w:val="32"/>
          <w:cs/>
        </w:rPr>
        <w:t xml:space="preserve">) </w:t>
      </w:r>
      <w:r>
        <w:rPr>
          <w:rFonts w:cs="TH SarabunPSK" w:hint="cs"/>
          <w:szCs w:val="32"/>
          <w:cs/>
        </w:rPr>
        <w:t xml:space="preserve">โดยวัดจากแผนภาพความสัพันธ์ของข้อมูลในบทที่ </w:t>
      </w:r>
      <w:r>
        <w:rPr>
          <w:rFonts w:cs="TH SarabunPSK"/>
          <w:szCs w:val="32"/>
        </w:rPr>
        <w:t>3</w:t>
      </w:r>
    </w:p>
    <w:p w:rsidR="00A845E4" w:rsidRDefault="00A845E4" w:rsidP="00A845E4">
      <w:pPr>
        <w:pStyle w:val="Heading3"/>
      </w:pPr>
      <w:r>
        <w:rPr>
          <w:rFonts w:hint="cs"/>
          <w:cs/>
        </w:rPr>
        <w:t>การวัดความสามารถในการพัฒนาซอฟต์แวร์</w:t>
      </w:r>
    </w:p>
    <w:p w:rsidR="00A845E4" w:rsidRPr="00553E9D" w:rsidRDefault="00A845E4" w:rsidP="00A845E4">
      <w:pPr>
        <w:spacing w:line="240" w:lineRule="auto"/>
        <w:ind w:firstLine="720"/>
      </w:pPr>
      <w:r>
        <w:t>1</w:t>
      </w:r>
      <w:r>
        <w:rPr>
          <w:cs/>
        </w:rPr>
        <w:t xml:space="preserve">) </w:t>
      </w:r>
      <w:r w:rsidRPr="00524997">
        <w:rPr>
          <w:rFonts w:hint="cs"/>
          <w:cs/>
        </w:rPr>
        <w:t>ร้อยละ</w:t>
      </w:r>
      <w:r>
        <w:t xml:space="preserve"> 80 </w:t>
      </w:r>
      <w:r>
        <w:rPr>
          <w:rFonts w:hint="cs"/>
          <w:cs/>
        </w:rPr>
        <w:t xml:space="preserve">ผู้ปฏิบัติสหกิจศึกษามีความเข้าใจและสามารถใช้งานเทคโนโลยีที่นำมาใช้ในการพัฒนาซอฟต์แวร์ โดยวัดได้จากหัวข้อที่ </w:t>
      </w:r>
      <w:r>
        <w:t>2</w:t>
      </w:r>
      <w:r>
        <w:rPr>
          <w:cs/>
        </w:rPr>
        <w:t>.</w:t>
      </w:r>
      <w:r>
        <w:t xml:space="preserve">4 </w:t>
      </w:r>
      <w:r>
        <w:rPr>
          <w:rFonts w:hint="cs"/>
          <w:cs/>
        </w:rPr>
        <w:t xml:space="preserve">งานวิจัยหรือบทความที่เกี่ยวข้อง </w:t>
      </w:r>
    </w:p>
    <w:p w:rsidR="00A845E4" w:rsidRDefault="00A845E4" w:rsidP="00A845E4">
      <w:pPr>
        <w:pStyle w:val="Heading3"/>
      </w:pPr>
      <w:r w:rsidRPr="00553E9D">
        <w:rPr>
          <w:rFonts w:hint="cs"/>
          <w:cs/>
        </w:rPr>
        <w:t>การวัดความตรงต่อเวลาของการพัฒนาซอฟต์แวร์</w:t>
      </w:r>
    </w:p>
    <w:p w:rsidR="00A845E4" w:rsidRPr="00904AC8" w:rsidRDefault="00A845E4" w:rsidP="00A845E4">
      <w:pPr>
        <w:ind w:left="720"/>
      </w:pPr>
      <w:r>
        <w:t>1</w:t>
      </w:r>
      <w:r>
        <w:rPr>
          <w:cs/>
        </w:rPr>
        <w:t xml:space="preserve">) </w:t>
      </w:r>
      <w:r w:rsidRPr="00904AC8">
        <w:rPr>
          <w:cs/>
        </w:rPr>
        <w:t>ผู้ปฏิ</w:t>
      </w:r>
      <w:r>
        <w:rPr>
          <w:cs/>
        </w:rPr>
        <w:t>บัติงานสหกิจศึกษามีวินัยในการท</w:t>
      </w:r>
      <w:r>
        <w:rPr>
          <w:rFonts w:hint="cs"/>
          <w:cs/>
        </w:rPr>
        <w:t>ำ</w:t>
      </w:r>
      <w:r w:rsidRPr="00904AC8">
        <w:rPr>
          <w:cs/>
        </w:rPr>
        <w:t>งาน โดยสามารถประเมินได้จากข้อมูลการบันทึก</w:t>
      </w:r>
      <w:r>
        <w:rPr>
          <w:cs/>
        </w:rPr>
        <w:t xml:space="preserve"> </w:t>
      </w:r>
      <w:r w:rsidRPr="00904AC8">
        <w:rPr>
          <w:cs/>
        </w:rPr>
        <w:t xml:space="preserve">การเข้างาน และออกงาน ต้องตรงต่อเวลาไม่น้อยกว่าร้อยละ </w:t>
      </w:r>
      <w:r>
        <w:t>80</w:t>
      </w:r>
    </w:p>
    <w:p w:rsidR="00A845E4" w:rsidRPr="00553E9D" w:rsidRDefault="00A845E4" w:rsidP="00A845E4">
      <w:pPr>
        <w:rPr>
          <w:b/>
          <w:bCs/>
          <w:sz w:val="36"/>
          <w:szCs w:val="36"/>
          <w:cs/>
        </w:rPr>
      </w:pPr>
      <w:r>
        <w:rPr>
          <w:b/>
          <w:bCs/>
          <w:sz w:val="36"/>
          <w:szCs w:val="36"/>
        </w:rPr>
        <w:tab/>
      </w:r>
    </w:p>
    <w:p w:rsidR="00A845E4" w:rsidRPr="00553E9D" w:rsidRDefault="00A845E4" w:rsidP="00A845E4">
      <w:pPr>
        <w:rPr>
          <w:cs/>
        </w:rPr>
        <w:sectPr w:rsidR="00A845E4" w:rsidRPr="00553E9D" w:rsidSect="00A845E4">
          <w:headerReference w:type="default" r:id="rId26"/>
          <w:pgSz w:w="11906" w:h="16838" w:code="9"/>
          <w:pgMar w:top="2160" w:right="1440" w:bottom="1440" w:left="2160" w:header="1008" w:footer="720" w:gutter="0"/>
          <w:pgNumType w:start="1"/>
          <w:cols w:space="708"/>
          <w:titlePg/>
          <w:docGrid w:linePitch="435"/>
        </w:sectPr>
      </w:pPr>
    </w:p>
    <w:p w:rsidR="00EF3FD5" w:rsidRPr="007E1467" w:rsidRDefault="00A87D64" w:rsidP="00991A87">
      <w:pPr>
        <w:pStyle w:val="Heading1"/>
        <w:spacing w:line="240" w:lineRule="auto"/>
      </w:pPr>
      <w:r>
        <w:rPr>
          <w:cs/>
        </w:rPr>
        <w:br/>
      </w:r>
      <w:r w:rsidR="008C7CF2" w:rsidRPr="007E1467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4F43133D" wp14:editId="5B45DD48">
                <wp:simplePos x="0" y="0"/>
                <wp:positionH relativeFrom="column">
                  <wp:posOffset>5596172</wp:posOffset>
                </wp:positionH>
                <wp:positionV relativeFrom="paragraph">
                  <wp:posOffset>-650875</wp:posOffset>
                </wp:positionV>
                <wp:extent cx="457200" cy="457200"/>
                <wp:effectExtent l="0" t="0" r="0" b="0"/>
                <wp:wrapNone/>
                <wp:docPr id="128" name="Rectangl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09D726C0" id="Rectangle 128" o:spid="_x0000_s1026" style="position:absolute;margin-left:440.65pt;margin-top:-51.25pt;width:36pt;height:36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" fillcolor="white [3212]" stroked="f" strokeweight="1pt"/>
            </w:pict>
          </mc:Fallback>
        </mc:AlternateContent>
      </w:r>
      <w:r w:rsidR="00506AD7" w:rsidRPr="007E1467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246EFFF" wp14:editId="1671BF23">
                <wp:simplePos x="0" y="0"/>
                <wp:positionH relativeFrom="column">
                  <wp:posOffset>5142865</wp:posOffset>
                </wp:positionH>
                <wp:positionV relativeFrom="paragraph">
                  <wp:posOffset>-763905</wp:posOffset>
                </wp:positionV>
                <wp:extent cx="457200" cy="457200"/>
                <wp:effectExtent l="0" t="0" r="0" b="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12C34DC8" id="Rectangle 11" o:spid="_x0000_s1026" style="position:absolute;margin-left:404.95pt;margin-top:-60.15pt;width:36pt;height:36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" fillcolor="white [3212]" stroked="f" strokeweight="1pt"/>
            </w:pict>
          </mc:Fallback>
        </mc:AlternateContent>
      </w:r>
      <w:r w:rsidR="00EF3FD5" w:rsidRPr="007E1467">
        <w:rPr>
          <w:cs/>
        </w:rPr>
        <w:br/>
        <w:t>หลักการและทฤษฎีที่เกี่ยวข้อง</w:t>
      </w:r>
      <w:bookmarkEnd w:id="7"/>
    </w:p>
    <w:bookmarkEnd w:id="8"/>
    <w:p w:rsidR="001C2674" w:rsidRPr="007E1467" w:rsidDel="006D0F84" w:rsidRDefault="001C2674" w:rsidP="00991A87">
      <w:pPr>
        <w:spacing w:line="240" w:lineRule="auto"/>
        <w:rPr>
          <w:del w:id="289" w:author="Pahommie" w:date="2014-11-21T11:42:00Z"/>
        </w:rPr>
      </w:pPr>
    </w:p>
    <w:p w:rsidR="0094617B" w:rsidRPr="007E1467" w:rsidRDefault="0094617B" w:rsidP="00991A87">
      <w:pPr>
        <w:spacing w:after="0" w:line="240" w:lineRule="auto"/>
        <w:jc w:val="both"/>
      </w:pPr>
    </w:p>
    <w:p w:rsidR="001B0FC2" w:rsidRPr="00852204" w:rsidRDefault="001B0FC2" w:rsidP="001B0FC2">
      <w:pPr>
        <w:spacing w:after="0" w:line="240" w:lineRule="auto"/>
        <w:ind w:firstLine="709"/>
        <w:rPr>
          <w:color w:val="000000" w:themeColor="text1"/>
          <w:cs/>
        </w:rPr>
      </w:pPr>
      <w:bookmarkStart w:id="290" w:name="_Toc399842565"/>
      <w:bookmarkStart w:id="291" w:name="_Toc487543098"/>
      <w:r w:rsidRPr="00852204">
        <w:rPr>
          <w:rFonts w:hint="cs"/>
          <w:color w:val="000000" w:themeColor="text1"/>
          <w:cs/>
        </w:rPr>
        <w:t>การปฏิบัต</w:t>
      </w:r>
      <w:r w:rsidRPr="00852204">
        <w:rPr>
          <w:color w:val="000000" w:themeColor="text1"/>
          <w:cs/>
        </w:rPr>
        <w:t>ิสหกิจ</w:t>
      </w:r>
      <w:r w:rsidRPr="00852204">
        <w:rPr>
          <w:rFonts w:hint="cs"/>
          <w:color w:val="000000" w:themeColor="text1"/>
          <w:cs/>
        </w:rPr>
        <w:t>ศึกษา ณ บริษัทสยาม เด็นโซ่ แมนูแฟคเจอริ่ง จำกัด ผู้</w:t>
      </w:r>
      <w:r>
        <w:rPr>
          <w:rFonts w:hint="cs"/>
          <w:color w:val="000000" w:themeColor="text1"/>
          <w:cs/>
        </w:rPr>
        <w:t>ปฏิบัติงานสหกิจได้รับผิดชอบในการพัฒนาระบบ</w:t>
      </w:r>
      <w:r w:rsidR="001A132B">
        <w:rPr>
          <w:rFonts w:hint="cs"/>
          <w:color w:val="000000" w:themeColor="text1"/>
          <w:cs/>
        </w:rPr>
        <w:t>เปลี่ยนแปลงกระบวนการทำงาน</w:t>
      </w:r>
      <w:r>
        <w:rPr>
          <w:rFonts w:hint="cs"/>
          <w:color w:val="000000" w:themeColor="text1"/>
          <w:cs/>
        </w:rPr>
        <w:t xml:space="preserve"> ซึ่งผู้ปฏิบัติสหกิจศึกษาจำเป็นต้องมีความเข้าใจในเรื่อง</w:t>
      </w:r>
      <w:r w:rsidR="004430B3">
        <w:rPr>
          <w:rFonts w:hint="cs"/>
          <w:color w:val="000000" w:themeColor="text1"/>
          <w:cs/>
        </w:rPr>
        <w:t>ทฤษฏี</w:t>
      </w:r>
      <w:r w:rsidR="00F219B8">
        <w:rPr>
          <w:rFonts w:hint="cs"/>
          <w:color w:val="000000" w:themeColor="text1"/>
          <w:cs/>
        </w:rPr>
        <w:t xml:space="preserve"> ข้อมูลรายละเอียดต่างๆที่เกี่ยวข้องกับการทำ</w:t>
      </w:r>
      <w:r w:rsidR="00F219B8">
        <w:rPr>
          <w:color w:val="000000" w:themeColor="text1"/>
        </w:rPr>
        <w:t xml:space="preserve"> PCR</w:t>
      </w:r>
      <w:r w:rsidR="00F219B8">
        <w:rPr>
          <w:rFonts w:hint="cs"/>
          <w:color w:val="000000" w:themeColor="text1"/>
          <w:cs/>
        </w:rPr>
        <w:t xml:space="preserve"> และความรู้</w:t>
      </w:r>
      <w:r w:rsidR="00873F3A">
        <w:rPr>
          <w:rFonts w:hint="cs"/>
          <w:color w:val="000000" w:themeColor="text1"/>
          <w:cs/>
        </w:rPr>
        <w:t>ความเข้าใจในเครื่องมือที่จะนำมาใช้ใน</w:t>
      </w:r>
      <w:r w:rsidR="00F219B8">
        <w:rPr>
          <w:rFonts w:hint="cs"/>
          <w:color w:val="000000" w:themeColor="text1"/>
          <w:cs/>
        </w:rPr>
        <w:t xml:space="preserve">การพัฒนาระบบ </w:t>
      </w:r>
      <w:r>
        <w:rPr>
          <w:rFonts w:hint="cs"/>
          <w:color w:val="000000" w:themeColor="text1"/>
          <w:cs/>
        </w:rPr>
        <w:t>วิธีการทำงานของผู้ใช้งานระบบ</w:t>
      </w:r>
      <w:r w:rsidR="004430B3">
        <w:rPr>
          <w:rFonts w:hint="cs"/>
          <w:color w:val="000000" w:themeColor="text1"/>
          <w:cs/>
        </w:rPr>
        <w:t>ในแบบ</w:t>
      </w:r>
      <w:r w:rsidR="00341B73">
        <w:rPr>
          <w:rFonts w:hint="cs"/>
          <w:color w:val="000000" w:themeColor="text1"/>
          <w:cs/>
        </w:rPr>
        <w:t>ปกติ</w:t>
      </w:r>
      <w:r w:rsidR="004430B3">
        <w:rPr>
          <w:rFonts w:hint="cs"/>
          <w:color w:val="000000" w:themeColor="text1"/>
          <w:cs/>
        </w:rPr>
        <w:t>ที่ทำ</w:t>
      </w:r>
      <w:r>
        <w:rPr>
          <w:rFonts w:hint="cs"/>
          <w:color w:val="000000" w:themeColor="text1"/>
          <w:cs/>
        </w:rPr>
        <w:t>เมื่อต้องเปลี่ยนแปลงกระบวนการทำงาน</w:t>
      </w:r>
      <w:r w:rsidRPr="00852204">
        <w:rPr>
          <w:color w:val="000000" w:themeColor="text1"/>
          <w:cs/>
        </w:rPr>
        <w:t>.</w:t>
      </w:r>
      <w:r>
        <w:rPr>
          <w:rFonts w:hint="cs"/>
          <w:color w:val="000000" w:themeColor="text1"/>
          <w:cs/>
        </w:rPr>
        <w:t xml:space="preserve"> ความหมา</w:t>
      </w:r>
      <w:r w:rsidR="00341B73">
        <w:rPr>
          <w:rFonts w:hint="cs"/>
          <w:color w:val="000000" w:themeColor="text1"/>
          <w:cs/>
        </w:rPr>
        <w:t>ย ความศัพท์เฉพาะต่างๆ ที่ต้องทำความเข้า</w:t>
      </w:r>
      <w:r>
        <w:rPr>
          <w:rFonts w:hint="cs"/>
          <w:color w:val="000000" w:themeColor="text1"/>
          <w:cs/>
        </w:rPr>
        <w:t xml:space="preserve"> บทบาทหน้าที่ของแต่ละฝ่ายแต่ละตำแหน่งและบุคคลที่เกี่ยวข้องกับการระบบ รวมถึงสิทธิ์ในการเข้าถึงข้อมูลการเปลี่ยนแปลงของผู้ใช้แต่ละคน ซึ่งมีขอบเขตการเข้าถึงของตนเอง อีกทั้งเครื่องมือต่างๆที่เข้ามาช่วยอำนวยความสะดวกในขั้นตอนการการพัฒนา ดังนั้นผู้ปฏิบัติงานสหกิจศึกษาจึงจัดทำนิยามคำศัพท์เฉพาะ รวมถึง</w:t>
      </w:r>
      <w:r w:rsidR="00F219B8">
        <w:rPr>
          <w:rFonts w:hint="cs"/>
          <w:color w:val="000000" w:themeColor="text1"/>
          <w:cs/>
        </w:rPr>
        <w:t>รายละเอียดของ</w:t>
      </w:r>
      <w:r>
        <w:rPr>
          <w:rFonts w:hint="cs"/>
          <w:color w:val="000000" w:themeColor="text1"/>
          <w:cs/>
        </w:rPr>
        <w:t>งานวิจัยและเทคโนโลยีที่เกี่ยวข้องโดยมีรายละเอียดดังต่อไปนี้</w:t>
      </w:r>
    </w:p>
    <w:p w:rsidR="001C2674" w:rsidRPr="007E1467" w:rsidRDefault="001C2674" w:rsidP="00991A87">
      <w:pPr>
        <w:pStyle w:val="Heading2"/>
      </w:pPr>
      <w:r w:rsidRPr="007E1467">
        <w:rPr>
          <w:cs/>
        </w:rPr>
        <w:t>นิยามศัพท์</w:t>
      </w:r>
      <w:bookmarkEnd w:id="290"/>
      <w:r w:rsidR="00877347" w:rsidRPr="007E1467">
        <w:rPr>
          <w:cs/>
        </w:rPr>
        <w:t>เฉพาะ</w:t>
      </w:r>
      <w:bookmarkEnd w:id="291"/>
    </w:p>
    <w:p w:rsidR="00D211A9" w:rsidRPr="007E1467" w:rsidRDefault="001B0FC2" w:rsidP="001B0FC2">
      <w:pPr>
        <w:spacing w:after="0" w:line="240" w:lineRule="auto"/>
        <w:ind w:left="11" w:firstLine="709"/>
        <w:rPr>
          <w:color w:val="FF0000"/>
        </w:rPr>
      </w:pPr>
      <w:r>
        <w:rPr>
          <w:rFonts w:hint="cs"/>
          <w:color w:val="000000" w:themeColor="text1"/>
          <w:cs/>
        </w:rPr>
        <w:t>การพัฒนา</w:t>
      </w:r>
      <w:r w:rsidRPr="00C86D99">
        <w:rPr>
          <w:rFonts w:hint="cs"/>
          <w:color w:val="000000" w:themeColor="text1"/>
          <w:cs/>
        </w:rPr>
        <w:t>ระบบ</w:t>
      </w:r>
      <w:r w:rsidR="001A132B">
        <w:rPr>
          <w:rFonts w:hint="cs"/>
          <w:color w:val="000000" w:themeColor="text1"/>
          <w:cs/>
        </w:rPr>
        <w:t>เปลี่ยนแปลงกระบวนการทำงาน</w:t>
      </w:r>
      <w:r>
        <w:rPr>
          <w:color w:val="000000" w:themeColor="text1"/>
          <w:cs/>
        </w:rPr>
        <w:t xml:space="preserve"> </w:t>
      </w:r>
      <w:r>
        <w:rPr>
          <w:rFonts w:hint="cs"/>
          <w:color w:val="000000" w:themeColor="text1"/>
          <w:cs/>
        </w:rPr>
        <w:t xml:space="preserve">มีคำศัพท์เฉพาะที่ใช้ในการทำงานของส่วนต่างๆภายในระบบ และคำศัพท์เฉพาะทั่วไปที่ใช้ภายในองค์กร โดยจะอธิบายความหมายของศัพท์ทั้งหมดนี้ ดังในตารางที่ </w:t>
      </w:r>
      <w:r>
        <w:rPr>
          <w:color w:val="000000" w:themeColor="text1"/>
        </w:rPr>
        <w:t xml:space="preserve">2 </w:t>
      </w:r>
      <w:r>
        <w:rPr>
          <w:color w:val="000000" w:themeColor="text1"/>
          <w:cs/>
        </w:rPr>
        <w:t xml:space="preserve">- </w:t>
      </w:r>
      <w:r>
        <w:rPr>
          <w:color w:val="000000" w:themeColor="text1"/>
        </w:rPr>
        <w:t xml:space="preserve">1 </w:t>
      </w:r>
      <w:r w:rsidR="002D17A8" w:rsidRPr="007E1467">
        <w:rPr>
          <w:color w:val="FF0000"/>
          <w:cs/>
        </w:rPr>
        <w:t>.</w:t>
      </w:r>
    </w:p>
    <w:p w:rsidR="009F7F5E" w:rsidRPr="007E1467" w:rsidRDefault="00F328C5" w:rsidP="00991A87">
      <w:pPr>
        <w:pStyle w:val="a1"/>
      </w:pPr>
      <w:bookmarkStart w:id="292" w:name="_Toc420526498"/>
      <w:bookmarkStart w:id="293" w:name="_Toc420530170"/>
      <w:bookmarkStart w:id="294" w:name="_Toc420530189"/>
      <w:bookmarkStart w:id="295" w:name="_Toc420530465"/>
      <w:bookmarkStart w:id="296" w:name="_Toc420530484"/>
      <w:bookmarkStart w:id="297" w:name="_Toc420530503"/>
      <w:bookmarkStart w:id="298" w:name="_Toc420530522"/>
      <w:bookmarkStart w:id="299" w:name="_Toc420542597"/>
      <w:bookmarkStart w:id="300" w:name="_Toc420543128"/>
      <w:bookmarkStart w:id="301" w:name="_Toc420543190"/>
      <w:bookmarkStart w:id="302" w:name="_Toc424818441"/>
      <w:bookmarkStart w:id="303" w:name="_Toc487546664"/>
      <w:r w:rsidRPr="007E1467">
        <w:rPr>
          <w:cs/>
        </w:rPr>
        <w:t xml:space="preserve">ตารางที่ </w:t>
      </w:r>
      <w:r w:rsidR="000C0A8D">
        <w:rPr>
          <w:noProof/>
        </w:rPr>
        <w:fldChar w:fldCharType="begin"/>
      </w:r>
      <w:r w:rsidR="000C0A8D">
        <w:rPr>
          <w:noProof/>
        </w:rPr>
        <w:instrText xml:space="preserve"> STYLEREF 1 \s </w:instrText>
      </w:r>
      <w:r w:rsidR="000C0A8D">
        <w:rPr>
          <w:noProof/>
        </w:rPr>
        <w:fldChar w:fldCharType="separate"/>
      </w:r>
      <w:r w:rsidR="000B749A">
        <w:rPr>
          <w:noProof/>
        </w:rPr>
        <w:t>2</w:t>
      </w:r>
      <w:r w:rsidR="000C0A8D">
        <w:rPr>
          <w:noProof/>
        </w:rPr>
        <w:fldChar w:fldCharType="end"/>
      </w:r>
      <w:r w:rsidR="000B749A">
        <w:noBreakHyphen/>
      </w:r>
      <w:r w:rsidR="000C0A8D">
        <w:rPr>
          <w:noProof/>
        </w:rPr>
        <w:fldChar w:fldCharType="begin"/>
      </w:r>
      <w:r w:rsidR="000C0A8D">
        <w:rPr>
          <w:noProof/>
        </w:rPr>
        <w:instrText xml:space="preserve"> SEQ </w:instrText>
      </w:r>
      <w:r w:rsidR="000C0A8D">
        <w:rPr>
          <w:noProof/>
          <w:cs/>
        </w:rPr>
        <w:instrText xml:space="preserve">ตารางที่ </w:instrText>
      </w:r>
      <w:r w:rsidR="000C0A8D">
        <w:rPr>
          <w:noProof/>
        </w:rPr>
        <w:instrText>\</w:instrText>
      </w:r>
      <w:r w:rsidR="000C0A8D">
        <w:rPr>
          <w:noProof/>
          <w:cs/>
        </w:rPr>
        <w:instrText xml:space="preserve">* </w:instrText>
      </w:r>
      <w:r w:rsidR="000C0A8D">
        <w:rPr>
          <w:noProof/>
        </w:rPr>
        <w:instrText xml:space="preserve">ARABIC \s 1 </w:instrText>
      </w:r>
      <w:r w:rsidR="000C0A8D">
        <w:rPr>
          <w:noProof/>
        </w:rPr>
        <w:fldChar w:fldCharType="separate"/>
      </w:r>
      <w:r w:rsidR="000B749A">
        <w:rPr>
          <w:noProof/>
        </w:rPr>
        <w:t>1</w:t>
      </w:r>
      <w:r w:rsidR="000C0A8D">
        <w:rPr>
          <w:noProof/>
        </w:rPr>
        <w:fldChar w:fldCharType="end"/>
      </w:r>
      <w:r w:rsidRPr="007E1467">
        <w:rPr>
          <w:cs/>
        </w:rPr>
        <w:t xml:space="preserve">  </w:t>
      </w:r>
      <w:r w:rsidR="009F7F5E" w:rsidRPr="007E1467">
        <w:rPr>
          <w:cs/>
        </w:rPr>
        <w:t>คำศัพท์</w:t>
      </w:r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r w:rsidR="00323873" w:rsidRPr="007E1467">
        <w:rPr>
          <w:cs/>
        </w:rPr>
        <w:t>เฉพาะ</w:t>
      </w:r>
      <w:bookmarkEnd w:id="302"/>
      <w:bookmarkEnd w:id="303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94"/>
        <w:gridCol w:w="2610"/>
        <w:gridCol w:w="4792"/>
      </w:tblGrid>
      <w:tr w:rsidR="00961ABB" w:rsidRPr="007E1467" w:rsidTr="001D32B0">
        <w:tc>
          <w:tcPr>
            <w:tcW w:w="539" w:type="pct"/>
          </w:tcPr>
          <w:p w:rsidR="001C2674" w:rsidRPr="000B4692" w:rsidRDefault="001C2674" w:rsidP="00991A87">
            <w:pPr>
              <w:jc w:val="center"/>
              <w:rPr>
                <w:b/>
                <w:bCs/>
                <w:cs/>
              </w:rPr>
            </w:pPr>
            <w:r w:rsidRPr="000B4692">
              <w:rPr>
                <w:b/>
                <w:bCs/>
                <w:cs/>
              </w:rPr>
              <w:t>ลำดับ</w:t>
            </w:r>
          </w:p>
        </w:tc>
        <w:tc>
          <w:tcPr>
            <w:tcW w:w="1573" w:type="pct"/>
          </w:tcPr>
          <w:p w:rsidR="001C2674" w:rsidRPr="000B4692" w:rsidRDefault="001C2674" w:rsidP="00991A87">
            <w:pPr>
              <w:jc w:val="center"/>
              <w:rPr>
                <w:b/>
                <w:bCs/>
              </w:rPr>
            </w:pPr>
            <w:r w:rsidRPr="000B4692">
              <w:rPr>
                <w:b/>
                <w:bCs/>
                <w:cs/>
              </w:rPr>
              <w:t>คำศัพท์</w:t>
            </w:r>
          </w:p>
        </w:tc>
        <w:tc>
          <w:tcPr>
            <w:tcW w:w="2888" w:type="pct"/>
          </w:tcPr>
          <w:p w:rsidR="001C2674" w:rsidRPr="000B4692" w:rsidRDefault="001C2674" w:rsidP="00991A87">
            <w:pPr>
              <w:jc w:val="center"/>
              <w:rPr>
                <w:b/>
                <w:bCs/>
              </w:rPr>
            </w:pPr>
            <w:r w:rsidRPr="000B4692">
              <w:rPr>
                <w:b/>
                <w:bCs/>
                <w:cs/>
              </w:rPr>
              <w:t>ความหมาย</w:t>
            </w:r>
          </w:p>
        </w:tc>
      </w:tr>
      <w:tr w:rsidR="00961ABB" w:rsidRPr="007E1467" w:rsidTr="001D32B0">
        <w:tc>
          <w:tcPr>
            <w:tcW w:w="539" w:type="pct"/>
          </w:tcPr>
          <w:p w:rsidR="009F7F5E" w:rsidRPr="007E1467" w:rsidRDefault="009F7F5E" w:rsidP="00991A87">
            <w:pPr>
              <w:jc w:val="center"/>
            </w:pPr>
            <w:ins w:id="304" w:author="Pahommie" w:date="2014-11-06T16:36:00Z">
              <w:r w:rsidRPr="007E1467">
                <w:t>1</w:t>
              </w:r>
              <w:r w:rsidRPr="007E1467">
                <w:rPr>
                  <w:cs/>
                </w:rPr>
                <w:t>.</w:t>
              </w:r>
            </w:ins>
          </w:p>
        </w:tc>
        <w:tc>
          <w:tcPr>
            <w:tcW w:w="1573" w:type="pct"/>
          </w:tcPr>
          <w:p w:rsidR="009F7F5E" w:rsidRPr="007E1467" w:rsidRDefault="002B4EA4" w:rsidP="00991A87">
            <w:pPr>
              <w:jc w:val="left"/>
            </w:pPr>
            <w:r>
              <w:t xml:space="preserve">Process change report </w:t>
            </w:r>
            <w:r>
              <w:rPr>
                <w:cs/>
              </w:rPr>
              <w:t>(</w:t>
            </w:r>
            <w:r w:rsidR="001B0FC2" w:rsidRPr="003B32E6">
              <w:t>PCR</w:t>
            </w:r>
            <w:r>
              <w:rPr>
                <w:cs/>
              </w:rPr>
              <w:t>)</w:t>
            </w:r>
          </w:p>
        </w:tc>
        <w:tc>
          <w:tcPr>
            <w:tcW w:w="2888" w:type="pct"/>
          </w:tcPr>
          <w:p w:rsidR="009F7F5E" w:rsidRPr="007E1467" w:rsidRDefault="00A80A17" w:rsidP="00991A87">
            <w:r>
              <w:rPr>
                <w:rFonts w:hint="cs"/>
                <w:cs/>
              </w:rPr>
              <w:t>แบบฟอร์มการเปลี่ยนแปลงกระบวนการทำงาน</w:t>
            </w:r>
          </w:p>
        </w:tc>
      </w:tr>
      <w:tr w:rsidR="00961ABB" w:rsidRPr="007E1467" w:rsidTr="001D32B0">
        <w:tc>
          <w:tcPr>
            <w:tcW w:w="539" w:type="pct"/>
          </w:tcPr>
          <w:p w:rsidR="009F7F5E" w:rsidRPr="007E1467" w:rsidRDefault="009F7F5E" w:rsidP="00991A87">
            <w:pPr>
              <w:jc w:val="center"/>
            </w:pPr>
            <w:ins w:id="305" w:author="Pahommie" w:date="2014-11-06T16:37:00Z">
              <w:r w:rsidRPr="007E1467">
                <w:rPr>
                  <w:cs/>
                </w:rPr>
                <w:t>2.</w:t>
              </w:r>
            </w:ins>
          </w:p>
        </w:tc>
        <w:tc>
          <w:tcPr>
            <w:tcW w:w="1573" w:type="pct"/>
          </w:tcPr>
          <w:p w:rsidR="009F7F5E" w:rsidRPr="007E1467" w:rsidRDefault="001B0FC2" w:rsidP="00991A87">
            <w:pPr>
              <w:jc w:val="left"/>
            </w:pPr>
            <w:r>
              <w:t>Annual plan</w:t>
            </w:r>
          </w:p>
        </w:tc>
        <w:tc>
          <w:tcPr>
            <w:tcW w:w="2888" w:type="pct"/>
          </w:tcPr>
          <w:p w:rsidR="009F7F5E" w:rsidRPr="007E1467" w:rsidRDefault="00A80A17" w:rsidP="00A80A17">
            <w:r>
              <w:rPr>
                <w:rFonts w:hint="cs"/>
                <w:cs/>
              </w:rPr>
              <w:t xml:space="preserve">เอกสารประกอบแบบฟอร์ม </w:t>
            </w:r>
            <w:r>
              <w:t>PCR</w:t>
            </w:r>
            <w:r>
              <w:rPr>
                <w:rFonts w:hint="cs"/>
                <w:cs/>
              </w:rPr>
              <w:t xml:space="preserve"> </w:t>
            </w:r>
            <w:r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 xml:space="preserve">ซึ่งเป็นข้อมูลหลักของแบบฟอร์ม </w:t>
            </w:r>
            <w:r>
              <w:t>PCR</w:t>
            </w:r>
            <w:r>
              <w:rPr>
                <w:rFonts w:hint="cs"/>
                <w:cs/>
              </w:rPr>
              <w:t xml:space="preserve"> </w:t>
            </w:r>
          </w:p>
        </w:tc>
      </w:tr>
      <w:tr w:rsidR="00961ABB" w:rsidRPr="007E1467" w:rsidTr="001D32B0">
        <w:tc>
          <w:tcPr>
            <w:tcW w:w="539" w:type="pct"/>
          </w:tcPr>
          <w:p w:rsidR="009F7F5E" w:rsidRPr="007E1467" w:rsidRDefault="009F7F5E" w:rsidP="00991A87">
            <w:pPr>
              <w:jc w:val="center"/>
              <w:rPr>
                <w:cs/>
              </w:rPr>
            </w:pPr>
            <w:r w:rsidRPr="007E1467">
              <w:rPr>
                <w:cs/>
              </w:rPr>
              <w:t>3.</w:t>
            </w:r>
          </w:p>
        </w:tc>
        <w:tc>
          <w:tcPr>
            <w:tcW w:w="1573" w:type="pct"/>
          </w:tcPr>
          <w:p w:rsidR="009F7F5E" w:rsidRPr="007E1467" w:rsidRDefault="001B0FC2" w:rsidP="00991A87">
            <w:pPr>
              <w:jc w:val="left"/>
            </w:pPr>
            <w:r w:rsidRPr="00FA7DAD">
              <w:t>Manpower</w:t>
            </w:r>
          </w:p>
        </w:tc>
        <w:tc>
          <w:tcPr>
            <w:tcW w:w="2888" w:type="pct"/>
          </w:tcPr>
          <w:p w:rsidR="009F7F5E" w:rsidRPr="007E1467" w:rsidRDefault="002B4EA4" w:rsidP="00991A87">
            <w:pPr>
              <w:rPr>
                <w:cs/>
              </w:rPr>
            </w:pPr>
            <w:r>
              <w:rPr>
                <w:rFonts w:hint="cs"/>
                <w:cs/>
              </w:rPr>
              <w:t>กำลังคน</w:t>
            </w:r>
          </w:p>
        </w:tc>
      </w:tr>
      <w:tr w:rsidR="001B0FC2" w:rsidRPr="007E1467" w:rsidTr="001D32B0">
        <w:tc>
          <w:tcPr>
            <w:tcW w:w="539" w:type="pct"/>
          </w:tcPr>
          <w:p w:rsidR="001B0FC2" w:rsidRPr="007E1467" w:rsidRDefault="001B0FC2" w:rsidP="00991A87">
            <w:pPr>
              <w:jc w:val="center"/>
              <w:rPr>
                <w:cs/>
              </w:rPr>
            </w:pPr>
            <w:r>
              <w:t>4</w:t>
            </w:r>
          </w:p>
        </w:tc>
        <w:tc>
          <w:tcPr>
            <w:tcW w:w="1573" w:type="pct"/>
          </w:tcPr>
          <w:p w:rsidR="001B0FC2" w:rsidRPr="00FA7DAD" w:rsidRDefault="001B0FC2" w:rsidP="00991A87">
            <w:pPr>
              <w:jc w:val="left"/>
            </w:pPr>
            <w:r w:rsidRPr="00FA7DAD">
              <w:t>Section</w:t>
            </w:r>
          </w:p>
        </w:tc>
        <w:tc>
          <w:tcPr>
            <w:tcW w:w="2888" w:type="pct"/>
          </w:tcPr>
          <w:p w:rsidR="001B0FC2" w:rsidRPr="007E1467" w:rsidRDefault="002B4EA4" w:rsidP="00991A87">
            <w:r>
              <w:rPr>
                <w:rFonts w:hint="cs"/>
                <w:cs/>
              </w:rPr>
              <w:t>ส่วนงาน</w:t>
            </w:r>
          </w:p>
        </w:tc>
      </w:tr>
    </w:tbl>
    <w:p w:rsidR="00466E91" w:rsidRPr="007E1467" w:rsidRDefault="00466E91" w:rsidP="00991A87">
      <w:pPr>
        <w:spacing w:line="240" w:lineRule="auto"/>
      </w:pPr>
      <w:bookmarkStart w:id="306" w:name="_Toc424818442"/>
      <w:bookmarkStart w:id="307" w:name="_Toc487546665"/>
      <w:r w:rsidRPr="007E1467">
        <w:rPr>
          <w:cs/>
        </w:rPr>
        <w:t xml:space="preserve">ตารางที่ </w:t>
      </w:r>
      <w:r w:rsidR="00730DE2">
        <w:rPr>
          <w:noProof/>
        </w:rPr>
        <w:fldChar w:fldCharType="begin"/>
      </w:r>
      <w:r w:rsidR="00730DE2">
        <w:rPr>
          <w:noProof/>
        </w:rPr>
        <w:instrText xml:space="preserve"> STYLEREF 1 \s </w:instrText>
      </w:r>
      <w:r w:rsidR="00730DE2">
        <w:rPr>
          <w:noProof/>
        </w:rPr>
        <w:fldChar w:fldCharType="separate"/>
      </w:r>
      <w:r w:rsidR="00402ED5">
        <w:rPr>
          <w:noProof/>
          <w:cs/>
        </w:rPr>
        <w:t>2</w:t>
      </w:r>
      <w:r w:rsidR="00730DE2">
        <w:rPr>
          <w:noProof/>
        </w:rPr>
        <w:fldChar w:fldCharType="end"/>
      </w:r>
      <w:r w:rsidR="00402ED5">
        <w:rPr>
          <w:cs/>
        </w:rPr>
        <w:noBreakHyphen/>
      </w:r>
      <w:r w:rsidR="0072715B">
        <w:rPr>
          <w:rFonts w:hint="cs"/>
          <w:cs/>
        </w:rPr>
        <w:t>1</w:t>
      </w:r>
      <w:r w:rsidRPr="007E1467">
        <w:rPr>
          <w:cs/>
        </w:rPr>
        <w:t xml:space="preserve">  คำศัพท์ที่</w:t>
      </w:r>
      <w:r w:rsidR="00323873" w:rsidRPr="007E1467">
        <w:rPr>
          <w:cs/>
        </w:rPr>
        <w:t>เฉพาะ</w:t>
      </w:r>
      <w:r w:rsidR="0052330B" w:rsidRPr="007E1467">
        <w:rPr>
          <w:cs/>
        </w:rPr>
        <w:t xml:space="preserve"> (ต่อ</w:t>
      </w:r>
      <w:r w:rsidRPr="007E1467">
        <w:rPr>
          <w:cs/>
        </w:rPr>
        <w:t>)</w:t>
      </w:r>
      <w:bookmarkEnd w:id="306"/>
      <w:bookmarkEnd w:id="307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94"/>
        <w:gridCol w:w="2610"/>
        <w:gridCol w:w="4792"/>
      </w:tblGrid>
      <w:tr w:rsidR="00466E91" w:rsidRPr="007E1467" w:rsidTr="00466E91">
        <w:tc>
          <w:tcPr>
            <w:tcW w:w="539" w:type="pct"/>
          </w:tcPr>
          <w:p w:rsidR="00466E91" w:rsidRPr="006A7DA8" w:rsidRDefault="00466E91" w:rsidP="00991A87">
            <w:pPr>
              <w:jc w:val="center"/>
              <w:rPr>
                <w:b/>
                <w:bCs/>
                <w:cs/>
              </w:rPr>
            </w:pPr>
            <w:r w:rsidRPr="006A7DA8">
              <w:rPr>
                <w:b/>
                <w:bCs/>
                <w:cs/>
              </w:rPr>
              <w:t>ลำดับ</w:t>
            </w:r>
          </w:p>
        </w:tc>
        <w:tc>
          <w:tcPr>
            <w:tcW w:w="1573" w:type="pct"/>
          </w:tcPr>
          <w:p w:rsidR="00466E91" w:rsidRPr="006A7DA8" w:rsidRDefault="00466E91" w:rsidP="00991A87">
            <w:pPr>
              <w:jc w:val="center"/>
              <w:rPr>
                <w:b/>
                <w:bCs/>
              </w:rPr>
            </w:pPr>
            <w:r w:rsidRPr="006A7DA8">
              <w:rPr>
                <w:b/>
                <w:bCs/>
                <w:cs/>
              </w:rPr>
              <w:t>คำศัพท์</w:t>
            </w:r>
          </w:p>
        </w:tc>
        <w:tc>
          <w:tcPr>
            <w:tcW w:w="2888" w:type="pct"/>
          </w:tcPr>
          <w:p w:rsidR="00466E91" w:rsidRPr="006A7DA8" w:rsidRDefault="00466E91" w:rsidP="00991A87">
            <w:pPr>
              <w:jc w:val="center"/>
              <w:rPr>
                <w:b/>
                <w:bCs/>
              </w:rPr>
            </w:pPr>
            <w:r w:rsidRPr="006A7DA8">
              <w:rPr>
                <w:b/>
                <w:bCs/>
                <w:cs/>
              </w:rPr>
              <w:t>ความหมาย</w:t>
            </w:r>
          </w:p>
        </w:tc>
      </w:tr>
      <w:tr w:rsidR="001B0FC2" w:rsidRPr="007E1467" w:rsidTr="001D32B0">
        <w:tc>
          <w:tcPr>
            <w:tcW w:w="539" w:type="pct"/>
          </w:tcPr>
          <w:p w:rsidR="001B0FC2" w:rsidRDefault="00BB5356" w:rsidP="001B0FC2">
            <w:pPr>
              <w:jc w:val="center"/>
            </w:pPr>
            <w:r>
              <w:t>1</w:t>
            </w:r>
          </w:p>
        </w:tc>
        <w:tc>
          <w:tcPr>
            <w:tcW w:w="1573" w:type="pct"/>
          </w:tcPr>
          <w:p w:rsidR="001B0FC2" w:rsidRPr="003B32E6" w:rsidRDefault="001B0FC2" w:rsidP="001B0FC2">
            <w:r>
              <w:t>QAC</w:t>
            </w:r>
          </w:p>
        </w:tc>
        <w:tc>
          <w:tcPr>
            <w:tcW w:w="2888" w:type="pct"/>
          </w:tcPr>
          <w:p w:rsidR="001B0FC2" w:rsidRPr="007E1467" w:rsidRDefault="00B038F5" w:rsidP="001B0FC2">
            <w:r>
              <w:rPr>
                <w:rFonts w:hint="cs"/>
                <w:cs/>
              </w:rPr>
              <w:t xml:space="preserve">ส่วนงาน </w:t>
            </w:r>
            <w:r w:rsidR="00986302">
              <w:t>QA customer</w:t>
            </w:r>
            <w:r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 xml:space="preserve">แผนก </w:t>
            </w:r>
            <w:r>
              <w:t>QA</w:t>
            </w:r>
          </w:p>
        </w:tc>
      </w:tr>
      <w:tr w:rsidR="001B0FC2" w:rsidRPr="007E1467" w:rsidTr="001D32B0">
        <w:tc>
          <w:tcPr>
            <w:tcW w:w="539" w:type="pct"/>
          </w:tcPr>
          <w:p w:rsidR="001B0FC2" w:rsidRDefault="00BB5356" w:rsidP="001B0FC2">
            <w:pPr>
              <w:jc w:val="center"/>
            </w:pPr>
            <w:r>
              <w:t>2</w:t>
            </w:r>
          </w:p>
        </w:tc>
        <w:tc>
          <w:tcPr>
            <w:tcW w:w="1573" w:type="pct"/>
          </w:tcPr>
          <w:p w:rsidR="001B0FC2" w:rsidRPr="007E1467" w:rsidRDefault="001B0FC2" w:rsidP="001B0FC2">
            <w:pPr>
              <w:jc w:val="both"/>
            </w:pPr>
            <w:r>
              <w:t>Acknowledge</w:t>
            </w:r>
          </w:p>
        </w:tc>
        <w:tc>
          <w:tcPr>
            <w:tcW w:w="2888" w:type="pct"/>
          </w:tcPr>
          <w:p w:rsidR="001B0FC2" w:rsidRPr="007E1467" w:rsidRDefault="00986302" w:rsidP="001B0FC2">
            <w:pPr>
              <w:rPr>
                <w:cs/>
              </w:rPr>
            </w:pPr>
            <w:r>
              <w:rPr>
                <w:rFonts w:hint="cs"/>
                <w:cs/>
              </w:rPr>
              <w:t>ผู้รับรู้</w:t>
            </w:r>
          </w:p>
        </w:tc>
      </w:tr>
      <w:tr w:rsidR="001B0FC2" w:rsidRPr="007E1467" w:rsidTr="001D32B0">
        <w:tc>
          <w:tcPr>
            <w:tcW w:w="539" w:type="pct"/>
          </w:tcPr>
          <w:p w:rsidR="001B0FC2" w:rsidRDefault="00BB5356" w:rsidP="001B0FC2">
            <w:pPr>
              <w:jc w:val="center"/>
            </w:pPr>
            <w:r>
              <w:t>3</w:t>
            </w:r>
          </w:p>
        </w:tc>
        <w:tc>
          <w:tcPr>
            <w:tcW w:w="1573" w:type="pct"/>
          </w:tcPr>
          <w:p w:rsidR="001B0FC2" w:rsidRPr="007E1467" w:rsidRDefault="001B0FC2" w:rsidP="001B0FC2">
            <w:pPr>
              <w:jc w:val="both"/>
            </w:pPr>
            <w:r>
              <w:t>Planning review</w:t>
            </w:r>
          </w:p>
        </w:tc>
        <w:tc>
          <w:tcPr>
            <w:tcW w:w="2888" w:type="pct"/>
          </w:tcPr>
          <w:p w:rsidR="0004737E" w:rsidRPr="007E1467" w:rsidRDefault="0004737E" w:rsidP="001B0FC2">
            <w:pPr>
              <w:rPr>
                <w:cs/>
              </w:rPr>
            </w:pPr>
            <w:r>
              <w:rPr>
                <w:rFonts w:hint="cs"/>
                <w:cs/>
              </w:rPr>
              <w:t>การตรวจสอบการวางแผน</w:t>
            </w:r>
          </w:p>
        </w:tc>
      </w:tr>
      <w:tr w:rsidR="001B0FC2" w:rsidRPr="007E1467" w:rsidTr="001D32B0">
        <w:tc>
          <w:tcPr>
            <w:tcW w:w="539" w:type="pct"/>
          </w:tcPr>
          <w:p w:rsidR="001B0FC2" w:rsidRDefault="00BB5356" w:rsidP="001B0FC2">
            <w:pPr>
              <w:jc w:val="center"/>
            </w:pPr>
            <w:r>
              <w:t>4</w:t>
            </w:r>
          </w:p>
        </w:tc>
        <w:tc>
          <w:tcPr>
            <w:tcW w:w="1573" w:type="pct"/>
          </w:tcPr>
          <w:p w:rsidR="001B0FC2" w:rsidRPr="007E1467" w:rsidRDefault="001B0FC2" w:rsidP="001B0FC2">
            <w:pPr>
              <w:jc w:val="both"/>
            </w:pPr>
            <w:r>
              <w:t>Pic</w:t>
            </w:r>
            <w:r>
              <w:rPr>
                <w:cs/>
              </w:rPr>
              <w:t>.</w:t>
            </w:r>
          </w:p>
        </w:tc>
        <w:tc>
          <w:tcPr>
            <w:tcW w:w="2888" w:type="pct"/>
          </w:tcPr>
          <w:p w:rsidR="001B0FC2" w:rsidRPr="007E1467" w:rsidRDefault="0004737E" w:rsidP="001B0FC2">
            <w:r>
              <w:rPr>
                <w:rFonts w:hint="cs"/>
                <w:cs/>
              </w:rPr>
              <w:t>ผู้รับผิดชอบ</w:t>
            </w:r>
          </w:p>
        </w:tc>
      </w:tr>
      <w:tr w:rsidR="001B0FC2" w:rsidRPr="007E1467" w:rsidTr="001D32B0">
        <w:tc>
          <w:tcPr>
            <w:tcW w:w="539" w:type="pct"/>
          </w:tcPr>
          <w:p w:rsidR="001B0FC2" w:rsidRDefault="00BB5356" w:rsidP="001B0FC2">
            <w:pPr>
              <w:jc w:val="center"/>
            </w:pPr>
            <w:r>
              <w:t>5</w:t>
            </w:r>
          </w:p>
        </w:tc>
        <w:tc>
          <w:tcPr>
            <w:tcW w:w="1573" w:type="pct"/>
          </w:tcPr>
          <w:p w:rsidR="001B0FC2" w:rsidRDefault="001B0FC2" w:rsidP="001B0FC2">
            <w:pPr>
              <w:jc w:val="both"/>
            </w:pPr>
            <w:r w:rsidRPr="00CF3FF6">
              <w:t>Product group</w:t>
            </w:r>
          </w:p>
        </w:tc>
        <w:tc>
          <w:tcPr>
            <w:tcW w:w="2888" w:type="pct"/>
          </w:tcPr>
          <w:p w:rsidR="001B0FC2" w:rsidRPr="007E1467" w:rsidRDefault="0004737E" w:rsidP="001B0FC2">
            <w:r>
              <w:rPr>
                <w:rFonts w:hint="cs"/>
                <w:cs/>
              </w:rPr>
              <w:t>กลุ่มของ ผลิตภัณฑ์</w:t>
            </w:r>
          </w:p>
        </w:tc>
      </w:tr>
      <w:tr w:rsidR="001B0FC2" w:rsidRPr="007E1467" w:rsidTr="001D32B0">
        <w:tc>
          <w:tcPr>
            <w:tcW w:w="539" w:type="pct"/>
          </w:tcPr>
          <w:p w:rsidR="001B0FC2" w:rsidRDefault="00BB5356" w:rsidP="001B0FC2">
            <w:pPr>
              <w:jc w:val="center"/>
            </w:pPr>
            <w:r>
              <w:t>6</w:t>
            </w:r>
          </w:p>
        </w:tc>
        <w:tc>
          <w:tcPr>
            <w:tcW w:w="1573" w:type="pct"/>
          </w:tcPr>
          <w:p w:rsidR="001B0FC2" w:rsidRPr="00CF3FF6" w:rsidRDefault="001B0FC2" w:rsidP="001B0FC2">
            <w:pPr>
              <w:jc w:val="both"/>
            </w:pPr>
            <w:r>
              <w:t>Customer submission</w:t>
            </w:r>
          </w:p>
        </w:tc>
        <w:tc>
          <w:tcPr>
            <w:tcW w:w="2888" w:type="pct"/>
          </w:tcPr>
          <w:p w:rsidR="001B0FC2" w:rsidRPr="007E1467" w:rsidRDefault="0004737E" w:rsidP="001B0FC2">
            <w:r>
              <w:rPr>
                <w:rFonts w:hint="cs"/>
                <w:cs/>
              </w:rPr>
              <w:t>ชื่อลูกค้าที่เกี่ยวข้อง</w:t>
            </w:r>
          </w:p>
        </w:tc>
      </w:tr>
      <w:tr w:rsidR="001B0FC2" w:rsidRPr="007E1467" w:rsidTr="001D32B0">
        <w:tc>
          <w:tcPr>
            <w:tcW w:w="539" w:type="pct"/>
          </w:tcPr>
          <w:p w:rsidR="001B0FC2" w:rsidRDefault="00BB5356" w:rsidP="001B0FC2">
            <w:pPr>
              <w:jc w:val="center"/>
            </w:pPr>
            <w:r>
              <w:t>7</w:t>
            </w:r>
          </w:p>
        </w:tc>
        <w:tc>
          <w:tcPr>
            <w:tcW w:w="1573" w:type="pct"/>
          </w:tcPr>
          <w:p w:rsidR="001B0FC2" w:rsidRPr="00CF3FF6" w:rsidRDefault="001B0FC2" w:rsidP="001B0FC2">
            <w:pPr>
              <w:jc w:val="both"/>
            </w:pPr>
            <w:r>
              <w:t>Part</w:t>
            </w:r>
          </w:p>
        </w:tc>
        <w:tc>
          <w:tcPr>
            <w:tcW w:w="2888" w:type="pct"/>
          </w:tcPr>
          <w:p w:rsidR="001B0FC2" w:rsidRPr="007E1467" w:rsidRDefault="0004737E" w:rsidP="001B0FC2">
            <w:r>
              <w:rPr>
                <w:rFonts w:hint="cs"/>
                <w:cs/>
              </w:rPr>
              <w:t>ชิ้นส่วนของผลิตภัณฑ์</w:t>
            </w:r>
          </w:p>
        </w:tc>
      </w:tr>
      <w:tr w:rsidR="001B0FC2" w:rsidRPr="007E1467" w:rsidTr="001D32B0">
        <w:tc>
          <w:tcPr>
            <w:tcW w:w="539" w:type="pct"/>
          </w:tcPr>
          <w:p w:rsidR="001B0FC2" w:rsidRDefault="00BB5356" w:rsidP="001B0FC2">
            <w:pPr>
              <w:jc w:val="center"/>
            </w:pPr>
            <w:r>
              <w:t>8</w:t>
            </w:r>
          </w:p>
        </w:tc>
        <w:tc>
          <w:tcPr>
            <w:tcW w:w="1573" w:type="pct"/>
          </w:tcPr>
          <w:p w:rsidR="001B0FC2" w:rsidRPr="00CF3FF6" w:rsidRDefault="001B0FC2" w:rsidP="001B0FC2">
            <w:pPr>
              <w:jc w:val="both"/>
            </w:pPr>
            <w:r w:rsidRPr="00CF3FF6">
              <w:t>Rank</w:t>
            </w:r>
          </w:p>
        </w:tc>
        <w:tc>
          <w:tcPr>
            <w:tcW w:w="2888" w:type="pct"/>
          </w:tcPr>
          <w:p w:rsidR="001B0FC2" w:rsidRPr="007E1467" w:rsidRDefault="0004737E" w:rsidP="001B0FC2">
            <w:r>
              <w:rPr>
                <w:rFonts w:hint="cs"/>
                <w:cs/>
              </w:rPr>
              <w:t>ลำดับความสำคัญ</w:t>
            </w:r>
          </w:p>
        </w:tc>
      </w:tr>
      <w:tr w:rsidR="001B0FC2" w:rsidRPr="007E1467" w:rsidTr="001D32B0">
        <w:tc>
          <w:tcPr>
            <w:tcW w:w="539" w:type="pct"/>
          </w:tcPr>
          <w:p w:rsidR="001B0FC2" w:rsidRDefault="00BB5356" w:rsidP="001B0FC2">
            <w:pPr>
              <w:jc w:val="center"/>
            </w:pPr>
            <w:r>
              <w:t>9</w:t>
            </w:r>
          </w:p>
        </w:tc>
        <w:tc>
          <w:tcPr>
            <w:tcW w:w="1573" w:type="pct"/>
          </w:tcPr>
          <w:p w:rsidR="001B0FC2" w:rsidRPr="00CF3FF6" w:rsidRDefault="001B0FC2" w:rsidP="001B0FC2">
            <w:pPr>
              <w:jc w:val="both"/>
            </w:pPr>
            <w:r w:rsidRPr="00CF3FF6">
              <w:t>Change type</w:t>
            </w:r>
          </w:p>
        </w:tc>
        <w:tc>
          <w:tcPr>
            <w:tcW w:w="2888" w:type="pct"/>
          </w:tcPr>
          <w:p w:rsidR="001B0FC2" w:rsidRPr="007E1467" w:rsidRDefault="0004737E" w:rsidP="001B0FC2">
            <w:pPr>
              <w:rPr>
                <w:cs/>
              </w:rPr>
            </w:pPr>
            <w:r>
              <w:rPr>
                <w:rFonts w:hint="cs"/>
                <w:cs/>
              </w:rPr>
              <w:t>ประเภทของการเปลี่ยนแปลง</w:t>
            </w:r>
          </w:p>
        </w:tc>
      </w:tr>
      <w:tr w:rsidR="001B0FC2" w:rsidRPr="007E1467" w:rsidTr="001D32B0">
        <w:tc>
          <w:tcPr>
            <w:tcW w:w="539" w:type="pct"/>
          </w:tcPr>
          <w:p w:rsidR="001B0FC2" w:rsidRDefault="00BB5356" w:rsidP="001B0FC2">
            <w:pPr>
              <w:jc w:val="center"/>
            </w:pPr>
            <w:r>
              <w:t>10</w:t>
            </w:r>
          </w:p>
        </w:tc>
        <w:tc>
          <w:tcPr>
            <w:tcW w:w="1573" w:type="pct"/>
          </w:tcPr>
          <w:p w:rsidR="001B0FC2" w:rsidRPr="00CF3FF6" w:rsidRDefault="001B0FC2" w:rsidP="001B0FC2">
            <w:pPr>
              <w:jc w:val="both"/>
            </w:pPr>
            <w:r>
              <w:t>Company</w:t>
            </w:r>
          </w:p>
        </w:tc>
        <w:tc>
          <w:tcPr>
            <w:tcW w:w="2888" w:type="pct"/>
          </w:tcPr>
          <w:p w:rsidR="001B0FC2" w:rsidRPr="00784CB7" w:rsidRDefault="00784CB7" w:rsidP="001B0FC2">
            <w:r>
              <w:rPr>
                <w:rFonts w:hint="cs"/>
                <w:cs/>
              </w:rPr>
              <w:t xml:space="preserve">ชื่อบริษัท ในที่นี่ได้แก่ </w:t>
            </w:r>
            <w:r w:rsidRPr="00784CB7">
              <w:t>SIAM DENSO Manufacturing</w:t>
            </w:r>
            <w:r>
              <w:rPr>
                <w:cs/>
              </w:rPr>
              <w:t xml:space="preserve"> (</w:t>
            </w:r>
            <w:r>
              <w:t>SDM</w:t>
            </w:r>
            <w:r>
              <w:rPr>
                <w:cs/>
              </w:rPr>
              <w:t>)</w:t>
            </w:r>
            <w:r>
              <w:t xml:space="preserve">, </w:t>
            </w:r>
            <w:r>
              <w:rPr>
                <w:rFonts w:hint="cs"/>
                <w:cs/>
              </w:rPr>
              <w:t xml:space="preserve">และ </w:t>
            </w:r>
            <w:r w:rsidRPr="00784CB7">
              <w:t>Siam Kyosan Denso</w:t>
            </w:r>
            <w:r>
              <w:rPr>
                <w:cs/>
              </w:rPr>
              <w:t xml:space="preserve"> (</w:t>
            </w:r>
            <w:r>
              <w:t>SKD</w:t>
            </w:r>
            <w:r>
              <w:rPr>
                <w:cs/>
              </w:rPr>
              <w:t>)</w:t>
            </w:r>
          </w:p>
        </w:tc>
      </w:tr>
      <w:tr w:rsidR="001B0FC2" w:rsidRPr="007E1467" w:rsidTr="001D32B0">
        <w:tc>
          <w:tcPr>
            <w:tcW w:w="539" w:type="pct"/>
          </w:tcPr>
          <w:p w:rsidR="001B0FC2" w:rsidRDefault="00BB5356" w:rsidP="001B0FC2">
            <w:pPr>
              <w:jc w:val="center"/>
            </w:pPr>
            <w:r>
              <w:t>11</w:t>
            </w:r>
          </w:p>
        </w:tc>
        <w:tc>
          <w:tcPr>
            <w:tcW w:w="1573" w:type="pct"/>
          </w:tcPr>
          <w:p w:rsidR="001B0FC2" w:rsidRPr="002C0507" w:rsidRDefault="001B0FC2" w:rsidP="001B0FC2">
            <w:pPr>
              <w:jc w:val="both"/>
            </w:pPr>
            <w:r>
              <w:t>PE</w:t>
            </w:r>
          </w:p>
        </w:tc>
        <w:tc>
          <w:tcPr>
            <w:tcW w:w="2888" w:type="pct"/>
          </w:tcPr>
          <w:p w:rsidR="001B0FC2" w:rsidRPr="007E1467" w:rsidRDefault="00784CB7" w:rsidP="001B0FC2">
            <w:r>
              <w:rPr>
                <w:rFonts w:hint="cs"/>
                <w:cs/>
              </w:rPr>
              <w:t xml:space="preserve">แผนก </w:t>
            </w:r>
            <w:r>
              <w:t>Production engineering</w:t>
            </w:r>
          </w:p>
        </w:tc>
      </w:tr>
      <w:tr w:rsidR="001B0FC2" w:rsidRPr="007E1467" w:rsidTr="001D32B0">
        <w:tc>
          <w:tcPr>
            <w:tcW w:w="539" w:type="pct"/>
          </w:tcPr>
          <w:p w:rsidR="001B0FC2" w:rsidRDefault="00BB5356" w:rsidP="001B0FC2">
            <w:pPr>
              <w:jc w:val="center"/>
            </w:pPr>
            <w:r>
              <w:t>12</w:t>
            </w:r>
          </w:p>
        </w:tc>
        <w:tc>
          <w:tcPr>
            <w:tcW w:w="1573" w:type="pct"/>
          </w:tcPr>
          <w:p w:rsidR="001B0FC2" w:rsidRDefault="001B0FC2" w:rsidP="001B0FC2">
            <w:pPr>
              <w:jc w:val="both"/>
            </w:pPr>
            <w:r>
              <w:t>PD</w:t>
            </w:r>
          </w:p>
        </w:tc>
        <w:tc>
          <w:tcPr>
            <w:tcW w:w="2888" w:type="pct"/>
          </w:tcPr>
          <w:p w:rsidR="001B0FC2" w:rsidRPr="007E1467" w:rsidRDefault="00784CB7" w:rsidP="001B0FC2">
            <w:r>
              <w:rPr>
                <w:rFonts w:hint="cs"/>
                <w:cs/>
              </w:rPr>
              <w:t xml:space="preserve">แผนก </w:t>
            </w:r>
            <w:r>
              <w:t>Production</w:t>
            </w:r>
          </w:p>
        </w:tc>
      </w:tr>
      <w:tr w:rsidR="00BB5356" w:rsidRPr="007E1467" w:rsidTr="001D32B0">
        <w:tc>
          <w:tcPr>
            <w:tcW w:w="539" w:type="pct"/>
          </w:tcPr>
          <w:p w:rsidR="00BB5356" w:rsidRPr="007E1467" w:rsidRDefault="00BB5356" w:rsidP="00BB5356">
            <w:pPr>
              <w:jc w:val="center"/>
              <w:rPr>
                <w:rFonts w:hint="cs"/>
                <w:cs/>
              </w:rPr>
            </w:pPr>
            <w:r>
              <w:t>13</w:t>
            </w:r>
          </w:p>
        </w:tc>
        <w:tc>
          <w:tcPr>
            <w:tcW w:w="1573" w:type="pct"/>
          </w:tcPr>
          <w:p w:rsidR="00BB5356" w:rsidRPr="007E1467" w:rsidRDefault="00BB5356" w:rsidP="00BB5356">
            <w:pPr>
              <w:jc w:val="left"/>
            </w:pPr>
            <w:r>
              <w:t>Priority category management</w:t>
            </w:r>
          </w:p>
        </w:tc>
        <w:tc>
          <w:tcPr>
            <w:tcW w:w="2888" w:type="pct"/>
          </w:tcPr>
          <w:p w:rsidR="00BB5356" w:rsidRPr="007E1467" w:rsidRDefault="00BB5356" w:rsidP="00BB5356">
            <w:r>
              <w:rPr>
                <w:rFonts w:hint="cs"/>
                <w:cs/>
              </w:rPr>
              <w:t>การจัดกลุ่มลำดับความสำคัญ</w:t>
            </w:r>
          </w:p>
        </w:tc>
      </w:tr>
      <w:tr w:rsidR="00BB5356" w:rsidRPr="007E1467" w:rsidTr="001D32B0">
        <w:tc>
          <w:tcPr>
            <w:tcW w:w="539" w:type="pct"/>
          </w:tcPr>
          <w:p w:rsidR="00BB5356" w:rsidRPr="007E1467" w:rsidRDefault="00BB5356" w:rsidP="00BB5356">
            <w:pPr>
              <w:jc w:val="center"/>
              <w:rPr>
                <w:rFonts w:hint="cs"/>
                <w:cs/>
              </w:rPr>
            </w:pPr>
            <w:r>
              <w:t>14</w:t>
            </w:r>
          </w:p>
        </w:tc>
        <w:tc>
          <w:tcPr>
            <w:tcW w:w="1573" w:type="pct"/>
          </w:tcPr>
          <w:p w:rsidR="00BB5356" w:rsidRPr="007E1467" w:rsidRDefault="00BB5356" w:rsidP="00BB5356">
            <w:pPr>
              <w:jc w:val="both"/>
            </w:pPr>
            <w:r>
              <w:t>BKD</w:t>
            </w:r>
          </w:p>
        </w:tc>
        <w:tc>
          <w:tcPr>
            <w:tcW w:w="2888" w:type="pct"/>
          </w:tcPr>
          <w:p w:rsidR="00BB5356" w:rsidRPr="007E1467" w:rsidRDefault="00BB5356" w:rsidP="00BB5356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ส่วนงานหนึ่งของ แผนก </w:t>
            </w:r>
            <w:r>
              <w:t>QA</w:t>
            </w:r>
          </w:p>
        </w:tc>
      </w:tr>
      <w:tr w:rsidR="00BB5356" w:rsidRPr="007E1467" w:rsidTr="001D32B0">
        <w:tc>
          <w:tcPr>
            <w:tcW w:w="539" w:type="pct"/>
          </w:tcPr>
          <w:p w:rsidR="00BB5356" w:rsidRPr="007E1467" w:rsidRDefault="00BB5356" w:rsidP="00BB5356">
            <w:pPr>
              <w:jc w:val="center"/>
              <w:rPr>
                <w:rFonts w:hint="cs"/>
                <w:cs/>
              </w:rPr>
            </w:pPr>
            <w:r>
              <w:t>15</w:t>
            </w:r>
          </w:p>
        </w:tc>
        <w:tc>
          <w:tcPr>
            <w:tcW w:w="1573" w:type="pct"/>
          </w:tcPr>
          <w:p w:rsidR="00BB5356" w:rsidRPr="007E1467" w:rsidRDefault="00BB5356" w:rsidP="00BB5356">
            <w:pPr>
              <w:jc w:val="both"/>
            </w:pPr>
            <w:r w:rsidRPr="003B32E6">
              <w:t>QAP</w:t>
            </w:r>
          </w:p>
        </w:tc>
        <w:tc>
          <w:tcPr>
            <w:tcW w:w="2888" w:type="pct"/>
          </w:tcPr>
          <w:p w:rsidR="00BB5356" w:rsidRPr="007E1467" w:rsidRDefault="00BB5356" w:rsidP="00BB5356">
            <w:r>
              <w:rPr>
                <w:rFonts w:hint="cs"/>
                <w:cs/>
              </w:rPr>
              <w:t xml:space="preserve">ส่วนงาน </w:t>
            </w:r>
            <w:r>
              <w:t xml:space="preserve">QA planning </w:t>
            </w:r>
            <w:r>
              <w:rPr>
                <w:rFonts w:hint="cs"/>
                <w:cs/>
              </w:rPr>
              <w:t xml:space="preserve">แผนก </w:t>
            </w:r>
            <w:r>
              <w:t>QA</w:t>
            </w:r>
          </w:p>
        </w:tc>
      </w:tr>
      <w:tr w:rsidR="00BB5356" w:rsidRPr="007E1467" w:rsidTr="001D32B0">
        <w:tc>
          <w:tcPr>
            <w:tcW w:w="539" w:type="pct"/>
          </w:tcPr>
          <w:p w:rsidR="00BB5356" w:rsidRDefault="00BB5356" w:rsidP="00BB5356">
            <w:pPr>
              <w:jc w:val="center"/>
            </w:pPr>
            <w:r>
              <w:t>16</w:t>
            </w:r>
          </w:p>
        </w:tc>
        <w:tc>
          <w:tcPr>
            <w:tcW w:w="1573" w:type="pct"/>
          </w:tcPr>
          <w:p w:rsidR="00BB5356" w:rsidRDefault="00BB5356" w:rsidP="00BB5356">
            <w:pPr>
              <w:jc w:val="both"/>
            </w:pPr>
            <w:r>
              <w:t>Concern type</w:t>
            </w:r>
          </w:p>
        </w:tc>
        <w:tc>
          <w:tcPr>
            <w:tcW w:w="2888" w:type="pct"/>
          </w:tcPr>
          <w:p w:rsidR="00BB5356" w:rsidRPr="007E1467" w:rsidRDefault="00BB5356" w:rsidP="00BB5356">
            <w:r>
              <w:rPr>
                <w:rFonts w:hint="cs"/>
                <w:cs/>
              </w:rPr>
              <w:t>ประเภทของคนที่จะแจ้งข้อมูลให้ทราบ</w:t>
            </w:r>
          </w:p>
        </w:tc>
      </w:tr>
      <w:tr w:rsidR="00BB5356" w:rsidRPr="007E1467" w:rsidTr="001D32B0">
        <w:tc>
          <w:tcPr>
            <w:tcW w:w="539" w:type="pct"/>
          </w:tcPr>
          <w:p w:rsidR="00BB5356" w:rsidRDefault="00BB5356" w:rsidP="00BB5356">
            <w:pPr>
              <w:jc w:val="center"/>
            </w:pPr>
            <w:r>
              <w:t>17</w:t>
            </w:r>
          </w:p>
        </w:tc>
        <w:tc>
          <w:tcPr>
            <w:tcW w:w="1573" w:type="pct"/>
          </w:tcPr>
          <w:p w:rsidR="00BB5356" w:rsidRDefault="00BB5356" w:rsidP="00BB5356">
            <w:pPr>
              <w:jc w:val="both"/>
            </w:pPr>
            <w:r>
              <w:t>Role approve</w:t>
            </w:r>
          </w:p>
        </w:tc>
        <w:tc>
          <w:tcPr>
            <w:tcW w:w="2888" w:type="pct"/>
          </w:tcPr>
          <w:p w:rsidR="00BB5356" w:rsidRPr="007E1467" w:rsidRDefault="00BB5356" w:rsidP="00BB5356">
            <w:r>
              <w:rPr>
                <w:rFonts w:hint="cs"/>
                <w:cs/>
              </w:rPr>
              <w:t xml:space="preserve">บทบาทของผู้อนุมัติ </w:t>
            </w:r>
          </w:p>
        </w:tc>
      </w:tr>
      <w:tr w:rsidR="00BB5356" w:rsidRPr="007E1467" w:rsidTr="001D32B0">
        <w:tc>
          <w:tcPr>
            <w:tcW w:w="539" w:type="pct"/>
          </w:tcPr>
          <w:p w:rsidR="00BB5356" w:rsidRDefault="00BB5356" w:rsidP="00BB5356">
            <w:pPr>
              <w:jc w:val="center"/>
            </w:pPr>
            <w:r>
              <w:t>18</w:t>
            </w:r>
          </w:p>
        </w:tc>
        <w:tc>
          <w:tcPr>
            <w:tcW w:w="1573" w:type="pct"/>
          </w:tcPr>
          <w:p w:rsidR="00BB5356" w:rsidRPr="003B32E6" w:rsidRDefault="00BB5356" w:rsidP="00BB5356">
            <w:r>
              <w:t>Shift</w:t>
            </w:r>
          </w:p>
        </w:tc>
        <w:tc>
          <w:tcPr>
            <w:tcW w:w="2888" w:type="pct"/>
          </w:tcPr>
          <w:p w:rsidR="00BB5356" w:rsidRPr="007E1467" w:rsidRDefault="00BB5356" w:rsidP="00BB5356">
            <w:pPr>
              <w:rPr>
                <w:cs/>
              </w:rPr>
            </w:pPr>
            <w:r>
              <w:rPr>
                <w:rFonts w:hint="cs"/>
                <w:cs/>
              </w:rPr>
              <w:t>กะการทำงาน</w:t>
            </w:r>
          </w:p>
        </w:tc>
      </w:tr>
      <w:tr w:rsidR="00BB5356" w:rsidRPr="007E1467" w:rsidTr="001D32B0">
        <w:tc>
          <w:tcPr>
            <w:tcW w:w="539" w:type="pct"/>
          </w:tcPr>
          <w:p w:rsidR="00BB5356" w:rsidRDefault="00BB5356" w:rsidP="00BB5356">
            <w:pPr>
              <w:jc w:val="center"/>
            </w:pPr>
            <w:r>
              <w:t>19</w:t>
            </w:r>
          </w:p>
        </w:tc>
        <w:tc>
          <w:tcPr>
            <w:tcW w:w="1573" w:type="pct"/>
          </w:tcPr>
          <w:p w:rsidR="00BB5356" w:rsidRDefault="00BB5356" w:rsidP="00BB5356">
            <w:r>
              <w:t xml:space="preserve">Checker </w:t>
            </w:r>
          </w:p>
        </w:tc>
        <w:tc>
          <w:tcPr>
            <w:tcW w:w="2888" w:type="pct"/>
          </w:tcPr>
          <w:p w:rsidR="00BB5356" w:rsidRDefault="00BB5356" w:rsidP="00BB5356">
            <w:pPr>
              <w:rPr>
                <w:cs/>
              </w:rPr>
            </w:pPr>
            <w:r>
              <w:rPr>
                <w:rFonts w:hint="cs"/>
                <w:cs/>
              </w:rPr>
              <w:t>ผู้อนุมัติที่อยู่ภายในแผนก</w:t>
            </w:r>
          </w:p>
        </w:tc>
      </w:tr>
      <w:tr w:rsidR="00BB5356" w:rsidRPr="007E1467" w:rsidTr="001D32B0">
        <w:tc>
          <w:tcPr>
            <w:tcW w:w="539" w:type="pct"/>
          </w:tcPr>
          <w:p w:rsidR="00BB5356" w:rsidRDefault="00BB5356" w:rsidP="00BB5356">
            <w:pPr>
              <w:jc w:val="center"/>
            </w:pPr>
            <w:r>
              <w:t>20</w:t>
            </w:r>
          </w:p>
        </w:tc>
        <w:tc>
          <w:tcPr>
            <w:tcW w:w="1573" w:type="pct"/>
          </w:tcPr>
          <w:p w:rsidR="00BB5356" w:rsidRDefault="00BB5356" w:rsidP="00BB5356">
            <w:r>
              <w:t>Final approver</w:t>
            </w:r>
          </w:p>
        </w:tc>
        <w:tc>
          <w:tcPr>
            <w:tcW w:w="2888" w:type="pct"/>
          </w:tcPr>
          <w:p w:rsidR="00BB5356" w:rsidRDefault="00BB5356" w:rsidP="00BB5356">
            <w:pPr>
              <w:rPr>
                <w:cs/>
              </w:rPr>
            </w:pPr>
            <w:r>
              <w:rPr>
                <w:rFonts w:hint="cs"/>
                <w:cs/>
              </w:rPr>
              <w:t>ผู้อนุมัติที่อยู่ภายในแผนก ลำดับสุดท้าย</w:t>
            </w:r>
          </w:p>
        </w:tc>
      </w:tr>
      <w:tr w:rsidR="00BB5356" w:rsidRPr="007E1467" w:rsidTr="001D32B0">
        <w:tc>
          <w:tcPr>
            <w:tcW w:w="539" w:type="pct"/>
          </w:tcPr>
          <w:p w:rsidR="00BB5356" w:rsidRDefault="00BB5356" w:rsidP="00BB5356">
            <w:pPr>
              <w:jc w:val="center"/>
            </w:pPr>
            <w:r>
              <w:t>21</w:t>
            </w:r>
          </w:p>
        </w:tc>
        <w:tc>
          <w:tcPr>
            <w:tcW w:w="1573" w:type="pct"/>
          </w:tcPr>
          <w:p w:rsidR="00BB5356" w:rsidRPr="007E1467" w:rsidRDefault="00BB5356" w:rsidP="00BB5356">
            <w:pPr>
              <w:jc w:val="both"/>
            </w:pPr>
            <w:r w:rsidRPr="00E57152">
              <w:rPr>
                <w:color w:val="343A40"/>
                <w:shd w:val="clear" w:color="auto" w:fill="FFFFFF"/>
              </w:rPr>
              <w:t>Implementation plan</w:t>
            </w:r>
          </w:p>
        </w:tc>
        <w:tc>
          <w:tcPr>
            <w:tcW w:w="2888" w:type="pct"/>
          </w:tcPr>
          <w:p w:rsidR="00BB5356" w:rsidRPr="007E1467" w:rsidRDefault="00BB5356" w:rsidP="00BB5356">
            <w:r>
              <w:rPr>
                <w:rFonts w:hint="cs"/>
                <w:cs/>
              </w:rPr>
              <w:t>แผนการทำงาน แบ่งเป็น ช่วงของการวางแผน และช่วงการของการทำงานจริง</w:t>
            </w:r>
          </w:p>
        </w:tc>
      </w:tr>
      <w:tr w:rsidR="00BB5356" w:rsidRPr="007E1467" w:rsidTr="001D32B0">
        <w:tc>
          <w:tcPr>
            <w:tcW w:w="539" w:type="pct"/>
          </w:tcPr>
          <w:p w:rsidR="00BB5356" w:rsidRDefault="00BB5356" w:rsidP="00BB5356">
            <w:pPr>
              <w:jc w:val="center"/>
            </w:pPr>
            <w:r>
              <w:t>22</w:t>
            </w:r>
          </w:p>
        </w:tc>
        <w:tc>
          <w:tcPr>
            <w:tcW w:w="1573" w:type="pct"/>
          </w:tcPr>
          <w:p w:rsidR="00BB5356" w:rsidRPr="00E57152" w:rsidRDefault="00BB5356" w:rsidP="00BB5356">
            <w:pPr>
              <w:jc w:val="both"/>
              <w:rPr>
                <w:color w:val="343A40"/>
                <w:shd w:val="clear" w:color="auto" w:fill="FFFFFF"/>
              </w:rPr>
            </w:pPr>
            <w:r>
              <w:rPr>
                <w:color w:val="343A40"/>
                <w:shd w:val="clear" w:color="auto" w:fill="FFFFFF"/>
              </w:rPr>
              <w:t>Creator</w:t>
            </w:r>
            <w:r>
              <w:rPr>
                <w:rFonts w:hint="cs"/>
                <w:color w:val="343A40"/>
                <w:shd w:val="clear" w:color="auto" w:fill="FFFFFF"/>
                <w:cs/>
              </w:rPr>
              <w:t>เ</w:t>
            </w:r>
          </w:p>
        </w:tc>
        <w:tc>
          <w:tcPr>
            <w:tcW w:w="2888" w:type="pct"/>
          </w:tcPr>
          <w:p w:rsidR="00BB5356" w:rsidRDefault="00BB5356" w:rsidP="00BB5356">
            <w:r>
              <w:rPr>
                <w:rFonts w:hint="cs"/>
                <w:cs/>
              </w:rPr>
              <w:t xml:space="preserve">เจ้าของหรือผู้ที่ทำการสร้าง </w:t>
            </w:r>
            <w:r>
              <w:t>PCR</w:t>
            </w:r>
            <w:r>
              <w:rPr>
                <w:rFonts w:hint="cs"/>
                <w:cs/>
              </w:rPr>
              <w:t xml:space="preserve"> แต่ละฉบับ</w:t>
            </w:r>
          </w:p>
        </w:tc>
      </w:tr>
      <w:tr w:rsidR="00BB5356" w:rsidRPr="007E1467" w:rsidTr="001D32B0">
        <w:tc>
          <w:tcPr>
            <w:tcW w:w="539" w:type="pct"/>
          </w:tcPr>
          <w:p w:rsidR="00BB5356" w:rsidRDefault="00BB5356" w:rsidP="00BB5356">
            <w:pPr>
              <w:jc w:val="center"/>
            </w:pPr>
            <w:r>
              <w:t>23</w:t>
            </w:r>
          </w:p>
        </w:tc>
        <w:tc>
          <w:tcPr>
            <w:tcW w:w="1573" w:type="pct"/>
          </w:tcPr>
          <w:p w:rsidR="00BB5356" w:rsidRDefault="00BB5356" w:rsidP="00BB5356">
            <w:pPr>
              <w:jc w:val="both"/>
              <w:rPr>
                <w:color w:val="343A40"/>
                <w:shd w:val="clear" w:color="auto" w:fill="FFFFFF"/>
              </w:rPr>
            </w:pPr>
            <w:r>
              <w:rPr>
                <w:color w:val="343A40"/>
                <w:shd w:val="clear" w:color="auto" w:fill="FFFFFF"/>
              </w:rPr>
              <w:t>Data attachment</w:t>
            </w:r>
          </w:p>
        </w:tc>
        <w:tc>
          <w:tcPr>
            <w:tcW w:w="2888" w:type="pct"/>
          </w:tcPr>
          <w:p w:rsidR="00BB5356" w:rsidRDefault="00BB5356" w:rsidP="00BB5356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เป็นการระบุว่า </w:t>
            </w:r>
            <w:r>
              <w:t xml:space="preserve">PCR </w:t>
            </w:r>
            <w:r>
              <w:rPr>
                <w:rFonts w:hint="cs"/>
                <w:cs/>
              </w:rPr>
              <w:t>ฉบับดังกล่าว มีเอกสารอะไรแนบมาด้วยบ้าง</w:t>
            </w:r>
          </w:p>
        </w:tc>
      </w:tr>
    </w:tbl>
    <w:p w:rsidR="001C2674" w:rsidRPr="007E1467" w:rsidDel="007E36B6" w:rsidRDefault="001C2674">
      <w:pPr>
        <w:spacing w:line="240" w:lineRule="auto"/>
        <w:rPr>
          <w:del w:id="308" w:author="Pahommie" w:date="2014-11-05T17:16:00Z"/>
        </w:rPr>
        <w:pPrChange w:id="309" w:author="Pahommie" w:date="2014-11-05T17:16:00Z">
          <w:pPr>
            <w:ind w:firstLine="576"/>
          </w:pPr>
        </w:pPrChange>
      </w:pPr>
    </w:p>
    <w:p w:rsidR="001C2674" w:rsidRPr="007E1467" w:rsidDel="007E36B6" w:rsidRDefault="001C2674">
      <w:pPr>
        <w:pStyle w:val="Heading2"/>
        <w:spacing w:before="0"/>
        <w:ind w:left="0" w:firstLine="0"/>
        <w:rPr>
          <w:del w:id="310" w:author="Pahommie" w:date="2014-11-05T17:16:00Z"/>
          <w:b w:val="0"/>
          <w:bCs w:val="0"/>
          <w:sz w:val="32"/>
          <w:szCs w:val="32"/>
        </w:rPr>
        <w:pPrChange w:id="311" w:author="Pahommie" w:date="2014-11-05T17:16:00Z">
          <w:pPr>
            <w:pStyle w:val="Heading2"/>
          </w:pPr>
        </w:pPrChange>
      </w:pPr>
      <w:bookmarkStart w:id="312" w:name="_Toc399842566"/>
      <w:del w:id="313" w:author="Pahommie" w:date="2014-11-05T17:16:00Z">
        <w:r w:rsidRPr="007E1467" w:rsidDel="007E36B6">
          <w:rPr>
            <w:b w:val="0"/>
            <w:bCs w:val="0"/>
            <w:sz w:val="32"/>
            <w:szCs w:val="32"/>
            <w:cs/>
          </w:rPr>
          <w:delText xml:space="preserve">การศึกษาการทำงานของ </w:delText>
        </w:r>
      </w:del>
      <w:del w:id="314" w:author="Pahommie" w:date="2014-11-05T17:14:00Z">
        <w:r w:rsidRPr="007E1467" w:rsidDel="004527AA">
          <w:rPr>
            <w:b w:val="0"/>
            <w:bCs w:val="0"/>
            <w:sz w:val="32"/>
            <w:szCs w:val="32"/>
            <w:cs/>
          </w:rPr>
          <w:delText xml:space="preserve">[ชื่อระบบที่ </w:delText>
        </w:r>
        <w:r w:rsidRPr="007E1467" w:rsidDel="004527AA">
          <w:rPr>
            <w:b w:val="0"/>
            <w:bCs w:val="0"/>
            <w:sz w:val="32"/>
            <w:szCs w:val="32"/>
          </w:rPr>
          <w:delText>1</w:delText>
        </w:r>
        <w:r w:rsidRPr="007E1467" w:rsidDel="004527AA">
          <w:rPr>
            <w:b w:val="0"/>
            <w:bCs w:val="0"/>
            <w:sz w:val="32"/>
            <w:szCs w:val="32"/>
            <w:cs/>
          </w:rPr>
          <w:delText>]</w:delText>
        </w:r>
      </w:del>
      <w:bookmarkEnd w:id="312"/>
    </w:p>
    <w:p w:rsidR="001C2674" w:rsidRPr="007E1467" w:rsidDel="007E36B6" w:rsidRDefault="001C2674" w:rsidP="00991A87">
      <w:pPr>
        <w:spacing w:after="0" w:line="240" w:lineRule="auto"/>
        <w:rPr>
          <w:del w:id="315" w:author="Pahommie" w:date="2014-11-05T17:16:00Z"/>
        </w:rPr>
      </w:pPr>
      <w:del w:id="316" w:author="Pahommie" w:date="2014-11-05T17:14:00Z">
        <w:r w:rsidRPr="007E1467" w:rsidDel="004527AA">
          <w:rPr>
            <w:cs/>
          </w:rPr>
          <w:delText>กรณีที่นิสิตทำงานระบบสารสนเทศ ในหัวข้อนี้ให้เขียนการศึกษางานเดิมหรือระบบสารสนเท</w:delText>
        </w:r>
      </w:del>
      <w:del w:id="317" w:author="Pahommie" w:date="2014-11-05T17:12:00Z">
        <w:r w:rsidRPr="007E1467" w:rsidDel="004527AA">
          <w:rPr>
            <w:cs/>
          </w:rPr>
          <w:delText>ศที่เกี่ยวข้อง</w:delText>
        </w:r>
      </w:del>
    </w:p>
    <w:p w:rsidR="001C2674" w:rsidRPr="007E1467" w:rsidDel="007E36B6" w:rsidRDefault="001C2674">
      <w:pPr>
        <w:pStyle w:val="Heading3"/>
        <w:ind w:left="0" w:firstLine="0"/>
        <w:rPr>
          <w:del w:id="318" w:author="Pahommie" w:date="2014-11-05T17:16:00Z"/>
          <w:b w:val="0"/>
          <w:bCs w:val="0"/>
        </w:rPr>
        <w:pPrChange w:id="319" w:author="Pahommie" w:date="2014-11-05T17:16:00Z">
          <w:pPr>
            <w:pStyle w:val="Heading3"/>
          </w:pPr>
        </w:pPrChange>
      </w:pPr>
      <w:del w:id="320" w:author="Pahommie" w:date="2014-11-05T17:16:00Z">
        <w:r w:rsidRPr="007E1467" w:rsidDel="007E36B6">
          <w:rPr>
            <w:b w:val="0"/>
            <w:bCs w:val="0"/>
            <w:cs/>
          </w:rPr>
          <w:delText>ขั้นตอนการทำงานของซอฟต์แวร์หรือระบบเดิม</w:delText>
        </w:r>
      </w:del>
    </w:p>
    <w:p w:rsidR="00E0013C" w:rsidRPr="007E1467" w:rsidDel="007E36B6" w:rsidRDefault="00E0013C">
      <w:pPr>
        <w:spacing w:after="0" w:line="240" w:lineRule="auto"/>
        <w:rPr>
          <w:ins w:id="321" w:author="jane" w:date="2014-10-12T21:26:00Z"/>
          <w:del w:id="322" w:author="Pahommie" w:date="2014-11-05T17:16:00Z"/>
        </w:rPr>
        <w:pPrChange w:id="323" w:author="Pahommie" w:date="2014-11-05T17:16:00Z">
          <w:pPr>
            <w:ind w:firstLine="720"/>
          </w:pPr>
        </w:pPrChange>
      </w:pPr>
      <w:ins w:id="324" w:author="jane" w:date="2014-10-12T21:26:00Z">
        <w:del w:id="325" w:author="Pahommie" w:date="2014-11-05T17:16:00Z">
          <w:r w:rsidRPr="007E1467" w:rsidDel="007E36B6">
            <w:rPr>
              <w:cs/>
            </w:rPr>
            <w:delText>เป็นการบรรยายขั้นตอนการทำงานของซอฟต์แวร์หรือระบบงานเดิมที่ได้เคยมีและใช้งานก่อนที่จะปรับมาใช้ระบบใหม่ได้นิสิตได้รับมอบหมายให้ดำเนินการ การนำเสนอจะอยู่ในลักษณะการบรรยายหรือนำเสนอในรูปแบบของแผนภาพลำดับการทำงานก็ได้</w:delText>
          </w:r>
        </w:del>
      </w:ins>
    </w:p>
    <w:p w:rsidR="00E0013C" w:rsidRPr="007E1467" w:rsidDel="007E36B6" w:rsidRDefault="00E0013C">
      <w:pPr>
        <w:pStyle w:val="Heading3"/>
        <w:numPr>
          <w:ilvl w:val="2"/>
          <w:numId w:val="1"/>
        </w:numPr>
        <w:spacing w:before="0"/>
        <w:ind w:left="0" w:firstLine="0"/>
        <w:rPr>
          <w:ins w:id="326" w:author="jane" w:date="2014-10-12T21:26:00Z"/>
          <w:del w:id="327" w:author="Pahommie" w:date="2014-11-05T17:16:00Z"/>
          <w:b w:val="0"/>
          <w:bCs w:val="0"/>
        </w:rPr>
        <w:pPrChange w:id="328" w:author="Pahommie" w:date="2014-11-05T17:16:00Z">
          <w:pPr>
            <w:pStyle w:val="Heading3"/>
            <w:numPr>
              <w:numId w:val="2"/>
            </w:numPr>
            <w:jc w:val="thaiDistribute"/>
          </w:pPr>
        </w:pPrChange>
      </w:pPr>
      <w:ins w:id="329" w:author="jane" w:date="2014-10-12T21:26:00Z">
        <w:del w:id="330" w:author="Pahommie" w:date="2014-11-05T17:16:00Z">
          <w:r w:rsidRPr="007E1467" w:rsidDel="007E36B6">
            <w:rPr>
              <w:b w:val="0"/>
              <w:bCs w:val="0"/>
              <w:cs/>
            </w:rPr>
            <w:delText>หน้าจอของซอฟต์แวร์หรือระบบเดิม (ถ้ามี)</w:delText>
          </w:r>
        </w:del>
      </w:ins>
    </w:p>
    <w:p w:rsidR="00D72D9E" w:rsidRPr="007E1467" w:rsidRDefault="00E0013C">
      <w:pPr>
        <w:spacing w:after="0" w:line="240" w:lineRule="auto"/>
        <w:rPr>
          <w:ins w:id="331" w:author="jane" w:date="2014-10-12T21:26:00Z"/>
        </w:rPr>
        <w:pPrChange w:id="332" w:author="Pahommie" w:date="2014-11-05T17:16:00Z">
          <w:pPr>
            <w:ind w:firstLine="576"/>
          </w:pPr>
        </w:pPrChange>
      </w:pPr>
      <w:ins w:id="333" w:author="jane" w:date="2014-10-12T21:26:00Z">
        <w:del w:id="334" w:author="Pahommie" w:date="2014-11-05T17:16:00Z">
          <w:r w:rsidRPr="007E1467" w:rsidDel="007E36B6">
            <w:rPr>
              <w:cs/>
            </w:rPr>
            <w:delText xml:space="preserve">ทั้งนี้ หากสถานประกอบการนั้นๆ ไม่อนุญาตให้นำหน้าจอหรือขั้นตอนการทำงานของระบบเดิมออกมา นิสิตอาจทำเป็น </w:delText>
          </w:r>
          <w:r w:rsidRPr="007E1467" w:rsidDel="007E36B6">
            <w:delText>Mock</w:delText>
          </w:r>
          <w:r w:rsidRPr="007E1467" w:rsidDel="007E36B6">
            <w:rPr>
              <w:cs/>
            </w:rPr>
            <w:delText>-</w:delText>
          </w:r>
          <w:r w:rsidRPr="007E1467" w:rsidDel="007E36B6">
            <w:delText>up</w:delText>
          </w:r>
          <w:r w:rsidRPr="007E1467" w:rsidDel="007E36B6">
            <w:rPr>
              <w:cs/>
            </w:rPr>
            <w:delText xml:space="preserve"> หน้าจอคร่าวๆ เพื่อประกอบการบรรยายได้ (โดยได้รับการตรวจสอบเอกสารนี้จากพนักงานพี่เลี้ยงก่อน)</w:delText>
          </w:r>
        </w:del>
      </w:ins>
    </w:p>
    <w:p w:rsidR="001C2674" w:rsidRPr="007E1467" w:rsidRDefault="009F7F5E" w:rsidP="00991A87">
      <w:pPr>
        <w:pStyle w:val="Heading2"/>
      </w:pPr>
      <w:bookmarkStart w:id="335" w:name="_Toc404714975"/>
      <w:bookmarkStart w:id="336" w:name="_Toc407575464"/>
      <w:bookmarkStart w:id="337" w:name="_Toc409387137"/>
      <w:bookmarkStart w:id="338" w:name="_Toc410779722"/>
      <w:bookmarkStart w:id="339" w:name="_Toc420265829"/>
      <w:bookmarkStart w:id="340" w:name="_Toc487543099"/>
      <w:bookmarkStart w:id="341" w:name="_Toc399842567"/>
      <w:bookmarkEnd w:id="335"/>
      <w:bookmarkEnd w:id="336"/>
      <w:bookmarkEnd w:id="337"/>
      <w:bookmarkEnd w:id="338"/>
      <w:r w:rsidRPr="007E1467">
        <w:rPr>
          <w:cs/>
        </w:rPr>
        <w:t>งานวิจัยหรือบทความที่เกี่ยวข้อง</w:t>
      </w:r>
      <w:bookmarkEnd w:id="339"/>
      <w:bookmarkEnd w:id="340"/>
      <w:del w:id="342" w:author="Pahommie" w:date="2014-11-05T16:46:00Z">
        <w:r w:rsidR="001C2674" w:rsidRPr="007E1467" w:rsidDel="006E0AB5">
          <w:rPr>
            <w:cs/>
          </w:rPr>
          <w:delText xml:space="preserve"> [</w:delText>
        </w:r>
      </w:del>
      <w:del w:id="343" w:author="Pahommie" w:date="2014-11-05T16:45:00Z">
        <w:r w:rsidR="001C2674" w:rsidRPr="007E1467" w:rsidDel="006E0AB5">
          <w:rPr>
            <w:cs/>
          </w:rPr>
          <w:delText xml:space="preserve">ชื่อระบบที่ </w:delText>
        </w:r>
        <w:r w:rsidR="001C2674" w:rsidRPr="007E1467" w:rsidDel="006E0AB5">
          <w:delText>2</w:delText>
        </w:r>
        <w:r w:rsidR="001C2674" w:rsidRPr="007E1467" w:rsidDel="006E0AB5">
          <w:rPr>
            <w:cs/>
          </w:rPr>
          <w:delText>]</w:delText>
        </w:r>
      </w:del>
      <w:bookmarkEnd w:id="341"/>
    </w:p>
    <w:p w:rsidR="00341B73" w:rsidRPr="001C724D" w:rsidRDefault="00AB1BEE" w:rsidP="00991A87">
      <w:pPr>
        <w:spacing w:line="240" w:lineRule="auto"/>
        <w:ind w:firstLine="720"/>
        <w:rPr>
          <w:cs/>
        </w:rPr>
      </w:pPr>
      <w:r w:rsidRPr="005428AA">
        <w:rPr>
          <w:cs/>
        </w:rPr>
        <w:t>การปฏิบัติสหก</w:t>
      </w:r>
      <w:r w:rsidR="00573AA2" w:rsidRPr="005428AA">
        <w:rPr>
          <w:cs/>
        </w:rPr>
        <w:t>ิจศึกษา ผู้ปฏิบัติสหกิจศึกษาจำเ</w:t>
      </w:r>
      <w:r w:rsidRPr="005428AA">
        <w:rPr>
          <w:cs/>
        </w:rPr>
        <w:t>ป็นต้องมีความรู้ความเข้าใจ</w:t>
      </w:r>
      <w:r w:rsidR="00573AA2" w:rsidRPr="005428AA">
        <w:rPr>
          <w:rFonts w:hint="cs"/>
          <w:cs/>
        </w:rPr>
        <w:t>เกี่ยวกับการเปลี่ยนแปลงกระบวนการทำงาน ข้อกำหนดและทฏษฎีต่างที่เกี่ยวข้อง รวมถึงกระบวนการทำงานที่เกี่ยวข้องกับการเปลี่ยนแปลงกระบวนการทำงาน</w:t>
      </w:r>
      <w:r w:rsidR="001C724D">
        <w:rPr>
          <w:cs/>
        </w:rPr>
        <w:t xml:space="preserve"> </w:t>
      </w:r>
      <w:r w:rsidR="001C724D">
        <w:rPr>
          <w:rFonts w:hint="cs"/>
          <w:cs/>
        </w:rPr>
        <w:t>โดยมีรายละเอียดดังต่อไปนี้</w:t>
      </w:r>
    </w:p>
    <w:p w:rsidR="009F7F5E" w:rsidRPr="007E1467" w:rsidRDefault="00AB65FC" w:rsidP="00991A87">
      <w:pPr>
        <w:pStyle w:val="Heading3"/>
      </w:pPr>
      <w:r>
        <w:rPr>
          <w:rFonts w:hint="cs"/>
          <w:cs/>
        </w:rPr>
        <w:t>ความหมายของการเปลี่ยนแปลงกระบวนการทำงาน</w:t>
      </w:r>
    </w:p>
    <w:p w:rsidR="005428AA" w:rsidRDefault="00AB65FC" w:rsidP="00991A87">
      <w:pPr>
        <w:spacing w:line="240" w:lineRule="auto"/>
        <w:ind w:firstLine="720"/>
      </w:pPr>
      <w:r w:rsidRPr="00A2523A">
        <w:rPr>
          <w:cs/>
        </w:rPr>
        <w:t>การเปลี่ยนแปลงก</w:t>
      </w:r>
      <w:r w:rsidRPr="00A2523A">
        <w:rPr>
          <w:rFonts w:hint="cs"/>
          <w:cs/>
        </w:rPr>
        <w:t>ระบวนการทำงานคือการเปลี่ยนหรือปรับวิธีการ เครื่องมือ แผนแนวคิด หรือโครงสร้าง ในการทำงานเพื่อปรับปรุงประสิทธิภาพของผลผลิตของงานให้ออกมาดีกว่าที่ป็น ซึ่งสาเหตุของการเปลี่ยนแปลงกระบวนการทำงานอาจเกิดจากการทำงานแบบเก่าไม่ได้เป็นไปอย่างที่คาดไว้ เช่นประเมินแล้วจากสถานการณ์ ณ ขณะนั้น ผลลัพธ์อาจออกมาไม่ได้อย่างที่คาดหวัง</w:t>
      </w:r>
      <w:r w:rsidR="00A2523A" w:rsidRPr="00A2523A">
        <w:rPr>
          <w:rFonts w:hint="cs"/>
          <w:cs/>
        </w:rPr>
        <w:t xml:space="preserve"> </w:t>
      </w:r>
      <w:r w:rsidR="00A2523A" w:rsidRPr="00A2523A">
        <w:rPr>
          <w:cs/>
        </w:rPr>
        <w:t>ระยะดำเนินการเปลี่ยนแปลง (</w:t>
      </w:r>
      <w:r w:rsidR="00A2523A" w:rsidRPr="00A2523A">
        <w:t>Changing</w:t>
      </w:r>
      <w:r w:rsidR="00A2523A" w:rsidRPr="00A2523A">
        <w:rPr>
          <w:cs/>
        </w:rPr>
        <w:t>) เป็นขั้นตอนของการนำแผนงานวิธีการและเทคนิคต่าง ๆ ลงสู่การปฏิบัติเพื่อให้เกิดการเปลี่ยนแปลงไปสู่สภาพที่ต้องการ</w:t>
      </w:r>
      <w:r w:rsidR="00A2523A" w:rsidRPr="00A2523A">
        <w:rPr>
          <w:rFonts w:hint="cs"/>
          <w:cs/>
        </w:rPr>
        <w:t xml:space="preserve"> ดังนั้นจึงใช้เวลาไม่น้อยในการเปลี่ย</w:t>
      </w:r>
      <w:r w:rsidR="005E0056">
        <w:rPr>
          <w:rFonts w:hint="cs"/>
          <w:cs/>
        </w:rPr>
        <w:t>น</w:t>
      </w:r>
      <w:r w:rsidR="00A2523A" w:rsidRPr="00A2523A">
        <w:rPr>
          <w:rFonts w:hint="cs"/>
          <w:cs/>
        </w:rPr>
        <w:t>แปลงแต่ละครั้ง</w:t>
      </w:r>
    </w:p>
    <w:p w:rsidR="00486131" w:rsidRPr="007E1467" w:rsidRDefault="00486131" w:rsidP="00486131">
      <w:pPr>
        <w:pStyle w:val="Heading3"/>
      </w:pPr>
      <w:r>
        <w:rPr>
          <w:rFonts w:hint="cs"/>
          <w:cs/>
        </w:rPr>
        <w:t>ระบบเปลี่ยนแปลงกระบวนการทำงาน</w:t>
      </w:r>
    </w:p>
    <w:p w:rsidR="005C31B1" w:rsidRDefault="009D097B" w:rsidP="00991A87">
      <w:pPr>
        <w:spacing w:line="240" w:lineRule="auto"/>
        <w:ind w:firstLine="720"/>
      </w:pPr>
      <w:r>
        <w:rPr>
          <w:rFonts w:hint="cs"/>
          <w:cs/>
        </w:rPr>
        <w:t xml:space="preserve">ระบบเปลี่ยนแปลงกระบวนการหรือ </w:t>
      </w:r>
      <w:r>
        <w:t xml:space="preserve">PCR System </w:t>
      </w:r>
      <w:r>
        <w:rPr>
          <w:rFonts w:hint="cs"/>
          <w:cs/>
        </w:rPr>
        <w:t>เป็นระบบที่</w:t>
      </w:r>
      <w:r w:rsidR="001A69AB">
        <w:rPr>
          <w:rFonts w:hint="cs"/>
          <w:cs/>
        </w:rPr>
        <w:t xml:space="preserve">อ้างอิงมาจากแบบฟอร์มแบบฟอร์ม </w:t>
      </w:r>
      <w:r w:rsidR="001A69AB">
        <w:t xml:space="preserve">PCR </w:t>
      </w:r>
      <w:r w:rsidR="001A69AB">
        <w:rPr>
          <w:rFonts w:hint="cs"/>
          <w:cs/>
        </w:rPr>
        <w:t xml:space="preserve">ซึ่งแผนก </w:t>
      </w:r>
      <w:r w:rsidR="001A69AB">
        <w:t xml:space="preserve">Production engineering </w:t>
      </w:r>
      <w:r w:rsidR="001A69AB">
        <w:rPr>
          <w:rFonts w:hint="cs"/>
          <w:cs/>
        </w:rPr>
        <w:t xml:space="preserve">เป็นผู้รับผิดชอบ </w:t>
      </w:r>
      <w:r w:rsidR="0076207F">
        <w:rPr>
          <w:rFonts w:hint="cs"/>
          <w:cs/>
        </w:rPr>
        <w:t>เป็นแบบฟอร์มที่ใช้ในการเปลี่ยนแปลงกระบวนการทำงานต่างๆ</w:t>
      </w:r>
      <w:r w:rsidR="00C963F6">
        <w:rPr>
          <w:rFonts w:hint="cs"/>
          <w:cs/>
        </w:rPr>
        <w:t>ที่เกี่ยวข้องกับการผลิต</w:t>
      </w:r>
      <w:r w:rsidR="00291097">
        <w:rPr>
          <w:rFonts w:hint="cs"/>
          <w:cs/>
        </w:rPr>
        <w:t xml:space="preserve">และเกี่ยวกับแผนกหรือส่วนงานอื่นอีกหลายแผนก เช่น แผนก </w:t>
      </w:r>
      <w:r w:rsidR="00291097">
        <w:t xml:space="preserve">QA </w:t>
      </w:r>
      <w:r w:rsidR="00291097">
        <w:rPr>
          <w:cs/>
        </w:rPr>
        <w:t>(</w:t>
      </w:r>
      <w:r w:rsidR="00291097" w:rsidRPr="00291097">
        <w:t>quality assurance</w:t>
      </w:r>
      <w:r w:rsidR="00291097">
        <w:rPr>
          <w:cs/>
        </w:rPr>
        <w:t>)</w:t>
      </w:r>
      <w:r w:rsidR="00C963F6">
        <w:rPr>
          <w:rFonts w:hint="cs"/>
          <w:cs/>
        </w:rPr>
        <w:t xml:space="preserve"> </w:t>
      </w:r>
      <w:r w:rsidR="00FC26E2">
        <w:rPr>
          <w:rFonts w:hint="cs"/>
          <w:cs/>
        </w:rPr>
        <w:t xml:space="preserve">ที่เป็นผู้รับผิดชอบในส่วนของแบบฟอร์ม </w:t>
      </w:r>
      <w:r w:rsidR="00FC26E2">
        <w:t xml:space="preserve">Annual plan </w:t>
      </w:r>
      <w:r w:rsidR="00FC26E2">
        <w:rPr>
          <w:rFonts w:hint="cs"/>
          <w:cs/>
        </w:rPr>
        <w:t>ซึ่งเป็นแบบฟอร์ม</w:t>
      </w:r>
      <w:r w:rsidR="0000141D">
        <w:rPr>
          <w:rFonts w:hint="cs"/>
          <w:cs/>
        </w:rPr>
        <w:t xml:space="preserve">ที่เป็นข้อมูลหลักของแบบฟอร์ม </w:t>
      </w:r>
      <w:r w:rsidR="0000141D">
        <w:t xml:space="preserve">PCR </w:t>
      </w:r>
      <w:r w:rsidR="0000141D">
        <w:rPr>
          <w:rFonts w:hint="cs"/>
          <w:cs/>
        </w:rPr>
        <w:t xml:space="preserve">ได้มาจากแบบฟอร์มนี้ </w:t>
      </w:r>
      <w:r w:rsidR="00291097">
        <w:rPr>
          <w:rFonts w:hint="cs"/>
          <w:cs/>
        </w:rPr>
        <w:t xml:space="preserve">แผนก </w:t>
      </w:r>
      <w:r w:rsidR="00291097">
        <w:t>Production</w:t>
      </w:r>
      <w:r w:rsidR="0000141D">
        <w:rPr>
          <w:cs/>
        </w:rPr>
        <w:t xml:space="preserve"> </w:t>
      </w:r>
      <w:r w:rsidR="0000141D">
        <w:rPr>
          <w:rFonts w:hint="cs"/>
          <w:cs/>
        </w:rPr>
        <w:t>ที่ต้องนำ</w:t>
      </w:r>
      <w:r w:rsidR="0000141D">
        <w:t xml:space="preserve"> PCR </w:t>
      </w:r>
      <w:r w:rsidR="0000141D">
        <w:rPr>
          <w:rFonts w:hint="cs"/>
          <w:cs/>
        </w:rPr>
        <w:t>ที่เสร็จสิ้นแล้วไปปฏิบัติ</w:t>
      </w:r>
      <w:r w:rsidR="00291097">
        <w:rPr>
          <w:cs/>
        </w:rPr>
        <w:t xml:space="preserve"> </w:t>
      </w:r>
      <w:r w:rsidR="00FC26E2">
        <w:rPr>
          <w:rFonts w:hint="cs"/>
          <w:cs/>
        </w:rPr>
        <w:t>และแผนกอื่นๆที่เกี่ยวข้อง</w:t>
      </w:r>
      <w:r w:rsidR="00C963F6">
        <w:rPr>
          <w:rFonts w:hint="cs"/>
          <w:cs/>
        </w:rPr>
        <w:t>โดย</w:t>
      </w:r>
      <w:r w:rsidR="001A69AB">
        <w:rPr>
          <w:rFonts w:hint="cs"/>
          <w:cs/>
        </w:rPr>
        <w:t>ซึ่งวิธีการทำงานโดยปกติจะอยู่ในรูปแบบ</w:t>
      </w:r>
      <w:r w:rsidR="008D3DBE">
        <w:rPr>
          <w:rFonts w:hint="cs"/>
          <w:cs/>
        </w:rPr>
        <w:t>การใช้กระดาษ และการนำแบบฟอร์มไปให้ผู้อนุมัติเองทีละคน ซึ่งปัญหาที่เกิดขึ้นคือ สิ้นเปลืองเวลา ทรัพยากร</w:t>
      </w:r>
      <w:r w:rsidR="009C7B70">
        <w:rPr>
          <w:rFonts w:hint="cs"/>
          <w:cs/>
        </w:rPr>
        <w:t>ต่างๆ เช่นกระดาษ ค่าใช้จ่ายที่สูงในการซื้อและทำลาย</w:t>
      </w:r>
      <w:r w:rsidR="009C7B70">
        <w:rPr>
          <w:cs/>
        </w:rPr>
        <w:t xml:space="preserve"> </w:t>
      </w:r>
      <w:r w:rsidR="009C7B70">
        <w:rPr>
          <w:rFonts w:hint="cs"/>
          <w:cs/>
        </w:rPr>
        <w:t xml:space="preserve">การทำงานที่ล่าช้า เอกสารอาจหายระหว่างการทำงาน เนื่องจากแบบฟอร์ม </w:t>
      </w:r>
      <w:r w:rsidR="009C7B70">
        <w:t xml:space="preserve">PCR </w:t>
      </w:r>
      <w:r w:rsidR="009C7B70">
        <w:rPr>
          <w:rFonts w:hint="cs"/>
          <w:cs/>
        </w:rPr>
        <w:t>เป็นแบบฟอร์มที่</w:t>
      </w:r>
      <w:r w:rsidR="00C042CC">
        <w:rPr>
          <w:rFonts w:hint="cs"/>
          <w:cs/>
        </w:rPr>
        <w:t xml:space="preserve">มีคนอนุมัติไม่จำกัด ไม่เท่ากันในแต่ละการทำงาน </w:t>
      </w:r>
      <w:r w:rsidR="005C31B1">
        <w:rPr>
          <w:rFonts w:hint="cs"/>
          <w:cs/>
        </w:rPr>
        <w:t>นอกจากนั้นการหาเอกสารจะมีความยากลำบากไปด้วย</w:t>
      </w:r>
    </w:p>
    <w:p w:rsidR="005C31B1" w:rsidRDefault="005C31B1" w:rsidP="00991A87">
      <w:pPr>
        <w:spacing w:line="240" w:lineRule="auto"/>
        <w:ind w:firstLine="720"/>
      </w:pPr>
      <w:r>
        <w:rPr>
          <w:rFonts w:hint="cs"/>
          <w:cs/>
        </w:rPr>
        <w:t>จากปัญหาที่กล่าวมาข้างต้น จึงเกิดเป็นระบบ</w:t>
      </w:r>
      <w:r>
        <w:t xml:space="preserve"> PCR </w:t>
      </w:r>
      <w:r>
        <w:rPr>
          <w:rFonts w:hint="cs"/>
          <w:cs/>
        </w:rPr>
        <w:t>ขึ้นมา เพื่อช่วยอำนวยความสะดวกในการทำงาน อำนวยความสะดวกในเรื่องของการลดทรัพยากร การเก็บข้อมูลเพื่อให้เข้าถึงข้อมูลง่ายกว่าการทำงานปกติ</w:t>
      </w:r>
      <w:r w:rsidR="00B50DCB">
        <w:rPr>
          <w:cs/>
        </w:rPr>
        <w:t xml:space="preserve"> </w:t>
      </w:r>
      <w:r w:rsidR="00F93DA1">
        <w:rPr>
          <w:rFonts w:hint="cs"/>
          <w:cs/>
        </w:rPr>
        <w:t>โดยในการเปลี่ยนแปลงกระบวนการแต่ละครั้งจะแบ่งออกเป็นสองช่วงระยะ</w:t>
      </w:r>
      <w:r w:rsidR="000A4F08">
        <w:rPr>
          <w:rFonts w:hint="cs"/>
          <w:cs/>
        </w:rPr>
        <w:t xml:space="preserve">ได้แก่ ช่วงแรกคือช่วงของการวางแผน </w:t>
      </w:r>
      <w:r w:rsidR="000A4F08">
        <w:rPr>
          <w:cs/>
        </w:rPr>
        <w:t>(</w:t>
      </w:r>
      <w:r w:rsidR="000A4F08">
        <w:t>Plan phase</w:t>
      </w:r>
      <w:r w:rsidR="000A4F08">
        <w:rPr>
          <w:cs/>
        </w:rPr>
        <w:t xml:space="preserve">) </w:t>
      </w:r>
      <w:r w:rsidR="000A4F08">
        <w:rPr>
          <w:rFonts w:hint="cs"/>
          <w:cs/>
        </w:rPr>
        <w:t xml:space="preserve">และช่วงที่สองคือช่วงของการทำงานจริง </w:t>
      </w:r>
      <w:r w:rsidR="000A4F08">
        <w:rPr>
          <w:cs/>
        </w:rPr>
        <w:t>(</w:t>
      </w:r>
      <w:r w:rsidR="000A4F08">
        <w:t>Result phase</w:t>
      </w:r>
      <w:r w:rsidR="000A4F08">
        <w:rPr>
          <w:cs/>
        </w:rPr>
        <w:t>)</w:t>
      </w:r>
      <w:r w:rsidR="00F93DA1">
        <w:rPr>
          <w:rFonts w:hint="cs"/>
          <w:cs/>
        </w:rPr>
        <w:t xml:space="preserve"> </w:t>
      </w:r>
      <w:r w:rsidR="00B843B7">
        <w:rPr>
          <w:rFonts w:hint="cs"/>
          <w:cs/>
        </w:rPr>
        <w:t xml:space="preserve">โดยการทำ </w:t>
      </w:r>
      <w:r w:rsidR="00B843B7">
        <w:t xml:space="preserve">PCR </w:t>
      </w:r>
      <w:r w:rsidR="00B843B7">
        <w:rPr>
          <w:rFonts w:hint="cs"/>
          <w:cs/>
        </w:rPr>
        <w:t>แต่ละครั้งจะมีสิ่งที่เกี่ยวข้องดังต่อไปนี้</w:t>
      </w:r>
    </w:p>
    <w:p w:rsidR="00673B4B" w:rsidRDefault="00B843B7" w:rsidP="00890715">
      <w:pPr>
        <w:pStyle w:val="ListParagraph"/>
        <w:numPr>
          <w:ilvl w:val="0"/>
          <w:numId w:val="382"/>
        </w:numPr>
        <w:spacing w:line="240" w:lineRule="auto"/>
        <w:ind w:left="1418" w:hanging="338"/>
        <w:rPr>
          <w:rFonts w:cs="TH SarabunPSK"/>
          <w:szCs w:val="32"/>
        </w:rPr>
      </w:pPr>
      <w:r w:rsidRPr="00B843B7">
        <w:rPr>
          <w:rFonts w:cs="TH SarabunPSK" w:hint="cs"/>
          <w:szCs w:val="32"/>
          <w:cs/>
        </w:rPr>
        <w:t>แ</w:t>
      </w:r>
      <w:r>
        <w:rPr>
          <w:rFonts w:cs="TH SarabunPSK" w:hint="cs"/>
          <w:szCs w:val="32"/>
          <w:cs/>
        </w:rPr>
        <w:t>บบฟอร์มที่เกี่ยวข้อง</w:t>
      </w:r>
    </w:p>
    <w:p w:rsidR="00673B4B" w:rsidRDefault="00673B4B" w:rsidP="00890715">
      <w:pPr>
        <w:pStyle w:val="ListParagraph"/>
        <w:numPr>
          <w:ilvl w:val="1"/>
          <w:numId w:val="384"/>
        </w:numPr>
        <w:spacing w:line="240" w:lineRule="auto"/>
        <w:ind w:left="1843" w:hanging="403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แบบฟอร์มเปลี่ยนแปลงกระบวนการทำงาน </w:t>
      </w:r>
      <w:r>
        <w:rPr>
          <w:rFonts w:cs="TH SarabunPSK"/>
          <w:szCs w:val="32"/>
        </w:rPr>
        <w:t>PCR form</w:t>
      </w:r>
    </w:p>
    <w:p w:rsidR="005C51FF" w:rsidRPr="00EC47ED" w:rsidRDefault="00890715" w:rsidP="00EC47ED">
      <w:pPr>
        <w:pStyle w:val="ListParagraph"/>
        <w:spacing w:line="240" w:lineRule="auto"/>
        <w:ind w:left="0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เป็นแบบฟอร์มที่ใช้ในการเปลี่ยนแปลงกระบวนการทำงานของแผนกที่เกี่ยวข้อง</w:t>
      </w:r>
      <w:r w:rsidR="005F183B">
        <w:rPr>
          <w:rFonts w:cs="TH SarabunPSK" w:hint="cs"/>
          <w:szCs w:val="32"/>
          <w:cs/>
        </w:rPr>
        <w:t xml:space="preserve"> ซึ่งการเปลี่ยนแปลงกระบวนการทำงานจะ</w:t>
      </w:r>
      <w:r w:rsidR="00A81253">
        <w:rPr>
          <w:rFonts w:cs="TH SarabunPSK" w:hint="cs"/>
          <w:szCs w:val="32"/>
          <w:cs/>
        </w:rPr>
        <w:t>จัดทำขึ้</w:t>
      </w:r>
      <w:r w:rsidR="005F183B">
        <w:rPr>
          <w:rFonts w:cs="TH SarabunPSK" w:hint="cs"/>
          <w:szCs w:val="32"/>
          <w:cs/>
        </w:rPr>
        <w:t>นทุกปี</w:t>
      </w:r>
      <w:r w:rsidR="005C51FF">
        <w:rPr>
          <w:rFonts w:cs="TH SarabunPSK"/>
          <w:szCs w:val="32"/>
          <w:cs/>
        </w:rPr>
        <w:t xml:space="preserve"> </w:t>
      </w:r>
      <w:r w:rsidR="005C51FF">
        <w:rPr>
          <w:rFonts w:cs="TH SarabunPSK" w:hint="cs"/>
          <w:szCs w:val="32"/>
          <w:cs/>
        </w:rPr>
        <w:t>รายละเอียดของแบบฟอร์ม</w:t>
      </w:r>
      <w:r w:rsidR="00A81253">
        <w:rPr>
          <w:rFonts w:cs="TH SarabunPSK" w:hint="cs"/>
          <w:szCs w:val="32"/>
          <w:cs/>
        </w:rPr>
        <w:t>มีดังนี้</w:t>
      </w:r>
    </w:p>
    <w:p w:rsidR="00D84F37" w:rsidRDefault="007D05DA" w:rsidP="00DF7714">
      <w:pPr>
        <w:pStyle w:val="ListParagraph"/>
        <w:numPr>
          <w:ilvl w:val="0"/>
          <w:numId w:val="386"/>
        </w:numPr>
        <w:spacing w:line="240" w:lineRule="auto"/>
        <w:ind w:firstLine="43"/>
        <w:jc w:val="left"/>
        <w:rPr>
          <w:rFonts w:cs="TH SarabunPSK"/>
          <w:szCs w:val="32"/>
        </w:rPr>
      </w:pPr>
      <w:r>
        <w:rPr>
          <w:rFonts w:cs="TH SarabunPSK"/>
          <w:szCs w:val="32"/>
        </w:rPr>
        <w:t>PCR number</w:t>
      </w:r>
    </w:p>
    <w:p w:rsidR="007D05DA" w:rsidRPr="007D05DA" w:rsidRDefault="007D05DA" w:rsidP="00DF7714">
      <w:pPr>
        <w:pStyle w:val="ListParagraph"/>
        <w:numPr>
          <w:ilvl w:val="0"/>
          <w:numId w:val="386"/>
        </w:numPr>
        <w:spacing w:line="240" w:lineRule="auto"/>
        <w:ind w:firstLine="43"/>
        <w:jc w:val="left"/>
        <w:rPr>
          <w:rFonts w:cs="TH SarabunPSK"/>
          <w:szCs w:val="32"/>
        </w:rPr>
      </w:pPr>
      <w:r>
        <w:rPr>
          <w:rFonts w:cs="TH SarabunPSK"/>
          <w:szCs w:val="32"/>
        </w:rPr>
        <w:t>Create date</w:t>
      </w:r>
    </w:p>
    <w:p w:rsidR="00D84F37" w:rsidRPr="00D84F37" w:rsidRDefault="00A90109" w:rsidP="00DF7714">
      <w:pPr>
        <w:pStyle w:val="ListParagraph"/>
        <w:numPr>
          <w:ilvl w:val="0"/>
          <w:numId w:val="386"/>
        </w:numPr>
        <w:spacing w:line="240" w:lineRule="auto"/>
        <w:ind w:firstLine="43"/>
        <w:rPr>
          <w:rFonts w:cs="TH SarabunPSK"/>
          <w:szCs w:val="32"/>
        </w:rPr>
      </w:pPr>
      <w:r>
        <w:rPr>
          <w:rFonts w:cs="TH SarabunPSK"/>
          <w:szCs w:val="32"/>
        </w:rPr>
        <w:t>Department</w:t>
      </w:r>
      <w:r>
        <w:rPr>
          <w:rFonts w:cs="TH SarabunPSK"/>
          <w:szCs w:val="32"/>
          <w:cs/>
        </w:rPr>
        <w:t>/</w:t>
      </w:r>
      <w:r>
        <w:rPr>
          <w:rFonts w:cs="TH SarabunPSK"/>
          <w:szCs w:val="32"/>
        </w:rPr>
        <w:t>section</w:t>
      </w:r>
    </w:p>
    <w:p w:rsidR="00D84F37" w:rsidRPr="00D84F37" w:rsidRDefault="00DE7F7A" w:rsidP="00DF7714">
      <w:pPr>
        <w:pStyle w:val="ListParagraph"/>
        <w:numPr>
          <w:ilvl w:val="0"/>
          <w:numId w:val="386"/>
        </w:numPr>
        <w:spacing w:line="240" w:lineRule="auto"/>
        <w:ind w:firstLine="43"/>
        <w:rPr>
          <w:rFonts w:cs="TH SarabunPSK"/>
          <w:szCs w:val="32"/>
        </w:rPr>
      </w:pPr>
      <w:r>
        <w:rPr>
          <w:rFonts w:cs="TH SarabunPSK"/>
          <w:szCs w:val="32"/>
        </w:rPr>
        <w:t>Registant</w:t>
      </w:r>
      <w:r w:rsidR="00D84F37" w:rsidRPr="00D84F37">
        <w:rPr>
          <w:rFonts w:cs="TH SarabunPSK" w:hint="cs"/>
          <w:szCs w:val="32"/>
          <w:cs/>
        </w:rPr>
        <w:t xml:space="preserve"> </w:t>
      </w:r>
    </w:p>
    <w:p w:rsidR="00D84F37" w:rsidRPr="00D84F37" w:rsidRDefault="00DE7F7A" w:rsidP="00DF7714">
      <w:pPr>
        <w:pStyle w:val="ListParagraph"/>
        <w:numPr>
          <w:ilvl w:val="0"/>
          <w:numId w:val="386"/>
        </w:numPr>
        <w:spacing w:line="240" w:lineRule="auto"/>
        <w:ind w:firstLine="43"/>
        <w:rPr>
          <w:rFonts w:cs="TH SarabunPSK"/>
          <w:szCs w:val="32"/>
        </w:rPr>
      </w:pPr>
      <w:r>
        <w:rPr>
          <w:rFonts w:cs="TH SarabunPSK"/>
          <w:szCs w:val="32"/>
        </w:rPr>
        <w:t>Annual plan number</w:t>
      </w:r>
      <w:r w:rsidR="00D84F37" w:rsidRPr="00D84F37">
        <w:rPr>
          <w:rFonts w:cs="TH SarabunPSK" w:hint="cs"/>
          <w:szCs w:val="32"/>
          <w:cs/>
        </w:rPr>
        <w:t xml:space="preserve"> </w:t>
      </w:r>
    </w:p>
    <w:p w:rsidR="00D84F37" w:rsidRPr="00D84F37" w:rsidRDefault="00D67220" w:rsidP="00DF7714">
      <w:pPr>
        <w:pStyle w:val="ListParagraph"/>
        <w:numPr>
          <w:ilvl w:val="0"/>
          <w:numId w:val="386"/>
        </w:numPr>
        <w:spacing w:line="240" w:lineRule="auto"/>
        <w:ind w:firstLine="43"/>
        <w:rPr>
          <w:rFonts w:cs="TH SarabunPSK"/>
          <w:szCs w:val="32"/>
        </w:rPr>
      </w:pPr>
      <w:r w:rsidRPr="00D67220">
        <w:rPr>
          <w:rFonts w:cs="TH SarabunPSK"/>
          <w:szCs w:val="32"/>
        </w:rPr>
        <w:t>PCR type</w:t>
      </w:r>
    </w:p>
    <w:p w:rsidR="00D84F37" w:rsidRPr="00D84F37" w:rsidRDefault="00D67220" w:rsidP="00DF7714">
      <w:pPr>
        <w:pStyle w:val="ListParagraph"/>
        <w:numPr>
          <w:ilvl w:val="0"/>
          <w:numId w:val="386"/>
        </w:numPr>
        <w:spacing w:line="240" w:lineRule="auto"/>
        <w:ind w:firstLine="43"/>
        <w:rPr>
          <w:rFonts w:cs="TH SarabunPSK"/>
          <w:szCs w:val="32"/>
        </w:rPr>
      </w:pPr>
      <w:r w:rsidRPr="00D67220">
        <w:rPr>
          <w:rFonts w:cs="TH SarabunPSK"/>
          <w:szCs w:val="32"/>
        </w:rPr>
        <w:t>Part test flow out</w:t>
      </w:r>
      <w:r w:rsidR="00D84F37" w:rsidRPr="00D84F37">
        <w:rPr>
          <w:rFonts w:cs="TH SarabunPSK" w:hint="cs"/>
          <w:szCs w:val="32"/>
          <w:cs/>
        </w:rPr>
        <w:t xml:space="preserve"> </w:t>
      </w:r>
    </w:p>
    <w:p w:rsidR="00D84F37" w:rsidRPr="00D84F37" w:rsidRDefault="00D67220" w:rsidP="00DF7714">
      <w:pPr>
        <w:pStyle w:val="ListParagraph"/>
        <w:numPr>
          <w:ilvl w:val="0"/>
          <w:numId w:val="386"/>
        </w:numPr>
        <w:spacing w:line="240" w:lineRule="auto"/>
        <w:ind w:firstLine="43"/>
        <w:rPr>
          <w:rFonts w:cs="TH SarabunPSK"/>
          <w:szCs w:val="32"/>
        </w:rPr>
      </w:pPr>
      <w:r w:rsidRPr="00D67220">
        <w:rPr>
          <w:rFonts w:cs="TH SarabunPSK"/>
          <w:szCs w:val="32"/>
        </w:rPr>
        <w:t>Risk and Effect analysis</w:t>
      </w:r>
      <w:r w:rsidR="00D84F37" w:rsidRPr="00D84F37">
        <w:rPr>
          <w:rFonts w:cs="TH SarabunPSK" w:hint="cs"/>
          <w:szCs w:val="32"/>
          <w:cs/>
        </w:rPr>
        <w:t xml:space="preserve"> </w:t>
      </w:r>
    </w:p>
    <w:p w:rsidR="00D84F37" w:rsidRDefault="00DF7A17" w:rsidP="00DF7714">
      <w:pPr>
        <w:pStyle w:val="ListParagraph"/>
        <w:numPr>
          <w:ilvl w:val="0"/>
          <w:numId w:val="386"/>
        </w:numPr>
        <w:spacing w:line="240" w:lineRule="auto"/>
        <w:ind w:firstLine="43"/>
        <w:rPr>
          <w:rFonts w:cs="TH SarabunPSK"/>
          <w:szCs w:val="32"/>
        </w:rPr>
      </w:pPr>
      <w:r w:rsidRPr="00DF7A17">
        <w:rPr>
          <w:rFonts w:cs="TH SarabunPSK"/>
          <w:szCs w:val="32"/>
        </w:rPr>
        <w:t>Priority Management Category</w:t>
      </w:r>
    </w:p>
    <w:p w:rsidR="00C23BB9" w:rsidRPr="00D84F37" w:rsidRDefault="00DF7714" w:rsidP="00DF7714">
      <w:pPr>
        <w:pStyle w:val="ListParagraph"/>
        <w:numPr>
          <w:ilvl w:val="0"/>
          <w:numId w:val="386"/>
        </w:numPr>
        <w:spacing w:line="240" w:lineRule="auto"/>
        <w:ind w:firstLine="43"/>
        <w:rPr>
          <w:rFonts w:cs="TH SarabunPSK"/>
          <w:szCs w:val="32"/>
        </w:rPr>
      </w:pPr>
      <w:r>
        <w:rPr>
          <w:rFonts w:cs="TH SarabunPSK"/>
          <w:szCs w:val="32"/>
          <w:cs/>
        </w:rPr>
        <w:t xml:space="preserve"> </w:t>
      </w:r>
      <w:r w:rsidR="00C23BB9" w:rsidRPr="00C23BB9">
        <w:rPr>
          <w:rFonts w:cs="TH SarabunPSK"/>
          <w:szCs w:val="32"/>
        </w:rPr>
        <w:t>Details of Process Change</w:t>
      </w:r>
    </w:p>
    <w:p w:rsidR="00D84F37" w:rsidRPr="00D84F37" w:rsidRDefault="00DF7714" w:rsidP="00DF7714">
      <w:pPr>
        <w:pStyle w:val="ListParagraph"/>
        <w:numPr>
          <w:ilvl w:val="0"/>
          <w:numId w:val="386"/>
        </w:numPr>
        <w:spacing w:line="240" w:lineRule="auto"/>
        <w:ind w:firstLine="43"/>
        <w:rPr>
          <w:rFonts w:cs="TH SarabunPSK"/>
          <w:szCs w:val="32"/>
        </w:rPr>
      </w:pPr>
      <w:r>
        <w:rPr>
          <w:rFonts w:cs="TH SarabunPSK"/>
          <w:szCs w:val="32"/>
          <w:cs/>
        </w:rPr>
        <w:t xml:space="preserve"> </w:t>
      </w:r>
      <w:r w:rsidR="00C23BB9" w:rsidRPr="00C23BB9">
        <w:rPr>
          <w:rFonts w:cs="TH SarabunPSK"/>
          <w:szCs w:val="32"/>
        </w:rPr>
        <w:t xml:space="preserve">Implementation plan </w:t>
      </w:r>
    </w:p>
    <w:p w:rsidR="00D84F37" w:rsidRDefault="00DF7714" w:rsidP="00DF7714">
      <w:pPr>
        <w:pStyle w:val="ListParagraph"/>
        <w:numPr>
          <w:ilvl w:val="0"/>
          <w:numId w:val="386"/>
        </w:numPr>
        <w:spacing w:line="240" w:lineRule="auto"/>
        <w:ind w:firstLine="43"/>
        <w:rPr>
          <w:rFonts w:cs="TH SarabunPSK"/>
          <w:szCs w:val="32"/>
        </w:rPr>
      </w:pPr>
      <w:r>
        <w:rPr>
          <w:rFonts w:cs="TH SarabunPSK"/>
          <w:szCs w:val="32"/>
          <w:cs/>
        </w:rPr>
        <w:t xml:space="preserve"> </w:t>
      </w:r>
      <w:r w:rsidR="00C23BB9" w:rsidRPr="00C23BB9">
        <w:rPr>
          <w:rFonts w:cs="TH SarabunPSK"/>
          <w:szCs w:val="32"/>
        </w:rPr>
        <w:t>Data attachments</w:t>
      </w:r>
    </w:p>
    <w:p w:rsidR="001C3FB6" w:rsidRPr="001C3FB6" w:rsidRDefault="00DF7714" w:rsidP="00DF7714">
      <w:pPr>
        <w:pStyle w:val="ListParagraph"/>
        <w:numPr>
          <w:ilvl w:val="0"/>
          <w:numId w:val="386"/>
        </w:numPr>
        <w:spacing w:line="240" w:lineRule="auto"/>
        <w:ind w:firstLine="43"/>
        <w:rPr>
          <w:rFonts w:cs="TH SarabunPSK"/>
          <w:szCs w:val="32"/>
        </w:rPr>
      </w:pPr>
      <w:r>
        <w:rPr>
          <w:rFonts w:cs="TH SarabunPSK"/>
          <w:szCs w:val="32"/>
          <w:cs/>
        </w:rPr>
        <w:t xml:space="preserve"> </w:t>
      </w:r>
      <w:r w:rsidR="001C3FB6">
        <w:rPr>
          <w:rFonts w:cs="TH SarabunPSK"/>
          <w:szCs w:val="32"/>
        </w:rPr>
        <w:t>Part number</w:t>
      </w:r>
    </w:p>
    <w:p w:rsidR="00DF7714" w:rsidRDefault="00DF7714" w:rsidP="00DF7714">
      <w:pPr>
        <w:pStyle w:val="ListParagraph"/>
        <w:numPr>
          <w:ilvl w:val="0"/>
          <w:numId w:val="386"/>
        </w:numPr>
        <w:spacing w:line="240" w:lineRule="auto"/>
        <w:ind w:firstLine="43"/>
        <w:rPr>
          <w:rFonts w:cs="TH SarabunPSK"/>
          <w:szCs w:val="32"/>
        </w:rPr>
      </w:pPr>
      <w:r>
        <w:rPr>
          <w:rFonts w:cs="TH SarabunPSK"/>
          <w:szCs w:val="32"/>
          <w:cs/>
        </w:rPr>
        <w:t xml:space="preserve"> </w:t>
      </w:r>
      <w:r w:rsidR="00C23BB9">
        <w:rPr>
          <w:rFonts w:cs="TH SarabunPSK"/>
          <w:szCs w:val="32"/>
        </w:rPr>
        <w:t>Approver</w:t>
      </w:r>
    </w:p>
    <w:p w:rsidR="00F64E91" w:rsidRPr="00DF7714" w:rsidRDefault="00DF7714" w:rsidP="00F64E91">
      <w:pPr>
        <w:pStyle w:val="ListParagraph"/>
        <w:spacing w:line="240" w:lineRule="auto"/>
        <w:ind w:left="1560" w:hanging="142"/>
        <w:rPr>
          <w:rFonts w:cs="TH SarabunPSK"/>
          <w:szCs w:val="32"/>
        </w:rPr>
      </w:pPr>
      <w:r w:rsidRPr="00DF7714">
        <w:rPr>
          <w:rFonts w:cs="TH SarabunPSK"/>
          <w:szCs w:val="32"/>
        </w:rPr>
        <w:t>1</w:t>
      </w:r>
      <w:r w:rsidRPr="00DF7714">
        <w:rPr>
          <w:rFonts w:cs="TH SarabunPSK"/>
          <w:szCs w:val="32"/>
          <w:cs/>
        </w:rPr>
        <w:t>.</w:t>
      </w:r>
      <w:r w:rsidRPr="00DF7714">
        <w:rPr>
          <w:rFonts w:cs="TH SarabunPSK"/>
          <w:szCs w:val="32"/>
        </w:rPr>
        <w:t>2</w:t>
      </w:r>
      <w:r w:rsidRPr="00DF7714">
        <w:rPr>
          <w:rFonts w:cs="TH SarabunPSK"/>
          <w:szCs w:val="32"/>
          <w:cs/>
        </w:rPr>
        <w:t>)</w:t>
      </w:r>
      <w:r>
        <w:rPr>
          <w:rFonts w:cs="TH SarabunPSK"/>
          <w:szCs w:val="32"/>
          <w:cs/>
        </w:rPr>
        <w:t xml:space="preserve"> </w:t>
      </w:r>
      <w:r w:rsidRPr="00DF7714">
        <w:rPr>
          <w:rFonts w:cs="TH SarabunPSK" w:hint="cs"/>
          <w:szCs w:val="32"/>
          <w:cs/>
        </w:rPr>
        <w:t>แบบฟอร์ม</w:t>
      </w:r>
      <w:r w:rsidR="00F64E91">
        <w:rPr>
          <w:rFonts w:cs="TH SarabunPSK"/>
          <w:szCs w:val="32"/>
        </w:rPr>
        <w:t xml:space="preserve"> Annual plan</w:t>
      </w:r>
    </w:p>
    <w:p w:rsidR="00DF7714" w:rsidRDefault="00F64E91" w:rsidP="00F13643">
      <w:pPr>
        <w:pStyle w:val="ListParagraph"/>
        <w:spacing w:line="240" w:lineRule="auto"/>
        <w:ind w:left="0" w:firstLine="1843"/>
        <w:rPr>
          <w:rFonts w:cs="TH SarabunPSK"/>
          <w:szCs w:val="32"/>
        </w:rPr>
      </w:pPr>
      <w:r>
        <w:rPr>
          <w:rFonts w:cs="TH SarabunPSK"/>
          <w:szCs w:val="32"/>
        </w:rPr>
        <w:t xml:space="preserve">Annual plan </w:t>
      </w:r>
      <w:r>
        <w:rPr>
          <w:rFonts w:cs="TH SarabunPSK" w:hint="cs"/>
          <w:szCs w:val="32"/>
          <w:cs/>
        </w:rPr>
        <w:t xml:space="preserve">คือ </w:t>
      </w:r>
      <w:r w:rsidR="001A4E5A">
        <w:rPr>
          <w:rFonts w:cs="TH SarabunPSK"/>
          <w:szCs w:val="32"/>
          <w:cs/>
        </w:rPr>
        <w:t>แผนประจําปีที่</w:t>
      </w:r>
      <w:r w:rsidR="001A4E5A">
        <w:rPr>
          <w:rFonts w:cs="TH SarabunPSK" w:hint="cs"/>
          <w:szCs w:val="32"/>
          <w:cs/>
        </w:rPr>
        <w:t>ทุกปีจะมีการวางแผน</w:t>
      </w:r>
      <w:r w:rsidR="00FB522D">
        <w:rPr>
          <w:rFonts w:cs="TH SarabunPSK" w:hint="cs"/>
          <w:szCs w:val="32"/>
          <w:cs/>
        </w:rPr>
        <w:t xml:space="preserve">กระบวนการที่จะถูกเปลี่ยนภายในปีนั้นๆ ไว้ก่อนแล้ว โดยในการทำแบบฟอร์ม </w:t>
      </w:r>
      <w:r w:rsidR="00FB522D">
        <w:rPr>
          <w:rFonts w:cs="TH SarabunPSK"/>
          <w:szCs w:val="32"/>
        </w:rPr>
        <w:t xml:space="preserve">PCR </w:t>
      </w:r>
      <w:r w:rsidR="00FB522D">
        <w:rPr>
          <w:rFonts w:cs="TH SarabunPSK" w:hint="cs"/>
          <w:szCs w:val="32"/>
          <w:cs/>
        </w:rPr>
        <w:t xml:space="preserve">จะเป็นการนำข้อมูลของ </w:t>
      </w:r>
      <w:r w:rsidR="00FB522D">
        <w:rPr>
          <w:rFonts w:cs="TH SarabunPSK"/>
          <w:szCs w:val="32"/>
        </w:rPr>
        <w:t xml:space="preserve">Annual plan </w:t>
      </w:r>
      <w:r w:rsidR="00FB522D">
        <w:rPr>
          <w:rFonts w:cs="TH SarabunPSK" w:hint="cs"/>
          <w:szCs w:val="32"/>
          <w:cs/>
        </w:rPr>
        <w:t>มาใส่</w:t>
      </w:r>
      <w:r w:rsidR="00B630BC">
        <w:rPr>
          <w:rFonts w:cs="TH SarabunPSK" w:hint="cs"/>
          <w:szCs w:val="32"/>
          <w:cs/>
        </w:rPr>
        <w:t xml:space="preserve"> กล่าวอีกนัยคือการทำ </w:t>
      </w:r>
      <w:r w:rsidR="00B630BC">
        <w:rPr>
          <w:rFonts w:cs="TH SarabunPSK"/>
          <w:szCs w:val="32"/>
        </w:rPr>
        <w:t xml:space="preserve">PCR </w:t>
      </w:r>
      <w:r w:rsidR="00B630BC">
        <w:rPr>
          <w:rFonts w:cs="TH SarabunPSK" w:hint="cs"/>
          <w:szCs w:val="32"/>
          <w:cs/>
        </w:rPr>
        <w:t>เปรียบเสมือนการนำแผนการเปลี่ยนแปลงที่วางไว้มาทำให้สำเร็จ</w:t>
      </w:r>
      <w:r w:rsidR="00E8785C">
        <w:rPr>
          <w:rFonts w:cs="TH SarabunPSK" w:hint="cs"/>
          <w:szCs w:val="32"/>
          <w:cs/>
        </w:rPr>
        <w:t xml:space="preserve"> </w:t>
      </w:r>
      <w:r w:rsidR="00F13643">
        <w:rPr>
          <w:rFonts w:cs="TH SarabunPSK" w:hint="cs"/>
          <w:szCs w:val="32"/>
          <w:cs/>
        </w:rPr>
        <w:t xml:space="preserve">ซึ่งรายละเอียดของ </w:t>
      </w:r>
      <w:r w:rsidR="00F13643">
        <w:rPr>
          <w:rFonts w:cs="TH SarabunPSK"/>
          <w:szCs w:val="32"/>
        </w:rPr>
        <w:t xml:space="preserve">Annual plan </w:t>
      </w:r>
      <w:r w:rsidR="00113393">
        <w:rPr>
          <w:rFonts w:cs="TH SarabunPSK" w:hint="cs"/>
          <w:szCs w:val="32"/>
          <w:cs/>
        </w:rPr>
        <w:t>จะประกอบไปด้วยข้อมูลดังต่อไปนี้</w:t>
      </w:r>
    </w:p>
    <w:p w:rsidR="008C3180" w:rsidRPr="00D41E13" w:rsidRDefault="008C3180" w:rsidP="00D41E13">
      <w:pPr>
        <w:pStyle w:val="ListParagraph"/>
        <w:numPr>
          <w:ilvl w:val="0"/>
          <w:numId w:val="389"/>
        </w:numPr>
        <w:spacing w:line="240" w:lineRule="auto"/>
        <w:ind w:firstLine="43"/>
        <w:jc w:val="left"/>
      </w:pPr>
      <w:r w:rsidRPr="00D41E13">
        <w:t>Annual plan no</w:t>
      </w:r>
    </w:p>
    <w:p w:rsidR="001A53FB" w:rsidRPr="001A53FB" w:rsidRDefault="001A53FB" w:rsidP="00D41E13">
      <w:pPr>
        <w:pStyle w:val="ListParagraph"/>
        <w:numPr>
          <w:ilvl w:val="0"/>
          <w:numId w:val="389"/>
        </w:numPr>
        <w:spacing w:line="240" w:lineRule="auto"/>
        <w:ind w:firstLine="43"/>
        <w:jc w:val="left"/>
        <w:rPr>
          <w:rFonts w:cs="TH SarabunPSK"/>
          <w:szCs w:val="32"/>
        </w:rPr>
      </w:pPr>
      <w:r>
        <w:rPr>
          <w:rFonts w:ascii="Arial" w:hAnsi="Arial"/>
          <w:b/>
          <w:bCs/>
          <w:color w:val="343A40"/>
          <w:sz w:val="21"/>
          <w:szCs w:val="21"/>
          <w:cs/>
        </w:rPr>
        <w:t xml:space="preserve"> </w:t>
      </w:r>
      <w:r w:rsidRPr="001A53FB">
        <w:rPr>
          <w:rFonts w:cs="TH SarabunPSK"/>
          <w:szCs w:val="32"/>
        </w:rPr>
        <w:t>Company</w:t>
      </w:r>
    </w:p>
    <w:p w:rsidR="001A53FB" w:rsidRPr="001A53FB" w:rsidRDefault="001A53FB" w:rsidP="00D41E13">
      <w:pPr>
        <w:pStyle w:val="ListParagraph"/>
        <w:numPr>
          <w:ilvl w:val="0"/>
          <w:numId w:val="389"/>
        </w:numPr>
        <w:spacing w:line="240" w:lineRule="auto"/>
        <w:ind w:firstLine="43"/>
        <w:rPr>
          <w:rFonts w:cs="TH SarabunPSK"/>
          <w:szCs w:val="32"/>
        </w:rPr>
      </w:pPr>
      <w:r>
        <w:rPr>
          <w:rFonts w:cs="TH SarabunPSK"/>
          <w:szCs w:val="32"/>
          <w:cs/>
        </w:rPr>
        <w:t xml:space="preserve"> </w:t>
      </w:r>
      <w:r w:rsidRPr="001A53FB">
        <w:rPr>
          <w:rFonts w:cs="TH SarabunPSK"/>
          <w:szCs w:val="32"/>
        </w:rPr>
        <w:t>Addition item</w:t>
      </w:r>
      <w:r>
        <w:rPr>
          <w:rFonts w:ascii="Arial" w:hAnsi="Arial"/>
          <w:b/>
          <w:bCs/>
          <w:color w:val="343A40"/>
          <w:sz w:val="21"/>
          <w:szCs w:val="21"/>
          <w:cs/>
        </w:rPr>
        <w:t xml:space="preserve"> </w:t>
      </w:r>
    </w:p>
    <w:p w:rsidR="008C3180" w:rsidRPr="00D84F37" w:rsidRDefault="001A53FB" w:rsidP="00D41E13">
      <w:pPr>
        <w:pStyle w:val="ListParagraph"/>
        <w:numPr>
          <w:ilvl w:val="0"/>
          <w:numId w:val="389"/>
        </w:numPr>
        <w:spacing w:line="240" w:lineRule="auto"/>
        <w:ind w:firstLine="43"/>
        <w:jc w:val="left"/>
        <w:rPr>
          <w:rFonts w:cs="TH SarabunPSK"/>
          <w:szCs w:val="32"/>
        </w:rPr>
      </w:pPr>
      <w:r>
        <w:rPr>
          <w:rFonts w:cs="TH SarabunPSK"/>
          <w:szCs w:val="32"/>
          <w:cs/>
        </w:rPr>
        <w:t xml:space="preserve"> </w:t>
      </w:r>
      <w:r w:rsidRPr="001A53FB">
        <w:rPr>
          <w:rFonts w:cs="TH SarabunPSK"/>
          <w:szCs w:val="32"/>
        </w:rPr>
        <w:t>Title</w:t>
      </w:r>
    </w:p>
    <w:p w:rsidR="008C3180" w:rsidRPr="00D84F37" w:rsidRDefault="005B6DC6" w:rsidP="00D41E13">
      <w:pPr>
        <w:pStyle w:val="ListParagraph"/>
        <w:numPr>
          <w:ilvl w:val="0"/>
          <w:numId w:val="389"/>
        </w:numPr>
        <w:spacing w:line="240" w:lineRule="auto"/>
        <w:ind w:firstLine="43"/>
        <w:rPr>
          <w:rFonts w:cs="TH SarabunPSK"/>
          <w:szCs w:val="32"/>
        </w:rPr>
      </w:pPr>
      <w:r>
        <w:rPr>
          <w:rFonts w:cs="TH SarabunPSK"/>
          <w:szCs w:val="32"/>
          <w:cs/>
        </w:rPr>
        <w:t xml:space="preserve"> </w:t>
      </w:r>
      <w:r w:rsidRPr="005B6DC6">
        <w:rPr>
          <w:rFonts w:cs="TH SarabunPSK"/>
          <w:szCs w:val="32"/>
        </w:rPr>
        <w:t>Change type</w:t>
      </w:r>
    </w:p>
    <w:p w:rsidR="00113393" w:rsidRDefault="005B6DC6" w:rsidP="00D41E13">
      <w:pPr>
        <w:pStyle w:val="ListParagraph"/>
        <w:numPr>
          <w:ilvl w:val="0"/>
          <w:numId w:val="389"/>
        </w:numPr>
        <w:spacing w:line="240" w:lineRule="auto"/>
        <w:ind w:firstLine="43"/>
        <w:rPr>
          <w:rFonts w:cs="TH SarabunPSK"/>
          <w:szCs w:val="32"/>
        </w:rPr>
      </w:pPr>
      <w:r>
        <w:rPr>
          <w:rFonts w:cs="TH SarabunPSK"/>
          <w:szCs w:val="32"/>
          <w:cs/>
        </w:rPr>
        <w:t xml:space="preserve"> </w:t>
      </w:r>
      <w:r w:rsidRPr="005B6DC6">
        <w:rPr>
          <w:rFonts w:cs="TH SarabunPSK"/>
          <w:szCs w:val="32"/>
        </w:rPr>
        <w:t>Customer submission</w:t>
      </w:r>
    </w:p>
    <w:p w:rsidR="005B6DC6" w:rsidRDefault="005B6DC6" w:rsidP="00D41E13">
      <w:pPr>
        <w:pStyle w:val="ListParagraph"/>
        <w:numPr>
          <w:ilvl w:val="0"/>
          <w:numId w:val="389"/>
        </w:numPr>
        <w:spacing w:line="240" w:lineRule="auto"/>
        <w:ind w:firstLine="43"/>
        <w:rPr>
          <w:rFonts w:cs="TH SarabunPSK"/>
          <w:szCs w:val="32"/>
        </w:rPr>
      </w:pPr>
      <w:r>
        <w:rPr>
          <w:rFonts w:ascii="Arial" w:hAnsi="Arial"/>
          <w:b/>
          <w:bCs/>
          <w:color w:val="343A40"/>
          <w:sz w:val="21"/>
          <w:szCs w:val="21"/>
          <w:cs/>
        </w:rPr>
        <w:t xml:space="preserve"> </w:t>
      </w:r>
      <w:r w:rsidRPr="005B6DC6">
        <w:rPr>
          <w:rFonts w:cs="TH SarabunPSK"/>
          <w:szCs w:val="32"/>
        </w:rPr>
        <w:t>Planning review</w:t>
      </w:r>
    </w:p>
    <w:p w:rsidR="00A65889" w:rsidRPr="00A65889" w:rsidRDefault="00A65889" w:rsidP="00D41E13">
      <w:pPr>
        <w:pStyle w:val="ListParagraph"/>
        <w:numPr>
          <w:ilvl w:val="0"/>
          <w:numId w:val="389"/>
        </w:numPr>
        <w:spacing w:line="240" w:lineRule="auto"/>
        <w:ind w:firstLine="43"/>
        <w:rPr>
          <w:rFonts w:cs="TH SarabunPSK"/>
          <w:szCs w:val="32"/>
        </w:rPr>
      </w:pPr>
      <w:r>
        <w:rPr>
          <w:rFonts w:cs="TH SarabunPSK"/>
          <w:szCs w:val="32"/>
          <w:cs/>
        </w:rPr>
        <w:t xml:space="preserve"> </w:t>
      </w:r>
      <w:r w:rsidRPr="00A65889">
        <w:rPr>
          <w:rFonts w:cs="TH SarabunPSK"/>
          <w:szCs w:val="32"/>
        </w:rPr>
        <w:t>Product</w:t>
      </w:r>
    </w:p>
    <w:p w:rsidR="00A65889" w:rsidRDefault="00A65889" w:rsidP="00D41E13">
      <w:pPr>
        <w:pStyle w:val="ListParagraph"/>
        <w:numPr>
          <w:ilvl w:val="0"/>
          <w:numId w:val="389"/>
        </w:numPr>
        <w:spacing w:line="240" w:lineRule="auto"/>
        <w:ind w:firstLine="43"/>
        <w:rPr>
          <w:rFonts w:cs="TH SarabunPSK"/>
          <w:szCs w:val="32"/>
        </w:rPr>
      </w:pPr>
      <w:r>
        <w:rPr>
          <w:rFonts w:cs="TH SarabunPSK"/>
          <w:szCs w:val="32"/>
          <w:cs/>
        </w:rPr>
        <w:t xml:space="preserve"> </w:t>
      </w:r>
      <w:r w:rsidRPr="00A65889">
        <w:rPr>
          <w:rFonts w:cs="TH SarabunPSK"/>
          <w:szCs w:val="32"/>
        </w:rPr>
        <w:t>Part name</w:t>
      </w:r>
    </w:p>
    <w:p w:rsidR="00A65889" w:rsidRDefault="00A65889" w:rsidP="00D41E13">
      <w:pPr>
        <w:pStyle w:val="ListParagraph"/>
        <w:numPr>
          <w:ilvl w:val="0"/>
          <w:numId w:val="389"/>
        </w:numPr>
        <w:spacing w:line="240" w:lineRule="auto"/>
        <w:ind w:firstLine="43"/>
        <w:rPr>
          <w:rFonts w:cs="TH SarabunPSK"/>
          <w:szCs w:val="32"/>
        </w:rPr>
      </w:pPr>
      <w:r>
        <w:rPr>
          <w:rFonts w:cs="TH SarabunPSK"/>
          <w:szCs w:val="32"/>
        </w:rPr>
        <w:t xml:space="preserve"> Rank</w:t>
      </w:r>
    </w:p>
    <w:p w:rsidR="00A65889" w:rsidRDefault="00B877D1" w:rsidP="00D41E13">
      <w:pPr>
        <w:pStyle w:val="ListParagraph"/>
        <w:numPr>
          <w:ilvl w:val="0"/>
          <w:numId w:val="389"/>
        </w:numPr>
        <w:spacing w:line="240" w:lineRule="auto"/>
        <w:ind w:firstLine="43"/>
        <w:rPr>
          <w:rFonts w:cs="TH SarabunPSK"/>
          <w:szCs w:val="32"/>
        </w:rPr>
      </w:pPr>
      <w:r>
        <w:rPr>
          <w:rFonts w:ascii="Arial" w:hAnsi="Arial"/>
          <w:b/>
          <w:bCs/>
          <w:color w:val="343A40"/>
          <w:sz w:val="21"/>
          <w:szCs w:val="21"/>
          <w:cs/>
        </w:rPr>
        <w:t xml:space="preserve"> </w:t>
      </w:r>
      <w:r w:rsidRPr="00B877D1">
        <w:rPr>
          <w:rFonts w:cs="TH SarabunPSK"/>
          <w:szCs w:val="32"/>
        </w:rPr>
        <w:t>Change point</w:t>
      </w:r>
    </w:p>
    <w:p w:rsidR="00390696" w:rsidRDefault="00390696" w:rsidP="00D41E13">
      <w:pPr>
        <w:pStyle w:val="ListParagraph"/>
        <w:numPr>
          <w:ilvl w:val="0"/>
          <w:numId w:val="389"/>
        </w:numPr>
        <w:spacing w:line="240" w:lineRule="auto"/>
        <w:ind w:firstLine="43"/>
        <w:rPr>
          <w:rFonts w:cs="TH SarabunPSK"/>
          <w:szCs w:val="32"/>
        </w:rPr>
      </w:pPr>
      <w:r>
        <w:rPr>
          <w:rFonts w:cs="TH SarabunPSK"/>
          <w:szCs w:val="32"/>
        </w:rPr>
        <w:t xml:space="preserve"> Output</w:t>
      </w:r>
    </w:p>
    <w:p w:rsidR="00390696" w:rsidRDefault="006642A1" w:rsidP="00D41E13">
      <w:pPr>
        <w:pStyle w:val="ListParagraph"/>
        <w:numPr>
          <w:ilvl w:val="0"/>
          <w:numId w:val="389"/>
        </w:numPr>
        <w:spacing w:line="240" w:lineRule="auto"/>
        <w:ind w:firstLine="43"/>
        <w:rPr>
          <w:rFonts w:cs="TH SarabunPSK"/>
          <w:szCs w:val="32"/>
        </w:rPr>
      </w:pPr>
      <w:r w:rsidRPr="006642A1">
        <w:rPr>
          <w:rFonts w:cs="TH SarabunPSK"/>
          <w:szCs w:val="32"/>
          <w:cs/>
        </w:rPr>
        <w:t xml:space="preserve"> </w:t>
      </w:r>
      <w:r w:rsidR="00390696" w:rsidRPr="006642A1">
        <w:rPr>
          <w:rFonts w:cs="TH SarabunPSK"/>
          <w:szCs w:val="32"/>
        </w:rPr>
        <w:t>Customer</w:t>
      </w:r>
    </w:p>
    <w:p w:rsidR="006642A1" w:rsidRPr="006642A1" w:rsidRDefault="006642A1" w:rsidP="00D41E13">
      <w:pPr>
        <w:pStyle w:val="ListParagraph"/>
        <w:numPr>
          <w:ilvl w:val="0"/>
          <w:numId w:val="389"/>
        </w:numPr>
        <w:spacing w:line="240" w:lineRule="auto"/>
        <w:ind w:firstLine="43"/>
        <w:rPr>
          <w:rFonts w:cs="TH SarabunPSK"/>
          <w:szCs w:val="32"/>
        </w:rPr>
      </w:pPr>
      <w:r w:rsidRPr="006642A1">
        <w:rPr>
          <w:rFonts w:cs="TH SarabunPSK"/>
          <w:szCs w:val="32"/>
        </w:rPr>
        <w:t xml:space="preserve"> Line</w:t>
      </w:r>
    </w:p>
    <w:p w:rsidR="00BC072B" w:rsidRDefault="006642A1" w:rsidP="00BC072B">
      <w:pPr>
        <w:pStyle w:val="ListParagraph"/>
        <w:numPr>
          <w:ilvl w:val="0"/>
          <w:numId w:val="389"/>
        </w:numPr>
        <w:spacing w:line="240" w:lineRule="auto"/>
        <w:ind w:firstLine="43"/>
        <w:rPr>
          <w:rFonts w:cs="TH SarabunPSK"/>
          <w:szCs w:val="32"/>
        </w:rPr>
      </w:pPr>
      <w:r w:rsidRPr="006642A1">
        <w:rPr>
          <w:rFonts w:cs="TH SarabunPSK"/>
          <w:szCs w:val="32"/>
        </w:rPr>
        <w:t xml:space="preserve"> Customer</w:t>
      </w:r>
    </w:p>
    <w:p w:rsidR="005F18BE" w:rsidRDefault="00BC072B" w:rsidP="00D754ED">
      <w:pPr>
        <w:spacing w:line="240" w:lineRule="auto"/>
        <w:ind w:left="720" w:firstLine="720"/>
      </w:pPr>
      <w:r w:rsidRPr="00BC072B">
        <w:t>1</w:t>
      </w:r>
      <w:r w:rsidRPr="00BC072B">
        <w:rPr>
          <w:cs/>
        </w:rPr>
        <w:t>.</w:t>
      </w:r>
      <w:r>
        <w:t>3</w:t>
      </w:r>
      <w:r w:rsidRPr="00BC072B">
        <w:rPr>
          <w:cs/>
        </w:rPr>
        <w:t xml:space="preserve">) </w:t>
      </w:r>
      <w:r w:rsidRPr="00BC072B">
        <w:rPr>
          <w:rFonts w:hint="cs"/>
          <w:cs/>
        </w:rPr>
        <w:t>แบบฟอร์ม</w:t>
      </w:r>
      <w:r w:rsidRPr="00BC072B">
        <w:rPr>
          <w:cs/>
        </w:rPr>
        <w:t xml:space="preserve"> </w:t>
      </w:r>
      <w:r w:rsidR="00D754ED">
        <w:t>BKD</w:t>
      </w:r>
    </w:p>
    <w:p w:rsidR="005F18BE" w:rsidRDefault="005F18BE" w:rsidP="0092597E">
      <w:pPr>
        <w:spacing w:line="240" w:lineRule="auto"/>
        <w:ind w:firstLine="1843"/>
      </w:pPr>
      <w:r>
        <w:rPr>
          <w:rFonts w:hint="cs"/>
          <w:cs/>
        </w:rPr>
        <w:t xml:space="preserve">เป็นแบบฟอร์มของส่วนงาน </w:t>
      </w:r>
      <w:r>
        <w:t xml:space="preserve">BKD </w:t>
      </w:r>
      <w:r>
        <w:rPr>
          <w:rFonts w:hint="cs"/>
          <w:cs/>
        </w:rPr>
        <w:t xml:space="preserve">ซึ่งจะใช้ประกอบการอนุมัติของส่วนงาน </w:t>
      </w:r>
      <w:r>
        <w:t>BKD</w:t>
      </w:r>
      <w:r w:rsidR="0092597E">
        <w:rPr>
          <w:rFonts w:hint="cs"/>
          <w:cs/>
        </w:rPr>
        <w:t xml:space="preserve"> ซึ่งเป็นส่วนงานหนึ่งของแผนก </w:t>
      </w:r>
      <w:r w:rsidR="0092597E">
        <w:t>QA</w:t>
      </w:r>
      <w:r w:rsidR="0068759C">
        <w:rPr>
          <w:cs/>
        </w:rPr>
        <w:t xml:space="preserve"> </w:t>
      </w:r>
      <w:r w:rsidR="0068759C">
        <w:rPr>
          <w:rFonts w:hint="cs"/>
          <w:cs/>
        </w:rPr>
        <w:t xml:space="preserve">และเป็นหนึ่งในผู้อนุมัติฟอร์ม </w:t>
      </w:r>
      <w:r w:rsidR="0068759C">
        <w:t>PCR</w:t>
      </w:r>
    </w:p>
    <w:p w:rsidR="00543866" w:rsidRDefault="00543866" w:rsidP="0092597E">
      <w:pPr>
        <w:spacing w:line="240" w:lineRule="auto"/>
        <w:ind w:firstLine="1843"/>
      </w:pPr>
    </w:p>
    <w:p w:rsidR="00661022" w:rsidRDefault="00661022" w:rsidP="0092597E">
      <w:pPr>
        <w:spacing w:line="240" w:lineRule="auto"/>
        <w:ind w:firstLine="1843"/>
      </w:pPr>
    </w:p>
    <w:p w:rsidR="00661022" w:rsidRDefault="00661022" w:rsidP="0092597E">
      <w:pPr>
        <w:spacing w:line="240" w:lineRule="auto"/>
        <w:ind w:firstLine="1843"/>
        <w:rPr>
          <w:rFonts w:hint="cs"/>
        </w:rPr>
      </w:pPr>
    </w:p>
    <w:p w:rsidR="00543866" w:rsidRDefault="00543866" w:rsidP="00543866">
      <w:pPr>
        <w:spacing w:line="240" w:lineRule="auto"/>
        <w:ind w:left="720" w:firstLine="720"/>
      </w:pPr>
      <w:r w:rsidRPr="00BC072B">
        <w:t>1</w:t>
      </w:r>
      <w:r w:rsidRPr="00BC072B">
        <w:rPr>
          <w:cs/>
        </w:rPr>
        <w:t>.</w:t>
      </w:r>
      <w:r>
        <w:t>4</w:t>
      </w:r>
      <w:r w:rsidRPr="00BC072B">
        <w:rPr>
          <w:cs/>
        </w:rPr>
        <w:t xml:space="preserve">) </w:t>
      </w:r>
      <w:r w:rsidRPr="00BC072B">
        <w:rPr>
          <w:rFonts w:hint="cs"/>
          <w:cs/>
        </w:rPr>
        <w:t>แบบฟอร์ม</w:t>
      </w:r>
      <w:r w:rsidRPr="00BC072B">
        <w:rPr>
          <w:cs/>
        </w:rPr>
        <w:t xml:space="preserve"> </w:t>
      </w:r>
      <w:r>
        <w:t>QAP</w:t>
      </w:r>
    </w:p>
    <w:p w:rsidR="00661022" w:rsidRDefault="00543866" w:rsidP="00543866">
      <w:pPr>
        <w:pStyle w:val="ListParagraph"/>
        <w:spacing w:line="240" w:lineRule="auto"/>
        <w:ind w:left="0" w:firstLine="1843"/>
        <w:rPr>
          <w:rFonts w:cs="TH SarabunPSK"/>
          <w:szCs w:val="32"/>
        </w:rPr>
      </w:pPr>
      <w:r w:rsidRPr="00543866">
        <w:rPr>
          <w:rFonts w:cs="TH SarabunPSK" w:hint="cs"/>
          <w:szCs w:val="32"/>
          <w:cs/>
        </w:rPr>
        <w:t xml:space="preserve">เป็นแบบฟอร์มของส่วนงาน </w:t>
      </w:r>
      <w:r w:rsidRPr="00543866">
        <w:rPr>
          <w:rFonts w:cs="TH SarabunPSK"/>
          <w:szCs w:val="32"/>
        </w:rPr>
        <w:t xml:space="preserve">BKD </w:t>
      </w:r>
      <w:r w:rsidRPr="00543866">
        <w:rPr>
          <w:rFonts w:cs="TH SarabunPSK" w:hint="cs"/>
          <w:szCs w:val="32"/>
          <w:cs/>
        </w:rPr>
        <w:t xml:space="preserve">ซึ่งจะใช้ประกอบการอนุมัติของส่วนงาน </w:t>
      </w:r>
      <w:r>
        <w:rPr>
          <w:rFonts w:cs="TH SarabunPSK"/>
          <w:szCs w:val="32"/>
        </w:rPr>
        <w:t>QAP</w:t>
      </w:r>
      <w:r w:rsidRPr="00543866">
        <w:rPr>
          <w:rFonts w:cs="TH SarabunPSK" w:hint="cs"/>
          <w:szCs w:val="32"/>
          <w:cs/>
        </w:rPr>
        <w:t xml:space="preserve"> ซึ่งเป็นส่วนงานหนึ่งของแผนก </w:t>
      </w:r>
      <w:r w:rsidRPr="00543866">
        <w:rPr>
          <w:rFonts w:cs="TH SarabunPSK"/>
          <w:szCs w:val="32"/>
        </w:rPr>
        <w:t xml:space="preserve">QA </w:t>
      </w:r>
      <w:r w:rsidRPr="00543866">
        <w:rPr>
          <w:rFonts w:cs="TH SarabunPSK" w:hint="cs"/>
          <w:szCs w:val="32"/>
          <w:cs/>
        </w:rPr>
        <w:t xml:space="preserve">และเป็นหนึ่งในผู้อนุมัติฟอร์ม </w:t>
      </w:r>
      <w:r w:rsidRPr="00543866">
        <w:rPr>
          <w:rFonts w:cs="TH SarabunPSK"/>
          <w:szCs w:val="32"/>
        </w:rPr>
        <w:t>PC</w:t>
      </w:r>
      <w:r>
        <w:rPr>
          <w:rFonts w:cs="TH SarabunPSK"/>
          <w:szCs w:val="32"/>
        </w:rPr>
        <w:t>R</w:t>
      </w:r>
    </w:p>
    <w:p w:rsidR="005A058C" w:rsidRDefault="005A058C" w:rsidP="005A058C">
      <w:pPr>
        <w:pStyle w:val="ListParagraph"/>
        <w:numPr>
          <w:ilvl w:val="0"/>
          <w:numId w:val="382"/>
        </w:numPr>
        <w:spacing w:line="240" w:lineRule="auto"/>
        <w:ind w:left="1418" w:hanging="338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ขั้นตอน</w:t>
      </w:r>
      <w:r w:rsidR="00B8613D">
        <w:rPr>
          <w:rFonts w:cs="TH SarabunPSK" w:hint="cs"/>
          <w:szCs w:val="32"/>
          <w:cs/>
        </w:rPr>
        <w:t>กระบวนการทำงานของการทำ</w:t>
      </w:r>
      <w:r>
        <w:rPr>
          <w:rFonts w:cs="TH SarabunPSK" w:hint="cs"/>
          <w:szCs w:val="32"/>
          <w:cs/>
        </w:rPr>
        <w:t xml:space="preserve"> </w:t>
      </w:r>
      <w:r>
        <w:rPr>
          <w:rFonts w:cs="TH SarabunPSK"/>
          <w:szCs w:val="32"/>
        </w:rPr>
        <w:t>PCR</w:t>
      </w:r>
    </w:p>
    <w:p w:rsidR="005A058C" w:rsidRDefault="00AC782B" w:rsidP="005A058C">
      <w:pPr>
        <w:pStyle w:val="ListParagraph"/>
        <w:spacing w:line="240" w:lineRule="auto"/>
        <w:ind w:left="142" w:firstLine="1276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ขั้นตอนของกระบวนการเปลี่ยนแปลงการทำงานของฟอร์ม </w:t>
      </w:r>
      <w:r>
        <w:rPr>
          <w:rFonts w:cs="TH SarabunPSK"/>
          <w:szCs w:val="32"/>
        </w:rPr>
        <w:t xml:space="preserve">PCR </w:t>
      </w:r>
      <w:r>
        <w:rPr>
          <w:rFonts w:cs="TH SarabunPSK" w:hint="cs"/>
          <w:szCs w:val="32"/>
          <w:cs/>
        </w:rPr>
        <w:t>ประกอบไปด้วยการส่วนหลักใหญ่ๆ คือการ กรอกข้อมูล การ</w:t>
      </w:r>
      <w:r w:rsidR="00E71053">
        <w:rPr>
          <w:rFonts w:cs="TH SarabunPSK" w:hint="cs"/>
          <w:szCs w:val="32"/>
          <w:cs/>
        </w:rPr>
        <w:t>อนุมัติ และการจัดเก็บ ซึ่งขั้นตอนจะถูกแบ่งออกเป็นช่วงวางแผน และช่วงทำงานจริง ซึ่งจะอธิบายในภาพที่ และ ภาพที่</w:t>
      </w:r>
    </w:p>
    <w:p w:rsidR="00F9689F" w:rsidRPr="00AC782B" w:rsidRDefault="00F9689F" w:rsidP="005A058C">
      <w:pPr>
        <w:pStyle w:val="ListParagraph"/>
        <w:spacing w:line="240" w:lineRule="auto"/>
        <w:ind w:left="142" w:firstLine="1276"/>
        <w:rPr>
          <w:rFonts w:cs="TH SarabunPSK" w:hint="cs"/>
          <w:szCs w:val="32"/>
          <w:cs/>
        </w:rPr>
      </w:pPr>
      <w:r>
        <w:rPr>
          <w:noProof/>
        </w:rPr>
        <w:drawing>
          <wp:inline distT="0" distB="0" distL="0" distR="0" wp14:anchorId="02A1B167" wp14:editId="101F71FF">
            <wp:extent cx="2862814" cy="4067175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8026" cy="407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787" w:rsidRDefault="00F9689F" w:rsidP="00D02787">
      <w:pPr>
        <w:pStyle w:val="ListParagraph"/>
        <w:spacing w:line="240" w:lineRule="auto"/>
        <w:ind w:left="0" w:firstLine="1843"/>
        <w:jc w:val="left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ภาพที่ แสดงขั้นตอนการเปลี่ยนกระบวนการทำงาน</w:t>
      </w:r>
      <w:r w:rsidR="00BF4F2B">
        <w:rPr>
          <w:rFonts w:cs="TH SarabunPSK" w:hint="cs"/>
          <w:szCs w:val="32"/>
          <w:cs/>
        </w:rPr>
        <w:t>ในช่วงของการวางแผน</w:t>
      </w:r>
    </w:p>
    <w:p w:rsidR="007F5984" w:rsidRDefault="00D02787" w:rsidP="007F5984">
      <w:pPr>
        <w:pStyle w:val="ListParagraph"/>
        <w:spacing w:line="240" w:lineRule="auto"/>
        <w:ind w:left="0" w:firstLine="851"/>
        <w:jc w:val="left"/>
        <w:rPr>
          <w:rFonts w:cs="TH SarabunPSK"/>
          <w:szCs w:val="32"/>
        </w:rPr>
      </w:pPr>
      <w:r w:rsidRPr="00D02787">
        <w:rPr>
          <w:rFonts w:cs="TH SarabunPSK" w:hint="cs"/>
          <w:szCs w:val="32"/>
          <w:cs/>
        </w:rPr>
        <w:t xml:space="preserve">จากภาพที่ </w:t>
      </w:r>
      <w:r w:rsidR="007F5984">
        <w:rPr>
          <w:rFonts w:cs="TH SarabunPSK" w:hint="cs"/>
          <w:szCs w:val="32"/>
          <w:cs/>
        </w:rPr>
        <w:t xml:space="preserve"> </w:t>
      </w:r>
      <w:r w:rsidRPr="00D02787">
        <w:rPr>
          <w:rFonts w:cs="TH SarabunPSK" w:hint="cs"/>
          <w:szCs w:val="32"/>
          <w:cs/>
        </w:rPr>
        <w:t>จะอธิบายขั้นตอนการจัดทำแบบฟอร์มเปลี่ยนแปลงกระบวนการทำงานและขั้นตอนการอนุมัติการเปลี่ยนแปลงกระบวนการทำงานในช่วงของการวางแผนโดยแบ่งแต่ละขั้นตอนดังนี้</w:t>
      </w:r>
    </w:p>
    <w:p w:rsidR="007F5984" w:rsidRDefault="00974B29" w:rsidP="007F5984">
      <w:pPr>
        <w:pStyle w:val="ListParagraph"/>
        <w:numPr>
          <w:ilvl w:val="0"/>
          <w:numId w:val="390"/>
        </w:numPr>
        <w:spacing w:line="240" w:lineRule="auto"/>
        <w:jc w:val="left"/>
        <w:rPr>
          <w:rFonts w:cs="TH SarabunPSK"/>
          <w:szCs w:val="32"/>
        </w:rPr>
      </w:pPr>
      <w:r w:rsidRPr="00D02787">
        <w:rPr>
          <w:rFonts w:cs="TH SarabunPSK" w:hint="cs"/>
          <w:szCs w:val="32"/>
          <w:cs/>
        </w:rPr>
        <w:t>ผู้ขอเปลี่ยนแปลง</w:t>
      </w:r>
      <w:r>
        <w:rPr>
          <w:rFonts w:cs="TH SarabunPSK" w:hint="cs"/>
          <w:szCs w:val="32"/>
          <w:cs/>
        </w:rPr>
        <w:t>กระบวนการ</w:t>
      </w:r>
      <w:r w:rsidR="00B15DE8">
        <w:rPr>
          <w:rFonts w:cs="TH SarabunPSK" w:hint="cs"/>
          <w:szCs w:val="32"/>
          <w:cs/>
        </w:rPr>
        <w:t xml:space="preserve">ทำ </w:t>
      </w:r>
      <w:r w:rsidR="00B15DE8">
        <w:rPr>
          <w:rFonts w:cs="TH SarabunPSK"/>
          <w:szCs w:val="32"/>
        </w:rPr>
        <w:t xml:space="preserve">PCR </w:t>
      </w:r>
      <w:r w:rsidR="00B15DE8">
        <w:rPr>
          <w:rFonts w:cs="TH SarabunPSK" w:hint="cs"/>
          <w:szCs w:val="32"/>
          <w:cs/>
        </w:rPr>
        <w:t>ทำการ</w:t>
      </w:r>
      <w:r w:rsidR="00D02787" w:rsidRPr="00D02787">
        <w:rPr>
          <w:rFonts w:cs="TH SarabunPSK" w:hint="cs"/>
          <w:szCs w:val="32"/>
          <w:cs/>
        </w:rPr>
        <w:t>กรอกข้อมูลลงแบบฟอร์</w:t>
      </w:r>
      <w:r w:rsidR="00B15DE8">
        <w:rPr>
          <w:rFonts w:cs="TH SarabunPSK" w:hint="cs"/>
          <w:szCs w:val="32"/>
          <w:cs/>
        </w:rPr>
        <w:t>มเปลี่ยนแปลงกระบวนการทำงาน</w:t>
      </w:r>
    </w:p>
    <w:p w:rsidR="007F5984" w:rsidRDefault="00974B29" w:rsidP="007F5984">
      <w:pPr>
        <w:pStyle w:val="ListParagraph"/>
        <w:numPr>
          <w:ilvl w:val="0"/>
          <w:numId w:val="390"/>
        </w:numPr>
        <w:spacing w:line="240" w:lineRule="auto"/>
        <w:jc w:val="left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ผู้อนุมัติที่อยู่</w:t>
      </w:r>
      <w:r w:rsidR="00D02787" w:rsidRPr="00D02787">
        <w:rPr>
          <w:rFonts w:cs="TH SarabunPSK" w:hint="cs"/>
          <w:szCs w:val="32"/>
          <w:cs/>
        </w:rPr>
        <w:t>แผนก</w:t>
      </w:r>
      <w:r>
        <w:rPr>
          <w:rFonts w:cs="TH SarabunPSK" w:hint="cs"/>
          <w:szCs w:val="32"/>
          <w:cs/>
        </w:rPr>
        <w:t>เดียวกันกับ</w:t>
      </w:r>
      <w:r w:rsidR="00D02787" w:rsidRPr="00D02787">
        <w:rPr>
          <w:rFonts w:cs="TH SarabunPSK" w:hint="cs"/>
          <w:szCs w:val="32"/>
          <w:cs/>
        </w:rPr>
        <w:t>ผู้ขอเปลี่ยนแปลงกระบวนการทำงาน</w:t>
      </w:r>
      <w:r w:rsidR="00B15DE8">
        <w:rPr>
          <w:rFonts w:cs="TH SarabunPSK" w:hint="cs"/>
          <w:szCs w:val="32"/>
          <w:cs/>
        </w:rPr>
        <w:t>ทำการอนุมัติ</w:t>
      </w:r>
    </w:p>
    <w:p w:rsidR="007F5984" w:rsidRDefault="00D02787" w:rsidP="007F5984">
      <w:pPr>
        <w:pStyle w:val="ListParagraph"/>
        <w:numPr>
          <w:ilvl w:val="0"/>
          <w:numId w:val="390"/>
        </w:numPr>
        <w:spacing w:line="240" w:lineRule="auto"/>
        <w:jc w:val="left"/>
        <w:rPr>
          <w:rFonts w:cs="TH SarabunPSK"/>
          <w:szCs w:val="32"/>
        </w:rPr>
      </w:pPr>
      <w:r w:rsidRPr="007F5984">
        <w:rPr>
          <w:rFonts w:cs="TH SarabunPSK" w:hint="cs"/>
          <w:szCs w:val="32"/>
          <w:cs/>
        </w:rPr>
        <w:t>แผนกที่เกี</w:t>
      </w:r>
      <w:r w:rsidR="00974B29">
        <w:rPr>
          <w:rFonts w:cs="TH SarabunPSK" w:hint="cs"/>
          <w:szCs w:val="32"/>
          <w:cs/>
        </w:rPr>
        <w:t>่ยวข้องทำการอนุมัติ</w:t>
      </w:r>
    </w:p>
    <w:p w:rsidR="007F5984" w:rsidRDefault="00D02787" w:rsidP="007F5984">
      <w:pPr>
        <w:pStyle w:val="ListParagraph"/>
        <w:numPr>
          <w:ilvl w:val="0"/>
          <w:numId w:val="390"/>
        </w:numPr>
        <w:spacing w:line="240" w:lineRule="auto"/>
        <w:jc w:val="left"/>
        <w:rPr>
          <w:rFonts w:cs="TH SarabunPSK"/>
          <w:szCs w:val="32"/>
        </w:rPr>
      </w:pPr>
      <w:r w:rsidRPr="007F5984">
        <w:rPr>
          <w:rFonts w:cs="TH SarabunPSK" w:hint="cs"/>
          <w:szCs w:val="32"/>
          <w:cs/>
        </w:rPr>
        <w:t>ตรวจสอบ</w:t>
      </w:r>
      <w:r w:rsidR="004E4817">
        <w:rPr>
          <w:rFonts w:cs="TH SarabunPSK" w:hint="cs"/>
          <w:szCs w:val="32"/>
          <w:cs/>
        </w:rPr>
        <w:t>ค่า</w:t>
      </w:r>
      <w:r w:rsidRPr="007F5984">
        <w:rPr>
          <w:rFonts w:cs="TH SarabunPSK" w:hint="cs"/>
          <w:szCs w:val="32"/>
          <w:cs/>
        </w:rPr>
        <w:t>ลำดับความสำคัญของ</w:t>
      </w:r>
      <w:r w:rsidR="004E4817">
        <w:rPr>
          <w:rFonts w:cs="TH SarabunPSK" w:hint="cs"/>
          <w:szCs w:val="32"/>
          <w:cs/>
        </w:rPr>
        <w:t xml:space="preserve"> </w:t>
      </w:r>
      <w:r w:rsidR="004E4817">
        <w:rPr>
          <w:rFonts w:cs="TH SarabunPSK"/>
          <w:szCs w:val="32"/>
        </w:rPr>
        <w:t xml:space="preserve">PCR </w:t>
      </w:r>
      <w:r w:rsidR="004E4817">
        <w:rPr>
          <w:rFonts w:cs="TH SarabunPSK" w:hint="cs"/>
          <w:szCs w:val="32"/>
          <w:cs/>
        </w:rPr>
        <w:t>ถ้า</w:t>
      </w:r>
      <w:r w:rsidRPr="007F5984">
        <w:rPr>
          <w:rFonts w:cs="TH SarabunPSK" w:hint="cs"/>
          <w:szCs w:val="32"/>
          <w:cs/>
        </w:rPr>
        <w:t xml:space="preserve">มีค่าน้อยกว่า </w:t>
      </w:r>
      <w:r w:rsidRPr="007F5984">
        <w:rPr>
          <w:rFonts w:cs="TH SarabunPSK"/>
          <w:szCs w:val="32"/>
        </w:rPr>
        <w:t xml:space="preserve">C2 </w:t>
      </w:r>
      <w:r w:rsidRPr="007F5984">
        <w:rPr>
          <w:rFonts w:cs="TH SarabunPSK" w:hint="cs"/>
          <w:szCs w:val="32"/>
          <w:cs/>
        </w:rPr>
        <w:t xml:space="preserve">ให้ไปที่ขั้นตอนการอนุมัติของ </w:t>
      </w:r>
      <w:r w:rsidRPr="007F5984">
        <w:rPr>
          <w:rFonts w:cs="TH SarabunPSK"/>
          <w:szCs w:val="32"/>
        </w:rPr>
        <w:t xml:space="preserve">QAP </w:t>
      </w:r>
      <w:r w:rsidRPr="007F5984">
        <w:rPr>
          <w:rFonts w:cs="TH SarabunPSK" w:hint="cs"/>
          <w:szCs w:val="32"/>
          <w:cs/>
        </w:rPr>
        <w:t xml:space="preserve">แต่ถ้ามีค่ามากกว่าหรือเท่ากับ </w:t>
      </w:r>
      <w:r w:rsidRPr="007F5984">
        <w:rPr>
          <w:rFonts w:cs="TH SarabunPSK"/>
          <w:szCs w:val="32"/>
        </w:rPr>
        <w:t>C2</w:t>
      </w:r>
      <w:r w:rsidRPr="007F5984">
        <w:rPr>
          <w:rFonts w:cs="TH SarabunPSK" w:hint="cs"/>
          <w:szCs w:val="32"/>
          <w:cs/>
        </w:rPr>
        <w:t xml:space="preserve"> ให้ข้ามขั้นตอนการอนุมัติของ </w:t>
      </w:r>
      <w:r w:rsidRPr="007F5984">
        <w:rPr>
          <w:rFonts w:cs="TH SarabunPSK"/>
          <w:szCs w:val="32"/>
        </w:rPr>
        <w:t>QAP</w:t>
      </w:r>
      <w:r w:rsidRPr="007F5984">
        <w:rPr>
          <w:rFonts w:cs="TH SarabunPSK" w:hint="cs"/>
          <w:szCs w:val="32"/>
          <w:cs/>
        </w:rPr>
        <w:t xml:space="preserve"> </w:t>
      </w:r>
      <w:r w:rsidRPr="007F5984">
        <w:rPr>
          <w:rFonts w:cs="TH SarabunPSK"/>
          <w:szCs w:val="32"/>
          <w:cs/>
        </w:rPr>
        <w:t xml:space="preserve"> </w:t>
      </w:r>
      <w:r w:rsidRPr="007F5984">
        <w:rPr>
          <w:rFonts w:cs="TH SarabunPSK" w:hint="cs"/>
          <w:szCs w:val="32"/>
          <w:cs/>
        </w:rPr>
        <w:t xml:space="preserve">ไปทำขั้นตอนถัดไปคือขั้นตอนการอนุมัติของ </w:t>
      </w:r>
      <w:r w:rsidRPr="007F5984">
        <w:rPr>
          <w:rFonts w:cs="TH SarabunPSK"/>
          <w:szCs w:val="32"/>
        </w:rPr>
        <w:t>BKD</w:t>
      </w:r>
    </w:p>
    <w:p w:rsidR="007F5984" w:rsidRDefault="004E4817" w:rsidP="007F5984">
      <w:pPr>
        <w:pStyle w:val="ListParagraph"/>
        <w:numPr>
          <w:ilvl w:val="0"/>
          <w:numId w:val="390"/>
        </w:numPr>
        <w:spacing w:line="240" w:lineRule="auto"/>
        <w:jc w:val="left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ส่วนงาน </w:t>
      </w:r>
      <w:r w:rsidRPr="007F5984">
        <w:rPr>
          <w:rFonts w:cs="TH SarabunPSK"/>
          <w:szCs w:val="32"/>
        </w:rPr>
        <w:t>QAP</w:t>
      </w:r>
      <w:r>
        <w:rPr>
          <w:rFonts w:cs="TH SarabunPSK"/>
          <w:szCs w:val="32"/>
        </w:rPr>
        <w:t xml:space="preserve"> </w:t>
      </w:r>
      <w:r>
        <w:rPr>
          <w:rFonts w:cs="TH SarabunPSK" w:hint="cs"/>
          <w:szCs w:val="32"/>
          <w:cs/>
        </w:rPr>
        <w:t xml:space="preserve">ทำการอนุมัติโดยการกรอกฟอร์ม </w:t>
      </w:r>
      <w:r>
        <w:rPr>
          <w:rFonts w:cs="TH SarabunPSK"/>
          <w:szCs w:val="32"/>
        </w:rPr>
        <w:t>QAP</w:t>
      </w:r>
      <w:r>
        <w:rPr>
          <w:rFonts w:cs="TH SarabunPSK" w:hint="cs"/>
          <w:szCs w:val="32"/>
          <w:cs/>
        </w:rPr>
        <w:t xml:space="preserve"> </w:t>
      </w:r>
    </w:p>
    <w:p w:rsidR="00677837" w:rsidRDefault="00D02787" w:rsidP="00677837">
      <w:pPr>
        <w:pStyle w:val="ListParagraph"/>
        <w:numPr>
          <w:ilvl w:val="0"/>
          <w:numId w:val="390"/>
        </w:numPr>
        <w:spacing w:line="240" w:lineRule="auto"/>
        <w:jc w:val="left"/>
        <w:rPr>
          <w:rFonts w:cs="TH SarabunPSK"/>
          <w:szCs w:val="32"/>
        </w:rPr>
      </w:pPr>
      <w:r w:rsidRPr="007F5984">
        <w:rPr>
          <w:rFonts w:cs="TH SarabunPSK" w:hint="cs"/>
          <w:szCs w:val="32"/>
          <w:cs/>
        </w:rPr>
        <w:t xml:space="preserve">ส่วนงานของ </w:t>
      </w:r>
      <w:r w:rsidRPr="007F5984">
        <w:rPr>
          <w:rFonts w:cs="TH SarabunPSK"/>
          <w:szCs w:val="32"/>
        </w:rPr>
        <w:t xml:space="preserve">QAC </w:t>
      </w:r>
      <w:r w:rsidR="00DC718E">
        <w:rPr>
          <w:rFonts w:cs="TH SarabunPSK" w:hint="cs"/>
          <w:szCs w:val="32"/>
          <w:cs/>
        </w:rPr>
        <w:t>ทำ</w:t>
      </w:r>
      <w:r w:rsidRPr="007F5984">
        <w:rPr>
          <w:rFonts w:cs="TH SarabunPSK" w:hint="cs"/>
          <w:szCs w:val="32"/>
          <w:cs/>
        </w:rPr>
        <w:t>การอนุมัติ</w:t>
      </w:r>
      <w:r w:rsidR="00DC718E">
        <w:rPr>
          <w:rFonts w:cs="TH SarabunPSK" w:hint="cs"/>
          <w:szCs w:val="32"/>
          <w:cs/>
        </w:rPr>
        <w:t xml:space="preserve"> โดย</w:t>
      </w:r>
      <w:r w:rsidRPr="007F5984">
        <w:rPr>
          <w:rFonts w:cs="TH SarabunPSK" w:hint="cs"/>
          <w:szCs w:val="32"/>
          <w:cs/>
        </w:rPr>
        <w:t>แบ่</w:t>
      </w:r>
      <w:r w:rsidR="00DC718E">
        <w:rPr>
          <w:rFonts w:cs="TH SarabunPSK" w:hint="cs"/>
          <w:szCs w:val="32"/>
          <w:cs/>
        </w:rPr>
        <w:t>งแยกคนอนุมัติตามผลิตภัณฑ์ของบริษัท</w:t>
      </w:r>
    </w:p>
    <w:p w:rsidR="00D02787" w:rsidRDefault="00D02787" w:rsidP="00677837">
      <w:pPr>
        <w:pStyle w:val="ListParagraph"/>
        <w:numPr>
          <w:ilvl w:val="0"/>
          <w:numId w:val="390"/>
        </w:numPr>
        <w:spacing w:line="240" w:lineRule="auto"/>
        <w:jc w:val="left"/>
        <w:rPr>
          <w:rFonts w:cs="TH SarabunPSK"/>
          <w:szCs w:val="32"/>
        </w:rPr>
      </w:pPr>
      <w:r w:rsidRPr="00677837">
        <w:rPr>
          <w:rFonts w:cs="TH SarabunPSK" w:hint="cs"/>
          <w:szCs w:val="32"/>
          <w:cs/>
        </w:rPr>
        <w:t>เป็นการแจ้งเตือนไปยังส่วนงานที่เกี่ยวคล้องกับการเปลี่ยนแปลงกระบวนการทำงาน</w:t>
      </w:r>
    </w:p>
    <w:p w:rsidR="00AA0E47" w:rsidRDefault="00AA0E47" w:rsidP="00AA0E47">
      <w:pPr>
        <w:pStyle w:val="ListParagraph"/>
        <w:spacing w:line="240" w:lineRule="auto"/>
        <w:ind w:left="1211"/>
        <w:jc w:val="left"/>
        <w:rPr>
          <w:rFonts w:cs="TH SarabunPSK"/>
          <w:szCs w:val="32"/>
        </w:rPr>
      </w:pPr>
    </w:p>
    <w:p w:rsidR="00AA0E47" w:rsidRDefault="00AA0E47" w:rsidP="00AA0E47">
      <w:pPr>
        <w:pStyle w:val="ListParagraph"/>
        <w:spacing w:line="240" w:lineRule="auto"/>
        <w:ind w:left="1211"/>
        <w:jc w:val="center"/>
        <w:rPr>
          <w:rFonts w:cs="TH SarabunPSK"/>
          <w:szCs w:val="32"/>
        </w:rPr>
      </w:pPr>
      <w:r>
        <w:rPr>
          <w:noProof/>
        </w:rPr>
        <w:drawing>
          <wp:inline distT="0" distB="0" distL="0" distR="0" wp14:anchorId="5A9400F1" wp14:editId="7AF515E2">
            <wp:extent cx="2686050" cy="374586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E47" w:rsidRPr="00677837" w:rsidRDefault="00AA0E47" w:rsidP="00AA0E47">
      <w:pPr>
        <w:pStyle w:val="ListParagraph"/>
        <w:spacing w:line="240" w:lineRule="auto"/>
        <w:ind w:left="0" w:firstLine="1843"/>
        <w:jc w:val="left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ภาพที่ แสดงขั้นตอนการเปลี่ยนกระบวนการทำงาน</w:t>
      </w:r>
      <w:r>
        <w:rPr>
          <w:rFonts w:cs="TH SarabunPSK" w:hint="cs"/>
          <w:szCs w:val="32"/>
          <w:cs/>
        </w:rPr>
        <w:t>ในช่วงของการวางแผน</w:t>
      </w:r>
    </w:p>
    <w:p w:rsidR="00D02787" w:rsidRDefault="00D02787" w:rsidP="00FB04A0">
      <w:pPr>
        <w:pStyle w:val="ListParagraph"/>
        <w:spacing w:line="240" w:lineRule="auto"/>
        <w:ind w:left="0" w:firstLine="851"/>
        <w:jc w:val="left"/>
        <w:rPr>
          <w:rFonts w:cs="TH SarabunPSK"/>
          <w:szCs w:val="32"/>
        </w:rPr>
      </w:pPr>
      <w:r>
        <w:rPr>
          <w:rFonts w:hint="cs"/>
          <w:cs/>
        </w:rPr>
        <w:t xml:space="preserve">    </w:t>
      </w:r>
      <w:r w:rsidR="00922A21" w:rsidRPr="00D02787">
        <w:rPr>
          <w:rFonts w:cs="TH SarabunPSK" w:hint="cs"/>
          <w:szCs w:val="32"/>
          <w:cs/>
        </w:rPr>
        <w:t xml:space="preserve">จากภาพที่ </w:t>
      </w:r>
      <w:r w:rsidR="00922A21">
        <w:rPr>
          <w:rFonts w:cs="TH SarabunPSK" w:hint="cs"/>
          <w:szCs w:val="32"/>
          <w:cs/>
        </w:rPr>
        <w:t xml:space="preserve"> </w:t>
      </w:r>
      <w:r w:rsidR="00922A21" w:rsidRPr="00D02787">
        <w:rPr>
          <w:rFonts w:cs="TH SarabunPSK" w:hint="cs"/>
          <w:szCs w:val="32"/>
          <w:cs/>
        </w:rPr>
        <w:t>จะอธิบายขั้นตอนการจัดทำแบบฟอร์มเปลี่ยนแปลงกระบวนการทำงานและขั้นตอนการอนุมัติการเปลี่ยนแปลง</w:t>
      </w:r>
      <w:r w:rsidR="00922A21">
        <w:rPr>
          <w:rFonts w:cs="TH SarabunPSK" w:hint="cs"/>
          <w:szCs w:val="32"/>
          <w:cs/>
        </w:rPr>
        <w:t xml:space="preserve">กระบวนการทำงานในช่วงของการทำงานจริง </w:t>
      </w:r>
      <w:r w:rsidR="00922A21" w:rsidRPr="00D02787">
        <w:rPr>
          <w:rFonts w:cs="TH SarabunPSK" w:hint="cs"/>
          <w:szCs w:val="32"/>
          <w:cs/>
        </w:rPr>
        <w:t>โดยแบ่งแต่ละขั้นตอน</w:t>
      </w:r>
      <w:r w:rsidR="00922A21">
        <w:rPr>
          <w:rFonts w:cs="TH SarabunPSK" w:hint="cs"/>
          <w:szCs w:val="32"/>
          <w:cs/>
        </w:rPr>
        <w:t>การทำงาน</w:t>
      </w:r>
      <w:r w:rsidR="00922A21" w:rsidRPr="00D02787">
        <w:rPr>
          <w:rFonts w:cs="TH SarabunPSK" w:hint="cs"/>
          <w:szCs w:val="32"/>
          <w:cs/>
        </w:rPr>
        <w:t>ดังนี้</w:t>
      </w:r>
    </w:p>
    <w:p w:rsidR="00AC3B9C" w:rsidRDefault="00FB04A0" w:rsidP="00AC3B9C">
      <w:pPr>
        <w:spacing w:line="240" w:lineRule="auto"/>
        <w:ind w:firstLine="720"/>
      </w:pPr>
      <w:r>
        <w:rPr>
          <w:rFonts w:hint="cs"/>
          <w:cs/>
        </w:rPr>
        <w:t>1</w:t>
      </w:r>
      <w:r>
        <w:t xml:space="preserve">) </w:t>
      </w:r>
      <w:r>
        <w:rPr>
          <w:rFonts w:hint="cs"/>
          <w:cs/>
        </w:rPr>
        <w:t xml:space="preserve"> ผู้ขอ</w:t>
      </w:r>
      <w:r w:rsidRPr="00D02787">
        <w:rPr>
          <w:rFonts w:hint="cs"/>
          <w:cs/>
        </w:rPr>
        <w:t>เปลี่ยนแปลง</w:t>
      </w:r>
      <w:r>
        <w:rPr>
          <w:rFonts w:hint="cs"/>
          <w:cs/>
        </w:rPr>
        <w:t xml:space="preserve">กระบวนการทำ </w:t>
      </w:r>
      <w:r>
        <w:t xml:space="preserve">PCR </w:t>
      </w:r>
      <w:r>
        <w:rPr>
          <w:rFonts w:hint="cs"/>
          <w:cs/>
        </w:rPr>
        <w:t>ทำการ</w:t>
      </w:r>
      <w:r w:rsidRPr="00D02787">
        <w:rPr>
          <w:rFonts w:hint="cs"/>
          <w:cs/>
        </w:rPr>
        <w:t>กรอกข้อมูลลงแบบฟอร์</w:t>
      </w:r>
      <w:r>
        <w:rPr>
          <w:rFonts w:hint="cs"/>
          <w:cs/>
        </w:rPr>
        <w:t>มเปลี่ยนแปลงกระบวนการทำงาน</w:t>
      </w:r>
    </w:p>
    <w:p w:rsidR="00AC3B9C" w:rsidRDefault="00AC3B9C" w:rsidP="00AC3B9C">
      <w:pPr>
        <w:spacing w:line="240" w:lineRule="auto"/>
        <w:ind w:firstLine="720"/>
      </w:pPr>
      <w:r>
        <w:t xml:space="preserve">2) </w:t>
      </w:r>
      <w:r w:rsidRPr="00AC3B9C">
        <w:rPr>
          <w:rFonts w:hint="cs"/>
          <w:cs/>
        </w:rPr>
        <w:t>ผู้อนุมัติที่อยู่แผนกเดียวกันกับผู้ขอเปลี่ยนแปลงกระบวนการทำงานทำการอนุมัติ</w:t>
      </w:r>
    </w:p>
    <w:p w:rsidR="00AC3B9C" w:rsidRDefault="00AC3B9C" w:rsidP="00AC3B9C">
      <w:pPr>
        <w:spacing w:line="240" w:lineRule="auto"/>
        <w:ind w:firstLine="720"/>
      </w:pPr>
      <w:r>
        <w:t xml:space="preserve">3) </w:t>
      </w:r>
      <w:r>
        <w:rPr>
          <w:rFonts w:hint="cs"/>
          <w:cs/>
        </w:rPr>
        <w:t>แผนก</w:t>
      </w:r>
      <w:r w:rsidRPr="007F5984">
        <w:rPr>
          <w:rFonts w:hint="cs"/>
          <w:cs/>
        </w:rPr>
        <w:t>ที่เกี</w:t>
      </w:r>
      <w:r>
        <w:rPr>
          <w:rFonts w:hint="cs"/>
          <w:cs/>
        </w:rPr>
        <w:t>่ยวข้องทำการอนุมัติ</w:t>
      </w:r>
    </w:p>
    <w:p w:rsidR="00FB04A0" w:rsidRDefault="00FB04A0" w:rsidP="00FB04A0">
      <w:pPr>
        <w:spacing w:line="240" w:lineRule="auto"/>
        <w:ind w:firstLine="720"/>
      </w:pPr>
    </w:p>
    <w:p w:rsidR="002D4BD7" w:rsidRDefault="00AC3B9C" w:rsidP="00AC3B9C">
      <w:pPr>
        <w:ind w:firstLine="1276"/>
      </w:pPr>
      <w:r>
        <w:t xml:space="preserve">4) </w:t>
      </w:r>
      <w:r w:rsidRPr="007F5984">
        <w:rPr>
          <w:rFonts w:hint="cs"/>
          <w:cs/>
        </w:rPr>
        <w:t xml:space="preserve">ส่วนงานของ </w:t>
      </w:r>
      <w:r w:rsidRPr="007F5984">
        <w:t xml:space="preserve">QAC </w:t>
      </w:r>
      <w:r>
        <w:rPr>
          <w:rFonts w:hint="cs"/>
          <w:cs/>
        </w:rPr>
        <w:t>ทำ</w:t>
      </w:r>
      <w:r w:rsidRPr="007F5984">
        <w:rPr>
          <w:rFonts w:hint="cs"/>
          <w:cs/>
        </w:rPr>
        <w:t>การอนุมัติ</w:t>
      </w:r>
      <w:r>
        <w:rPr>
          <w:rFonts w:hint="cs"/>
          <w:cs/>
        </w:rPr>
        <w:t xml:space="preserve"> โดย</w:t>
      </w:r>
      <w:r w:rsidRPr="007F5984">
        <w:rPr>
          <w:rFonts w:hint="cs"/>
          <w:cs/>
        </w:rPr>
        <w:t>แบ่</w:t>
      </w:r>
      <w:r>
        <w:rPr>
          <w:rFonts w:hint="cs"/>
          <w:cs/>
        </w:rPr>
        <w:t>งแยกคนอนุมัติตามผลิตภัณฑ์ของบริษัท</w:t>
      </w:r>
      <w:r w:rsidR="00FB04A0">
        <w:rPr>
          <w:rFonts w:hint="cs"/>
          <w:cs/>
        </w:rPr>
        <w:t xml:space="preserve">ขั้นตอนที่ </w:t>
      </w:r>
    </w:p>
    <w:p w:rsidR="00FB04A0" w:rsidRPr="00BC072B" w:rsidRDefault="00FB04A0" w:rsidP="0038136A">
      <w:pPr>
        <w:ind w:firstLine="1276"/>
        <w:rPr>
          <w:rFonts w:hint="cs"/>
        </w:rPr>
      </w:pPr>
      <w:r>
        <w:rPr>
          <w:rFonts w:hint="cs"/>
          <w:cs/>
        </w:rPr>
        <w:t>5</w:t>
      </w:r>
      <w:r w:rsidR="002D4BD7">
        <w:t>)</w:t>
      </w:r>
      <w:r>
        <w:rPr>
          <w:rFonts w:hint="cs"/>
          <w:cs/>
        </w:rPr>
        <w:t xml:space="preserve"> </w:t>
      </w:r>
      <w:r w:rsidR="002D4BD7" w:rsidRPr="00677837">
        <w:rPr>
          <w:rFonts w:hint="cs"/>
          <w:cs/>
        </w:rPr>
        <w:t>การแจ้งเตือนไปยังส่วนงานที่เกี่ยวคล้องกับการเปลี่ยนแปลงกระบวนการทำงาน</w:t>
      </w:r>
    </w:p>
    <w:p w:rsidR="001E09BA" w:rsidRDefault="00BB61D7" w:rsidP="001E09BA">
      <w:pPr>
        <w:pStyle w:val="Heading3"/>
      </w:pPr>
      <w:r>
        <w:rPr>
          <w:rFonts w:hint="cs"/>
          <w:cs/>
        </w:rPr>
        <w:t>แบบฟอร์ม</w:t>
      </w:r>
      <w:r w:rsidR="001E09BA">
        <w:rPr>
          <w:rFonts w:hint="cs"/>
          <w:cs/>
        </w:rPr>
        <w:t xml:space="preserve"> </w:t>
      </w:r>
      <w:r w:rsidR="001E09BA" w:rsidRPr="001E09BA">
        <w:t>D</w:t>
      </w:r>
      <w:r w:rsidR="00A95BEE">
        <w:t xml:space="preserve">ocument </w:t>
      </w:r>
      <w:r w:rsidR="001E09BA" w:rsidRPr="001E09BA">
        <w:t>A</w:t>
      </w:r>
      <w:r w:rsidR="00A95BEE">
        <w:t>ction</w:t>
      </w:r>
      <w:r w:rsidR="001E09BA" w:rsidRPr="001E09BA">
        <w:t xml:space="preserve"> R</w:t>
      </w:r>
      <w:r w:rsidR="00A95BEE">
        <w:t>equest</w:t>
      </w:r>
      <w:r w:rsidR="008E4AB5">
        <w:rPr>
          <w:cs/>
        </w:rPr>
        <w:t xml:space="preserve"> (</w:t>
      </w:r>
      <w:r w:rsidR="001E09BA">
        <w:t>DAR</w:t>
      </w:r>
      <w:r w:rsidR="008E4AB5">
        <w:rPr>
          <w:cs/>
        </w:rPr>
        <w:t>)</w:t>
      </w:r>
    </w:p>
    <w:p w:rsidR="001E09BA" w:rsidRPr="00A44456" w:rsidRDefault="00BB61D7" w:rsidP="00A44456">
      <w:r>
        <w:tab/>
        <w:t xml:space="preserve">DAR </w:t>
      </w:r>
      <w:r>
        <w:rPr>
          <w:rFonts w:hint="cs"/>
          <w:cs/>
        </w:rPr>
        <w:t>คือแบบฟอร์มที่ใช้ในกิจกรรมควบคุมเอกสารภายในองค์กร เพื่อขอขึ้นทะเบียนเอกสารใหม่ ขอการเปลี่ยนแปลงแก้ไขเอกสาร ตลอดจนการขอยกเลิกเอกสาร</w:t>
      </w:r>
      <w:r w:rsidR="00AF0A0C">
        <w:rPr>
          <w:rFonts w:hint="cs"/>
          <w:cs/>
        </w:rPr>
        <w:t xml:space="preserve"> ซึ่งเอกสารยกเลิกหมายถึงเอกสารที่ผ่านกระบวนการของกระบวนการร้องขอแก้ไขเอกสาร </w:t>
      </w:r>
      <w:r w:rsidR="00AF0A0C">
        <w:rPr>
          <w:cs/>
        </w:rPr>
        <w:t>(</w:t>
      </w:r>
      <w:r w:rsidR="00AF0A0C">
        <w:t>DAR</w:t>
      </w:r>
      <w:r w:rsidR="00AF0A0C">
        <w:rPr>
          <w:cs/>
        </w:rPr>
        <w:t xml:space="preserve">) </w:t>
      </w:r>
      <w:r w:rsidR="00AF0A0C">
        <w:rPr>
          <w:rFonts w:hint="cs"/>
          <w:cs/>
        </w:rPr>
        <w:t>เพื่อขอแก้ไขหรือยกเลิกเอกสารหรือขออนุมัติในการทำลายเอกสาร</w:t>
      </w:r>
      <w:r w:rsidR="00601A43">
        <w:rPr>
          <w:rFonts w:hint="cs"/>
          <w:cs/>
        </w:rPr>
        <w:t xml:space="preserve"> ซึ่งแบบฟอร์ม </w:t>
      </w:r>
      <w:r w:rsidR="00601A43">
        <w:t xml:space="preserve">DAR </w:t>
      </w:r>
      <w:r w:rsidR="00601A43">
        <w:rPr>
          <w:rFonts w:hint="cs"/>
          <w:cs/>
        </w:rPr>
        <w:t xml:space="preserve">มีบทบาทกับแบบฟอร์ม </w:t>
      </w:r>
      <w:r w:rsidR="00601A43">
        <w:t xml:space="preserve">PCR </w:t>
      </w:r>
      <w:r w:rsidR="00601A43">
        <w:rPr>
          <w:rFonts w:hint="cs"/>
          <w:cs/>
        </w:rPr>
        <w:t xml:space="preserve">เมื่อแบบฟอร์ม </w:t>
      </w:r>
      <w:r w:rsidR="00601A43">
        <w:t xml:space="preserve">PCR </w:t>
      </w:r>
      <w:r w:rsidR="00601A43">
        <w:rPr>
          <w:rFonts w:hint="cs"/>
          <w:cs/>
        </w:rPr>
        <w:t xml:space="preserve">ถูกยกเลิก จะต้องร้องขอการยกเลิกด้วยฟอร์ม </w:t>
      </w:r>
      <w:r w:rsidR="00601A43">
        <w:t xml:space="preserve">DAR </w:t>
      </w:r>
      <w:r w:rsidR="00601A43">
        <w:rPr>
          <w:rFonts w:hint="cs"/>
          <w:cs/>
        </w:rPr>
        <w:t>ก่อน</w:t>
      </w:r>
      <w:r w:rsidR="001D6847">
        <w:rPr>
          <w:rFonts w:hint="cs"/>
          <w:cs/>
        </w:rPr>
        <w:t xml:space="preserve"> ซึ่งขั้นตอนการทำ</w:t>
      </w:r>
      <w:r w:rsidR="004A4379">
        <w:rPr>
          <w:rFonts w:hint="cs"/>
          <w:cs/>
        </w:rPr>
        <w:t xml:space="preserve">แบบฟอร์ม </w:t>
      </w:r>
      <w:r w:rsidR="004A4379">
        <w:t xml:space="preserve">DAR </w:t>
      </w:r>
      <w:r w:rsidR="001D6847">
        <w:rPr>
          <w:rFonts w:hint="cs"/>
          <w:cs/>
        </w:rPr>
        <w:t xml:space="preserve">ภายในแบบฟอร์มต้องมีจะมีผู้อนุมัติ ซึ่งเป็นผู้ที่เกี่ยวข้องกับแบบฟอร์ม </w:t>
      </w:r>
      <w:r w:rsidR="001D6847">
        <w:t xml:space="preserve">PCR </w:t>
      </w:r>
      <w:r w:rsidR="001D6847">
        <w:rPr>
          <w:rFonts w:hint="cs"/>
          <w:cs/>
        </w:rPr>
        <w:t>ฉบับ</w:t>
      </w:r>
      <w:r w:rsidR="00DF7EB7">
        <w:rPr>
          <w:rFonts w:hint="cs"/>
          <w:cs/>
        </w:rPr>
        <w:t>นั้นๆ เช่นหัวหน้างาน หรือบุคคลอื่นตามความจำเป็น</w:t>
      </w:r>
    </w:p>
    <w:p w:rsidR="00323873" w:rsidRPr="007E1467" w:rsidRDefault="009175D3" w:rsidP="00991A87">
      <w:pPr>
        <w:pStyle w:val="Heading3"/>
      </w:pPr>
      <w:r>
        <w:rPr>
          <w:cs/>
        </w:rPr>
        <w:t>การ</w:t>
      </w:r>
      <w:r w:rsidR="00410054">
        <w:rPr>
          <w:rFonts w:hint="cs"/>
          <w:cs/>
        </w:rPr>
        <w:t>ยกเลิกแบบฟอร์ม</w:t>
      </w:r>
      <w:r w:rsidR="0038581F" w:rsidRPr="00D71C0A">
        <w:rPr>
          <w:cs/>
        </w:rPr>
        <w:t>เปลี่ยนแปลงการ</w:t>
      </w:r>
      <w:r w:rsidR="0038581F" w:rsidRPr="00D71C0A">
        <w:rPr>
          <w:rFonts w:hint="cs"/>
          <w:cs/>
        </w:rPr>
        <w:t>กระบวนการทำงาน</w:t>
      </w:r>
      <w:r w:rsidR="00410054">
        <w:rPr>
          <w:rFonts w:hint="cs"/>
          <w:cs/>
        </w:rPr>
        <w:t xml:space="preserve"> </w:t>
      </w:r>
      <w:r w:rsidR="0038581F">
        <w:rPr>
          <w:cs/>
        </w:rPr>
        <w:t>(</w:t>
      </w:r>
      <w:r w:rsidR="00410054">
        <w:t>PCR</w:t>
      </w:r>
      <w:r w:rsidR="0038581F">
        <w:rPr>
          <w:cs/>
        </w:rPr>
        <w:t>)</w:t>
      </w:r>
    </w:p>
    <w:p w:rsidR="00B27A7D" w:rsidRPr="000C6C21" w:rsidRDefault="00AD26C2" w:rsidP="00991A87">
      <w:pPr>
        <w:spacing w:line="240" w:lineRule="auto"/>
        <w:ind w:firstLine="720"/>
        <w:rPr>
          <w:cs/>
        </w:rPr>
      </w:pPr>
      <w:r w:rsidRPr="00D71C0A">
        <w:rPr>
          <w:cs/>
        </w:rPr>
        <w:t>ในการเปลี่ยนแปลงการ</w:t>
      </w:r>
      <w:r w:rsidRPr="00D71C0A">
        <w:rPr>
          <w:rFonts w:hint="cs"/>
          <w:cs/>
        </w:rPr>
        <w:t>กระบวนการทำงาน ในระหว่างการดำเนินการมีระยะเวลาการทำงานที่ค่อนข้าง</w:t>
      </w:r>
      <w:r w:rsidR="009D4DBE" w:rsidRPr="00D71C0A">
        <w:rPr>
          <w:rFonts w:hint="cs"/>
          <w:cs/>
        </w:rPr>
        <w:t>ใช้เวลานานหลายเดือนหรืออาจเป็นปี  ดังนั้นจึงเป็นเรื่องปกติ</w:t>
      </w:r>
      <w:r w:rsidR="00D71C0A" w:rsidRPr="00D71C0A">
        <w:rPr>
          <w:rFonts w:hint="cs"/>
          <w:cs/>
        </w:rPr>
        <w:t xml:space="preserve">ที่จะเกิดเหตุการที่ต้องยกเลิกการทำ </w:t>
      </w:r>
      <w:r w:rsidR="00D71C0A" w:rsidRPr="00D71C0A">
        <w:t xml:space="preserve">PCR </w:t>
      </w:r>
      <w:r w:rsidR="00D71C0A">
        <w:rPr>
          <w:rFonts w:hint="cs"/>
          <w:cs/>
        </w:rPr>
        <w:t>ที่เริ่</w:t>
      </w:r>
      <w:r w:rsidR="00D71C0A" w:rsidRPr="00D71C0A">
        <w:rPr>
          <w:rFonts w:hint="cs"/>
          <w:cs/>
        </w:rPr>
        <w:t>มดำเนินการไปแล้ว</w:t>
      </w:r>
      <w:r w:rsidR="00DF092E">
        <w:rPr>
          <w:rFonts w:hint="cs"/>
          <w:cs/>
        </w:rPr>
        <w:t xml:space="preserve">บางส่วน </w:t>
      </w:r>
      <w:r w:rsidR="00E356F9">
        <w:rPr>
          <w:rFonts w:hint="cs"/>
          <w:cs/>
        </w:rPr>
        <w:t xml:space="preserve">ซึ่งขั้นตอนการยกเลิกแบบฟอร์ม </w:t>
      </w:r>
      <w:r w:rsidR="00E356F9">
        <w:t xml:space="preserve">PCR </w:t>
      </w:r>
      <w:r w:rsidR="005D5C27">
        <w:rPr>
          <w:rFonts w:hint="cs"/>
          <w:cs/>
        </w:rPr>
        <w:t>ให้สำเร็จ</w:t>
      </w:r>
      <w:r w:rsidR="00E356F9">
        <w:rPr>
          <w:rFonts w:hint="cs"/>
          <w:cs/>
        </w:rPr>
        <w:t>มีวิธีการดังนี้</w:t>
      </w:r>
      <w:r w:rsidR="00E356F9">
        <w:rPr>
          <w:cs/>
        </w:rPr>
        <w:t xml:space="preserve"> </w:t>
      </w:r>
    </w:p>
    <w:p w:rsidR="00323873" w:rsidRDefault="000C6C21" w:rsidP="003F0439">
      <w:pPr>
        <w:pStyle w:val="ListParagraph"/>
        <w:numPr>
          <w:ilvl w:val="0"/>
          <w:numId w:val="369"/>
        </w:numPr>
        <w:spacing w:line="240" w:lineRule="auto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กรณี</w:t>
      </w:r>
      <w:r w:rsidRPr="000C6C21">
        <w:rPr>
          <w:rFonts w:cs="TH SarabunPSK" w:hint="cs"/>
          <w:szCs w:val="32"/>
          <w:cs/>
        </w:rPr>
        <w:t xml:space="preserve">ยกเลิกแบบฟอร์ม </w:t>
      </w:r>
      <w:r w:rsidRPr="000C6C21">
        <w:rPr>
          <w:rFonts w:cs="TH SarabunPSK"/>
          <w:szCs w:val="32"/>
        </w:rPr>
        <w:t xml:space="preserve">PCR </w:t>
      </w:r>
      <w:r w:rsidRPr="000C6C21">
        <w:rPr>
          <w:rFonts w:cs="TH SarabunPSK" w:hint="cs"/>
          <w:szCs w:val="32"/>
          <w:cs/>
        </w:rPr>
        <w:t xml:space="preserve">ด้วยตนเอง </w:t>
      </w:r>
    </w:p>
    <w:p w:rsidR="00B353A2" w:rsidRPr="00A5032F" w:rsidRDefault="008D28DB" w:rsidP="00D9774A">
      <w:pPr>
        <w:pStyle w:val="ListParagraph"/>
        <w:spacing w:line="240" w:lineRule="auto"/>
        <w:ind w:left="0"/>
        <w:rPr>
          <w:rFonts w:cs="TH SarabunPSK"/>
          <w:szCs w:val="32"/>
          <w:cs/>
        </w:rPr>
      </w:pPr>
      <w:r>
        <w:rPr>
          <w:rFonts w:cs="TH SarabunPSK" w:hint="cs"/>
          <w:szCs w:val="32"/>
          <w:cs/>
        </w:rPr>
        <w:t xml:space="preserve">ผู้ใช้สามารถยกเลิกแบบฟอร์ม </w:t>
      </w:r>
      <w:r>
        <w:rPr>
          <w:rFonts w:cs="TH SarabunPSK"/>
          <w:szCs w:val="32"/>
        </w:rPr>
        <w:t xml:space="preserve">PCR </w:t>
      </w:r>
      <w:r>
        <w:rPr>
          <w:rFonts w:cs="TH SarabunPSK" w:hint="cs"/>
          <w:szCs w:val="32"/>
          <w:cs/>
        </w:rPr>
        <w:t xml:space="preserve">ของตนเองได้ก็ต่อเมื่อในกรณีแบบฟอร์ม </w:t>
      </w:r>
      <w:r>
        <w:rPr>
          <w:rFonts w:cs="TH SarabunPSK"/>
          <w:szCs w:val="32"/>
        </w:rPr>
        <w:t xml:space="preserve">PCR </w:t>
      </w:r>
      <w:r>
        <w:rPr>
          <w:rFonts w:cs="TH SarabunPSK" w:hint="cs"/>
          <w:szCs w:val="32"/>
          <w:cs/>
        </w:rPr>
        <w:t>นั้น</w:t>
      </w:r>
      <w:r w:rsidR="00BA2BD6">
        <w:rPr>
          <w:rFonts w:cs="TH SarabunPSK" w:hint="cs"/>
          <w:szCs w:val="32"/>
          <w:cs/>
        </w:rPr>
        <w:t xml:space="preserve">ยังไม่มีผู้อนุมัติ หรือผู้อนุมัติเท่ากับ </w:t>
      </w:r>
      <w:r w:rsidR="00BA2BD6">
        <w:rPr>
          <w:rFonts w:cs="TH SarabunPSK"/>
          <w:szCs w:val="32"/>
        </w:rPr>
        <w:t xml:space="preserve">0 </w:t>
      </w:r>
      <w:r w:rsidR="00BA2BD6">
        <w:rPr>
          <w:rFonts w:cs="TH SarabunPSK" w:hint="cs"/>
          <w:szCs w:val="32"/>
          <w:cs/>
        </w:rPr>
        <w:t xml:space="preserve">คน เมื่อผู้ใช้ทำการยกเลิก </w:t>
      </w:r>
      <w:r w:rsidR="00BA2BD6">
        <w:rPr>
          <w:rFonts w:cs="TH SarabunPSK"/>
          <w:szCs w:val="32"/>
        </w:rPr>
        <w:t xml:space="preserve">PCR </w:t>
      </w:r>
      <w:r w:rsidR="00B353A2">
        <w:rPr>
          <w:rFonts w:cs="TH SarabunPSK" w:hint="cs"/>
          <w:szCs w:val="32"/>
          <w:cs/>
        </w:rPr>
        <w:t xml:space="preserve">จะต้องอัพโหลดเอกสาร </w:t>
      </w:r>
      <w:r w:rsidR="00B353A2">
        <w:rPr>
          <w:rFonts w:cs="TH SarabunPSK"/>
          <w:szCs w:val="32"/>
        </w:rPr>
        <w:t xml:space="preserve">DAR </w:t>
      </w:r>
      <w:r w:rsidR="00B353A2">
        <w:rPr>
          <w:rFonts w:cs="TH SarabunPSK" w:hint="cs"/>
          <w:szCs w:val="32"/>
          <w:cs/>
        </w:rPr>
        <w:t>ซึ่งเป็น</w:t>
      </w:r>
      <w:r w:rsidR="00801255">
        <w:rPr>
          <w:rFonts w:cs="TH SarabunPSK" w:hint="cs"/>
          <w:szCs w:val="32"/>
          <w:cs/>
        </w:rPr>
        <w:t>ใบร้องขอการดำเนินการทางด้านเอกสาร</w:t>
      </w:r>
      <w:r w:rsidR="004D57FB">
        <w:rPr>
          <w:rFonts w:cs="TH SarabunPSK" w:hint="cs"/>
          <w:szCs w:val="32"/>
          <w:cs/>
        </w:rPr>
        <w:t xml:space="preserve"> </w:t>
      </w:r>
      <w:r w:rsidR="00E2094D">
        <w:rPr>
          <w:rFonts w:cs="TH SarabunPSK" w:hint="cs"/>
          <w:szCs w:val="32"/>
          <w:cs/>
        </w:rPr>
        <w:t xml:space="preserve">หลังจากนั้นใบ </w:t>
      </w:r>
      <w:r w:rsidR="00E2094D">
        <w:rPr>
          <w:rFonts w:cs="TH SarabunPSK"/>
          <w:szCs w:val="32"/>
        </w:rPr>
        <w:t xml:space="preserve">DAR </w:t>
      </w:r>
      <w:r w:rsidR="00E2094D">
        <w:rPr>
          <w:rFonts w:cs="TH SarabunPSK" w:hint="cs"/>
          <w:szCs w:val="32"/>
          <w:cs/>
        </w:rPr>
        <w:t xml:space="preserve">จะถูกส่งไปให้หัวหน้าของผู้ขอยกเลิกที่เป็นตำแหน่ง </w:t>
      </w:r>
      <w:r w:rsidR="00E2094D">
        <w:rPr>
          <w:rFonts w:cs="TH SarabunPSK"/>
          <w:szCs w:val="32"/>
        </w:rPr>
        <w:t xml:space="preserve">AM </w:t>
      </w:r>
      <w:r w:rsidR="00E2094D">
        <w:rPr>
          <w:rFonts w:cs="TH SarabunPSK" w:hint="cs"/>
          <w:szCs w:val="32"/>
          <w:cs/>
        </w:rPr>
        <w:t xml:space="preserve">ขึ้นไปตรวจสอบ </w:t>
      </w:r>
      <w:r w:rsidR="00A5032F">
        <w:rPr>
          <w:rFonts w:cs="TH SarabunPSK" w:hint="cs"/>
          <w:szCs w:val="32"/>
          <w:cs/>
        </w:rPr>
        <w:t>การยกเลิกจะสำเร็จได้ก็ต่อเมื่อ</w:t>
      </w:r>
      <w:r w:rsidR="00FE4C1F">
        <w:rPr>
          <w:rFonts w:cs="TH SarabunPSK" w:hint="cs"/>
          <w:szCs w:val="32"/>
          <w:cs/>
        </w:rPr>
        <w:t xml:space="preserve">หัวหน้าทำการอนุมัติใบ </w:t>
      </w:r>
      <w:r w:rsidR="00FE4C1F">
        <w:rPr>
          <w:rFonts w:cs="TH SarabunPSK"/>
          <w:szCs w:val="32"/>
        </w:rPr>
        <w:t xml:space="preserve">DAR </w:t>
      </w:r>
      <w:r w:rsidR="00B353A2">
        <w:rPr>
          <w:rFonts w:cs="TH SarabunPSK" w:hint="cs"/>
          <w:szCs w:val="32"/>
          <w:cs/>
        </w:rPr>
        <w:t xml:space="preserve"> </w:t>
      </w:r>
    </w:p>
    <w:p w:rsidR="000C6C21" w:rsidRPr="000C6C21" w:rsidRDefault="000C6C21" w:rsidP="003F0439">
      <w:pPr>
        <w:pStyle w:val="ListParagraph"/>
        <w:numPr>
          <w:ilvl w:val="0"/>
          <w:numId w:val="369"/>
        </w:numPr>
        <w:spacing w:line="240" w:lineRule="auto"/>
        <w:rPr>
          <w:rFonts w:cs="TH SarabunPSK"/>
          <w:szCs w:val="32"/>
        </w:rPr>
      </w:pPr>
      <w:r w:rsidRPr="000C6C21">
        <w:rPr>
          <w:rFonts w:cs="TH SarabunPSK" w:hint="cs"/>
          <w:szCs w:val="32"/>
          <w:cs/>
        </w:rPr>
        <w:t xml:space="preserve">กรณีแบบฟอร์ม </w:t>
      </w:r>
      <w:r w:rsidRPr="000C6C21">
        <w:rPr>
          <w:rFonts w:cs="TH SarabunPSK"/>
          <w:szCs w:val="32"/>
        </w:rPr>
        <w:t xml:space="preserve">PCR </w:t>
      </w:r>
      <w:r w:rsidRPr="000C6C21">
        <w:rPr>
          <w:rFonts w:cs="TH SarabunPSK" w:hint="cs"/>
          <w:szCs w:val="32"/>
          <w:cs/>
        </w:rPr>
        <w:t xml:space="preserve">มีอายุเกิน </w:t>
      </w:r>
      <w:r w:rsidRPr="000C6C21">
        <w:rPr>
          <w:rFonts w:cs="TH SarabunPSK"/>
          <w:szCs w:val="32"/>
        </w:rPr>
        <w:t xml:space="preserve">1 </w:t>
      </w:r>
      <w:r w:rsidRPr="000C6C21">
        <w:rPr>
          <w:rFonts w:cs="TH SarabunPSK" w:hint="cs"/>
          <w:szCs w:val="32"/>
          <w:cs/>
        </w:rPr>
        <w:t xml:space="preserve">ปี </w:t>
      </w:r>
    </w:p>
    <w:p w:rsidR="00323873" w:rsidRPr="002E5960" w:rsidRDefault="00296922" w:rsidP="00D9774A">
      <w:pPr>
        <w:spacing w:line="240" w:lineRule="auto"/>
        <w:ind w:firstLine="630"/>
      </w:pPr>
      <w:r w:rsidRPr="00334CA1">
        <w:rPr>
          <w:rFonts w:hint="cs"/>
          <w:cs/>
        </w:rPr>
        <w:t xml:space="preserve">    </w:t>
      </w:r>
      <w:r w:rsidR="00334CA1" w:rsidRPr="00334CA1">
        <w:rPr>
          <w:rFonts w:hint="cs"/>
          <w:cs/>
        </w:rPr>
        <w:t xml:space="preserve">  </w:t>
      </w:r>
      <w:r w:rsidRPr="00334CA1">
        <w:rPr>
          <w:rFonts w:hint="cs"/>
          <w:cs/>
        </w:rPr>
        <w:t xml:space="preserve"> </w:t>
      </w:r>
      <w:r>
        <w:rPr>
          <w:rFonts w:hint="cs"/>
          <w:cs/>
        </w:rPr>
        <w:t>แบบฟอร์ม</w:t>
      </w:r>
      <w:r w:rsidRPr="00334CA1">
        <w:rPr>
          <w:cs/>
        </w:rPr>
        <w:t xml:space="preserve"> </w:t>
      </w:r>
      <w:r w:rsidRPr="00AE73EF">
        <w:t xml:space="preserve">PCR </w:t>
      </w:r>
      <w:r w:rsidRPr="00AE73EF">
        <w:rPr>
          <w:rFonts w:hint="cs"/>
          <w:cs/>
        </w:rPr>
        <w:t xml:space="preserve">จะถูกยกเลิกอัตโนมัติ ถ้ามีอายุเกิน </w:t>
      </w:r>
      <w:r w:rsidRPr="00AE73EF">
        <w:t xml:space="preserve">1 </w:t>
      </w:r>
      <w:r w:rsidRPr="00AE73EF">
        <w:rPr>
          <w:rFonts w:hint="cs"/>
          <w:cs/>
        </w:rPr>
        <w:t>ปี</w:t>
      </w:r>
      <w:r w:rsidR="00AE73EF" w:rsidRPr="00AE73EF">
        <w:rPr>
          <w:cs/>
        </w:rPr>
        <w:t xml:space="preserve"> </w:t>
      </w:r>
      <w:r w:rsidR="00AE73EF" w:rsidRPr="00AE73EF">
        <w:rPr>
          <w:rFonts w:hint="cs"/>
          <w:cs/>
        </w:rPr>
        <w:t>แต่ยังทำไม่เสร็จสิ้น</w:t>
      </w:r>
      <w:r w:rsidR="00334CA1">
        <w:rPr>
          <w:rFonts w:hint="cs"/>
          <w:cs/>
        </w:rPr>
        <w:t xml:space="preserve">   </w:t>
      </w:r>
      <w:r w:rsidR="00AE73EF" w:rsidRPr="00AE73EF">
        <w:rPr>
          <w:rFonts w:hint="cs"/>
          <w:cs/>
        </w:rPr>
        <w:t xml:space="preserve">กระบวนการของการทำ </w:t>
      </w:r>
      <w:r w:rsidR="00AE73EF" w:rsidRPr="00AE73EF">
        <w:t xml:space="preserve">PCR </w:t>
      </w:r>
      <w:r w:rsidR="00AE73EF" w:rsidRPr="00AE73EF">
        <w:rPr>
          <w:rFonts w:hint="cs"/>
          <w:cs/>
        </w:rPr>
        <w:t>โดยระบบจะทำการ</w:t>
      </w:r>
      <w:r w:rsidR="002E5960">
        <w:rPr>
          <w:rFonts w:hint="cs"/>
          <w:cs/>
        </w:rPr>
        <w:t xml:space="preserve">ทำการยกเลิกและส่งแจ้งเตือนไปที่หัวหน้างานของผู้รับผิดชอบ </w:t>
      </w:r>
      <w:r w:rsidR="002E5960">
        <w:t xml:space="preserve">PCR </w:t>
      </w:r>
      <w:r w:rsidR="002E5960">
        <w:rPr>
          <w:rFonts w:hint="cs"/>
          <w:cs/>
        </w:rPr>
        <w:t xml:space="preserve">ใบดังกล่าว </w:t>
      </w:r>
      <w:r w:rsidR="00801255">
        <w:rPr>
          <w:rFonts w:hint="cs"/>
          <w:cs/>
        </w:rPr>
        <w:t>และให้ผู้ใช้ทำการอัพโหลดเอก</w:t>
      </w:r>
      <w:r w:rsidR="002E5960">
        <w:rPr>
          <w:rFonts w:hint="cs"/>
          <w:cs/>
        </w:rPr>
        <w:t xml:space="preserve"> </w:t>
      </w:r>
      <w:r w:rsidR="002E5960">
        <w:t xml:space="preserve">DAR </w:t>
      </w:r>
      <w:r w:rsidR="00801255">
        <w:rPr>
          <w:rFonts w:hint="cs"/>
          <w:cs/>
        </w:rPr>
        <w:t xml:space="preserve">ซึ่งเป็นใบร้องขอการดำเนินการทางด้านเอกสาร </w:t>
      </w:r>
      <w:r w:rsidR="00334CA1">
        <w:rPr>
          <w:rFonts w:hint="cs"/>
          <w:cs/>
        </w:rPr>
        <w:t xml:space="preserve">หลังจากนั้นใบ </w:t>
      </w:r>
      <w:r w:rsidR="00334CA1">
        <w:t xml:space="preserve">DAR </w:t>
      </w:r>
      <w:r w:rsidR="00334CA1">
        <w:rPr>
          <w:rFonts w:hint="cs"/>
          <w:cs/>
        </w:rPr>
        <w:t xml:space="preserve">จะถูกส่งไปให้หัวหน้าของผู้ขอยกเลิกที่เป็นตำแหน่ง </w:t>
      </w:r>
      <w:r w:rsidR="00334CA1">
        <w:t xml:space="preserve">AM </w:t>
      </w:r>
      <w:r w:rsidR="00334CA1">
        <w:rPr>
          <w:rFonts w:hint="cs"/>
          <w:cs/>
        </w:rPr>
        <w:t xml:space="preserve">ขึ้นไปตรวจสอบ การยกเลิกจะสำเร็จได้ก็ต่อเมื่อหัวหน้าทำการอนุมัติใบ </w:t>
      </w:r>
      <w:r w:rsidR="00334CA1">
        <w:t xml:space="preserve">DAR </w:t>
      </w:r>
      <w:r w:rsidR="00334CA1">
        <w:rPr>
          <w:rFonts w:hint="cs"/>
          <w:cs/>
        </w:rPr>
        <w:t xml:space="preserve"> </w:t>
      </w:r>
    </w:p>
    <w:p w:rsidR="001C2674" w:rsidRPr="007E1467" w:rsidDel="00A03129" w:rsidRDefault="001C2674" w:rsidP="00991A87">
      <w:pPr>
        <w:pStyle w:val="Heading2"/>
        <w:rPr>
          <w:del w:id="344" w:author="jane" w:date="2014-10-12T21:27:00Z"/>
        </w:rPr>
      </w:pPr>
      <w:del w:id="345" w:author="jane" w:date="2014-10-12T21:27:00Z">
        <w:r w:rsidRPr="007E1467" w:rsidDel="00A03129">
          <w:rPr>
            <w:cs/>
          </w:rPr>
          <w:delText>กรณีที่นิสิตต้องศึกษาหลายระบบให้เขียนแยกหัวข้อ</w:delText>
        </w:r>
        <w:bookmarkStart w:id="346" w:name="_Toc404714979"/>
        <w:bookmarkStart w:id="347" w:name="_Toc407575468"/>
        <w:bookmarkStart w:id="348" w:name="_Toc409387141"/>
        <w:bookmarkStart w:id="349" w:name="_Toc410779726"/>
        <w:bookmarkStart w:id="350" w:name="_Toc413337331"/>
        <w:bookmarkStart w:id="351" w:name="_Toc413338046"/>
        <w:bookmarkStart w:id="352" w:name="_Toc420387321"/>
        <w:bookmarkStart w:id="353" w:name="_Toc420485917"/>
        <w:bookmarkStart w:id="354" w:name="_Toc420524915"/>
        <w:bookmarkStart w:id="355" w:name="_Toc420525074"/>
        <w:bookmarkStart w:id="356" w:name="_Toc420734883"/>
        <w:bookmarkStart w:id="357" w:name="_Toc420738586"/>
        <w:bookmarkStart w:id="358" w:name="_Toc420739156"/>
        <w:bookmarkStart w:id="359" w:name="_Toc420739376"/>
        <w:bookmarkStart w:id="360" w:name="_Toc420740490"/>
        <w:bookmarkStart w:id="361" w:name="_Toc424817237"/>
        <w:bookmarkStart w:id="362" w:name="_Toc424817919"/>
        <w:bookmarkStart w:id="363" w:name="_Toc453667217"/>
        <w:bookmarkStart w:id="364" w:name="_Toc453667484"/>
        <w:bookmarkStart w:id="365" w:name="_Toc453683043"/>
        <w:bookmarkStart w:id="366" w:name="_Toc453683383"/>
        <w:bookmarkStart w:id="367" w:name="_Toc453683455"/>
        <w:bookmarkStart w:id="368" w:name="_Toc453683715"/>
        <w:bookmarkStart w:id="369" w:name="_Toc487543103"/>
        <w:bookmarkEnd w:id="346"/>
        <w:bookmarkEnd w:id="347"/>
        <w:bookmarkEnd w:id="348"/>
        <w:bookmarkEnd w:id="349"/>
        <w:bookmarkEnd w:id="350"/>
        <w:bookmarkEnd w:id="351"/>
        <w:bookmarkEnd w:id="352"/>
        <w:bookmarkEnd w:id="353"/>
        <w:bookmarkEnd w:id="354"/>
        <w:bookmarkEnd w:id="355"/>
        <w:bookmarkEnd w:id="356"/>
        <w:bookmarkEnd w:id="357"/>
        <w:bookmarkEnd w:id="358"/>
        <w:bookmarkEnd w:id="359"/>
        <w:bookmarkEnd w:id="360"/>
        <w:bookmarkEnd w:id="361"/>
        <w:bookmarkEnd w:id="362"/>
        <w:bookmarkEnd w:id="363"/>
        <w:bookmarkEnd w:id="364"/>
        <w:bookmarkEnd w:id="365"/>
        <w:bookmarkEnd w:id="366"/>
        <w:bookmarkEnd w:id="367"/>
        <w:bookmarkEnd w:id="368"/>
        <w:bookmarkEnd w:id="369"/>
      </w:del>
    </w:p>
    <w:p w:rsidR="001C2674" w:rsidRPr="007E1467" w:rsidRDefault="00D90D12" w:rsidP="00991A87">
      <w:pPr>
        <w:pStyle w:val="Heading2"/>
      </w:pPr>
      <w:bookmarkStart w:id="370" w:name="_Toc420265875"/>
      <w:bookmarkStart w:id="371" w:name="_Toc487543104"/>
      <w:r w:rsidRPr="007E1467">
        <w:rPr>
          <w:cs/>
        </w:rPr>
        <w:t>ระบบสารสนเทศที่เกี่ยวข้อง</w:t>
      </w:r>
      <w:bookmarkEnd w:id="370"/>
      <w:r w:rsidR="00435F0C" w:rsidRPr="007E1467">
        <w:rPr>
          <w:cs/>
        </w:rPr>
        <w:t xml:space="preserve"> </w:t>
      </w:r>
      <w:bookmarkEnd w:id="371"/>
    </w:p>
    <w:p w:rsidR="00831BD9" w:rsidRPr="00831BD9" w:rsidRDefault="00831BD9" w:rsidP="00831BD9">
      <w:pPr>
        <w:spacing w:line="240" w:lineRule="auto"/>
        <w:ind w:firstLine="720"/>
        <w:rPr>
          <w:rFonts w:hint="cs"/>
          <w:color w:val="000000" w:themeColor="text1"/>
          <w:cs/>
        </w:rPr>
      </w:pPr>
      <w:r>
        <w:rPr>
          <w:color w:val="000000" w:themeColor="text1"/>
          <w:cs/>
        </w:rPr>
        <w:t>ในการพัฒนาระบ</w:t>
      </w:r>
      <w:r>
        <w:rPr>
          <w:rFonts w:hint="cs"/>
          <w:color w:val="000000" w:themeColor="text1"/>
          <w:cs/>
        </w:rPr>
        <w:t xml:space="preserve">บเปลี่ยนแปลงกระบวนการทำงาน </w:t>
      </w:r>
      <w:r>
        <w:t>(PCR System)</w:t>
      </w:r>
      <w:r>
        <w:rPr>
          <w:color w:val="000000" w:themeColor="text1"/>
        </w:rPr>
        <w:t xml:space="preserve"> </w:t>
      </w:r>
      <w:r>
        <w:rPr>
          <w:rFonts w:hint="cs"/>
          <w:color w:val="000000" w:themeColor="text1"/>
          <w:cs/>
        </w:rPr>
        <w:t>ได้มีการนำระสารสนเทศ</w:t>
      </w:r>
      <w:r w:rsidR="00C42AA6">
        <w:rPr>
          <w:rFonts w:hint="cs"/>
          <w:color w:val="000000" w:themeColor="text1"/>
          <w:cs/>
        </w:rPr>
        <w:t>อื่นเข้ามาเกี่ยวข้องเพื่อช่วยในเรื่องของการจัดการข้อมูลต่างๆที่มีความสัมพันธ์กัน และความถูกต้องของข้อมูล จึงได้นำระบบฐานข้อมูลพนักงานเข้ามาช่วย</w:t>
      </w:r>
    </w:p>
    <w:p w:rsidR="001C2674" w:rsidRPr="007E1467" w:rsidRDefault="00236311" w:rsidP="00236311">
      <w:pPr>
        <w:pStyle w:val="Heading3"/>
        <w:rPr>
          <w:rFonts w:hint="cs"/>
        </w:rPr>
      </w:pPr>
      <w:r>
        <w:rPr>
          <w:cs/>
        </w:rPr>
        <w:t>ระบบฐานข้อมูลพนักงาน</w:t>
      </w:r>
      <w:r>
        <w:rPr>
          <w:rFonts w:hint="cs"/>
          <w:cs/>
        </w:rPr>
        <w:t xml:space="preserve"> </w:t>
      </w:r>
      <w:r w:rsidRPr="0057353A">
        <w:rPr>
          <w:rFonts w:hint="cs"/>
          <w:cs/>
        </w:rPr>
        <w:t>(</w:t>
      </w:r>
      <w:r w:rsidRPr="0057353A">
        <w:t xml:space="preserve">Database Master Centralized </w:t>
      </w:r>
      <w:r w:rsidRPr="0057353A">
        <w:rPr>
          <w:cs/>
        </w:rPr>
        <w:t xml:space="preserve">: </w:t>
      </w:r>
      <w:r w:rsidRPr="0057353A">
        <w:t>DBMC</w:t>
      </w:r>
      <w:r w:rsidRPr="0057353A">
        <w:rPr>
          <w:rFonts w:hint="cs"/>
          <w:cs/>
        </w:rPr>
        <w:t>)</w:t>
      </w:r>
      <w:r w:rsidRPr="00C541DD">
        <w:rPr>
          <w:rFonts w:hint="cs"/>
          <w:cs/>
        </w:rPr>
        <w:t xml:space="preserve"> </w:t>
      </w:r>
    </w:p>
    <w:p w:rsidR="00236311" w:rsidRPr="005E7241" w:rsidRDefault="00236311" w:rsidP="00236311">
      <w:pPr>
        <w:ind w:firstLine="720"/>
        <w:rPr>
          <w:del w:id="372" w:author="jane" w:date="2014-10-12T21:27:00Z"/>
        </w:rPr>
      </w:pPr>
      <w:r>
        <w:rPr>
          <w:cs/>
        </w:rPr>
        <w:tab/>
      </w:r>
      <w:r w:rsidRPr="0057353A">
        <w:rPr>
          <w:rFonts w:hint="cs"/>
          <w:cs/>
        </w:rPr>
        <w:t>ระบบฐานข้อมูลพนักงาน</w:t>
      </w:r>
      <w:r>
        <w:rPr>
          <w:rFonts w:hint="cs"/>
          <w:cs/>
        </w:rPr>
        <w:t>เป็นระบบฐานข้อมูลของบริษัทที่</w:t>
      </w:r>
      <w:r w:rsidRPr="0057353A">
        <w:rPr>
          <w:rFonts w:hint="cs"/>
          <w:cs/>
        </w:rPr>
        <w:t xml:space="preserve">รวบรวมและจัดการข้อมูลของพนักงานของบริษัท </w:t>
      </w:r>
      <w:r w:rsidRPr="0057353A">
        <w:t xml:space="preserve">SDM </w:t>
      </w:r>
      <w:r w:rsidRPr="0057353A">
        <w:rPr>
          <w:rFonts w:hint="cs"/>
          <w:cs/>
        </w:rPr>
        <w:t xml:space="preserve">และ </w:t>
      </w:r>
      <w:r w:rsidRPr="0057353A">
        <w:t>SKD</w:t>
      </w:r>
      <w:r w:rsidRPr="005E7241">
        <w:t xml:space="preserve"> </w:t>
      </w:r>
      <w:r w:rsidRPr="005E7241">
        <w:rPr>
          <w:rFonts w:hint="cs"/>
          <w:cs/>
        </w:rPr>
        <w:t xml:space="preserve">โดยข้อมูลที่มีอยู่ภายในระบบ เช่น ข้อมูลส่วนตัวของพนักงาน </w:t>
      </w:r>
    </w:p>
    <w:p w:rsidR="00435F0C" w:rsidRPr="007E1467" w:rsidRDefault="00236311" w:rsidP="004708CA">
      <w:pPr>
        <w:rPr>
          <w:rFonts w:hint="cs"/>
        </w:rPr>
      </w:pPr>
      <w:r w:rsidRPr="005E7241">
        <w:rPr>
          <w:cs/>
        </w:rPr>
        <w:t>เครื่องมือและเทคโนโลย</w:t>
      </w:r>
      <w:r>
        <w:rPr>
          <w:cs/>
        </w:rPr>
        <w:t>ีที่ใช้ในการเชื่อมต่อ</w:t>
      </w:r>
      <w:r>
        <w:rPr>
          <w:rFonts w:hint="cs"/>
          <w:cs/>
        </w:rPr>
        <w:t>กับฐานข้อมูลของระบบเปลี่ยนแปลงกระบวนการทำงาน</w:t>
      </w:r>
      <w:r>
        <w:rPr>
          <w:cs/>
        </w:rPr>
        <w:t>เพื่อทำการดึงข้อมูลพื้นฐานของ</w:t>
      </w:r>
      <w:r>
        <w:rPr>
          <w:rFonts w:hint="cs"/>
          <w:cs/>
        </w:rPr>
        <w:t>ผู้ใช้งานระบบ</w:t>
      </w:r>
      <w:r>
        <w:rPr>
          <w:cs/>
        </w:rPr>
        <w:t>ออกมาใช้</w:t>
      </w:r>
    </w:p>
    <w:p w:rsidR="001C2674" w:rsidRPr="007E1467" w:rsidRDefault="00D90D12" w:rsidP="00991A87">
      <w:pPr>
        <w:pStyle w:val="Heading2"/>
      </w:pPr>
      <w:bookmarkStart w:id="373" w:name="_Toc420265877"/>
      <w:bookmarkStart w:id="374" w:name="_Toc487543106"/>
      <w:r w:rsidRPr="007E1467">
        <w:rPr>
          <w:cs/>
        </w:rPr>
        <w:t>เครื่องมือและเทคโนโลยีที่ใช้ใน</w:t>
      </w:r>
      <w:bookmarkEnd w:id="373"/>
      <w:r w:rsidR="003D63AD" w:rsidRPr="007E1467">
        <w:rPr>
          <w:cs/>
        </w:rPr>
        <w:t>การปฏิบัติงาน</w:t>
      </w:r>
      <w:r w:rsidR="00C304B6" w:rsidRPr="007E1467">
        <w:rPr>
          <w:cs/>
        </w:rPr>
        <w:t>สหกิจศึกษา</w:t>
      </w:r>
      <w:bookmarkEnd w:id="374"/>
      <w:del w:id="375" w:author="Pahommie" w:date="2014-11-05T16:13:00Z">
        <w:r w:rsidR="001C2674" w:rsidRPr="007E1467" w:rsidDel="00A1197F">
          <w:rPr>
            <w:cs/>
          </w:rPr>
          <w:delText xml:space="preserve">งานวิจัยหรือบทความวิจัยเรื่องที่ </w:delText>
        </w:r>
        <w:r w:rsidR="001C2674" w:rsidRPr="007E1467" w:rsidDel="00A1197F">
          <w:delText>2</w:delText>
        </w:r>
      </w:del>
    </w:p>
    <w:p w:rsidR="00B719AE" w:rsidRPr="00A12DF1" w:rsidRDefault="004708CA">
      <w:pPr>
        <w:spacing w:line="240" w:lineRule="auto"/>
        <w:ind w:firstLine="720"/>
        <w:rPr>
          <w:rFonts w:hint="cs"/>
          <w:cs/>
        </w:rPr>
        <w:pPrChange w:id="376" w:author="Pahommie" w:date="2014-11-05T17:47:00Z">
          <w:pPr/>
        </w:pPrChange>
      </w:pPr>
      <w:bookmarkStart w:id="377" w:name="_Toc409387145"/>
      <w:bookmarkStart w:id="378" w:name="_Toc410779730"/>
      <w:bookmarkStart w:id="379" w:name="_Toc413338050"/>
      <w:bookmarkStart w:id="380" w:name="_Toc420387325"/>
      <w:bookmarkStart w:id="381" w:name="_Toc420485921"/>
      <w:bookmarkStart w:id="382" w:name="_Toc420525078"/>
      <w:bookmarkStart w:id="383" w:name="_Toc420734887"/>
      <w:bookmarkStart w:id="384" w:name="_Toc420739380"/>
      <w:r>
        <w:rPr>
          <w:rFonts w:hint="cs"/>
          <w:cs/>
        </w:rPr>
        <w:t>ในการพัฒนาระบบเปลี่ยนแปลงกระบวนการทำงาน</w:t>
      </w:r>
      <w:r w:rsidR="00C24E73">
        <w:rPr>
          <w:rFonts w:hint="cs"/>
          <w:cs/>
        </w:rPr>
        <w:t xml:space="preserve"> </w:t>
      </w:r>
      <w:r w:rsidR="00C24E73">
        <w:t>(PCR System)</w:t>
      </w:r>
      <w:r w:rsidR="00C63743" w:rsidRPr="00A12DF1">
        <w:t xml:space="preserve"> </w:t>
      </w:r>
      <w:r w:rsidR="00A12DF1" w:rsidRPr="00A12DF1">
        <w:rPr>
          <w:rFonts w:hint="cs"/>
          <w:cs/>
        </w:rPr>
        <w:t>จำเป็นต้องมีเครื่องมือและเทคโนโลยีต่างๆเข้ามาช่วยในการพัฒนา และอำนวยความสะดวกต่อการทำงาน โดยเครื่องมือที่ผุ้ปฏิบัติสหกิจศึกษาเลือกใช้มีดังต่อไปนี้</w:t>
      </w:r>
    </w:p>
    <w:p w:rsidR="00A1197F" w:rsidRPr="007E1467" w:rsidRDefault="00A1197F">
      <w:pPr>
        <w:pStyle w:val="Heading3"/>
        <w:rPr>
          <w:ins w:id="385" w:author="Pahommie" w:date="2014-11-05T16:15:00Z"/>
        </w:rPr>
        <w:pPrChange w:id="386" w:author="Pahommie" w:date="2014-11-05T16:15:00Z">
          <w:pPr/>
        </w:pPrChange>
      </w:pPr>
      <w:bookmarkStart w:id="387" w:name="_Toc453667488"/>
      <w:bookmarkStart w:id="388" w:name="_Toc453683047"/>
      <w:bookmarkStart w:id="389" w:name="_Toc453683459"/>
      <w:bookmarkStart w:id="390" w:name="_Toc453683719"/>
      <w:bookmarkStart w:id="391" w:name="_Toc487543107"/>
      <w:ins w:id="392" w:author="Pahommie" w:date="2014-11-05T16:13:00Z">
        <w:r w:rsidRPr="007E1467">
          <w:rPr>
            <w:cs/>
          </w:rPr>
          <w:t>ภาษาที่ใช้ในการพัฒนา</w:t>
        </w:r>
      </w:ins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7"/>
      <w:bookmarkEnd w:id="388"/>
      <w:bookmarkEnd w:id="389"/>
      <w:bookmarkEnd w:id="390"/>
      <w:bookmarkEnd w:id="391"/>
    </w:p>
    <w:p w:rsidR="00B719AE" w:rsidRPr="00890A3D" w:rsidRDefault="00B719AE">
      <w:pPr>
        <w:spacing w:line="240" w:lineRule="auto"/>
        <w:ind w:firstLine="720"/>
        <w:rPr>
          <w:rFonts w:hint="cs"/>
          <w:cs/>
        </w:rPr>
        <w:pPrChange w:id="393" w:author="Pahommie" w:date="2014-11-05T17:47:00Z">
          <w:pPr/>
        </w:pPrChange>
      </w:pPr>
      <w:bookmarkStart w:id="394" w:name="_Toc409752780"/>
      <w:bookmarkStart w:id="395" w:name="_Toc409753192"/>
      <w:bookmarkStart w:id="396" w:name="_Toc416273386"/>
      <w:bookmarkStart w:id="397" w:name="_Toc416341184"/>
      <w:bookmarkStart w:id="398" w:name="_Toc420265881"/>
      <w:bookmarkStart w:id="399" w:name="_Toc420387326"/>
      <w:bookmarkStart w:id="400" w:name="_Toc420485922"/>
      <w:bookmarkStart w:id="401" w:name="_Toc420525079"/>
      <w:bookmarkStart w:id="402" w:name="_Toc420734888"/>
      <w:bookmarkStart w:id="403" w:name="_Toc420739381"/>
      <w:del w:id="404" w:author="Pahommie" w:date="2014-11-05T17:35:00Z">
        <w:r w:rsidRPr="007E1467" w:rsidDel="00641E24">
          <w:rPr>
            <w:color w:val="FF0000"/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</w:delText>
        </w:r>
      </w:del>
      <w:r w:rsidR="00890A3D">
        <w:rPr>
          <w:rFonts w:hint="cs"/>
          <w:cs/>
        </w:rPr>
        <w:t xml:space="preserve">ในการพัฒนาระบบเปลี่ยนแปลงกระบวนการทำงาน </w:t>
      </w:r>
      <w:r w:rsidR="00890A3D">
        <w:t>(PCR System)</w:t>
      </w:r>
      <w:r w:rsidR="00890A3D" w:rsidRPr="00890A3D">
        <w:t xml:space="preserve"> </w:t>
      </w:r>
      <w:r w:rsidR="00890A3D" w:rsidRPr="00890A3D">
        <w:rPr>
          <w:rFonts w:hint="cs"/>
          <w:cs/>
        </w:rPr>
        <w:t>ผู้ปฏิบัติสหกิจศึกษา</w:t>
      </w:r>
      <w:r w:rsidR="00890A3D">
        <w:rPr>
          <w:rFonts w:hint="cs"/>
          <w:cs/>
        </w:rPr>
        <w:t>ได้เลือกใช้เครื่องมือทางด้านภาษาเพื่อใช้ในการเข้ามาช่วยในการพัฒนาระบบ</w:t>
      </w:r>
      <w:r w:rsidR="005D23ED">
        <w:rPr>
          <w:rFonts w:hint="cs"/>
          <w:cs/>
        </w:rPr>
        <w:t xml:space="preserve"> </w:t>
      </w:r>
      <w:r w:rsidR="005D23ED">
        <w:rPr>
          <w:rFonts w:hint="cs"/>
          <w:cs/>
        </w:rPr>
        <w:t xml:space="preserve">เปลี่ยนแปลงกระบวนการทำงาน </w:t>
      </w:r>
      <w:r w:rsidR="005D23ED">
        <w:t>(PCR System)</w:t>
      </w:r>
      <w:r w:rsidR="005D23ED">
        <w:rPr>
          <w:rFonts w:hint="cs"/>
          <w:cs/>
        </w:rPr>
        <w:t xml:space="preserve"> ซึ่งภาษาที่เลือกใช้มีดังต่อไปนี้</w:t>
      </w:r>
    </w:p>
    <w:p w:rsidR="00B719AE" w:rsidRPr="00486131" w:rsidRDefault="00702995" w:rsidP="00991A87">
      <w:pPr>
        <w:pStyle w:val="ListParagraph"/>
        <w:numPr>
          <w:ilvl w:val="0"/>
          <w:numId w:val="205"/>
        </w:numPr>
        <w:spacing w:line="240" w:lineRule="auto"/>
        <w:ind w:left="0" w:firstLine="720"/>
        <w:rPr>
          <w:rFonts w:cs="TH SarabunPSK"/>
          <w:szCs w:val="32"/>
        </w:rPr>
      </w:pPr>
      <w:r w:rsidRPr="00486131">
        <w:rPr>
          <w:rFonts w:cs="TH SarabunPSK"/>
          <w:szCs w:val="32"/>
        </w:rPr>
        <w:t>PHP</w:t>
      </w:r>
    </w:p>
    <w:p w:rsidR="00A80A17" w:rsidRDefault="00B719AE" w:rsidP="002A4CB1">
      <w:pPr>
        <w:pStyle w:val="ListParagraph"/>
        <w:spacing w:after="240" w:line="240" w:lineRule="auto"/>
        <w:ind w:left="0" w:firstLine="990"/>
        <w:rPr>
          <w:rFonts w:cs="TH SarabunPSK"/>
          <w:szCs w:val="32"/>
        </w:rPr>
      </w:pPr>
      <w:del w:id="405" w:author="Pahommie" w:date="2014-11-05T17:35:00Z">
        <w:r w:rsidRPr="007E1467" w:rsidDel="00641E24">
          <w:rPr>
            <w:color w:val="FF0000"/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</w:delText>
        </w:r>
      </w:del>
      <w:r w:rsidR="00E858D1" w:rsidRPr="00623AD1">
        <w:rPr>
          <w:rFonts w:cs="TH SarabunPSK"/>
          <w:szCs w:val="32"/>
          <w:cs/>
        </w:rPr>
        <w:t xml:space="preserve">ภาษา </w:t>
      </w:r>
      <w:r w:rsidR="00E858D1" w:rsidRPr="00623AD1">
        <w:rPr>
          <w:rFonts w:cs="TH SarabunPSK"/>
          <w:szCs w:val="32"/>
        </w:rPr>
        <w:t>PHP</w:t>
      </w:r>
      <w:r w:rsidR="00E858D1">
        <w:rPr>
          <w:rFonts w:cs="TH SarabunPSK" w:hint="cs"/>
          <w:szCs w:val="32"/>
          <w:cs/>
        </w:rPr>
        <w:t xml:space="preserve"> เป็นเครื่องมือที่เป็นที่นิยมถูกนำมาใช้ในการพัฒนาเว็บแอพลิเคชัน</w:t>
      </w:r>
      <w:r w:rsidR="00E858D1" w:rsidRPr="00AE71D0">
        <w:rPr>
          <w:rFonts w:cs="TH SarabunPSK"/>
          <w:szCs w:val="32"/>
          <w:cs/>
        </w:rPr>
        <w:t xml:space="preserve"> </w:t>
      </w:r>
      <w:r w:rsidR="00E858D1">
        <w:rPr>
          <w:rFonts w:cs="TH SarabunPSK" w:hint="cs"/>
          <w:szCs w:val="32"/>
          <w:cs/>
        </w:rPr>
        <w:t xml:space="preserve">เป็นโปรแกรมภาษาที่มีลักษณะ ภาษาสคิปต์ฝั่งเซิร์ฟเวอร์ </w:t>
      </w:r>
      <w:r w:rsidR="00E858D1">
        <w:rPr>
          <w:rFonts w:cs="TH SarabunPSK"/>
          <w:szCs w:val="32"/>
          <w:cs/>
        </w:rPr>
        <w:t>(</w:t>
      </w:r>
      <w:r w:rsidR="00E858D1">
        <w:rPr>
          <w:rFonts w:cs="TH SarabunPSK"/>
          <w:szCs w:val="32"/>
        </w:rPr>
        <w:t>Server</w:t>
      </w:r>
      <w:r w:rsidR="00E858D1">
        <w:rPr>
          <w:rFonts w:cs="TH SarabunPSK"/>
          <w:szCs w:val="32"/>
          <w:cs/>
        </w:rPr>
        <w:t>-</w:t>
      </w:r>
      <w:r w:rsidR="00E858D1">
        <w:rPr>
          <w:rFonts w:cs="TH SarabunPSK"/>
          <w:szCs w:val="32"/>
        </w:rPr>
        <w:t>side scripting language</w:t>
      </w:r>
      <w:r w:rsidR="00E858D1">
        <w:rPr>
          <w:rFonts w:cs="TH SarabunPSK"/>
          <w:szCs w:val="32"/>
          <w:cs/>
        </w:rPr>
        <w:t xml:space="preserve">) </w:t>
      </w:r>
      <w:r w:rsidR="00E858D1">
        <w:rPr>
          <w:rFonts w:cs="TH SarabunPSK" w:hint="cs"/>
          <w:szCs w:val="32"/>
          <w:cs/>
        </w:rPr>
        <w:t xml:space="preserve">ลักษณะเช่นนี้ทำให้สามารถใช้ภาษา </w:t>
      </w:r>
      <w:r w:rsidR="00E858D1">
        <w:rPr>
          <w:rFonts w:cs="TH SarabunPSK"/>
          <w:szCs w:val="32"/>
        </w:rPr>
        <w:t xml:space="preserve">PHP </w:t>
      </w:r>
      <w:r w:rsidR="00E858D1">
        <w:rPr>
          <w:rFonts w:cs="TH SarabunPSK" w:hint="cs"/>
          <w:szCs w:val="32"/>
          <w:cs/>
        </w:rPr>
        <w:t xml:space="preserve">พัฒนาระบบในลักษณะ </w:t>
      </w:r>
      <w:r w:rsidR="00E858D1">
        <w:rPr>
          <w:rFonts w:cs="TH SarabunPSK"/>
          <w:szCs w:val="32"/>
        </w:rPr>
        <w:t xml:space="preserve">Dynamic Programming </w:t>
      </w:r>
      <w:r w:rsidR="00E858D1">
        <w:rPr>
          <w:rFonts w:cs="TH SarabunPSK" w:hint="cs"/>
          <w:szCs w:val="32"/>
          <w:cs/>
        </w:rPr>
        <w:t>ได้ ข้อดีคือ</w:t>
      </w:r>
      <w:r w:rsidR="00E858D1" w:rsidRPr="00AE71D0">
        <w:rPr>
          <w:rFonts w:cs="TH SarabunPSK"/>
          <w:szCs w:val="32"/>
          <w:cs/>
        </w:rPr>
        <w:t>ลิขสิทธิ์เปนโอเพนซอรส</w:t>
      </w:r>
      <w:r w:rsidR="00E858D1">
        <w:rPr>
          <w:rFonts w:cs="TH SarabunPSK" w:hint="cs"/>
          <w:szCs w:val="32"/>
          <w:cs/>
        </w:rPr>
        <w:t xml:space="preserve"> สามารถดาวน์โหลดได้ฟรี มีการประมวลผลที่รวดเร็ว  อีกทั้งยังใช้ได้ทั้งบนระบบปฏิบัติการ </w:t>
      </w:r>
      <w:r w:rsidR="00E858D1">
        <w:rPr>
          <w:rFonts w:cs="TH SarabunPSK"/>
          <w:szCs w:val="32"/>
        </w:rPr>
        <w:t xml:space="preserve">Windows, Unix, Linux </w:t>
      </w:r>
      <w:r w:rsidR="00E858D1">
        <w:rPr>
          <w:rFonts w:cs="TH SarabunPSK" w:hint="cs"/>
          <w:szCs w:val="32"/>
          <w:cs/>
        </w:rPr>
        <w:t xml:space="preserve">และ </w:t>
      </w:r>
      <w:r w:rsidR="00E858D1">
        <w:rPr>
          <w:rFonts w:cs="TH SarabunPSK"/>
          <w:szCs w:val="32"/>
        </w:rPr>
        <w:t xml:space="preserve">Macintosh </w:t>
      </w:r>
      <w:r w:rsidR="00E858D1">
        <w:rPr>
          <w:rFonts w:cs="TH SarabunPSK" w:hint="cs"/>
          <w:szCs w:val="32"/>
          <w:cs/>
        </w:rPr>
        <w:t>อีกด้วย</w:t>
      </w:r>
    </w:p>
    <w:p w:rsidR="00365451" w:rsidRPr="002A4CB1" w:rsidRDefault="00365451" w:rsidP="00365451">
      <w:pPr>
        <w:pStyle w:val="ListParagraph"/>
        <w:spacing w:after="240" w:line="240" w:lineRule="auto"/>
        <w:ind w:left="0" w:firstLine="990"/>
        <w:jc w:val="center"/>
        <w:rPr>
          <w:rFonts w:cs="TH SarabunPSK"/>
          <w:szCs w:val="32"/>
        </w:rPr>
      </w:pPr>
      <w:r w:rsidRPr="00C002EF">
        <w:rPr>
          <w:noProof/>
          <w:spacing w:val="-1"/>
          <w:shd w:val="clear" w:color="auto" w:fill="FFFFFF"/>
        </w:rPr>
        <w:drawing>
          <wp:inline distT="0" distB="0" distL="0" distR="0" wp14:anchorId="30CEC601" wp14:editId="078EDE9F">
            <wp:extent cx="2609850" cy="1409237"/>
            <wp:effectExtent l="19050" t="19050" r="19050" b="1968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00px-PHP-logo.svg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5212" cy="14121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719AE" w:rsidRPr="00486131" w:rsidRDefault="00702995" w:rsidP="00991A87">
      <w:pPr>
        <w:pStyle w:val="ListParagraph"/>
        <w:numPr>
          <w:ilvl w:val="0"/>
          <w:numId w:val="205"/>
        </w:numPr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486131">
        <w:rPr>
          <w:rFonts w:cs="TH SarabunPSK"/>
          <w:color w:val="000000" w:themeColor="text1"/>
          <w:szCs w:val="32"/>
        </w:rPr>
        <w:t>CSS</w:t>
      </w:r>
    </w:p>
    <w:p w:rsidR="00D77CF0" w:rsidRDefault="00B719AE" w:rsidP="00D77CF0">
      <w:pPr>
        <w:pStyle w:val="ListParagraph"/>
        <w:spacing w:line="240" w:lineRule="auto"/>
        <w:ind w:left="0" w:firstLine="990"/>
        <w:rPr>
          <w:rFonts w:cs="TH SarabunPSK"/>
          <w:szCs w:val="32"/>
        </w:rPr>
      </w:pPr>
      <w:del w:id="406" w:author="Pahommie" w:date="2014-11-05T17:35:00Z">
        <w:r w:rsidRPr="007E1467" w:rsidDel="00641E24">
          <w:rPr>
            <w:color w:val="FF0000"/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</w:delText>
        </w:r>
      </w:del>
      <w:r w:rsidR="00D77CF0" w:rsidRPr="00623AD1">
        <w:rPr>
          <w:rFonts w:cs="TH SarabunPSK"/>
          <w:szCs w:val="32"/>
          <w:cs/>
        </w:rPr>
        <w:t xml:space="preserve">ภาษา </w:t>
      </w:r>
      <w:r w:rsidR="00D77CF0" w:rsidRPr="00623AD1">
        <w:rPr>
          <w:rFonts w:cs="TH SarabunPSK"/>
          <w:szCs w:val="32"/>
        </w:rPr>
        <w:t>CSS</w:t>
      </w:r>
      <w:r w:rsidR="00D77CF0" w:rsidRPr="00201616">
        <w:rPr>
          <w:rFonts w:cs="TH SarabunPSK"/>
          <w:szCs w:val="32"/>
          <w:cs/>
        </w:rPr>
        <w:t xml:space="preserve"> </w:t>
      </w:r>
      <w:r w:rsidR="00D77CF0">
        <w:rPr>
          <w:rFonts w:cs="TH SarabunPSK" w:hint="cs"/>
          <w:szCs w:val="32"/>
          <w:cs/>
        </w:rPr>
        <w:t xml:space="preserve"> </w:t>
      </w:r>
      <w:r w:rsidR="00D77CF0" w:rsidRPr="00201616">
        <w:rPr>
          <w:rFonts w:cs="TH SarabunPSK"/>
          <w:szCs w:val="32"/>
          <w:cs/>
        </w:rPr>
        <w:t>มีลักษณะเป็นภาษาที่มีรูปแบบในการเขียน</w:t>
      </w:r>
      <w:r w:rsidR="00D77CF0" w:rsidRPr="00201616">
        <w:rPr>
          <w:rFonts w:cs="TH SarabunPSK"/>
          <w:szCs w:val="32"/>
        </w:rPr>
        <w:t> Syntax </w:t>
      </w:r>
      <w:r w:rsidR="00D77CF0" w:rsidRPr="00201616">
        <w:rPr>
          <w:rFonts w:cs="TH SarabunPSK"/>
          <w:szCs w:val="32"/>
          <w:cs/>
        </w:rPr>
        <w:t>แบบเฉพาะและได้ถูกกำหนดมาตรฐานโดย</w:t>
      </w:r>
      <w:r w:rsidR="00D77CF0" w:rsidRPr="00201616">
        <w:rPr>
          <w:rFonts w:cs="TH SarabunPSK"/>
          <w:szCs w:val="32"/>
        </w:rPr>
        <w:t> W3C </w:t>
      </w:r>
      <w:r w:rsidR="00D77CF0" w:rsidRPr="00201616">
        <w:rPr>
          <w:rFonts w:cs="TH SarabunPSK"/>
          <w:szCs w:val="32"/>
          <w:cs/>
        </w:rPr>
        <w:t>เป็นภาษาหนึ่งในการตกแต่งเว็บไซต์ ได้รับความนิยมอย่างแพร่หลาย</w:t>
      </w:r>
      <w:r w:rsidR="00D77CF0">
        <w:rPr>
          <w:rFonts w:cs="TH SarabunPSK" w:hint="cs"/>
          <w:szCs w:val="32"/>
          <w:cs/>
        </w:rPr>
        <w:t xml:space="preserve"> ประโยชน์ของภาษา </w:t>
      </w:r>
      <w:r w:rsidR="00D77CF0">
        <w:rPr>
          <w:rFonts w:cs="TH SarabunPSK"/>
          <w:szCs w:val="32"/>
        </w:rPr>
        <w:t xml:space="preserve">CSS </w:t>
      </w:r>
      <w:r w:rsidR="00D77CF0">
        <w:rPr>
          <w:rFonts w:cs="TH SarabunPSK" w:hint="cs"/>
          <w:szCs w:val="32"/>
          <w:cs/>
        </w:rPr>
        <w:t xml:space="preserve">คือ ช่วยลดการใช้ ภาษา </w:t>
      </w:r>
      <w:r w:rsidR="00D77CF0">
        <w:rPr>
          <w:rFonts w:cs="TH SarabunPSK"/>
          <w:szCs w:val="32"/>
        </w:rPr>
        <w:t xml:space="preserve">HTML </w:t>
      </w:r>
      <w:r w:rsidR="00D77CF0" w:rsidRPr="006D2E9B">
        <w:rPr>
          <w:rFonts w:cs="TH SarabunPSK"/>
          <w:szCs w:val="32"/>
          <w:cs/>
        </w:rPr>
        <w:t xml:space="preserve">ลงได้ในระดับหนึ่ง </w:t>
      </w:r>
      <w:r w:rsidR="00D77CF0">
        <w:rPr>
          <w:rFonts w:cs="TH SarabunPSK" w:hint="cs"/>
          <w:szCs w:val="32"/>
          <w:cs/>
        </w:rPr>
        <w:t>ทำให้ไฟล์เล็กลงและส่งผลให้</w:t>
      </w:r>
      <w:r w:rsidR="00D77CF0" w:rsidRPr="006D2E9B">
        <w:rPr>
          <w:rFonts w:cs="TH SarabunPSK"/>
          <w:szCs w:val="32"/>
          <w:cs/>
        </w:rPr>
        <w:t>สามารถดาวน์โหลดไฟล์ได้เร็วและแยกระหว่างเนื้อหากับรูปแบบในการแสดงผลได้อย่างชัดเจน</w:t>
      </w:r>
      <w:r w:rsidR="00D77CF0">
        <w:rPr>
          <w:rFonts w:cs="TH SarabunPSK" w:hint="cs"/>
          <w:szCs w:val="32"/>
          <w:cs/>
        </w:rPr>
        <w:t xml:space="preserve"> </w:t>
      </w:r>
      <w:r w:rsidR="00D77CF0" w:rsidRPr="006D2E9B">
        <w:rPr>
          <w:rFonts w:cs="TH SarabunPSK"/>
          <w:szCs w:val="32"/>
          <w:cs/>
        </w:rPr>
        <w:t>สามารถกำหนดรูปแบบการแสดผลจากคำสั่ง</w:t>
      </w:r>
      <w:r w:rsidR="00D77CF0" w:rsidRPr="006D2E9B">
        <w:rPr>
          <w:rFonts w:cs="TH SarabunPSK"/>
          <w:szCs w:val="32"/>
        </w:rPr>
        <w:t> style sheet </w:t>
      </w:r>
      <w:r w:rsidR="00D77CF0" w:rsidRPr="006D2E9B">
        <w:rPr>
          <w:rFonts w:cs="TH SarabunPSK"/>
          <w:szCs w:val="32"/>
          <w:cs/>
        </w:rPr>
        <w:t>ชุดเดียวกัน ให้มีการแสดงผลในเอกสารแบบเดียวทั้งหน้าหรือในทุกๆ หน้าได้</w:t>
      </w:r>
      <w:r w:rsidR="00D77CF0">
        <w:rPr>
          <w:rFonts w:cs="TH SarabunPSK" w:hint="cs"/>
          <w:szCs w:val="32"/>
          <w:cs/>
        </w:rPr>
        <w:t xml:space="preserve"> อีกทั้ง</w:t>
      </w:r>
      <w:r w:rsidR="00D77CF0" w:rsidRPr="006D2E9B">
        <w:rPr>
          <w:rFonts w:cs="TH SarabunPSK"/>
          <w:szCs w:val="32"/>
          <w:cs/>
        </w:rPr>
        <w:t>ช่วยในการกำหนดการแสดงผลในรูปแบบที่มีความเหมาะกับสื่อต่างๆ ได้เป็นอย่างดี</w:t>
      </w:r>
      <w:r w:rsidR="00D77CF0">
        <w:rPr>
          <w:rFonts w:cs="TH SarabunPSK" w:hint="cs"/>
          <w:szCs w:val="32"/>
          <w:cs/>
        </w:rPr>
        <w:t xml:space="preserve"> </w:t>
      </w:r>
      <w:r w:rsidR="00D77CF0" w:rsidRPr="006D2E9B">
        <w:rPr>
          <w:rFonts w:cs="TH SarabunPSK"/>
          <w:szCs w:val="32"/>
          <w:cs/>
        </w:rPr>
        <w:t>ทำให้เว็บไซต์มีความเป็นมาตรฐานมากขึ้นและมีความทันสมัย สามารถรองรับการใช้งานในอนาคตได้ดี</w:t>
      </w:r>
    </w:p>
    <w:p w:rsidR="00365451" w:rsidRPr="00201616" w:rsidRDefault="00365451" w:rsidP="00365451">
      <w:pPr>
        <w:pStyle w:val="ListParagraph"/>
        <w:spacing w:line="240" w:lineRule="auto"/>
        <w:ind w:left="0" w:firstLine="990"/>
        <w:jc w:val="center"/>
        <w:rPr>
          <w:rFonts w:cs="TH SarabunPSK"/>
          <w:szCs w:val="32"/>
        </w:rPr>
      </w:pPr>
      <w:r w:rsidRPr="00C002EF">
        <w:rPr>
          <w:rFonts w:hint="cs"/>
          <w:noProof/>
        </w:rPr>
        <w:drawing>
          <wp:inline distT="0" distB="0" distL="0" distR="0" wp14:anchorId="61F5F383" wp14:editId="338BC8F3">
            <wp:extent cx="1943100" cy="1974187"/>
            <wp:effectExtent l="19050" t="19050" r="19050" b="2667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SS3_logo_and_wordmark.svg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1770" r="-17059"/>
                    <a:stretch/>
                  </pic:blipFill>
                  <pic:spPr bwMode="auto">
                    <a:xfrm>
                      <a:off x="0" y="0"/>
                      <a:ext cx="1950765" cy="19819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19AE" w:rsidRPr="00486131" w:rsidRDefault="00702995" w:rsidP="00991A87">
      <w:pPr>
        <w:pStyle w:val="ListParagraph"/>
        <w:numPr>
          <w:ilvl w:val="0"/>
          <w:numId w:val="205"/>
        </w:numPr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486131">
        <w:rPr>
          <w:rFonts w:cs="TH SarabunPSK"/>
          <w:color w:val="000000" w:themeColor="text1"/>
          <w:szCs w:val="32"/>
        </w:rPr>
        <w:t>HTML</w:t>
      </w:r>
    </w:p>
    <w:p w:rsidR="00B719AE" w:rsidRDefault="003A66A9">
      <w:pPr>
        <w:spacing w:line="240" w:lineRule="auto"/>
        <w:ind w:firstLine="990"/>
        <w:rPr>
          <w:color w:val="000000" w:themeColor="text1"/>
        </w:rPr>
        <w:pPrChange w:id="407" w:author="Pahommie" w:date="2014-11-05T16:13:00Z">
          <w:pPr/>
        </w:pPrChange>
      </w:pPr>
      <w:r w:rsidRPr="00E06A13">
        <w:rPr>
          <w:cs/>
        </w:rPr>
        <w:t>พัฒนาโดย ทิม เบอร์เนอรส์ ลี (</w:t>
      </w:r>
      <w:r w:rsidRPr="00E06A13">
        <w:t>Tim Berners Lee</w:t>
      </w:r>
      <w:r w:rsidRPr="00E06A13">
        <w:rPr>
          <w:cs/>
        </w:rPr>
        <w:t>)</w:t>
      </w:r>
      <w:r>
        <w:rPr>
          <w:rFonts w:hint="cs"/>
          <w:cs/>
        </w:rPr>
        <w:t xml:space="preserve"> </w:t>
      </w:r>
      <w:r w:rsidRPr="00E06A13">
        <w:t>HTML </w:t>
      </w:r>
      <w:r w:rsidRPr="00E06A13">
        <w:rPr>
          <w:cs/>
        </w:rPr>
        <w:t>เป็นภาษาที่ใช้เพื่อตอบสนอง</w:t>
      </w:r>
      <w:r>
        <w:rPr>
          <w:cs/>
        </w:rPr>
        <w:t>ในการแสดงผลบนจอภาพ</w:t>
      </w:r>
      <w:r w:rsidRPr="00E06A13">
        <w:rPr>
          <w:cs/>
        </w:rPr>
        <w:t>ในลักษณะเว็บเพจ</w:t>
      </w:r>
      <w:r>
        <w:rPr>
          <w:rFonts w:hint="cs"/>
          <w:cs/>
        </w:rPr>
        <w:t xml:space="preserve"> </w:t>
      </w:r>
      <w:r w:rsidRPr="00E06A13">
        <w:rPr>
          <w:cs/>
        </w:rPr>
        <w:t>ซึ่งสามารถแสดงผลได้ทั้งภาษาไทยและภาษาอังกฤษ รวมทั้งรูปกราฟิก</w:t>
      </w:r>
      <w:r w:rsidRPr="00E06A13">
        <w:t xml:space="preserve">, </w:t>
      </w:r>
      <w:r w:rsidRPr="00E06A13">
        <w:rPr>
          <w:cs/>
        </w:rPr>
        <w:t>ภาพนิ่ง</w:t>
      </w:r>
      <w:r w:rsidRPr="00E06A13">
        <w:t>, </w:t>
      </w:r>
      <w:r w:rsidRPr="00E06A13">
        <w:rPr>
          <w:cs/>
        </w:rPr>
        <w:t>ภาพเคลื่อนไหว</w:t>
      </w:r>
      <w:r w:rsidRPr="00E06A13">
        <w:t>,</w:t>
      </w:r>
      <w:r w:rsidRPr="00E06A13">
        <w:rPr>
          <w:cs/>
        </w:rPr>
        <w:t>เสียง หรือแม้กระทั้งการเชื่อมโยงไปยังเว็บไซต์อื่นๆ</w:t>
      </w:r>
      <w:r w:rsidRPr="00E06A13">
        <w:t> </w:t>
      </w:r>
      <w:r w:rsidRPr="00E06A13">
        <w:rPr>
          <w:cs/>
        </w:rPr>
        <w:t xml:space="preserve">ในระบบอินเตอร์เน็ต ภาษา </w:t>
      </w:r>
      <w:r w:rsidRPr="00E06A13">
        <w:t xml:space="preserve">HTML </w:t>
      </w:r>
      <w:r w:rsidRPr="00E06A13">
        <w:rPr>
          <w:cs/>
        </w:rPr>
        <w:t>เป็นภาษาที่มีลักษณะเป็นโค้ด(</w:t>
      </w:r>
      <w:r w:rsidRPr="00E06A13">
        <w:t>Code</w:t>
      </w:r>
      <w:r w:rsidRPr="00E06A13">
        <w:rPr>
          <w:cs/>
        </w:rPr>
        <w:t>)</w:t>
      </w:r>
      <w:r w:rsidRPr="00E06A13">
        <w:rPr>
          <w:rFonts w:hint="cs"/>
          <w:cs/>
        </w:rPr>
        <w:t xml:space="preserve"> </w:t>
      </w:r>
      <w:r w:rsidRPr="00E06A13">
        <w:rPr>
          <w:cs/>
        </w:rPr>
        <w:t>กล่าวคือ จะเป็นไฟล์ที่เก็บข้อมูลที่เป็นตัวอักษรในมาตรฐานของรหัสแอสกี (</w:t>
      </w:r>
      <w:r w:rsidRPr="00E06A13">
        <w:t>ASCII Code</w:t>
      </w:r>
      <w:r w:rsidRPr="00E06A13">
        <w:rPr>
          <w:cs/>
        </w:rPr>
        <w:t>)</w:t>
      </w:r>
      <w:r>
        <w:rPr>
          <w:cs/>
        </w:rPr>
        <w:t xml:space="preserve"> </w:t>
      </w:r>
      <w:r w:rsidRPr="00E06A13">
        <w:rPr>
          <w:cs/>
        </w:rPr>
        <w:t>โดยเขียนอยู่ในรูปของเอกสารข้อความ (</w:t>
      </w:r>
      <w:r w:rsidRPr="00E06A13">
        <w:t>Text Document</w:t>
      </w:r>
      <w:r w:rsidRPr="00E06A13">
        <w:rPr>
          <w:cs/>
        </w:rPr>
        <w:t>)</w:t>
      </w:r>
      <w:r>
        <w:rPr>
          <w:rFonts w:hint="cs"/>
          <w:cs/>
        </w:rPr>
        <w:t xml:space="preserve"> </w:t>
      </w:r>
      <w:r w:rsidRPr="00E06A13">
        <w:rPr>
          <w:cs/>
        </w:rPr>
        <w:t>ดั</w:t>
      </w:r>
      <w:r>
        <w:rPr>
          <w:rFonts w:hint="cs"/>
          <w:cs/>
        </w:rPr>
        <w:t>ง</w:t>
      </w:r>
      <w:r w:rsidRPr="00E06A13">
        <w:rPr>
          <w:cs/>
        </w:rPr>
        <w:t>นั้นจึงทำให้ง่ายต่อการเรียนรู้</w:t>
      </w:r>
      <w:r w:rsidRPr="00E06A13">
        <w:t> </w:t>
      </w:r>
      <w:r w:rsidRPr="00E06A13">
        <w:rPr>
          <w:cs/>
        </w:rPr>
        <w:t>สามารถกำหนดรูปแบบและโครงสร้างได้ง่ายด้วย ภาษา</w:t>
      </w:r>
      <w:r w:rsidRPr="00E06A13">
        <w:rPr>
          <w:rFonts w:hint="cs"/>
          <w:cs/>
        </w:rPr>
        <w:t xml:space="preserve"> </w:t>
      </w:r>
      <w:r w:rsidRPr="00E06A13">
        <w:t>HTML</w:t>
      </w:r>
      <w:r w:rsidRPr="00E06A13">
        <w:rPr>
          <w:rFonts w:hint="cs"/>
          <w:cs/>
        </w:rPr>
        <w:t xml:space="preserve"> </w:t>
      </w:r>
      <w:r w:rsidRPr="00E06A13">
        <w:rPr>
          <w:cs/>
        </w:rPr>
        <w:t>นี้ได้ถูกพัฒนามาอย่างต่อเนื่อง</w:t>
      </w:r>
      <w:r>
        <w:rPr>
          <w:rFonts w:hint="cs"/>
          <w:cs/>
        </w:rPr>
        <w:t xml:space="preserve"> </w:t>
      </w:r>
      <w:r w:rsidRPr="00E06A13">
        <w:rPr>
          <w:cs/>
        </w:rPr>
        <w:t>เพื่อให้ใช้ได้ง่ายขึ้นแล</w:t>
      </w:r>
      <w:r>
        <w:rPr>
          <w:cs/>
        </w:rPr>
        <w:t>ะตอบสนองต่อการใช้</w:t>
      </w:r>
      <w:r w:rsidRPr="00486131">
        <w:rPr>
          <w:color w:val="000000" w:themeColor="text1"/>
          <w:cs/>
        </w:rPr>
        <w:t>รูปภาพทางกราฟิ</w:t>
      </w:r>
      <w:r w:rsidRPr="00486131">
        <w:rPr>
          <w:rFonts w:hint="cs"/>
          <w:color w:val="000000" w:themeColor="text1"/>
          <w:cs/>
        </w:rPr>
        <w:t>ก</w:t>
      </w:r>
    </w:p>
    <w:p w:rsidR="00FD58DC" w:rsidRPr="00486131" w:rsidRDefault="00FD58DC" w:rsidP="00FD58DC">
      <w:pPr>
        <w:spacing w:line="240" w:lineRule="auto"/>
        <w:ind w:firstLine="990"/>
        <w:jc w:val="center"/>
        <w:rPr>
          <w:color w:val="000000" w:themeColor="text1"/>
        </w:rPr>
      </w:pPr>
      <w:r w:rsidRPr="00C002EF">
        <w:rPr>
          <w:rFonts w:hint="cs"/>
          <w:noProof/>
        </w:rPr>
        <w:drawing>
          <wp:inline distT="0" distB="0" distL="0" distR="0" wp14:anchorId="0C6B0C54" wp14:editId="01C4991C">
            <wp:extent cx="2143125" cy="2143125"/>
            <wp:effectExtent l="19050" t="19050" r="28575" b="2857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ownload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A66A9" w:rsidRPr="00486131" w:rsidRDefault="00702995" w:rsidP="003A66A9">
      <w:pPr>
        <w:pStyle w:val="ListParagraph"/>
        <w:numPr>
          <w:ilvl w:val="0"/>
          <w:numId w:val="205"/>
        </w:numPr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486131">
        <w:rPr>
          <w:rFonts w:cs="TH SarabunPSK"/>
          <w:color w:val="000000" w:themeColor="text1"/>
          <w:szCs w:val="32"/>
        </w:rPr>
        <w:t>Javascript</w:t>
      </w:r>
    </w:p>
    <w:p w:rsidR="003A66A9" w:rsidRDefault="003A66A9" w:rsidP="003A66A9">
      <w:pPr>
        <w:spacing w:line="240" w:lineRule="auto"/>
        <w:ind w:firstLine="990"/>
        <w:rPr>
          <w:color w:val="000000" w:themeColor="text1"/>
        </w:rPr>
      </w:pPr>
      <w:r w:rsidRPr="00395F33">
        <w:rPr>
          <w:cs/>
        </w:rPr>
        <w:t xml:space="preserve">ภาษา </w:t>
      </w:r>
      <w:r w:rsidRPr="00395F33">
        <w:t xml:space="preserve">JavaScript </w:t>
      </w:r>
      <w:r w:rsidRPr="00395F33">
        <w:rPr>
          <w:cs/>
        </w:rPr>
        <w:t xml:space="preserve">ถูกออกแบบและสร้างโดย </w:t>
      </w:r>
      <w:r w:rsidRPr="00395F33">
        <w:t>Brendan Eich</w:t>
      </w:r>
      <w:r w:rsidRPr="00C12FD1">
        <w:rPr>
          <w:cs/>
        </w:rPr>
        <w:t xml:space="preserve"> </w:t>
      </w:r>
      <w:r w:rsidRPr="00395F33">
        <w:rPr>
          <w:cs/>
        </w:rPr>
        <w:t xml:space="preserve">รองรับการเขียนโปรแกรมทั้งแบบ </w:t>
      </w:r>
      <w:r w:rsidRPr="00395F33">
        <w:t>Event</w:t>
      </w:r>
      <w:r w:rsidRPr="00395F33">
        <w:rPr>
          <w:cs/>
        </w:rPr>
        <w:t>-</w:t>
      </w:r>
      <w:r w:rsidRPr="00395F33">
        <w:t xml:space="preserve">driven, Functional </w:t>
      </w:r>
      <w:r w:rsidRPr="00395F33">
        <w:rPr>
          <w:cs/>
        </w:rPr>
        <w:t>และแบบลำดับขั้นตอน มันมีไลบรารี่ (</w:t>
      </w:r>
      <w:r w:rsidRPr="00395F33">
        <w:t>APIs</w:t>
      </w:r>
      <w:r w:rsidRPr="00395F33">
        <w:rPr>
          <w:cs/>
        </w:rPr>
        <w:t xml:space="preserve">) สำหรับทำงานกับข้อความ วันที่ </w:t>
      </w:r>
      <w:r w:rsidRPr="00395F33">
        <w:t xml:space="preserve">Regular expression </w:t>
      </w:r>
      <w:r w:rsidRPr="00395F33">
        <w:rPr>
          <w:cs/>
        </w:rPr>
        <w:t xml:space="preserve">และโครงสร้างข้อมูลพื้นฐานอย่าง </w:t>
      </w:r>
      <w:r w:rsidRPr="00395F33">
        <w:t xml:space="preserve">Array </w:t>
      </w:r>
      <w:r w:rsidRPr="00395F33">
        <w:rPr>
          <w:cs/>
        </w:rPr>
        <w:t xml:space="preserve">และ </w:t>
      </w:r>
      <w:r w:rsidRPr="00395F33">
        <w:t xml:space="preserve">Map </w:t>
      </w:r>
      <w:r w:rsidRPr="00395F33">
        <w:rPr>
          <w:cs/>
        </w:rPr>
        <w:t xml:space="preserve">หรือแม้กระทั่ง </w:t>
      </w:r>
      <w:r w:rsidRPr="00395F33">
        <w:t xml:space="preserve">Document Object Model </w:t>
      </w:r>
      <w:r w:rsidRPr="00395F33">
        <w:rPr>
          <w:cs/>
        </w:rPr>
        <w:t>(</w:t>
      </w:r>
      <w:r w:rsidRPr="00395F33">
        <w:t>DOM</w:t>
      </w:r>
      <w:r w:rsidRPr="00395F33">
        <w:rPr>
          <w:cs/>
        </w:rPr>
        <w:t xml:space="preserve">) ซึ่งเป็น </w:t>
      </w:r>
      <w:r w:rsidRPr="00395F33">
        <w:t xml:space="preserve">API </w:t>
      </w:r>
      <w:r w:rsidRPr="00395F33">
        <w:rPr>
          <w:cs/>
        </w:rPr>
        <w:t>ที่โดยทั่วไปแล้วสามารถ</w:t>
      </w:r>
      <w:r>
        <w:rPr>
          <w:rFonts w:hint="cs"/>
          <w:cs/>
        </w:rPr>
        <w:t>ใช้</w:t>
      </w:r>
      <w:r w:rsidRPr="00395F33">
        <w:rPr>
          <w:cs/>
        </w:rPr>
        <w:t xml:space="preserve">ได้บนเว็บเบราว์เซอร์ </w:t>
      </w:r>
      <w:r>
        <w:rPr>
          <w:rFonts w:hint="cs"/>
          <w:cs/>
        </w:rPr>
        <w:t>และยังสามารถ</w:t>
      </w:r>
      <w:r w:rsidRPr="00C12FD1">
        <w:rPr>
          <w:cs/>
        </w:rPr>
        <w:t>ทำให้หน้าเว็บสามารถตอบโต้กับผู้ใช้ได้โดยที่ไม่จำเป็นต้องรีเฟรชหน้าใหม่ (</w:t>
      </w:r>
      <w:r w:rsidRPr="00C12FD1">
        <w:t>Dynamic website</w:t>
      </w:r>
      <w:r w:rsidRPr="00C12FD1">
        <w:rPr>
          <w:cs/>
        </w:rPr>
        <w:t xml:space="preserve">) เว็บไซต์จำนวนมากใช้ภาษา </w:t>
      </w:r>
      <w:r w:rsidRPr="00C12FD1">
        <w:t xml:space="preserve">JavaScript </w:t>
      </w:r>
      <w:r w:rsidRPr="00C12FD1">
        <w:rPr>
          <w:cs/>
        </w:rPr>
        <w:t xml:space="preserve">สำหรับควบคุมการทำงานที่ฝั่ง </w:t>
      </w:r>
      <w:r w:rsidRPr="00C12FD1">
        <w:t>Client</w:t>
      </w:r>
      <w:r w:rsidRPr="00C12FD1">
        <w:rPr>
          <w:cs/>
        </w:rPr>
        <w:t>-</w:t>
      </w:r>
      <w:r w:rsidRPr="00C12FD1">
        <w:t xml:space="preserve">side </w:t>
      </w:r>
      <w:r w:rsidRPr="00C12FD1">
        <w:rPr>
          <w:cs/>
        </w:rPr>
        <w:t xml:space="preserve">นั่นทำให้เว็บเบราว์เซอร์ต่างๆ มี </w:t>
      </w:r>
      <w:r w:rsidRPr="00C12FD1">
        <w:t xml:space="preserve">JavaScript engine </w:t>
      </w:r>
      <w:r w:rsidRPr="00C12FD1">
        <w:rPr>
          <w:cs/>
        </w:rPr>
        <w:t>ที่ใช้สำหรับประมวลผลสคริปของ</w:t>
      </w:r>
      <w:r w:rsidRPr="00486131">
        <w:rPr>
          <w:color w:val="000000" w:themeColor="text1"/>
          <w:cs/>
        </w:rPr>
        <w:t xml:space="preserve">ภาษา </w:t>
      </w:r>
      <w:r w:rsidRPr="00486131">
        <w:rPr>
          <w:color w:val="000000" w:themeColor="text1"/>
        </w:rPr>
        <w:t xml:space="preserve">JavaScript </w:t>
      </w:r>
      <w:r w:rsidRPr="00486131">
        <w:rPr>
          <w:color w:val="000000" w:themeColor="text1"/>
          <w:cs/>
        </w:rPr>
        <w:t>ที่รันบนเว็บเบราว์เซอร์</w:t>
      </w:r>
    </w:p>
    <w:p w:rsidR="00FD58DC" w:rsidRPr="00486131" w:rsidRDefault="00365451" w:rsidP="00365451">
      <w:pPr>
        <w:spacing w:line="240" w:lineRule="auto"/>
        <w:ind w:firstLine="99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3F6E7478" wp14:editId="0B76FE88">
            <wp:extent cx="1685925" cy="2266950"/>
            <wp:effectExtent l="19050" t="19050" r="28575" b="19050"/>
            <wp:docPr id="235" name="Picture 235" descr="https://miro.medium.com/max/2800/0*GymaM1KzCxQFoh-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miro.medium.com/max/2800/0*GymaM1KzCxQFoh-0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53" r="34080" b="22509"/>
                    <a:stretch/>
                  </pic:blipFill>
                  <pic:spPr bwMode="auto">
                    <a:xfrm>
                      <a:off x="0" y="0"/>
                      <a:ext cx="1685925" cy="2266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66A9" w:rsidRPr="00486131" w:rsidRDefault="00702995" w:rsidP="003A66A9">
      <w:pPr>
        <w:pStyle w:val="ListParagraph"/>
        <w:numPr>
          <w:ilvl w:val="0"/>
          <w:numId w:val="205"/>
        </w:numPr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486131">
        <w:rPr>
          <w:rFonts w:cs="TH SarabunPSK"/>
          <w:color w:val="000000" w:themeColor="text1"/>
          <w:szCs w:val="32"/>
        </w:rPr>
        <w:t>SQL</w:t>
      </w:r>
    </w:p>
    <w:p w:rsidR="003A66A9" w:rsidRDefault="003A66A9" w:rsidP="003A66A9">
      <w:pPr>
        <w:spacing w:after="240" w:line="240" w:lineRule="auto"/>
        <w:ind w:firstLine="990"/>
      </w:pPr>
      <w:r w:rsidRPr="003A66A9">
        <w:rPr>
          <w:cs/>
        </w:rPr>
        <w:t xml:space="preserve">ภาษา </w:t>
      </w:r>
      <w:r w:rsidRPr="003A66A9">
        <w:t>SQL  </w:t>
      </w:r>
      <w:r w:rsidRPr="003A66A9">
        <w:rPr>
          <w:cs/>
        </w:rPr>
        <w:t>คือภาษาที่ใช้ในการเขียนโปรแกรม เพื่อจัดการกับฐานข้อมูลโดยเฉพาะ เป็นภาษามาตราฐานบนระบบฐานข้อมูลเชิงสัมพันธ์และเป็นระบบเปิด (</w:t>
      </w:r>
      <w:r w:rsidRPr="003A66A9">
        <w:t>open system</w:t>
      </w:r>
      <w:r w:rsidRPr="003A66A9">
        <w:rPr>
          <w:cs/>
        </w:rPr>
        <w:t xml:space="preserve">) หมายถึงเราสามารถใช้คำสั่ง </w:t>
      </w:r>
      <w:r w:rsidRPr="003A66A9">
        <w:t xml:space="preserve">SQL </w:t>
      </w:r>
      <w:r w:rsidRPr="003A66A9">
        <w:rPr>
          <w:cs/>
        </w:rPr>
        <w:t>กับฐานข้อมูลชนิดใดก็ได้ และ คำสั่งงานเดียวกันเมื่อสั่งงานผ่าน</w:t>
      </w:r>
      <w:r w:rsidRPr="003A66A9">
        <w:t xml:space="preserve">  </w:t>
      </w:r>
      <w:r w:rsidRPr="003A66A9">
        <w:rPr>
          <w:cs/>
        </w:rPr>
        <w:t xml:space="preserve">ระบบฐานข้อมูลที่แตกต่างกันจะได้ ผลลัพธ์เหมือนกัน ทำให้เราสามารถเลือกใช้ฐานข้อมูล ชนิดใดก็ได้โดยไม่ติดยึดกับฐานข้อมูลใดฐานข้อมูลหนึ่ง นอกจากนี้แล้ว </w:t>
      </w:r>
      <w:r w:rsidRPr="003A66A9">
        <w:t xml:space="preserve">SQL </w:t>
      </w:r>
      <w:r w:rsidRPr="003A66A9">
        <w:rPr>
          <w:cs/>
        </w:rPr>
        <w:t xml:space="preserve">ยังเป็นชื่อโปรแกรมฐานข้อมูล ซึ่งโปรแกรม </w:t>
      </w:r>
      <w:r w:rsidRPr="003A66A9">
        <w:t xml:space="preserve">SQL </w:t>
      </w:r>
      <w:r w:rsidRPr="003A66A9">
        <w:rPr>
          <w:cs/>
        </w:rPr>
        <w:t xml:space="preserve">เป็นโปรแกรมฐานข้อมูลที่มีโครงสร้างของภาษาที่เข้าใจง่าย ไม่ซับซ้อน มีประสิทธิภาพการทำงานสูง สามารถทำงานที่ซับซ้อนได้โดยใช้คำสั่งเพียงไม่กี่คำสั่ง โปรแกรม </w:t>
      </w:r>
      <w:r w:rsidRPr="003A66A9">
        <w:t xml:space="preserve">SQL </w:t>
      </w:r>
      <w:r w:rsidRPr="003A66A9">
        <w:rPr>
          <w:cs/>
        </w:rPr>
        <w:t xml:space="preserve">จึงเหมาะที่จะใช้กับระบบฐานข้อมูลเชิงสัมพันธ์ และเป็นภาษาหนึ่ง ซึ่งแบ่งการทำงานได้เป็น </w:t>
      </w:r>
      <w:r w:rsidRPr="003A66A9">
        <w:t xml:space="preserve">4 </w:t>
      </w:r>
      <w:r w:rsidRPr="003A66A9">
        <w:rPr>
          <w:cs/>
        </w:rPr>
        <w:t>ประเภท</w:t>
      </w:r>
      <w:r w:rsidRPr="003A66A9">
        <w:rPr>
          <w:rFonts w:hint="cs"/>
          <w:cs/>
        </w:rPr>
        <w:t>ได้แก่</w:t>
      </w:r>
      <w:r w:rsidRPr="003A66A9">
        <w:t xml:space="preserve">  </w:t>
      </w:r>
      <w:r w:rsidRPr="003A66A9">
        <w:rPr>
          <w:cs/>
        </w:rPr>
        <w:t>เพิ่ม</w:t>
      </w:r>
      <w:r w:rsidRPr="003A66A9">
        <w:rPr>
          <w:rFonts w:hint="cs"/>
          <w:cs/>
        </w:rPr>
        <w:t xml:space="preserve"> ลบ แก้ไข</w:t>
      </w:r>
      <w:r w:rsidRPr="003A66A9">
        <w:rPr>
          <w:cs/>
        </w:rPr>
        <w:t xml:space="preserve"> </w:t>
      </w:r>
      <w:r w:rsidRPr="003A66A9">
        <w:rPr>
          <w:rFonts w:hint="cs"/>
          <w:cs/>
        </w:rPr>
        <w:t>และดึงข้อมูล</w:t>
      </w:r>
    </w:p>
    <w:p w:rsidR="00365451" w:rsidRPr="003A66A9" w:rsidRDefault="00365451" w:rsidP="003A66A9">
      <w:pPr>
        <w:spacing w:after="240" w:line="240" w:lineRule="auto"/>
        <w:ind w:firstLine="990"/>
        <w:rPr>
          <w:rFonts w:hint="cs"/>
          <w:cs/>
        </w:rPr>
      </w:pPr>
      <w:r>
        <w:rPr>
          <w:noProof/>
        </w:rPr>
        <w:drawing>
          <wp:inline distT="0" distB="0" distL="0" distR="0" wp14:anchorId="61107BBE" wp14:editId="5068005D">
            <wp:extent cx="3409950" cy="1207122"/>
            <wp:effectExtent l="19050" t="19050" r="19050" b="12700"/>
            <wp:docPr id="43" name="Picture 14" descr="https://blog.vzmart.com/wp-content/uploads/2015/12/sq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blog.vzmart.com/wp-content/uploads/2015/12/sql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12071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A66A9" w:rsidRPr="003A66A9" w:rsidRDefault="003A66A9" w:rsidP="003A66A9">
      <w:pPr>
        <w:pStyle w:val="ListParagraph"/>
        <w:spacing w:line="240" w:lineRule="auto"/>
        <w:ind w:left="1440"/>
        <w:rPr>
          <w:color w:val="FF0000"/>
        </w:rPr>
      </w:pPr>
    </w:p>
    <w:p w:rsidR="00A1197F" w:rsidRPr="007E1467" w:rsidRDefault="00D90D12" w:rsidP="00991A87">
      <w:pPr>
        <w:pStyle w:val="Heading3"/>
        <w:rPr>
          <w:ins w:id="408" w:author="Pahommie" w:date="2014-11-05T16:16:00Z"/>
        </w:rPr>
      </w:pPr>
      <w:bookmarkStart w:id="409" w:name="_Toc453667489"/>
      <w:bookmarkStart w:id="410" w:name="_Toc453683048"/>
      <w:bookmarkStart w:id="411" w:name="_Toc453683460"/>
      <w:bookmarkStart w:id="412" w:name="_Toc453683720"/>
      <w:bookmarkStart w:id="413" w:name="_Toc487543108"/>
      <w:r w:rsidRPr="007E1467">
        <w:rPr>
          <w:cs/>
        </w:rPr>
        <w:t>ซอฟต์แวร์ที่ใช้ในการพัฒนา</w:t>
      </w:r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9"/>
      <w:bookmarkEnd w:id="410"/>
      <w:bookmarkEnd w:id="411"/>
      <w:bookmarkEnd w:id="412"/>
      <w:bookmarkEnd w:id="413"/>
    </w:p>
    <w:p w:rsidR="00342A2E" w:rsidRPr="007368B2" w:rsidRDefault="00342A2E">
      <w:pPr>
        <w:spacing w:line="240" w:lineRule="auto"/>
        <w:ind w:firstLine="720"/>
        <w:pPrChange w:id="414" w:author="Pahommie" w:date="2014-11-05T17:47:00Z">
          <w:pPr/>
        </w:pPrChange>
      </w:pPr>
      <w:del w:id="415" w:author="Pahommie" w:date="2014-11-05T17:35:00Z">
        <w:r w:rsidRPr="007E1467" w:rsidDel="00641E24">
          <w:rPr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  <w:r w:rsidR="00427959" w:rsidRPr="007368B2">
        <w:rPr>
          <w:cs/>
        </w:rPr>
        <w:t>ซอฟแวร์ที่ผู้ปฏิบัติสหกิจได้ทำ</w:t>
      </w:r>
      <w:r w:rsidR="00427959" w:rsidRPr="007368B2">
        <w:rPr>
          <w:rFonts w:hint="cs"/>
          <w:cs/>
        </w:rPr>
        <w:t>นำมาเป็นตัวช่วยในการพัฒนาระบบ เขียนโปรแกรม ออกแบบ รวมถึง</w:t>
      </w:r>
      <w:r w:rsidR="00507E62" w:rsidRPr="007368B2">
        <w:rPr>
          <w:rFonts w:hint="cs"/>
          <w:cs/>
        </w:rPr>
        <w:t>ตัวช่วยใน</w:t>
      </w:r>
      <w:r w:rsidR="00427959" w:rsidRPr="007368B2">
        <w:rPr>
          <w:rFonts w:hint="cs"/>
          <w:cs/>
        </w:rPr>
        <w:t>การสื่อสารกับผู้ใช้งานในการรับความต้องการ เพื่อให้</w:t>
      </w:r>
      <w:r w:rsidR="00507E62" w:rsidRPr="007368B2">
        <w:rPr>
          <w:rFonts w:hint="cs"/>
          <w:cs/>
        </w:rPr>
        <w:t xml:space="preserve">มีความเข้าใจที่ตรงกัน ผู้ปฏิบัติสหกิจได้ใช้เครื่องมือดังต่อไปนี้ </w:t>
      </w:r>
    </w:p>
    <w:p w:rsidR="00857332" w:rsidRPr="004B104C" w:rsidRDefault="003143B1" w:rsidP="00991A87">
      <w:pPr>
        <w:pStyle w:val="ListParagraph"/>
        <w:numPr>
          <w:ilvl w:val="0"/>
          <w:numId w:val="336"/>
        </w:numPr>
        <w:spacing w:line="240" w:lineRule="auto"/>
        <w:ind w:left="0" w:firstLine="720"/>
      </w:pPr>
      <w:r w:rsidRPr="004B104C">
        <w:t>Nodepad</w:t>
      </w:r>
      <w:r w:rsidRPr="004B104C">
        <w:rPr>
          <w:rFonts w:cs="TH SarabunPSK"/>
          <w:szCs w:val="32"/>
          <w:cs/>
        </w:rPr>
        <w:t>++</w:t>
      </w:r>
    </w:p>
    <w:p w:rsidR="00342A2E" w:rsidRDefault="00342A2E">
      <w:pPr>
        <w:pStyle w:val="ListParagraph"/>
        <w:ind w:left="0" w:firstLine="990"/>
        <w:pPrChange w:id="416" w:author="Pahommie" w:date="2014-11-05T17:47:00Z">
          <w:pPr/>
        </w:pPrChange>
      </w:pPr>
      <w:del w:id="417" w:author="Pahommie" w:date="2014-11-05T17:35:00Z">
        <w:r w:rsidRPr="007E1467" w:rsidDel="00641E24">
          <w:rPr>
            <w:color w:val="FF0000"/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</w:delText>
        </w:r>
      </w:del>
      <w:r w:rsidR="00050CE8" w:rsidRPr="0015075A">
        <w:rPr>
          <w:rFonts w:cs="TH SarabunPSK"/>
          <w:szCs w:val="32"/>
          <w:cs/>
        </w:rPr>
        <w:t xml:space="preserve">โปรแกรม </w:t>
      </w:r>
      <w:r w:rsidR="00050CE8">
        <w:rPr>
          <w:rFonts w:cs="TH SarabunPSK"/>
          <w:szCs w:val="32"/>
        </w:rPr>
        <w:t>T</w:t>
      </w:r>
      <w:r w:rsidR="00050CE8" w:rsidRPr="0015075A">
        <w:rPr>
          <w:rFonts w:cs="TH SarabunPSK"/>
          <w:szCs w:val="32"/>
        </w:rPr>
        <w:t>ext editor</w:t>
      </w:r>
      <w:r w:rsidR="00050CE8">
        <w:rPr>
          <w:rFonts w:cs="TH SarabunPSK" w:hint="cs"/>
          <w:szCs w:val="32"/>
          <w:cs/>
        </w:rPr>
        <w:t xml:space="preserve"> </w:t>
      </w:r>
      <w:r w:rsidR="00050CE8">
        <w:rPr>
          <w:rFonts w:cs="TH SarabunPSK"/>
          <w:szCs w:val="32"/>
          <w:cs/>
        </w:rPr>
        <w:t xml:space="preserve"> </w:t>
      </w:r>
      <w:r w:rsidR="00050CE8" w:rsidRPr="00AE71D0">
        <w:rPr>
          <w:rFonts w:cs="TH SarabunPSK"/>
          <w:szCs w:val="32"/>
          <w:cs/>
        </w:rPr>
        <w:t>เปนโอเพนซอรส</w:t>
      </w:r>
      <w:r w:rsidR="00050CE8">
        <w:rPr>
          <w:rFonts w:cs="TH SarabunPSK"/>
          <w:szCs w:val="32"/>
          <w:cs/>
        </w:rPr>
        <w:t xml:space="preserve"> </w:t>
      </w:r>
      <w:r w:rsidR="00050CE8">
        <w:rPr>
          <w:rFonts w:cs="TH SarabunPSK" w:hint="cs"/>
          <w:szCs w:val="32"/>
          <w:cs/>
        </w:rPr>
        <w:t xml:space="preserve">ใช้สำหรับเขียนโค้ดสำหรับนักพัฒนา และเนื่องจากถูกพัฒนาบนภาษา </w:t>
      </w:r>
      <w:r w:rsidR="00050CE8">
        <w:rPr>
          <w:rFonts w:cs="TH SarabunPSK"/>
          <w:szCs w:val="32"/>
        </w:rPr>
        <w:t>C</w:t>
      </w:r>
      <w:r w:rsidR="00050CE8">
        <w:rPr>
          <w:rFonts w:cs="TH SarabunPSK"/>
          <w:szCs w:val="32"/>
          <w:cs/>
        </w:rPr>
        <w:t xml:space="preserve">++ </w:t>
      </w:r>
      <w:r w:rsidR="00050CE8">
        <w:rPr>
          <w:rFonts w:cs="TH SarabunPSK" w:hint="cs"/>
          <w:szCs w:val="32"/>
          <w:cs/>
        </w:rPr>
        <w:t>ทำให้โปรแกรมทำงานและประมวลได้รวดเร็วและใช้ทรัพยากรเครื่องต่ำ นอกจากนั้นไฟล์ติดตั้งยังมีขนาดเล็กอีกด้วย</w:t>
      </w:r>
    </w:p>
    <w:p w:rsidR="00365451" w:rsidRPr="002A316B" w:rsidRDefault="00365451" w:rsidP="00365451">
      <w:pPr>
        <w:pStyle w:val="ListParagraph"/>
        <w:ind w:left="0" w:firstLine="990"/>
        <w:jc w:val="center"/>
      </w:pPr>
      <w:r w:rsidRPr="00C002EF">
        <w:rPr>
          <w:rFonts w:cstheme="minorBidi" w:hint="cs"/>
          <w:noProof/>
          <w:spacing w:val="3"/>
          <w:szCs w:val="32"/>
        </w:rPr>
        <w:drawing>
          <wp:inline distT="0" distB="0" distL="0" distR="0" wp14:anchorId="088A1017" wp14:editId="3397FDDA">
            <wp:extent cx="1809750" cy="1306093"/>
            <wp:effectExtent l="19050" t="19050" r="19050" b="2794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Notepad++_Logo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3060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708CA" w:rsidRDefault="004708CA" w:rsidP="004B104C">
      <w:pPr>
        <w:ind w:left="720"/>
      </w:pPr>
    </w:p>
    <w:p w:rsidR="004708CA" w:rsidRDefault="004708CA" w:rsidP="004B104C">
      <w:pPr>
        <w:ind w:left="720"/>
      </w:pPr>
    </w:p>
    <w:p w:rsidR="004708CA" w:rsidRDefault="004708CA" w:rsidP="004B104C">
      <w:pPr>
        <w:ind w:left="720"/>
      </w:pPr>
    </w:p>
    <w:p w:rsidR="002A316B" w:rsidRDefault="004B104C" w:rsidP="004B104C">
      <w:pPr>
        <w:ind w:left="720"/>
      </w:pPr>
      <w:r>
        <w:t>2</w:t>
      </w:r>
      <w:r>
        <w:rPr>
          <w:cs/>
        </w:rPr>
        <w:t xml:space="preserve">) </w:t>
      </w:r>
      <w:r w:rsidR="002A316B">
        <w:t>AppS</w:t>
      </w:r>
      <w:r w:rsidR="002A316B" w:rsidRPr="00F038E2">
        <w:t>erv</w:t>
      </w:r>
    </w:p>
    <w:p w:rsidR="00342A2E" w:rsidRDefault="002A316B">
      <w:pPr>
        <w:pStyle w:val="ListParagraph"/>
        <w:ind w:left="0" w:firstLine="990"/>
        <w:pPrChange w:id="418" w:author="Pahommie" w:date="2014-11-05T17:47:00Z">
          <w:pPr/>
        </w:pPrChange>
      </w:pPr>
      <w:r w:rsidRPr="00E06D97">
        <w:rPr>
          <w:rFonts w:cs="TH SarabunPSK"/>
          <w:szCs w:val="32"/>
          <w:cs/>
        </w:rPr>
        <w:t xml:space="preserve">คือโปรแกรมที่รวบรวม </w:t>
      </w:r>
      <w:r w:rsidRPr="00E06D97">
        <w:rPr>
          <w:rFonts w:cs="TH SarabunPSK"/>
          <w:szCs w:val="32"/>
        </w:rPr>
        <w:t xml:space="preserve">Packages </w:t>
      </w:r>
      <w:r w:rsidRPr="00E06D97">
        <w:rPr>
          <w:rFonts w:cs="TH SarabunPSK"/>
          <w:szCs w:val="32"/>
          <w:cs/>
        </w:rPr>
        <w:t>ตางๆ ที่ใชจําลองเครื่องคอมพิวเตอรใหเปน</w:t>
      </w:r>
      <w:r>
        <w:rPr>
          <w:cs/>
        </w:rPr>
        <w:t xml:space="preserve"> </w:t>
      </w:r>
      <w:r>
        <w:t>Web Server</w:t>
      </w:r>
      <w:r w:rsidRPr="00E06D97">
        <w:rPr>
          <w:rFonts w:cs="TH SarabunPSK"/>
          <w:szCs w:val="32"/>
        </w:rPr>
        <w:t> </w:t>
      </w:r>
      <w:r w:rsidRPr="00E06D97">
        <w:rPr>
          <w:rFonts w:cs="TH SarabunPSK"/>
          <w:szCs w:val="32"/>
          <w:cs/>
        </w:rPr>
        <w:t xml:space="preserve">สร้างโดยชาวไทย จัดทำขึ้นโดย ภาณุพงศ์ ปัญญาดี เป็นการรวมโปรแกรมจำนวน </w:t>
      </w:r>
      <w:r w:rsidRPr="00E06D97">
        <w:rPr>
          <w:rFonts w:cs="TH SarabunPSK"/>
          <w:szCs w:val="32"/>
        </w:rPr>
        <w:t xml:space="preserve">4 </w:t>
      </w:r>
      <w:r w:rsidRPr="00E06D97">
        <w:rPr>
          <w:rFonts w:cs="TH SarabunPSK"/>
          <w:szCs w:val="32"/>
          <w:cs/>
        </w:rPr>
        <w:t>ตัวในการสร้างเว็บเซิร์ฟเวอร์ ได้แก่</w:t>
      </w:r>
      <w:r w:rsidRPr="00E06D97">
        <w:rPr>
          <w:rFonts w:cs="TH SarabunPSK"/>
          <w:szCs w:val="32"/>
        </w:rPr>
        <w:t> </w:t>
      </w:r>
      <w:r>
        <w:rPr>
          <w:rFonts w:cs="TH SarabunPSK"/>
          <w:szCs w:val="32"/>
        </w:rPr>
        <w:fldChar w:fldCharType="begin"/>
      </w:r>
      <w:r>
        <w:rPr>
          <w:rFonts w:cs="TH SarabunPSK"/>
          <w:szCs w:val="32"/>
        </w:rPr>
        <w:instrText xml:space="preserve"> HYPERLINK </w:instrText>
      </w:r>
      <w:r>
        <w:rPr>
          <w:rFonts w:cs="TH SarabunPSK"/>
          <w:szCs w:val="32"/>
          <w:cs/>
        </w:rPr>
        <w:instrText>"</w:instrText>
      </w:r>
      <w:r>
        <w:rPr>
          <w:rFonts w:cs="TH SarabunPSK"/>
          <w:szCs w:val="32"/>
        </w:rPr>
        <w:instrText>https</w:instrText>
      </w:r>
      <w:r>
        <w:rPr>
          <w:rFonts w:cs="TH SarabunPSK"/>
          <w:szCs w:val="32"/>
          <w:cs/>
        </w:rPr>
        <w:instrText>://</w:instrText>
      </w:r>
      <w:r>
        <w:rPr>
          <w:rFonts w:cs="TH SarabunPSK"/>
          <w:szCs w:val="32"/>
        </w:rPr>
        <w:instrText>th</w:instrText>
      </w:r>
      <w:r>
        <w:rPr>
          <w:rFonts w:cs="TH SarabunPSK"/>
          <w:szCs w:val="32"/>
          <w:cs/>
        </w:rPr>
        <w:instrText>.</w:instrText>
      </w:r>
      <w:r>
        <w:rPr>
          <w:rFonts w:cs="TH SarabunPSK"/>
          <w:szCs w:val="32"/>
        </w:rPr>
        <w:instrText>wikipedia</w:instrText>
      </w:r>
      <w:r>
        <w:rPr>
          <w:rFonts w:cs="TH SarabunPSK"/>
          <w:szCs w:val="32"/>
          <w:cs/>
        </w:rPr>
        <w:instrText>.</w:instrText>
      </w:r>
      <w:r>
        <w:rPr>
          <w:rFonts w:cs="TH SarabunPSK"/>
          <w:szCs w:val="32"/>
        </w:rPr>
        <w:instrText>org</w:instrText>
      </w:r>
      <w:r>
        <w:rPr>
          <w:rFonts w:cs="TH SarabunPSK"/>
          <w:szCs w:val="32"/>
          <w:cs/>
        </w:rPr>
        <w:instrText>/</w:instrText>
      </w:r>
      <w:r>
        <w:rPr>
          <w:rFonts w:cs="TH SarabunPSK"/>
          <w:szCs w:val="32"/>
        </w:rPr>
        <w:instrText>wiki</w:instrText>
      </w:r>
      <w:r>
        <w:rPr>
          <w:rFonts w:cs="TH SarabunPSK"/>
          <w:szCs w:val="32"/>
          <w:cs/>
        </w:rPr>
        <w:instrText>/</w:instrText>
      </w:r>
      <w:r>
        <w:rPr>
          <w:rFonts w:cs="TH SarabunPSK"/>
          <w:szCs w:val="32"/>
        </w:rPr>
        <w:instrText>Apache_HTTP_Server</w:instrText>
      </w:r>
      <w:r>
        <w:rPr>
          <w:rFonts w:cs="TH SarabunPSK"/>
          <w:szCs w:val="32"/>
          <w:cs/>
        </w:rPr>
        <w:instrText xml:space="preserve">" </w:instrText>
      </w:r>
      <w:r>
        <w:rPr>
          <w:rFonts w:cs="TH SarabunPSK"/>
          <w:szCs w:val="32"/>
        </w:rPr>
        <w:instrText xml:space="preserve">\o </w:instrText>
      </w:r>
      <w:r>
        <w:rPr>
          <w:rFonts w:cs="TH SarabunPSK"/>
          <w:szCs w:val="32"/>
          <w:cs/>
        </w:rPr>
        <w:instrText>"</w:instrText>
      </w:r>
      <w:r>
        <w:rPr>
          <w:rFonts w:cs="TH SarabunPSK"/>
          <w:szCs w:val="32"/>
        </w:rPr>
        <w:instrText>Apache HTTP Server</w:instrText>
      </w:r>
      <w:r>
        <w:rPr>
          <w:rFonts w:cs="TH SarabunPSK"/>
          <w:szCs w:val="32"/>
          <w:cs/>
        </w:rPr>
        <w:instrText xml:space="preserve">" </w:instrText>
      </w:r>
      <w:r>
        <w:rPr>
          <w:rFonts w:cs="TH SarabunPSK"/>
          <w:szCs w:val="32"/>
        </w:rPr>
        <w:fldChar w:fldCharType="separate"/>
      </w:r>
      <w:r w:rsidRPr="00E06D97">
        <w:rPr>
          <w:rFonts w:cs="TH SarabunPSK"/>
          <w:szCs w:val="32"/>
        </w:rPr>
        <w:t>Apache HTTP Server</w:t>
      </w:r>
      <w:r>
        <w:rPr>
          <w:rFonts w:cs="TH SarabunPSK"/>
          <w:szCs w:val="32"/>
        </w:rPr>
        <w:fldChar w:fldCharType="end"/>
      </w:r>
      <w:r w:rsidRPr="00E06D97">
        <w:rPr>
          <w:rFonts w:cs="TH SarabunPSK"/>
          <w:szCs w:val="32"/>
        </w:rPr>
        <w:t>, </w:t>
      </w:r>
      <w:r>
        <w:rPr>
          <w:rFonts w:cs="TH SarabunPSK"/>
          <w:szCs w:val="32"/>
        </w:rPr>
        <w:fldChar w:fldCharType="begin"/>
      </w:r>
      <w:r>
        <w:rPr>
          <w:rFonts w:cs="TH SarabunPSK"/>
          <w:szCs w:val="32"/>
        </w:rPr>
        <w:instrText xml:space="preserve"> HYPERLINK </w:instrText>
      </w:r>
      <w:r>
        <w:rPr>
          <w:rFonts w:cs="TH SarabunPSK"/>
          <w:szCs w:val="32"/>
          <w:cs/>
        </w:rPr>
        <w:instrText>"</w:instrText>
      </w:r>
      <w:r>
        <w:rPr>
          <w:rFonts w:cs="TH SarabunPSK"/>
          <w:szCs w:val="32"/>
        </w:rPr>
        <w:instrText>https</w:instrText>
      </w:r>
      <w:r>
        <w:rPr>
          <w:rFonts w:cs="TH SarabunPSK"/>
          <w:szCs w:val="32"/>
          <w:cs/>
        </w:rPr>
        <w:instrText>://</w:instrText>
      </w:r>
      <w:r>
        <w:rPr>
          <w:rFonts w:cs="TH SarabunPSK"/>
          <w:szCs w:val="32"/>
        </w:rPr>
        <w:instrText>th</w:instrText>
      </w:r>
      <w:r>
        <w:rPr>
          <w:rFonts w:cs="TH SarabunPSK"/>
          <w:szCs w:val="32"/>
          <w:cs/>
        </w:rPr>
        <w:instrText>.</w:instrText>
      </w:r>
      <w:r>
        <w:rPr>
          <w:rFonts w:cs="TH SarabunPSK"/>
          <w:szCs w:val="32"/>
        </w:rPr>
        <w:instrText>wikipedia</w:instrText>
      </w:r>
      <w:r>
        <w:rPr>
          <w:rFonts w:cs="TH SarabunPSK"/>
          <w:szCs w:val="32"/>
          <w:cs/>
        </w:rPr>
        <w:instrText>.</w:instrText>
      </w:r>
      <w:r>
        <w:rPr>
          <w:rFonts w:cs="TH SarabunPSK"/>
          <w:szCs w:val="32"/>
        </w:rPr>
        <w:instrText>org</w:instrText>
      </w:r>
      <w:r>
        <w:rPr>
          <w:rFonts w:cs="TH SarabunPSK"/>
          <w:szCs w:val="32"/>
          <w:cs/>
        </w:rPr>
        <w:instrText>/</w:instrText>
      </w:r>
      <w:r>
        <w:rPr>
          <w:rFonts w:cs="TH SarabunPSK"/>
          <w:szCs w:val="32"/>
        </w:rPr>
        <w:instrText>wiki</w:instrText>
      </w:r>
      <w:r>
        <w:rPr>
          <w:rFonts w:cs="TH SarabunPSK"/>
          <w:szCs w:val="32"/>
          <w:cs/>
        </w:rPr>
        <w:instrText>/</w:instrText>
      </w:r>
      <w:r>
        <w:rPr>
          <w:rFonts w:cs="TH SarabunPSK"/>
          <w:szCs w:val="32"/>
        </w:rPr>
        <w:instrText>PHP</w:instrText>
      </w:r>
      <w:r>
        <w:rPr>
          <w:rFonts w:cs="TH SarabunPSK"/>
          <w:szCs w:val="32"/>
          <w:cs/>
        </w:rPr>
        <w:instrText xml:space="preserve">" </w:instrText>
      </w:r>
      <w:r>
        <w:rPr>
          <w:rFonts w:cs="TH SarabunPSK"/>
          <w:szCs w:val="32"/>
        </w:rPr>
        <w:instrText xml:space="preserve">\o </w:instrText>
      </w:r>
      <w:r>
        <w:rPr>
          <w:rFonts w:cs="TH SarabunPSK"/>
          <w:szCs w:val="32"/>
          <w:cs/>
        </w:rPr>
        <w:instrText>"</w:instrText>
      </w:r>
      <w:r>
        <w:rPr>
          <w:rFonts w:cs="TH SarabunPSK"/>
          <w:szCs w:val="32"/>
        </w:rPr>
        <w:instrText>PHP</w:instrText>
      </w:r>
      <w:r>
        <w:rPr>
          <w:rFonts w:cs="TH SarabunPSK"/>
          <w:szCs w:val="32"/>
          <w:cs/>
        </w:rPr>
        <w:instrText xml:space="preserve">" </w:instrText>
      </w:r>
      <w:r>
        <w:rPr>
          <w:rFonts w:cs="TH SarabunPSK"/>
          <w:szCs w:val="32"/>
        </w:rPr>
        <w:fldChar w:fldCharType="separate"/>
      </w:r>
      <w:r w:rsidRPr="00E06D97">
        <w:rPr>
          <w:rFonts w:cs="TH SarabunPSK"/>
          <w:szCs w:val="32"/>
        </w:rPr>
        <w:t>PHP</w:t>
      </w:r>
      <w:r>
        <w:rPr>
          <w:rFonts w:cs="TH SarabunPSK"/>
          <w:szCs w:val="32"/>
        </w:rPr>
        <w:fldChar w:fldCharType="end"/>
      </w:r>
      <w:r w:rsidRPr="00E06D97">
        <w:rPr>
          <w:rFonts w:cs="TH SarabunPSK"/>
          <w:szCs w:val="32"/>
        </w:rPr>
        <w:t>, </w:t>
      </w:r>
      <w:r>
        <w:rPr>
          <w:rFonts w:cs="TH SarabunPSK"/>
          <w:szCs w:val="32"/>
        </w:rPr>
        <w:fldChar w:fldCharType="begin"/>
      </w:r>
      <w:r>
        <w:rPr>
          <w:rFonts w:cs="TH SarabunPSK"/>
          <w:szCs w:val="32"/>
        </w:rPr>
        <w:instrText xml:space="preserve"> HYPERLINK </w:instrText>
      </w:r>
      <w:r>
        <w:rPr>
          <w:rFonts w:cs="TH SarabunPSK"/>
          <w:szCs w:val="32"/>
          <w:cs/>
        </w:rPr>
        <w:instrText>"</w:instrText>
      </w:r>
      <w:r>
        <w:rPr>
          <w:rFonts w:cs="TH SarabunPSK"/>
          <w:szCs w:val="32"/>
        </w:rPr>
        <w:instrText>https</w:instrText>
      </w:r>
      <w:r>
        <w:rPr>
          <w:rFonts w:cs="TH SarabunPSK"/>
          <w:szCs w:val="32"/>
          <w:cs/>
        </w:rPr>
        <w:instrText>://</w:instrText>
      </w:r>
      <w:r>
        <w:rPr>
          <w:rFonts w:cs="TH SarabunPSK"/>
          <w:szCs w:val="32"/>
        </w:rPr>
        <w:instrText>th</w:instrText>
      </w:r>
      <w:r>
        <w:rPr>
          <w:rFonts w:cs="TH SarabunPSK"/>
          <w:szCs w:val="32"/>
          <w:cs/>
        </w:rPr>
        <w:instrText>.</w:instrText>
      </w:r>
      <w:r>
        <w:rPr>
          <w:rFonts w:cs="TH SarabunPSK"/>
          <w:szCs w:val="32"/>
        </w:rPr>
        <w:instrText>wikipedia</w:instrText>
      </w:r>
      <w:r>
        <w:rPr>
          <w:rFonts w:cs="TH SarabunPSK"/>
          <w:szCs w:val="32"/>
          <w:cs/>
        </w:rPr>
        <w:instrText>.</w:instrText>
      </w:r>
      <w:r>
        <w:rPr>
          <w:rFonts w:cs="TH SarabunPSK"/>
          <w:szCs w:val="32"/>
        </w:rPr>
        <w:instrText>org</w:instrText>
      </w:r>
      <w:r>
        <w:rPr>
          <w:rFonts w:cs="TH SarabunPSK"/>
          <w:szCs w:val="32"/>
          <w:cs/>
        </w:rPr>
        <w:instrText>/</w:instrText>
      </w:r>
      <w:r>
        <w:rPr>
          <w:rFonts w:cs="TH SarabunPSK"/>
          <w:szCs w:val="32"/>
        </w:rPr>
        <w:instrText>wiki</w:instrText>
      </w:r>
      <w:r>
        <w:rPr>
          <w:rFonts w:cs="TH SarabunPSK"/>
          <w:szCs w:val="32"/>
          <w:cs/>
        </w:rPr>
        <w:instrText>/</w:instrText>
      </w:r>
      <w:r>
        <w:rPr>
          <w:rFonts w:cs="TH SarabunPSK"/>
          <w:szCs w:val="32"/>
        </w:rPr>
        <w:instrText>MySQL</w:instrText>
      </w:r>
      <w:r>
        <w:rPr>
          <w:rFonts w:cs="TH SarabunPSK"/>
          <w:szCs w:val="32"/>
          <w:cs/>
        </w:rPr>
        <w:instrText xml:space="preserve">" </w:instrText>
      </w:r>
      <w:r>
        <w:rPr>
          <w:rFonts w:cs="TH SarabunPSK"/>
          <w:szCs w:val="32"/>
        </w:rPr>
        <w:instrText xml:space="preserve">\o </w:instrText>
      </w:r>
      <w:r>
        <w:rPr>
          <w:rFonts w:cs="TH SarabunPSK"/>
          <w:szCs w:val="32"/>
          <w:cs/>
        </w:rPr>
        <w:instrText>"</w:instrText>
      </w:r>
      <w:r>
        <w:rPr>
          <w:rFonts w:cs="TH SarabunPSK"/>
          <w:szCs w:val="32"/>
        </w:rPr>
        <w:instrText>MySQL</w:instrText>
      </w:r>
      <w:r>
        <w:rPr>
          <w:rFonts w:cs="TH SarabunPSK"/>
          <w:szCs w:val="32"/>
          <w:cs/>
        </w:rPr>
        <w:instrText xml:space="preserve">" </w:instrText>
      </w:r>
      <w:r>
        <w:rPr>
          <w:rFonts w:cs="TH SarabunPSK"/>
          <w:szCs w:val="32"/>
        </w:rPr>
        <w:fldChar w:fldCharType="separate"/>
      </w:r>
      <w:r w:rsidRPr="00E06D97">
        <w:rPr>
          <w:rFonts w:cs="TH SarabunPSK"/>
          <w:szCs w:val="32"/>
        </w:rPr>
        <w:t>MySQL</w:t>
      </w:r>
      <w:r>
        <w:rPr>
          <w:rFonts w:cs="TH SarabunPSK"/>
          <w:szCs w:val="32"/>
        </w:rPr>
        <w:fldChar w:fldCharType="end"/>
      </w:r>
      <w:r w:rsidRPr="00E06D97">
        <w:rPr>
          <w:rFonts w:cs="TH SarabunPSK"/>
          <w:szCs w:val="32"/>
        </w:rPr>
        <w:t xml:space="preserve">, </w:t>
      </w:r>
      <w:r w:rsidRPr="00E06D97">
        <w:rPr>
          <w:rFonts w:cs="TH SarabunPSK"/>
          <w:szCs w:val="32"/>
          <w:cs/>
        </w:rPr>
        <w:t>และ</w:t>
      </w:r>
      <w:r w:rsidRPr="00E06D97">
        <w:rPr>
          <w:rFonts w:cs="TH SarabunPSK"/>
          <w:szCs w:val="32"/>
        </w:rPr>
        <w:t> </w:t>
      </w:r>
      <w:r>
        <w:rPr>
          <w:rFonts w:cs="TH SarabunPSK"/>
          <w:szCs w:val="32"/>
        </w:rPr>
        <w:fldChar w:fldCharType="begin"/>
      </w:r>
      <w:r>
        <w:rPr>
          <w:rFonts w:cs="TH SarabunPSK"/>
          <w:szCs w:val="32"/>
        </w:rPr>
        <w:instrText xml:space="preserve"> HYPERLINK </w:instrText>
      </w:r>
      <w:r>
        <w:rPr>
          <w:rFonts w:cs="TH SarabunPSK"/>
          <w:szCs w:val="32"/>
          <w:cs/>
        </w:rPr>
        <w:instrText>"</w:instrText>
      </w:r>
      <w:r>
        <w:rPr>
          <w:rFonts w:cs="TH SarabunPSK"/>
          <w:szCs w:val="32"/>
        </w:rPr>
        <w:instrText>https</w:instrText>
      </w:r>
      <w:r>
        <w:rPr>
          <w:rFonts w:cs="TH SarabunPSK"/>
          <w:szCs w:val="32"/>
          <w:cs/>
        </w:rPr>
        <w:instrText>://</w:instrText>
      </w:r>
      <w:r>
        <w:rPr>
          <w:rFonts w:cs="TH SarabunPSK"/>
          <w:szCs w:val="32"/>
        </w:rPr>
        <w:instrText>th</w:instrText>
      </w:r>
      <w:r>
        <w:rPr>
          <w:rFonts w:cs="TH SarabunPSK"/>
          <w:szCs w:val="32"/>
          <w:cs/>
        </w:rPr>
        <w:instrText>.</w:instrText>
      </w:r>
      <w:r>
        <w:rPr>
          <w:rFonts w:cs="TH SarabunPSK"/>
          <w:szCs w:val="32"/>
        </w:rPr>
        <w:instrText>wikipedia</w:instrText>
      </w:r>
      <w:r>
        <w:rPr>
          <w:rFonts w:cs="TH SarabunPSK"/>
          <w:szCs w:val="32"/>
          <w:cs/>
        </w:rPr>
        <w:instrText>.</w:instrText>
      </w:r>
      <w:r>
        <w:rPr>
          <w:rFonts w:cs="TH SarabunPSK"/>
          <w:szCs w:val="32"/>
        </w:rPr>
        <w:instrText>org</w:instrText>
      </w:r>
      <w:r>
        <w:rPr>
          <w:rFonts w:cs="TH SarabunPSK"/>
          <w:szCs w:val="32"/>
          <w:cs/>
        </w:rPr>
        <w:instrText>/</w:instrText>
      </w:r>
      <w:r>
        <w:rPr>
          <w:rFonts w:cs="TH SarabunPSK"/>
          <w:szCs w:val="32"/>
        </w:rPr>
        <w:instrText>wiki</w:instrText>
      </w:r>
      <w:r>
        <w:rPr>
          <w:rFonts w:cs="TH SarabunPSK"/>
          <w:szCs w:val="32"/>
          <w:cs/>
        </w:rPr>
        <w:instrText>/</w:instrText>
      </w:r>
      <w:r>
        <w:rPr>
          <w:rFonts w:cs="TH SarabunPSK"/>
          <w:szCs w:val="32"/>
        </w:rPr>
        <w:instrText>PhpMyAdmin</w:instrText>
      </w:r>
      <w:r>
        <w:rPr>
          <w:rFonts w:cs="TH SarabunPSK"/>
          <w:szCs w:val="32"/>
          <w:cs/>
        </w:rPr>
        <w:instrText xml:space="preserve">" </w:instrText>
      </w:r>
      <w:r>
        <w:rPr>
          <w:rFonts w:cs="TH SarabunPSK"/>
          <w:szCs w:val="32"/>
        </w:rPr>
        <w:instrText xml:space="preserve">\o </w:instrText>
      </w:r>
      <w:r>
        <w:rPr>
          <w:rFonts w:cs="TH SarabunPSK"/>
          <w:szCs w:val="32"/>
          <w:cs/>
        </w:rPr>
        <w:instrText>"</w:instrText>
      </w:r>
      <w:r>
        <w:rPr>
          <w:rFonts w:cs="TH SarabunPSK"/>
          <w:szCs w:val="32"/>
        </w:rPr>
        <w:instrText>PhpMyAdmin</w:instrText>
      </w:r>
      <w:r>
        <w:rPr>
          <w:rFonts w:cs="TH SarabunPSK"/>
          <w:szCs w:val="32"/>
          <w:cs/>
        </w:rPr>
        <w:instrText xml:space="preserve">" </w:instrText>
      </w:r>
      <w:r>
        <w:rPr>
          <w:rFonts w:cs="TH SarabunPSK"/>
          <w:szCs w:val="32"/>
        </w:rPr>
        <w:fldChar w:fldCharType="separate"/>
      </w:r>
      <w:r w:rsidRPr="00E06D97">
        <w:rPr>
          <w:rFonts w:cs="TH SarabunPSK"/>
          <w:szCs w:val="32"/>
        </w:rPr>
        <w:t>phpMyAdmin</w:t>
      </w:r>
      <w:r>
        <w:rPr>
          <w:rFonts w:cs="TH SarabunPSK"/>
          <w:szCs w:val="32"/>
        </w:rPr>
        <w:fldChar w:fldCharType="end"/>
      </w:r>
    </w:p>
    <w:p w:rsidR="00073998" w:rsidRDefault="00B515A5" w:rsidP="00B515A5">
      <w:pPr>
        <w:pStyle w:val="ListParagraph"/>
        <w:ind w:left="0" w:firstLine="990"/>
        <w:jc w:val="center"/>
      </w:pPr>
      <w:r>
        <w:rPr>
          <w:rFonts w:ascii="Arial" w:hAnsi="Arial" w:cs="Arial"/>
          <w:noProof/>
          <w:color w:val="2962FF"/>
          <w:sz w:val="20"/>
          <w:szCs w:val="20"/>
        </w:rPr>
        <w:drawing>
          <wp:inline distT="0" distB="0" distL="0" distR="0">
            <wp:extent cx="2142490" cy="2142490"/>
            <wp:effectExtent l="19050" t="19050" r="10160" b="10160"/>
            <wp:docPr id="238" name="Picture 238" descr="AppServ 9.3.0 - Download">
              <a:hlinkClick xmlns:a="http://schemas.openxmlformats.org/drawingml/2006/main" r:id="rId3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ppServ 9.3.0 - Download">
                      <a:hlinkClick r:id="rId3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2490" cy="21424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515A5" w:rsidRDefault="00B515A5" w:rsidP="00B515A5">
      <w:pPr>
        <w:pStyle w:val="ListParagraph"/>
        <w:ind w:left="0" w:firstLine="990"/>
        <w:jc w:val="center"/>
      </w:pPr>
    </w:p>
    <w:p w:rsidR="00B515A5" w:rsidRDefault="00B515A5" w:rsidP="00B515A5">
      <w:pPr>
        <w:pStyle w:val="ListParagraph"/>
        <w:ind w:left="0" w:firstLine="990"/>
        <w:jc w:val="center"/>
      </w:pPr>
    </w:p>
    <w:p w:rsidR="00B515A5" w:rsidRPr="002A316B" w:rsidRDefault="00B515A5" w:rsidP="00B515A5">
      <w:pPr>
        <w:pStyle w:val="ListParagraph"/>
        <w:ind w:left="0" w:firstLine="990"/>
        <w:jc w:val="center"/>
      </w:pPr>
    </w:p>
    <w:p w:rsidR="002A316B" w:rsidRDefault="004B104C" w:rsidP="004B104C">
      <w:pPr>
        <w:ind w:left="720"/>
      </w:pPr>
      <w:r>
        <w:t>3</w:t>
      </w:r>
      <w:r>
        <w:rPr>
          <w:cs/>
        </w:rPr>
        <w:t xml:space="preserve">)  </w:t>
      </w:r>
      <w:r w:rsidR="002A316B" w:rsidRPr="009D2E5E">
        <w:t>phpMyAdmin</w:t>
      </w:r>
    </w:p>
    <w:p w:rsidR="002B587F" w:rsidRDefault="002A316B" w:rsidP="002B587F">
      <w:pPr>
        <w:spacing w:line="240" w:lineRule="auto"/>
        <w:ind w:firstLine="990"/>
      </w:pPr>
      <w:r w:rsidRPr="009D2E5E">
        <w:rPr>
          <w:cs/>
        </w:rPr>
        <w:t xml:space="preserve">เป็นโปรแกรมประเภท </w:t>
      </w:r>
      <w:r w:rsidRPr="009D2E5E">
        <w:t xml:space="preserve">MySQL Client </w:t>
      </w:r>
      <w:r w:rsidRPr="009D2E5E">
        <w:rPr>
          <w:cs/>
        </w:rPr>
        <w:t xml:space="preserve">ตัวหนึ่งที่ใช้ในการจัดการข้อมูล </w:t>
      </w:r>
      <w:r w:rsidRPr="009D2E5E">
        <w:t>MySQL</w:t>
      </w:r>
      <w:r>
        <w:rPr>
          <w:cs/>
        </w:rPr>
        <w:t xml:space="preserve"> </w:t>
      </w:r>
      <w:r w:rsidRPr="009D2E5E">
        <w:rPr>
          <w:cs/>
        </w:rPr>
        <w:t>ผ่าน</w:t>
      </w:r>
      <w:r w:rsidRPr="009D2E5E">
        <w:t> </w:t>
      </w:r>
      <w:hyperlink r:id="rId37" w:history="1">
        <w:r w:rsidRPr="009D2E5E">
          <w:t>web browser </w:t>
        </w:r>
      </w:hyperlink>
      <w:r w:rsidRPr="009D2E5E">
        <w:rPr>
          <w:cs/>
        </w:rPr>
        <w:t xml:space="preserve">ได้โดยตรง </w:t>
      </w:r>
      <w:r w:rsidRPr="009D2E5E">
        <w:t xml:space="preserve">phpMyAdmin </w:t>
      </w:r>
      <w:r w:rsidRPr="009D2E5E">
        <w:rPr>
          <w:cs/>
        </w:rPr>
        <w:t>ตัวนี้จะทำงานบน</w:t>
      </w:r>
      <w:r w:rsidRPr="009D2E5E">
        <w:t> </w:t>
      </w:r>
      <w:hyperlink r:id="rId38" w:history="1">
        <w:r w:rsidRPr="009D2E5E">
          <w:t>Web server </w:t>
        </w:r>
      </w:hyperlink>
      <w:r w:rsidRPr="009D2E5E">
        <w:rPr>
          <w:cs/>
        </w:rPr>
        <w:t xml:space="preserve">เป็น </w:t>
      </w:r>
      <w:r w:rsidRPr="009D2E5E">
        <w:t xml:space="preserve">PHP Application </w:t>
      </w:r>
      <w:r w:rsidRPr="009D2E5E">
        <w:rPr>
          <w:cs/>
        </w:rPr>
        <w:t xml:space="preserve">ที่ใช้ควบคุมจัดการ </w:t>
      </w:r>
      <w:r w:rsidRPr="009D2E5E">
        <w:t>MySQL Serv</w:t>
      </w:r>
      <w:r w:rsidRPr="009D2E5E">
        <w:rPr>
          <w:cs/>
        </w:rPr>
        <w:t xml:space="preserve"> </w:t>
      </w:r>
      <w:r>
        <w:rPr>
          <w:cs/>
        </w:rPr>
        <w:t xml:space="preserve"> </w:t>
      </w:r>
    </w:p>
    <w:p w:rsidR="002B587F" w:rsidRDefault="002B587F" w:rsidP="00073998">
      <w:pPr>
        <w:spacing w:line="240" w:lineRule="auto"/>
        <w:ind w:firstLine="990"/>
        <w:jc w:val="center"/>
      </w:pPr>
    </w:p>
    <w:p w:rsidR="00073998" w:rsidRDefault="00073998" w:rsidP="00073998">
      <w:pPr>
        <w:spacing w:line="240" w:lineRule="auto"/>
        <w:ind w:firstLine="990"/>
        <w:jc w:val="center"/>
      </w:pPr>
      <w:r w:rsidRPr="00C002EF">
        <w:rPr>
          <w:rFonts w:hint="cs"/>
          <w:noProof/>
        </w:rPr>
        <w:drawing>
          <wp:inline distT="0" distB="0" distL="0" distR="0" wp14:anchorId="5B1BE096" wp14:editId="5783B8FA">
            <wp:extent cx="1876425" cy="1045745"/>
            <wp:effectExtent l="19050" t="19050" r="9525" b="2159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hpMyAdmin_logo.svg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959" cy="1047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143B1" w:rsidRDefault="003143B1" w:rsidP="003143B1">
      <w:pPr>
        <w:pStyle w:val="ListParagraph"/>
        <w:numPr>
          <w:ilvl w:val="0"/>
          <w:numId w:val="362"/>
        </w:numPr>
      </w:pPr>
      <w:r>
        <w:t>Draw</w:t>
      </w:r>
      <w:r>
        <w:rPr>
          <w:rFonts w:cs="TH SarabunPSK"/>
          <w:szCs w:val="32"/>
          <w:cs/>
        </w:rPr>
        <w:t>.</w:t>
      </w:r>
      <w:r>
        <w:t>io</w:t>
      </w:r>
    </w:p>
    <w:p w:rsidR="003143B1" w:rsidRDefault="003143B1" w:rsidP="004B104C">
      <w:pPr>
        <w:pStyle w:val="ListParagraph"/>
        <w:ind w:left="0" w:firstLine="990"/>
        <w:rPr>
          <w:rFonts w:cs="TH SarabunPSK"/>
          <w:szCs w:val="32"/>
        </w:rPr>
      </w:pPr>
      <w:r w:rsidRPr="009D2E5E">
        <w:rPr>
          <w:rFonts w:cs="TH SarabunPSK" w:hint="cs"/>
          <w:szCs w:val="32"/>
          <w:cs/>
        </w:rPr>
        <w:t>เป็นเครื่องมือ</w:t>
      </w:r>
      <w:r>
        <w:rPr>
          <w:rFonts w:cs="TH SarabunPSK" w:hint="cs"/>
          <w:szCs w:val="32"/>
          <w:cs/>
        </w:rPr>
        <w:t>ที่ใช้</w:t>
      </w:r>
      <w:r w:rsidRPr="009D2E5E">
        <w:rPr>
          <w:rFonts w:cs="TH SarabunPSK" w:hint="cs"/>
          <w:szCs w:val="32"/>
          <w:cs/>
        </w:rPr>
        <w:t>ใน</w:t>
      </w:r>
      <w:r>
        <w:rPr>
          <w:rFonts w:cs="TH SarabunPSK" w:hint="cs"/>
          <w:szCs w:val="32"/>
          <w:cs/>
        </w:rPr>
        <w:t xml:space="preserve">ออกแบบแผนภาพของระบบผ่านทางเว็บไซต์ </w:t>
      </w:r>
      <w:r w:rsidRPr="009D2E5E">
        <w:rPr>
          <w:rFonts w:cs="TH SarabunPSK"/>
          <w:szCs w:val="32"/>
          <w:cs/>
        </w:rPr>
        <w:t>โดยไม่ต้องลงโปรแกรม</w:t>
      </w:r>
      <w:r w:rsidRPr="009D2E5E">
        <w:rPr>
          <w:rFonts w:cs="TH SarabunPSK" w:hint="cs"/>
          <w:szCs w:val="32"/>
          <w:cs/>
        </w:rPr>
        <w:t xml:space="preserve"> </w:t>
      </w:r>
      <w:r w:rsidRPr="009D2E5E">
        <w:rPr>
          <w:rFonts w:cs="TH SarabunPSK"/>
          <w:szCs w:val="32"/>
          <w:cs/>
        </w:rPr>
        <w:t xml:space="preserve">ผ่านเว็บไซต์ </w:t>
      </w:r>
      <w:r w:rsidRPr="009D2E5E">
        <w:rPr>
          <w:rFonts w:cs="TH SarabunPSK"/>
          <w:szCs w:val="32"/>
        </w:rPr>
        <w:t>www</w:t>
      </w:r>
      <w:r w:rsidRPr="009D2E5E">
        <w:rPr>
          <w:rFonts w:cs="TH SarabunPSK"/>
          <w:szCs w:val="32"/>
          <w:cs/>
        </w:rPr>
        <w:t>.</w:t>
      </w:r>
      <w:r w:rsidRPr="009D2E5E">
        <w:rPr>
          <w:rFonts w:cs="TH SarabunPSK"/>
          <w:szCs w:val="32"/>
        </w:rPr>
        <w:t>draw</w:t>
      </w:r>
      <w:r w:rsidRPr="009D2E5E">
        <w:rPr>
          <w:rFonts w:cs="TH SarabunPSK"/>
          <w:szCs w:val="32"/>
          <w:cs/>
        </w:rPr>
        <w:t>.</w:t>
      </w:r>
      <w:r w:rsidRPr="009D2E5E">
        <w:rPr>
          <w:rFonts w:cs="TH SarabunPSK"/>
          <w:szCs w:val="32"/>
        </w:rPr>
        <w:t>io </w:t>
      </w:r>
      <w:r w:rsidRPr="009D2E5E">
        <w:rPr>
          <w:rFonts w:cs="TH SarabunPSK"/>
          <w:szCs w:val="32"/>
          <w:cs/>
        </w:rPr>
        <w:t>และไม่จำเป็นต้องสมัครสมาชิกแ</w:t>
      </w:r>
      <w:r>
        <w:rPr>
          <w:rFonts w:cs="TH SarabunPSK"/>
          <w:szCs w:val="32"/>
          <w:cs/>
        </w:rPr>
        <w:t>ละที่สำคัญคือสามารถใช้งานได้ฟรี</w:t>
      </w:r>
      <w:r w:rsidRPr="009D2E5E">
        <w:rPr>
          <w:rFonts w:cs="TH SarabunPSK"/>
          <w:szCs w:val="32"/>
          <w:cs/>
        </w:rPr>
        <w:t xml:space="preserve"> สามารถบันทึกลงในเครื่องคอมพิวเตอร์ได้ทันที ทั้งสะดวก และใช้งานง่าย</w:t>
      </w:r>
    </w:p>
    <w:p w:rsidR="00073998" w:rsidRDefault="00073998" w:rsidP="004B104C">
      <w:pPr>
        <w:pStyle w:val="ListParagraph"/>
        <w:ind w:left="0" w:firstLine="990"/>
        <w:rPr>
          <w:rFonts w:cs="TH SarabunPSK"/>
          <w:szCs w:val="32"/>
        </w:rPr>
      </w:pPr>
      <w:r>
        <w:rPr>
          <w:noProof/>
        </w:rPr>
        <w:drawing>
          <wp:inline distT="0" distB="0" distL="0" distR="0" wp14:anchorId="5377AB23" wp14:editId="30ED3528">
            <wp:extent cx="3686810" cy="969010"/>
            <wp:effectExtent l="19050" t="19050" r="27940" b="21590"/>
            <wp:docPr id="49" name="รูปภาพ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810" cy="9690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73998" w:rsidRDefault="00073998" w:rsidP="004B104C">
      <w:pPr>
        <w:pStyle w:val="ListParagraph"/>
        <w:ind w:left="0" w:firstLine="990"/>
        <w:rPr>
          <w:rFonts w:cs="TH SarabunPSK"/>
          <w:szCs w:val="32"/>
        </w:rPr>
      </w:pPr>
    </w:p>
    <w:p w:rsidR="00775A7B" w:rsidRDefault="00775A7B" w:rsidP="00775A7B">
      <w:pPr>
        <w:pStyle w:val="ListParagraph"/>
        <w:numPr>
          <w:ilvl w:val="0"/>
          <w:numId w:val="362"/>
        </w:numPr>
      </w:pPr>
      <w:bookmarkStart w:id="419" w:name="_Toc399842572"/>
      <w:r w:rsidRPr="00525930">
        <w:t>Microsoft PowerPoint  </w:t>
      </w:r>
    </w:p>
    <w:p w:rsidR="009A4AC7" w:rsidRDefault="009A4AC7" w:rsidP="009A4AC7">
      <w:pPr>
        <w:rPr>
          <w:rFonts w:hint="cs"/>
          <w:cs/>
        </w:rPr>
      </w:pPr>
      <w:r w:rsidRPr="00525930">
        <w:rPr>
          <w:cs/>
        </w:rPr>
        <w:t>โปรแกรม</w:t>
      </w:r>
      <w:r w:rsidRPr="00525930">
        <w:t> Microsoft PowerPoint  </w:t>
      </w:r>
      <w:r w:rsidRPr="00525930">
        <w:rPr>
          <w:rFonts w:hint="cs"/>
          <w:cs/>
        </w:rPr>
        <w:t>เป็นโปรแกรมสั่งงานคอมพิวเตอร์ที่ถูกออกแบบมาให้ใช้กับงานด้าน การนำเสนอเรื่องราวต่าง ๆ (</w:t>
      </w:r>
      <w:r w:rsidRPr="00525930">
        <w:t>Presentation</w:t>
      </w:r>
      <w:r w:rsidRPr="00525930">
        <w:rPr>
          <w:cs/>
        </w:rPr>
        <w:t>)</w:t>
      </w:r>
      <w:r w:rsidRPr="00525930">
        <w:t> </w:t>
      </w:r>
      <w:r w:rsidRPr="00525930">
        <w:rPr>
          <w:rFonts w:hint="cs"/>
          <w:cs/>
        </w:rPr>
        <w:t>ในลักษณะคล้ายๆกับการฉายสไลด์ (</w:t>
      </w:r>
      <w:r w:rsidRPr="00525930">
        <w:t>Slide Show</w:t>
      </w:r>
      <w:r w:rsidRPr="00525930">
        <w:rPr>
          <w:cs/>
        </w:rPr>
        <w:t>)</w:t>
      </w:r>
      <w:r w:rsidRPr="00525930">
        <w:t> </w:t>
      </w:r>
      <w:r w:rsidRPr="00525930">
        <w:rPr>
          <w:rFonts w:hint="cs"/>
          <w:cs/>
        </w:rPr>
        <w:t>โดยเราสามารถใช้คำสั่งของ</w:t>
      </w:r>
      <w:r w:rsidRPr="00525930">
        <w:rPr>
          <w:rFonts w:hint="cs"/>
        </w:rPr>
        <w:t> </w:t>
      </w:r>
      <w:r w:rsidRPr="00525930">
        <w:t>PowerPoint </w:t>
      </w:r>
      <w:r w:rsidRPr="00525930">
        <w:rPr>
          <w:rFonts w:hint="cs"/>
          <w:cs/>
        </w:rPr>
        <w:t>สร้างแผ่นสไลด์ที่มีรูปภาพและข้อความบรรยายเรื่องราวที่ต้องการจะนำเสนอได้อย่างรวดเร็ว</w:t>
      </w:r>
    </w:p>
    <w:p w:rsidR="00775A7B" w:rsidRDefault="00775A7B" w:rsidP="00775A7B">
      <w:pPr>
        <w:jc w:val="center"/>
        <w:rPr>
          <w:rFonts w:hint="cs"/>
          <w:cs/>
        </w:rPr>
      </w:pPr>
      <w:r>
        <w:rPr>
          <w:noProof/>
        </w:rPr>
        <w:drawing>
          <wp:inline distT="0" distB="0" distL="0" distR="0" wp14:anchorId="231694E6" wp14:editId="345B06DC">
            <wp:extent cx="1810385" cy="1777365"/>
            <wp:effectExtent l="19050" t="19050" r="18415" b="13335"/>
            <wp:docPr id="46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385" cy="17773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75A7B" w:rsidRPr="00775A7B" w:rsidRDefault="00775A7B" w:rsidP="00775A7B">
      <w:pPr>
        <w:pStyle w:val="ListParagraph"/>
        <w:numPr>
          <w:ilvl w:val="0"/>
          <w:numId w:val="362"/>
        </w:numPr>
        <w:spacing w:line="240" w:lineRule="auto"/>
        <w:rPr>
          <w:rFonts w:cs="TH SarabunPSK"/>
          <w:szCs w:val="32"/>
        </w:rPr>
      </w:pPr>
      <w:r w:rsidRPr="00525930">
        <w:t>Microsoft</w:t>
      </w:r>
      <w:r>
        <w:t xml:space="preserve"> Excel</w:t>
      </w:r>
    </w:p>
    <w:p w:rsidR="00775A7B" w:rsidRDefault="00775A7B" w:rsidP="00775A7B">
      <w:pPr>
        <w:spacing w:line="240" w:lineRule="auto"/>
      </w:pPr>
      <w:r w:rsidRPr="00525930">
        <w:rPr>
          <w:rFonts w:hint="cs"/>
          <w:cs/>
        </w:rPr>
        <w:t>เ</w:t>
      </w:r>
      <w:r w:rsidRPr="00525930">
        <w:rPr>
          <w:cs/>
        </w:rPr>
        <w:t xml:space="preserve">ป็นโปรแกรมประเภท </w:t>
      </w:r>
      <w:r w:rsidRPr="00525930">
        <w:t xml:space="preserve">Spreadsheet </w:t>
      </w:r>
      <w:r w:rsidRPr="00525930">
        <w:rPr>
          <w:cs/>
        </w:rPr>
        <w:t>หรือตารางคํานวณอิเล็กทรอนิกส์</w:t>
      </w:r>
      <w:r w:rsidRPr="00525930">
        <w:t> </w:t>
      </w:r>
      <w:r w:rsidRPr="00525930">
        <w:rPr>
          <w:cs/>
        </w:rPr>
        <w:t>ซึ่งออกแบบม</w:t>
      </w:r>
      <w:r w:rsidRPr="00525930">
        <w:rPr>
          <w:rFonts w:hint="cs"/>
          <w:cs/>
        </w:rPr>
        <w:t>า</w:t>
      </w:r>
      <w:r w:rsidRPr="00525930">
        <w:rPr>
          <w:cs/>
        </w:rPr>
        <w:t>ส</w:t>
      </w:r>
      <w:r w:rsidRPr="00525930">
        <w:rPr>
          <w:rFonts w:hint="cs"/>
          <w:cs/>
        </w:rPr>
        <w:t>ำหรับ</w:t>
      </w:r>
      <w:r w:rsidRPr="00525930">
        <w:rPr>
          <w:cs/>
        </w:rPr>
        <w:t xml:space="preserve">บันทึกวิเคราะห์ และแสดงข้อมูลเกี่ยวกับตัวเลขได้อย่างมีประสิทธิภาพ ทั้งในรูปแบบของแผนภาพ หรือรายงาน ซึ่งโปรแกรม </w:t>
      </w:r>
      <w:r w:rsidRPr="00525930">
        <w:t xml:space="preserve">Microsoft Excel </w:t>
      </w:r>
      <w:r w:rsidRPr="00525930">
        <w:rPr>
          <w:cs/>
        </w:rPr>
        <w:t>ยังมีความสามารถในการจัดรูปแบบเอกสารได้สวยงาม และง่ายดายไม่แพ้โปรแกรมอื่น</w:t>
      </w:r>
      <w:r>
        <w:rPr>
          <w:rFonts w:hint="cs"/>
          <w:cs/>
        </w:rPr>
        <w:t xml:space="preserve"> ๆ</w:t>
      </w:r>
    </w:p>
    <w:p w:rsidR="00775A7B" w:rsidRDefault="00775A7B" w:rsidP="00775A7B">
      <w:pPr>
        <w:jc w:val="center"/>
        <w:rPr>
          <w:rFonts w:hint="cs"/>
          <w:cs/>
        </w:rPr>
      </w:pPr>
      <w:r>
        <w:rPr>
          <w:noProof/>
        </w:rPr>
        <w:drawing>
          <wp:inline distT="0" distB="0" distL="0" distR="0" wp14:anchorId="46D2C840" wp14:editId="1F591844">
            <wp:extent cx="1743075" cy="1743075"/>
            <wp:effectExtent l="19050" t="19050" r="28575" b="28575"/>
            <wp:docPr id="47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17430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75A7B" w:rsidRDefault="00775A7B" w:rsidP="00775A7B">
      <w:pPr>
        <w:rPr>
          <w:cs/>
        </w:rPr>
      </w:pPr>
    </w:p>
    <w:p w:rsidR="009A4AC7" w:rsidRPr="00775A7B" w:rsidRDefault="009A4AC7" w:rsidP="00775A7B">
      <w:pPr>
        <w:rPr>
          <w:cs/>
        </w:rPr>
        <w:sectPr w:rsidR="009A4AC7" w:rsidRPr="00775A7B" w:rsidSect="00751999">
          <w:headerReference w:type="default" r:id="rId43"/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</w:p>
    <w:p w:rsidR="00E272D4" w:rsidRPr="007E1467" w:rsidRDefault="00A87D64" w:rsidP="00991A87">
      <w:pPr>
        <w:pStyle w:val="Heading1"/>
        <w:spacing w:line="240" w:lineRule="auto"/>
      </w:pPr>
      <w:bookmarkStart w:id="420" w:name="_Toc487543110"/>
      <w:r>
        <w:rPr>
          <w:cs/>
        </w:rPr>
        <w:br/>
      </w:r>
      <w:r w:rsidR="00B27644" w:rsidRPr="007E1467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4BE6FB8" wp14:editId="38D09CB1">
                <wp:simplePos x="0" y="0"/>
                <wp:positionH relativeFrom="column">
                  <wp:posOffset>5142313</wp:posOffset>
                </wp:positionH>
                <wp:positionV relativeFrom="paragraph">
                  <wp:posOffset>-685220</wp:posOffset>
                </wp:positionV>
                <wp:extent cx="457200" cy="457200"/>
                <wp:effectExtent l="0" t="0" r="0" b="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2EF4EFFE" id="Rectangle 10" o:spid="_x0000_s1026" style="position:absolute;margin-left:404.9pt;margin-top:-53.95pt;width:36pt;height:36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" fillcolor="white [3212]" stroked="f" strokeweight="1pt"/>
            </w:pict>
          </mc:Fallback>
        </mc:AlternateContent>
      </w:r>
      <w:bookmarkEnd w:id="419"/>
      <w:r w:rsidR="00E272D4" w:rsidRPr="007E1467">
        <w:rPr>
          <w:cs/>
        </w:rPr>
        <w:br/>
        <w:t>รายละเอียดของ</w:t>
      </w:r>
      <w:r w:rsidR="003D63AD" w:rsidRPr="007E1467">
        <w:rPr>
          <w:cs/>
        </w:rPr>
        <w:t>การปฏิบัติงาน</w:t>
      </w:r>
      <w:r w:rsidR="00E272D4" w:rsidRPr="007E1467">
        <w:rPr>
          <w:cs/>
        </w:rPr>
        <w:t>สหกิจศึกษา</w:t>
      </w:r>
      <w:bookmarkEnd w:id="420"/>
    </w:p>
    <w:p w:rsidR="00F31E88" w:rsidRPr="007E1467" w:rsidRDefault="00F31E88" w:rsidP="00991A87">
      <w:pPr>
        <w:spacing w:line="240" w:lineRule="auto"/>
      </w:pPr>
    </w:p>
    <w:p w:rsidR="005F0200" w:rsidRPr="007E1467" w:rsidRDefault="001C2674">
      <w:pPr>
        <w:spacing w:line="240" w:lineRule="auto"/>
        <w:ind w:firstLine="720"/>
        <w:rPr>
          <w:color w:val="FF0000"/>
        </w:rPr>
        <w:pPrChange w:id="421" w:author="Pahommie" w:date="2014-11-05T17:47:00Z">
          <w:pPr/>
        </w:pPrChange>
      </w:pPr>
      <w:del w:id="422" w:author="Pahommie" w:date="2014-11-05T17:35:00Z">
        <w:r w:rsidRPr="007E1467" w:rsidDel="00641E24">
          <w:rPr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  <w:r w:rsidR="005F0200" w:rsidRPr="007E1467">
        <w:rPr>
          <w:color w:val="FF0000"/>
          <w:cs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6D0F84" w:rsidRPr="007E1467" w:rsidRDefault="005F0200" w:rsidP="00991A87">
      <w:pPr>
        <w:spacing w:line="240" w:lineRule="auto"/>
        <w:ind w:firstLine="720"/>
      </w:pPr>
      <w:r w:rsidRPr="007E1467">
        <w:rPr>
          <w:color w:val="FF0000"/>
          <w:cs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1C2674" w:rsidRPr="007E1467" w:rsidRDefault="00857332" w:rsidP="00991A87">
      <w:pPr>
        <w:pStyle w:val="Heading2"/>
      </w:pPr>
      <w:bookmarkStart w:id="423" w:name="_Toc420265885"/>
      <w:bookmarkStart w:id="424" w:name="_Toc487543111"/>
      <w:bookmarkStart w:id="425" w:name="_Toc399842573"/>
      <w:r w:rsidRPr="007E1467">
        <w:rPr>
          <w:cs/>
        </w:rPr>
        <w:t>วิเคราะห์และออกแบบการทำงานของระบบสารสนเทศ</w:t>
      </w:r>
      <w:bookmarkEnd w:id="423"/>
      <w:bookmarkEnd w:id="424"/>
      <w:del w:id="426" w:author="Pahommie" w:date="2014-11-05T20:27:00Z">
        <w:r w:rsidR="001C2674" w:rsidRPr="007E1467" w:rsidDel="005D0CD9">
          <w:rPr>
            <w:cs/>
          </w:rPr>
          <w:delText xml:space="preserve"> [ระบบที่ </w:delText>
        </w:r>
        <w:r w:rsidR="001C2674" w:rsidRPr="007E1467" w:rsidDel="005D0CD9">
          <w:delText>1</w:delText>
        </w:r>
        <w:r w:rsidR="001C2674" w:rsidRPr="007E1467" w:rsidDel="005D0CD9">
          <w:rPr>
            <w:cs/>
          </w:rPr>
          <w:delText>]</w:delText>
        </w:r>
      </w:del>
      <w:bookmarkEnd w:id="425"/>
    </w:p>
    <w:p w:rsidR="001C2674" w:rsidRPr="007E1467" w:rsidRDefault="001C2674">
      <w:pPr>
        <w:spacing w:line="240" w:lineRule="auto"/>
        <w:ind w:firstLine="720"/>
        <w:rPr>
          <w:ins w:id="427" w:author="Pahommie" w:date="2014-11-05T20:29:00Z"/>
          <w:color w:val="FF0000"/>
        </w:rPr>
        <w:pPrChange w:id="428" w:author="Pahommie" w:date="2014-11-05T20:28:00Z">
          <w:pPr/>
        </w:pPrChange>
      </w:pPr>
      <w:del w:id="429" w:author="Pahommie" w:date="2014-11-05T20:28:00Z">
        <w:r w:rsidRPr="007E1467" w:rsidDel="005D0CD9">
          <w:rPr>
            <w:cs/>
          </w:rPr>
          <w:delText>การวิเคราะห์ระบบสารสนเทศตามที่ได้รับมอบหมาย ซึ่งในส่วนนี้นิสิตกรณีที่นิสิตทำมากกว่าหนึ่งระบบ ให้เขียนหัวข้อนี้แยกข้อ กรณีที่ทำเพียงบางส่วนให้เขียนบรรยายความระบบสารสนเทศโดยภาพรวม แต่ให้สรุปงานเฉพาะส่วนที่ทำ</w:delText>
        </w:r>
      </w:del>
      <w:r w:rsidR="004348C7" w:rsidRPr="007E1467">
        <w:rPr>
          <w:color w:val="FF0000"/>
          <w:cs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  <w:r w:rsidR="00857332" w:rsidRPr="007E1467">
        <w:rPr>
          <w:cs/>
        </w:rPr>
        <w:t>ดังแผนภาพต่อไปนี้</w:t>
      </w:r>
    </w:p>
    <w:p w:rsidR="00554D84" w:rsidRPr="00E65241" w:rsidRDefault="00857332">
      <w:pPr>
        <w:pStyle w:val="ListParagraph"/>
        <w:numPr>
          <w:ilvl w:val="0"/>
          <w:numId w:val="335"/>
        </w:numPr>
        <w:spacing w:line="240" w:lineRule="auto"/>
        <w:ind w:left="0" w:firstLine="720"/>
        <w:pPrChange w:id="430" w:author="Pahommie" w:date="2014-11-05T20:29:00Z">
          <w:pPr/>
        </w:pPrChange>
      </w:pPr>
      <w:r w:rsidRPr="007E1467">
        <w:rPr>
          <w:rFonts w:cs="TH SarabunPSK"/>
          <w:szCs w:val="32"/>
          <w:cs/>
        </w:rPr>
        <w:t>รายละเอียดแผนภาพยูสเคส (</w:t>
      </w:r>
      <w:r w:rsidRPr="007E1467">
        <w:rPr>
          <w:rFonts w:cs="TH SarabunPSK"/>
          <w:szCs w:val="32"/>
        </w:rPr>
        <w:t>Use Case Diagram</w:t>
      </w:r>
      <w:r w:rsidRPr="007E1467">
        <w:rPr>
          <w:rFonts w:cs="TH SarabunPSK"/>
          <w:szCs w:val="32"/>
          <w:cs/>
        </w:rPr>
        <w:t>)</w:t>
      </w:r>
    </w:p>
    <w:p w:rsidR="00E65241" w:rsidRPr="007E1467" w:rsidRDefault="006F2051" w:rsidP="00E65241">
      <w:pPr>
        <w:pStyle w:val="ListParagraph"/>
        <w:spacing w:line="240" w:lineRule="auto"/>
      </w:pPr>
      <w:r w:rsidRPr="006F2051">
        <w:rPr>
          <w:noProof/>
          <w:cs/>
        </w:rPr>
        <w:drawing>
          <wp:inline distT="0" distB="0" distL="0" distR="0">
            <wp:extent cx="5274310" cy="6235932"/>
            <wp:effectExtent l="0" t="0" r="2540" b="0"/>
            <wp:docPr id="229" name="Picture 229" descr="D:\Users\dell\Desktop\diagram\pcru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Users\dell\Desktop\diagram\pcruse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35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742F" w:rsidRPr="007E1467" w:rsidRDefault="0060742F" w:rsidP="00991A87">
      <w:pPr>
        <w:pStyle w:val="ListParagraph"/>
        <w:numPr>
          <w:ilvl w:val="0"/>
          <w:numId w:val="335"/>
        </w:numPr>
        <w:spacing w:line="240" w:lineRule="auto"/>
        <w:ind w:left="0" w:firstLine="720"/>
        <w:rPr>
          <w:rFonts w:cs="TH SarabunPSK"/>
          <w:szCs w:val="32"/>
        </w:rPr>
      </w:pPr>
      <w:r w:rsidRPr="007E1467">
        <w:rPr>
          <w:rFonts w:cs="TH SarabunPSK"/>
          <w:szCs w:val="32"/>
          <w:cs/>
        </w:rPr>
        <w:t>รายละเอียดคำอธิบาย</w:t>
      </w:r>
      <w:r w:rsidR="005F15F8" w:rsidRPr="007E1467">
        <w:rPr>
          <w:rFonts w:cs="TH SarabunPSK"/>
          <w:szCs w:val="32"/>
          <w:cs/>
        </w:rPr>
        <w:t>แผนภาพ</w:t>
      </w:r>
      <w:r w:rsidRPr="007E1467">
        <w:rPr>
          <w:rFonts w:cs="TH SarabunPSK"/>
          <w:szCs w:val="32"/>
          <w:cs/>
        </w:rPr>
        <w:t>ยูสเคส (</w:t>
      </w:r>
      <w:r w:rsidRPr="007E1467">
        <w:rPr>
          <w:rFonts w:cs="TH SarabunPSK"/>
          <w:szCs w:val="32"/>
        </w:rPr>
        <w:t>Use Case Description</w:t>
      </w:r>
      <w:r w:rsidRPr="007E1467">
        <w:rPr>
          <w:rFonts w:cs="TH SarabunPSK"/>
          <w:szCs w:val="32"/>
          <w:cs/>
        </w:rPr>
        <w:t>)</w:t>
      </w:r>
    </w:p>
    <w:p w:rsidR="005D0CD9" w:rsidRPr="007E1467" w:rsidRDefault="00857332" w:rsidP="00991A87">
      <w:pPr>
        <w:pStyle w:val="ListParagraph"/>
        <w:numPr>
          <w:ilvl w:val="0"/>
          <w:numId w:val="335"/>
        </w:numPr>
        <w:spacing w:line="240" w:lineRule="auto"/>
        <w:ind w:left="0" w:firstLine="720"/>
        <w:rPr>
          <w:ins w:id="431" w:author="Pahommie" w:date="2014-11-05T21:04:00Z"/>
          <w:rFonts w:cs="TH SarabunPSK"/>
          <w:szCs w:val="32"/>
        </w:rPr>
      </w:pPr>
      <w:r w:rsidRPr="007E1467">
        <w:rPr>
          <w:rFonts w:cs="TH SarabunPSK"/>
          <w:szCs w:val="32"/>
          <w:cs/>
        </w:rPr>
        <w:t>รายละเอียดแผนภาพกิจกรรม (</w:t>
      </w:r>
      <w:r w:rsidRPr="007E1467">
        <w:rPr>
          <w:rFonts w:cs="TH SarabunPSK"/>
          <w:szCs w:val="32"/>
        </w:rPr>
        <w:t>Activity Diagram</w:t>
      </w:r>
      <w:r w:rsidRPr="007E1467">
        <w:rPr>
          <w:rFonts w:cs="TH SarabunPSK"/>
          <w:szCs w:val="32"/>
          <w:cs/>
        </w:rPr>
        <w:t>)</w:t>
      </w:r>
    </w:p>
    <w:p w:rsidR="00D43464" w:rsidRPr="007E1467" w:rsidRDefault="00857332">
      <w:pPr>
        <w:pStyle w:val="ListParagraph"/>
        <w:numPr>
          <w:ilvl w:val="0"/>
          <w:numId w:val="335"/>
        </w:numPr>
        <w:spacing w:line="240" w:lineRule="auto"/>
        <w:ind w:left="0" w:firstLine="720"/>
        <w:pPrChange w:id="432" w:author="Pahommie" w:date="2014-11-05T20:29:00Z">
          <w:pPr/>
        </w:pPrChange>
      </w:pPr>
      <w:r w:rsidRPr="007E1467">
        <w:rPr>
          <w:rFonts w:cs="TH SarabunPSK"/>
          <w:szCs w:val="32"/>
          <w:cs/>
        </w:rPr>
        <w:t>รายละเอียดแผนภาพคลาส (</w:t>
      </w:r>
      <w:r w:rsidRPr="007E1467">
        <w:rPr>
          <w:rFonts w:cs="TH SarabunPSK"/>
          <w:szCs w:val="32"/>
        </w:rPr>
        <w:t>Class Diagram</w:t>
      </w:r>
      <w:r w:rsidRPr="007E1467">
        <w:rPr>
          <w:rFonts w:cs="TH SarabunPSK"/>
          <w:szCs w:val="32"/>
          <w:cs/>
        </w:rPr>
        <w:t>)</w:t>
      </w:r>
    </w:p>
    <w:p w:rsidR="000633CE" w:rsidRPr="007E1467" w:rsidRDefault="000633CE" w:rsidP="00991A87">
      <w:pPr>
        <w:pStyle w:val="ListParagraph"/>
        <w:numPr>
          <w:ilvl w:val="0"/>
          <w:numId w:val="335"/>
        </w:numPr>
        <w:spacing w:line="240" w:lineRule="auto"/>
        <w:ind w:left="0" w:firstLine="720"/>
        <w:rPr>
          <w:ins w:id="433" w:author="Pahommie" w:date="2014-11-05T21:04:00Z"/>
          <w:rFonts w:cs="TH SarabunPSK"/>
          <w:szCs w:val="32"/>
        </w:rPr>
      </w:pPr>
      <w:r w:rsidRPr="007E1467">
        <w:rPr>
          <w:rFonts w:cs="TH SarabunPSK"/>
          <w:szCs w:val="32"/>
          <w:cs/>
        </w:rPr>
        <w:t>รายละเอียดแผนภาพลำดับกิจกรรม (</w:t>
      </w:r>
      <w:r w:rsidRPr="007E1467">
        <w:rPr>
          <w:rFonts w:cs="TH SarabunPSK"/>
          <w:szCs w:val="32"/>
        </w:rPr>
        <w:t>Sequence Diagram</w:t>
      </w:r>
      <w:r w:rsidRPr="007E1467">
        <w:rPr>
          <w:rFonts w:cs="TH SarabunPSK"/>
          <w:szCs w:val="32"/>
          <w:cs/>
        </w:rPr>
        <w:t>)</w:t>
      </w:r>
    </w:p>
    <w:p w:rsidR="00D43464" w:rsidRPr="007E1467" w:rsidRDefault="00857332">
      <w:pPr>
        <w:pStyle w:val="ListParagraph"/>
        <w:numPr>
          <w:ilvl w:val="0"/>
          <w:numId w:val="335"/>
        </w:numPr>
        <w:spacing w:line="240" w:lineRule="auto"/>
        <w:ind w:left="0" w:firstLine="720"/>
        <w:rPr>
          <w:ins w:id="434" w:author="Pahommie" w:date="2014-11-05T21:09:00Z"/>
        </w:rPr>
        <w:pPrChange w:id="435" w:author="Pahommie" w:date="2014-11-05T20:29:00Z">
          <w:pPr/>
        </w:pPrChange>
      </w:pPr>
      <w:r w:rsidRPr="007E1467">
        <w:rPr>
          <w:rFonts w:cs="TH SarabunPSK"/>
          <w:szCs w:val="32"/>
          <w:cs/>
        </w:rPr>
        <w:t>รายละเอียดแผนภาพ</w:t>
      </w:r>
      <w:r w:rsidR="00CE5892" w:rsidRPr="007E1467">
        <w:rPr>
          <w:rFonts w:cs="TH SarabunPSK"/>
          <w:szCs w:val="32"/>
          <w:cs/>
        </w:rPr>
        <w:t>ความสัมพันธ์ของ</w:t>
      </w:r>
      <w:r w:rsidRPr="007E1467">
        <w:rPr>
          <w:rFonts w:cs="TH SarabunPSK"/>
          <w:szCs w:val="32"/>
          <w:cs/>
        </w:rPr>
        <w:t>ข้อมูล (</w:t>
      </w:r>
      <w:r w:rsidRPr="007E1467">
        <w:rPr>
          <w:rFonts w:cs="TH SarabunPSK"/>
          <w:szCs w:val="32"/>
        </w:rPr>
        <w:t>Entity Relationship Diagram</w:t>
      </w:r>
      <w:r w:rsidRPr="007E1467">
        <w:rPr>
          <w:rFonts w:cs="TH SarabunPSK"/>
          <w:szCs w:val="32"/>
          <w:cs/>
        </w:rPr>
        <w:t>)</w:t>
      </w:r>
    </w:p>
    <w:p w:rsidR="007A010A" w:rsidRPr="007E1467" w:rsidRDefault="007A010A" w:rsidP="00991A87">
      <w:pPr>
        <w:spacing w:line="240" w:lineRule="auto"/>
      </w:pPr>
      <w:bookmarkStart w:id="436" w:name="_Toc409752786"/>
      <w:bookmarkStart w:id="437" w:name="_Toc409753198"/>
      <w:bookmarkStart w:id="438" w:name="_Toc416273392"/>
      <w:bookmarkStart w:id="439" w:name="_Toc420265887"/>
      <w:bookmarkStart w:id="440" w:name="_Toc420387330"/>
      <w:bookmarkStart w:id="441" w:name="_Toc420485926"/>
      <w:bookmarkStart w:id="442" w:name="_Toc420525083"/>
      <w:r w:rsidRPr="007E1467">
        <w:rPr>
          <w:color w:val="FFFFFF" w:themeColor="background1"/>
          <w:cs/>
        </w:rPr>
        <w:t>กาดำเนินงานภายในระบบฯ</w:t>
      </w:r>
    </w:p>
    <w:p w:rsidR="00857332" w:rsidRPr="007E1467" w:rsidRDefault="00857332">
      <w:pPr>
        <w:pStyle w:val="Heading3"/>
        <w:pPrChange w:id="443" w:author="Pahommie" w:date="2014-11-25T14:21:00Z">
          <w:pPr/>
        </w:pPrChange>
      </w:pPr>
      <w:bookmarkStart w:id="444" w:name="_Toc420734892"/>
      <w:bookmarkStart w:id="445" w:name="_Toc420739385"/>
      <w:bookmarkStart w:id="446" w:name="_Toc453667493"/>
      <w:bookmarkStart w:id="447" w:name="_Toc453683052"/>
      <w:bookmarkStart w:id="448" w:name="_Toc453683464"/>
      <w:bookmarkStart w:id="449" w:name="_Toc453683724"/>
      <w:bookmarkStart w:id="450" w:name="_Toc487543112"/>
      <w:r w:rsidRPr="007E1467">
        <w:rPr>
          <w:cs/>
        </w:rPr>
        <w:t>แผนภาพยูสเคส (</w:t>
      </w:r>
      <w:r w:rsidRPr="007E1467">
        <w:t>Use Case Diagram</w:t>
      </w:r>
      <w:r w:rsidRPr="007E1467">
        <w:rPr>
          <w:cs/>
        </w:rPr>
        <w:t>)</w:t>
      </w:r>
      <w:bookmarkEnd w:id="436"/>
      <w:bookmarkEnd w:id="437"/>
      <w:bookmarkEnd w:id="438"/>
      <w:bookmarkEnd w:id="439"/>
      <w:bookmarkEnd w:id="440"/>
      <w:bookmarkEnd w:id="441"/>
      <w:bookmarkEnd w:id="442"/>
      <w:bookmarkEnd w:id="444"/>
      <w:bookmarkEnd w:id="445"/>
      <w:bookmarkEnd w:id="446"/>
      <w:bookmarkEnd w:id="447"/>
      <w:bookmarkEnd w:id="448"/>
      <w:bookmarkEnd w:id="449"/>
      <w:bookmarkEnd w:id="450"/>
    </w:p>
    <w:p w:rsidR="004348C7" w:rsidRPr="007E1467" w:rsidRDefault="00880CD4" w:rsidP="00991A87">
      <w:pPr>
        <w:spacing w:line="240" w:lineRule="auto"/>
        <w:ind w:firstLine="720"/>
        <w:rPr>
          <w:color w:val="FFFFFF" w:themeColor="background1"/>
        </w:rPr>
      </w:pPr>
      <w:bookmarkStart w:id="451" w:name="_Toc420387331"/>
      <w:r w:rsidRPr="007E1467">
        <w:rPr>
          <w:noProof/>
          <w:color w:val="FF0000"/>
        </w:rPr>
        <mc:AlternateContent>
          <mc:Choice Requires="wps">
            <w:drawing>
              <wp:anchor distT="45720" distB="45720" distL="114300" distR="114300" simplePos="0" relativeHeight="251789312" behindDoc="0" locked="0" layoutInCell="1" allowOverlap="1" wp14:anchorId="36180AA4" wp14:editId="535D1556">
                <wp:simplePos x="0" y="0"/>
                <wp:positionH relativeFrom="column">
                  <wp:posOffset>3924300</wp:posOffset>
                </wp:positionH>
                <wp:positionV relativeFrom="paragraph">
                  <wp:posOffset>3542665</wp:posOffset>
                </wp:positionV>
                <wp:extent cx="2360930" cy="534035"/>
                <wp:effectExtent l="0" t="0" r="318" b="0"/>
                <wp:wrapTopAndBottom/>
                <wp:docPr id="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2360930" cy="5340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D58DC" w:rsidRDefault="00FD58DC" w:rsidP="00857332">
                            <w:r>
                              <w:rPr>
                                <w:rFonts w:hint="cs"/>
                                <w:cs/>
                              </w:rPr>
                              <w:t xml:space="preserve">ภาพที่ 3-1  </w:t>
                            </w:r>
                            <w:r w:rsidRPr="008D47B7">
                              <w:rPr>
                                <w:cs/>
                              </w:rPr>
                              <w:t>แผนภาพ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ยูสเคส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6180AA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09pt;margin-top:278.95pt;width:185.9pt;height:42.05pt;rotation:-90;z-index:251789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" filled="f" stroked="f">
                <v:textbox>
                  <w:txbxContent>
                    <w:p w:rsidR="00FD58DC" w:rsidRDefault="00FD58DC" w:rsidP="00857332">
                      <w:r>
                        <w:rPr>
                          <w:rFonts w:hint="cs"/>
                          <w:cs/>
                        </w:rPr>
                        <w:t xml:space="preserve">ภาพที่ 3-1  </w:t>
                      </w:r>
                      <w:r w:rsidRPr="008D47B7">
                        <w:rPr>
                          <w:cs/>
                        </w:rPr>
                        <w:t>แผนภาพ</w:t>
                      </w:r>
                      <w:r>
                        <w:rPr>
                          <w:rFonts w:hint="cs"/>
                          <w:cs/>
                        </w:rPr>
                        <w:t>ยูสเคส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bookmarkEnd w:id="451"/>
      <w:r w:rsidR="004348C7" w:rsidRPr="007E1467">
        <w:rPr>
          <w:color w:val="FF0000"/>
          <w:cs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E450CA" w:rsidRPr="007E1467" w:rsidRDefault="0099161B" w:rsidP="00991A87">
      <w:pPr>
        <w:pStyle w:val="a0"/>
        <w:rPr>
          <w:color w:val="FFFFFF" w:themeColor="background1"/>
          <w:cs/>
        </w:rPr>
      </w:pPr>
      <w:bookmarkStart w:id="452" w:name="_Toc424818805"/>
      <w:r w:rsidRPr="007E1467">
        <w:rPr>
          <w:color w:val="FFFFFF" w:themeColor="background1"/>
          <w:cs/>
        </w:rPr>
        <w:t xml:space="preserve">ภาพที่ </w:t>
      </w:r>
      <w:r w:rsidR="00530FE1" w:rsidRPr="007E1467">
        <w:rPr>
          <w:color w:val="FFFFFF" w:themeColor="background1"/>
          <w:cs/>
        </w:rPr>
        <w:fldChar w:fldCharType="begin"/>
      </w:r>
      <w:r w:rsidR="00530FE1" w:rsidRPr="007E1467">
        <w:rPr>
          <w:color w:val="FFFFFF" w:themeColor="background1"/>
          <w:cs/>
        </w:rPr>
        <w:instrText xml:space="preserve"> </w:instrText>
      </w:r>
      <w:r w:rsidR="00530FE1" w:rsidRPr="007E1467">
        <w:rPr>
          <w:color w:val="FFFFFF" w:themeColor="background1"/>
        </w:rPr>
        <w:instrText xml:space="preserve">STYLEREF </w:instrText>
      </w:r>
      <w:r w:rsidR="00530FE1" w:rsidRPr="007E1467">
        <w:rPr>
          <w:color w:val="FFFFFF" w:themeColor="background1"/>
          <w:cs/>
        </w:rPr>
        <w:instrText xml:space="preserve">1 </w:instrText>
      </w:r>
      <w:r w:rsidR="00530FE1" w:rsidRPr="007E1467">
        <w:rPr>
          <w:color w:val="FFFFFF" w:themeColor="background1"/>
        </w:rPr>
        <w:instrText>\s</w:instrText>
      </w:r>
      <w:r w:rsidR="00530FE1" w:rsidRPr="007E1467">
        <w:rPr>
          <w:color w:val="FFFFFF" w:themeColor="background1"/>
          <w:cs/>
        </w:rPr>
        <w:instrText xml:space="preserve"> </w:instrText>
      </w:r>
      <w:r w:rsidR="00530FE1" w:rsidRPr="007E1467">
        <w:rPr>
          <w:color w:val="FFFFFF" w:themeColor="background1"/>
          <w:cs/>
        </w:rPr>
        <w:fldChar w:fldCharType="separate"/>
      </w:r>
      <w:r w:rsidR="00530FE1" w:rsidRPr="007E1467">
        <w:rPr>
          <w:noProof/>
          <w:color w:val="FFFFFF" w:themeColor="background1"/>
          <w:cs/>
        </w:rPr>
        <w:t>3</w:t>
      </w:r>
      <w:r w:rsidR="00530FE1" w:rsidRPr="007E1467">
        <w:rPr>
          <w:color w:val="FFFFFF" w:themeColor="background1"/>
          <w:cs/>
        </w:rPr>
        <w:fldChar w:fldCharType="end"/>
      </w:r>
      <w:r w:rsidR="00530FE1" w:rsidRPr="007E1467">
        <w:rPr>
          <w:color w:val="FFFFFF" w:themeColor="background1"/>
          <w:cs/>
        </w:rPr>
        <w:noBreakHyphen/>
      </w:r>
      <w:r w:rsidR="00530FE1" w:rsidRPr="007E1467">
        <w:rPr>
          <w:color w:val="FFFFFF" w:themeColor="background1"/>
          <w:cs/>
        </w:rPr>
        <w:fldChar w:fldCharType="begin"/>
      </w:r>
      <w:r w:rsidR="00530FE1" w:rsidRPr="007E1467">
        <w:rPr>
          <w:color w:val="FFFFFF" w:themeColor="background1"/>
          <w:cs/>
        </w:rPr>
        <w:instrText xml:space="preserve"> </w:instrText>
      </w:r>
      <w:r w:rsidR="00530FE1" w:rsidRPr="007E1467">
        <w:rPr>
          <w:color w:val="FFFFFF" w:themeColor="background1"/>
        </w:rPr>
        <w:instrText xml:space="preserve">SEQ </w:instrText>
      </w:r>
      <w:r w:rsidR="00530FE1" w:rsidRPr="007E1467">
        <w:rPr>
          <w:color w:val="FFFFFF" w:themeColor="background1"/>
          <w:cs/>
        </w:rPr>
        <w:instrText xml:space="preserve">ภาพที่ </w:instrText>
      </w:r>
      <w:r w:rsidR="00530FE1" w:rsidRPr="007E1467">
        <w:rPr>
          <w:color w:val="FFFFFF" w:themeColor="background1"/>
        </w:rPr>
        <w:instrText>\</w:instrText>
      </w:r>
      <w:r w:rsidR="00530FE1" w:rsidRPr="007E1467">
        <w:rPr>
          <w:color w:val="FFFFFF" w:themeColor="background1"/>
          <w:cs/>
        </w:rPr>
        <w:instrText xml:space="preserve">* </w:instrText>
      </w:r>
      <w:r w:rsidR="00530FE1" w:rsidRPr="007E1467">
        <w:rPr>
          <w:color w:val="FFFFFF" w:themeColor="background1"/>
        </w:rPr>
        <w:instrText xml:space="preserve">ARABIC \s </w:instrText>
      </w:r>
      <w:r w:rsidR="00530FE1" w:rsidRPr="007E1467">
        <w:rPr>
          <w:color w:val="FFFFFF" w:themeColor="background1"/>
          <w:cs/>
        </w:rPr>
        <w:instrText xml:space="preserve">1 </w:instrText>
      </w:r>
      <w:r w:rsidR="00530FE1" w:rsidRPr="007E1467">
        <w:rPr>
          <w:color w:val="FFFFFF" w:themeColor="background1"/>
          <w:cs/>
        </w:rPr>
        <w:fldChar w:fldCharType="separate"/>
      </w:r>
      <w:r w:rsidR="00530FE1" w:rsidRPr="007E1467">
        <w:rPr>
          <w:noProof/>
          <w:color w:val="FFFFFF" w:themeColor="background1"/>
          <w:cs/>
        </w:rPr>
        <w:t>1</w:t>
      </w:r>
      <w:r w:rsidR="00530FE1" w:rsidRPr="007E1467">
        <w:rPr>
          <w:color w:val="FFFFFF" w:themeColor="background1"/>
          <w:cs/>
        </w:rPr>
        <w:fldChar w:fldCharType="end"/>
      </w:r>
      <w:r w:rsidRPr="007E1467">
        <w:rPr>
          <w:color w:val="FFFFFF" w:themeColor="background1"/>
          <w:cs/>
        </w:rPr>
        <w:t xml:space="preserve">  </w:t>
      </w:r>
      <w:r w:rsidR="006B6750" w:rsidRPr="007E1467">
        <w:rPr>
          <w:noProof/>
          <w:color w:val="FFFFFF" w:themeColor="background1"/>
          <w:cs/>
        </w:rPr>
        <w:t>แผนภาพยูสเคส</w:t>
      </w:r>
      <w:bookmarkStart w:id="453" w:name="_Toc409752790"/>
      <w:bookmarkStart w:id="454" w:name="_Toc409753202"/>
      <w:bookmarkStart w:id="455" w:name="_Toc416273396"/>
      <w:bookmarkStart w:id="456" w:name="_Toc420265891"/>
      <w:bookmarkStart w:id="457" w:name="_Toc420387332"/>
      <w:bookmarkStart w:id="458" w:name="_Toc420485927"/>
      <w:bookmarkEnd w:id="452"/>
    </w:p>
    <w:p w:rsidR="005F15F8" w:rsidRPr="007E1467" w:rsidRDefault="005F15F8" w:rsidP="00991A87">
      <w:pPr>
        <w:pStyle w:val="Heading3"/>
        <w:rPr>
          <w:cs/>
        </w:rPr>
      </w:pPr>
      <w:bookmarkStart w:id="459" w:name="_Toc420525084"/>
      <w:bookmarkStart w:id="460" w:name="_Toc420734893"/>
      <w:bookmarkStart w:id="461" w:name="_Toc420739386"/>
      <w:bookmarkStart w:id="462" w:name="_Toc453667494"/>
      <w:bookmarkStart w:id="463" w:name="_Toc453683053"/>
      <w:bookmarkStart w:id="464" w:name="_Toc453683465"/>
      <w:bookmarkStart w:id="465" w:name="_Toc453683725"/>
      <w:bookmarkStart w:id="466" w:name="_Toc487543113"/>
      <w:r w:rsidRPr="007E1467">
        <w:rPr>
          <w:cs/>
        </w:rPr>
        <w:t>คำอธิบายแผนภาพยูสเคส</w:t>
      </w:r>
      <w:r w:rsidR="00E85EB6" w:rsidRPr="007E1467">
        <w:rPr>
          <w:cs/>
        </w:rPr>
        <w:t xml:space="preserve"> (</w:t>
      </w:r>
      <w:r w:rsidR="00E85EB6" w:rsidRPr="007E1467">
        <w:t>Use Case Description</w:t>
      </w:r>
      <w:r w:rsidR="00E85EB6" w:rsidRPr="007E1467">
        <w:rPr>
          <w:cs/>
        </w:rPr>
        <w:t>)</w:t>
      </w:r>
      <w:bookmarkEnd w:id="459"/>
      <w:bookmarkEnd w:id="460"/>
      <w:bookmarkEnd w:id="461"/>
      <w:bookmarkEnd w:id="462"/>
      <w:bookmarkEnd w:id="463"/>
      <w:bookmarkEnd w:id="464"/>
      <w:bookmarkEnd w:id="465"/>
      <w:bookmarkEnd w:id="466"/>
    </w:p>
    <w:p w:rsidR="002C5C53" w:rsidRPr="007E1467" w:rsidRDefault="002C5C53" w:rsidP="00991A87">
      <w:pPr>
        <w:spacing w:before="0" w:after="0" w:line="240" w:lineRule="auto"/>
        <w:ind w:firstLine="720"/>
      </w:pPr>
    </w:p>
    <w:p w:rsidR="004348C7" w:rsidRPr="007E1467" w:rsidRDefault="004348C7" w:rsidP="00991A87">
      <w:pPr>
        <w:spacing w:line="240" w:lineRule="auto"/>
        <w:ind w:firstLine="720"/>
        <w:rPr>
          <w:color w:val="FF0000"/>
        </w:rPr>
      </w:pPr>
      <w:bookmarkStart w:id="467" w:name="_Toc420526500"/>
      <w:bookmarkStart w:id="468" w:name="_Toc420530172"/>
      <w:bookmarkStart w:id="469" w:name="_Toc420530191"/>
      <w:bookmarkStart w:id="470" w:name="_Toc420530467"/>
      <w:bookmarkStart w:id="471" w:name="_Toc420530486"/>
      <w:bookmarkStart w:id="472" w:name="_Toc420530505"/>
      <w:bookmarkStart w:id="473" w:name="_Toc420530524"/>
      <w:bookmarkStart w:id="474" w:name="_Toc420542599"/>
      <w:bookmarkStart w:id="475" w:name="_Toc420543130"/>
      <w:bookmarkStart w:id="476" w:name="_Toc420543192"/>
      <w:r w:rsidRPr="007E1467">
        <w:rPr>
          <w:color w:val="FF0000"/>
          <w:cs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8B569B" w:rsidRPr="007E1467" w:rsidRDefault="008B569B" w:rsidP="00991A87">
      <w:pPr>
        <w:pStyle w:val="a1"/>
      </w:pPr>
      <w:bookmarkStart w:id="477" w:name="_Toc424818443"/>
      <w:bookmarkStart w:id="478" w:name="_Toc487546666"/>
      <w:r w:rsidRPr="007E1467">
        <w:rPr>
          <w:cs/>
        </w:rPr>
        <w:t xml:space="preserve">ตารางที่ </w:t>
      </w:r>
      <w:r w:rsidR="000C0A8D">
        <w:rPr>
          <w:noProof/>
        </w:rPr>
        <w:fldChar w:fldCharType="begin"/>
      </w:r>
      <w:r w:rsidR="000C0A8D">
        <w:rPr>
          <w:noProof/>
        </w:rPr>
        <w:instrText xml:space="preserve"> STYLEREF 1 \s </w:instrText>
      </w:r>
      <w:r w:rsidR="000C0A8D">
        <w:rPr>
          <w:noProof/>
        </w:rPr>
        <w:fldChar w:fldCharType="separate"/>
      </w:r>
      <w:r w:rsidR="000B749A">
        <w:rPr>
          <w:noProof/>
        </w:rPr>
        <w:t>3</w:t>
      </w:r>
      <w:r w:rsidR="000C0A8D">
        <w:rPr>
          <w:noProof/>
        </w:rPr>
        <w:fldChar w:fldCharType="end"/>
      </w:r>
      <w:r w:rsidR="000B749A">
        <w:noBreakHyphen/>
      </w:r>
      <w:r w:rsidR="000C0A8D">
        <w:rPr>
          <w:noProof/>
        </w:rPr>
        <w:fldChar w:fldCharType="begin"/>
      </w:r>
      <w:r w:rsidR="000C0A8D">
        <w:rPr>
          <w:noProof/>
        </w:rPr>
        <w:instrText xml:space="preserve"> SEQ </w:instrText>
      </w:r>
      <w:r w:rsidR="000C0A8D">
        <w:rPr>
          <w:noProof/>
          <w:cs/>
        </w:rPr>
        <w:instrText xml:space="preserve">ตารางที่ </w:instrText>
      </w:r>
      <w:r w:rsidR="000C0A8D">
        <w:rPr>
          <w:noProof/>
        </w:rPr>
        <w:instrText>\</w:instrText>
      </w:r>
      <w:r w:rsidR="000C0A8D">
        <w:rPr>
          <w:noProof/>
          <w:cs/>
        </w:rPr>
        <w:instrText xml:space="preserve">* </w:instrText>
      </w:r>
      <w:r w:rsidR="000C0A8D">
        <w:rPr>
          <w:noProof/>
        </w:rPr>
        <w:instrText xml:space="preserve">ARABIC \s 1 </w:instrText>
      </w:r>
      <w:r w:rsidR="000C0A8D">
        <w:rPr>
          <w:noProof/>
        </w:rPr>
        <w:fldChar w:fldCharType="separate"/>
      </w:r>
      <w:r w:rsidR="000B749A">
        <w:rPr>
          <w:noProof/>
        </w:rPr>
        <w:t>1</w:t>
      </w:r>
      <w:r w:rsidR="000C0A8D">
        <w:rPr>
          <w:noProof/>
        </w:rPr>
        <w:fldChar w:fldCharType="end"/>
      </w:r>
      <w:r w:rsidRPr="007E1467">
        <w:rPr>
          <w:cs/>
        </w:rPr>
        <w:t xml:space="preserve">  คำอธิบายยูสเคส</w:t>
      </w:r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r w:rsidR="0099161B" w:rsidRPr="007E1467">
        <w:rPr>
          <w:cs/>
        </w:rPr>
        <w:t xml:space="preserve"> </w:t>
      </w:r>
      <w:r w:rsidR="0099161B" w:rsidRPr="007E1467">
        <w:t>UC01</w:t>
      </w:r>
      <w:bookmarkEnd w:id="477"/>
      <w:bookmarkEnd w:id="478"/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3175"/>
        <w:gridCol w:w="2733"/>
        <w:gridCol w:w="2388"/>
      </w:tblGrid>
      <w:tr w:rsidR="00890768" w:rsidRPr="007E1467" w:rsidTr="007F3AA6">
        <w:tc>
          <w:tcPr>
            <w:tcW w:w="1914" w:type="pct"/>
          </w:tcPr>
          <w:p w:rsidR="006A5073" w:rsidRPr="007E1467" w:rsidRDefault="006A5073" w:rsidP="00991A87">
            <w:pPr>
              <w:rPr>
                <w:cs/>
              </w:rPr>
            </w:pPr>
            <w:r w:rsidRPr="007E1467">
              <w:rPr>
                <w:cs/>
              </w:rPr>
              <w:t xml:space="preserve">ชื่อยูสเคส : </w:t>
            </w:r>
            <w:r w:rsidR="00F8636F" w:rsidRPr="007E1467">
              <w:rPr>
                <w:cs/>
                <w:lang w:val="th-TH"/>
              </w:rPr>
              <w:t>ตั้งค่าสิทธิ์จัดการโครงการ</w:t>
            </w:r>
          </w:p>
        </w:tc>
        <w:tc>
          <w:tcPr>
            <w:tcW w:w="1647" w:type="pct"/>
          </w:tcPr>
          <w:p w:rsidR="006A5073" w:rsidRPr="007E1467" w:rsidRDefault="006A5073" w:rsidP="00991A87">
            <w:r w:rsidRPr="007E1467">
              <w:rPr>
                <w:cs/>
              </w:rPr>
              <w:t xml:space="preserve">รหัส </w:t>
            </w:r>
            <w:r w:rsidRPr="007E1467">
              <w:t>UC01</w:t>
            </w:r>
          </w:p>
        </w:tc>
        <w:tc>
          <w:tcPr>
            <w:tcW w:w="1439" w:type="pct"/>
          </w:tcPr>
          <w:p w:rsidR="006A5073" w:rsidRPr="007E1467" w:rsidRDefault="006A5073" w:rsidP="00991A87">
            <w:pPr>
              <w:rPr>
                <w:cs/>
              </w:rPr>
            </w:pPr>
            <w:r w:rsidRPr="007E1467">
              <w:rPr>
                <w:cs/>
              </w:rPr>
              <w:t>ระดับความสำคัญ : สูง (ต่ำ/กลาง/สูง)</w:t>
            </w:r>
          </w:p>
        </w:tc>
      </w:tr>
      <w:tr w:rsidR="00CA09ED" w:rsidRPr="007E1467" w:rsidTr="007F3AA6">
        <w:tc>
          <w:tcPr>
            <w:tcW w:w="1914" w:type="pct"/>
          </w:tcPr>
          <w:p w:rsidR="006A5073" w:rsidRPr="007E1467" w:rsidRDefault="006A5073" w:rsidP="00991A87">
            <w:pPr>
              <w:rPr>
                <w:cs/>
              </w:rPr>
            </w:pPr>
            <w:r w:rsidRPr="007E1467">
              <w:rPr>
                <w:cs/>
              </w:rPr>
              <w:t xml:space="preserve">ผู้กระทำหลัก : </w:t>
            </w:r>
            <w:r w:rsidR="00F8636F" w:rsidRPr="007E1467">
              <w:rPr>
                <w:cs/>
              </w:rPr>
              <w:t>ผู้ดูแลระบบวิทยาลัย</w:t>
            </w:r>
          </w:p>
        </w:tc>
        <w:tc>
          <w:tcPr>
            <w:tcW w:w="3086" w:type="pct"/>
            <w:gridSpan w:val="2"/>
          </w:tcPr>
          <w:p w:rsidR="006A5073" w:rsidRPr="007E1467" w:rsidRDefault="007F3AA6" w:rsidP="00991A87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ระดับความซับซ้อน </w:t>
            </w:r>
            <w:r w:rsidR="006A5073" w:rsidRPr="007E1467">
              <w:rPr>
                <w:cs/>
              </w:rPr>
              <w:t xml:space="preserve">: </w:t>
            </w:r>
          </w:p>
        </w:tc>
      </w:tr>
      <w:tr w:rsidR="006A5073" w:rsidRPr="007E1467" w:rsidTr="00024A88">
        <w:tc>
          <w:tcPr>
            <w:tcW w:w="5000" w:type="pct"/>
            <w:gridSpan w:val="3"/>
          </w:tcPr>
          <w:p w:rsidR="006A5073" w:rsidRPr="007E1467" w:rsidRDefault="006A5073" w:rsidP="00991A87">
            <w:pPr>
              <w:rPr>
                <w:cs/>
              </w:rPr>
            </w:pPr>
            <w:r w:rsidRPr="007E1467">
              <w:rPr>
                <w:cs/>
              </w:rPr>
              <w:t xml:space="preserve">ผู้มีส่วนเกี่ยวข้องและการใช้ประโยชน์ : </w:t>
            </w:r>
            <w:r w:rsidR="00F8636F" w:rsidRPr="007E1467">
              <w:rPr>
                <w:cs/>
              </w:rPr>
              <w:t xml:space="preserve">เจ้าหน้าที่โครงการสถาบัน </w:t>
            </w:r>
            <w:r w:rsidR="00F12917" w:rsidRPr="007E1467">
              <w:rPr>
                <w:cs/>
              </w:rPr>
              <w:t>และ</w:t>
            </w:r>
            <w:r w:rsidR="00F8636F" w:rsidRPr="007E1467">
              <w:rPr>
                <w:cs/>
              </w:rPr>
              <w:t>เจ้าหน้าที่โครงการวิทยาลัย</w:t>
            </w:r>
          </w:p>
        </w:tc>
      </w:tr>
      <w:tr w:rsidR="006A5073" w:rsidRPr="007E1467" w:rsidTr="00024A88">
        <w:tc>
          <w:tcPr>
            <w:tcW w:w="5000" w:type="pct"/>
            <w:gridSpan w:val="3"/>
          </w:tcPr>
          <w:p w:rsidR="006A5073" w:rsidRPr="007E1467" w:rsidRDefault="006A5073" w:rsidP="00991A87">
            <w:pPr>
              <w:rPr>
                <w:cs/>
              </w:rPr>
            </w:pPr>
            <w:r w:rsidRPr="007E1467">
              <w:rPr>
                <w:cs/>
              </w:rPr>
              <w:t xml:space="preserve">คำอธิบาย : </w:t>
            </w:r>
            <w:r w:rsidR="00F22B07" w:rsidRPr="007E1467">
              <w:t>xxxxxxxxxxxxxxxxxxxxxxxxxxxxxxxxx</w:t>
            </w:r>
            <w:r w:rsidR="007F3AA6">
              <w:rPr>
                <w:rFonts w:hint="cs"/>
                <w:cs/>
              </w:rPr>
              <w:t xml:space="preserve"> (3บรรทัดขึ้นไป)</w:t>
            </w:r>
          </w:p>
        </w:tc>
      </w:tr>
      <w:tr w:rsidR="007F3AA6" w:rsidRPr="007E1467" w:rsidTr="00024A88">
        <w:tc>
          <w:tcPr>
            <w:tcW w:w="5000" w:type="pct"/>
            <w:gridSpan w:val="3"/>
          </w:tcPr>
          <w:p w:rsidR="007F3AA6" w:rsidRPr="007E1467" w:rsidRDefault="007F3AA6" w:rsidP="00991A87">
            <w:pPr>
              <w:rPr>
                <w:cs/>
              </w:rPr>
            </w:pPr>
            <w:r w:rsidRPr="007E1467">
              <w:rPr>
                <w:cs/>
              </w:rPr>
              <w:t xml:space="preserve">สิ่งกระตุ้น : </w:t>
            </w:r>
          </w:p>
        </w:tc>
      </w:tr>
      <w:tr w:rsidR="006A5073" w:rsidRPr="007E1467" w:rsidTr="00024A88">
        <w:tc>
          <w:tcPr>
            <w:tcW w:w="5000" w:type="pct"/>
            <w:gridSpan w:val="3"/>
          </w:tcPr>
          <w:p w:rsidR="006A5073" w:rsidRPr="007E1467" w:rsidRDefault="007F3AA6" w:rsidP="00991A87">
            <w:pPr>
              <w:rPr>
                <w:cs/>
              </w:rPr>
            </w:pPr>
            <w:r>
              <w:rPr>
                <w:cs/>
              </w:rPr>
              <w:t>ประเภทสิ่ง</w:t>
            </w:r>
            <w:r w:rsidRPr="007E1467">
              <w:rPr>
                <w:cs/>
              </w:rPr>
              <w:t>กระตุ้น : ภายนอก</w:t>
            </w:r>
          </w:p>
        </w:tc>
      </w:tr>
      <w:tr w:rsidR="006A5073" w:rsidRPr="007E1467" w:rsidTr="00024A88">
        <w:tc>
          <w:tcPr>
            <w:tcW w:w="5000" w:type="pct"/>
            <w:gridSpan w:val="3"/>
          </w:tcPr>
          <w:p w:rsidR="006A5073" w:rsidRPr="007E1467" w:rsidRDefault="006A5073" w:rsidP="00991A87">
            <w:r w:rsidRPr="007E1467">
              <w:rPr>
                <w:cs/>
              </w:rPr>
              <w:t>ความสัมพันธ์ :</w:t>
            </w:r>
          </w:p>
          <w:p w:rsidR="006A5073" w:rsidRPr="007E1467" w:rsidRDefault="006A5073" w:rsidP="00991A87">
            <w:pPr>
              <w:ind w:left="720"/>
              <w:rPr>
                <w:cs/>
              </w:rPr>
            </w:pPr>
            <w:r w:rsidRPr="007E1467">
              <w:rPr>
                <w:cs/>
              </w:rPr>
              <w:t>ความเกี่ยวเนื่อง : -</w:t>
            </w:r>
          </w:p>
          <w:p w:rsidR="006A5073" w:rsidRPr="007E1467" w:rsidRDefault="006A5073" w:rsidP="00991A87">
            <w:pPr>
              <w:ind w:left="720"/>
              <w:rPr>
                <w:cs/>
              </w:rPr>
            </w:pPr>
            <w:r w:rsidRPr="007E1467">
              <w:rPr>
                <w:cs/>
              </w:rPr>
              <w:t>การรวม : -</w:t>
            </w:r>
          </w:p>
          <w:p w:rsidR="006A5073" w:rsidRPr="007E1467" w:rsidRDefault="006A5073" w:rsidP="00991A87">
            <w:pPr>
              <w:ind w:left="720"/>
              <w:rPr>
                <w:cs/>
              </w:rPr>
            </w:pPr>
            <w:r w:rsidRPr="007E1467">
              <w:rPr>
                <w:cs/>
              </w:rPr>
              <w:t>การขยาย : -</w:t>
            </w:r>
          </w:p>
          <w:p w:rsidR="006A5073" w:rsidRPr="007E1467" w:rsidRDefault="006A5073" w:rsidP="00991A87">
            <w:pPr>
              <w:ind w:left="720"/>
            </w:pPr>
            <w:r w:rsidRPr="007E1467">
              <w:rPr>
                <w:cs/>
              </w:rPr>
              <w:t>การรับทอดคุณสมบัติ : -</w:t>
            </w:r>
          </w:p>
        </w:tc>
      </w:tr>
      <w:tr w:rsidR="00CA09ED" w:rsidRPr="007E1467" w:rsidTr="007F3AA6">
        <w:tc>
          <w:tcPr>
            <w:tcW w:w="1914" w:type="pct"/>
          </w:tcPr>
          <w:p w:rsidR="006A5073" w:rsidRPr="007E1467" w:rsidRDefault="006A5073" w:rsidP="00991A87">
            <w:pPr>
              <w:rPr>
                <w:cs/>
              </w:rPr>
            </w:pPr>
            <w:r w:rsidRPr="007E1467">
              <w:rPr>
                <w:cs/>
              </w:rPr>
              <w:t>เงื่อนไขก่อนการทำงาน</w:t>
            </w:r>
          </w:p>
        </w:tc>
        <w:tc>
          <w:tcPr>
            <w:tcW w:w="3086" w:type="pct"/>
            <w:gridSpan w:val="2"/>
          </w:tcPr>
          <w:p w:rsidR="006A5073" w:rsidRPr="007E1467" w:rsidRDefault="00EA163E" w:rsidP="00991A87">
            <w:r w:rsidRPr="007E1467">
              <w:rPr>
                <w:cs/>
              </w:rPr>
              <w:t>ต้องมีสิทธิ์การเข้าถึงเมนูดังกล่าว (ผู้ดูแลระบบ</w:t>
            </w:r>
            <w:r w:rsidR="00062041" w:rsidRPr="007E1467">
              <w:rPr>
                <w:cs/>
              </w:rPr>
              <w:t>ฯ</w:t>
            </w:r>
            <w:r w:rsidRPr="007E1467">
              <w:rPr>
                <w:cs/>
              </w:rPr>
              <w:t>)</w:t>
            </w:r>
          </w:p>
        </w:tc>
      </w:tr>
      <w:tr w:rsidR="00CA09ED" w:rsidRPr="007E1467" w:rsidTr="007F3AA6">
        <w:tc>
          <w:tcPr>
            <w:tcW w:w="1914" w:type="pct"/>
          </w:tcPr>
          <w:p w:rsidR="006A5073" w:rsidRPr="007E1467" w:rsidRDefault="006A5073" w:rsidP="00991A87">
            <w:pPr>
              <w:rPr>
                <w:cs/>
              </w:rPr>
            </w:pPr>
            <w:r w:rsidRPr="007E1467">
              <w:rPr>
                <w:cs/>
              </w:rPr>
              <w:t>เงื่อนไขหลังการทำงาน</w:t>
            </w:r>
          </w:p>
        </w:tc>
        <w:tc>
          <w:tcPr>
            <w:tcW w:w="3086" w:type="pct"/>
            <w:gridSpan w:val="2"/>
          </w:tcPr>
          <w:p w:rsidR="006A5073" w:rsidRPr="007E1467" w:rsidRDefault="00C71CBC" w:rsidP="00991A87">
            <w:pPr>
              <w:rPr>
                <w:cs/>
              </w:rPr>
            </w:pPr>
            <w:r w:rsidRPr="007E1467">
              <w:rPr>
                <w:cs/>
              </w:rPr>
              <w:t>ตั้งค่าสิทธิ์การเข้าถึงเมนูที่เกี่ยวข้องกับการจัดการโครงการ</w:t>
            </w:r>
          </w:p>
        </w:tc>
      </w:tr>
      <w:tr w:rsidR="00890768" w:rsidRPr="007E1467" w:rsidTr="007F3AA6">
        <w:tc>
          <w:tcPr>
            <w:tcW w:w="1914" w:type="pct"/>
          </w:tcPr>
          <w:p w:rsidR="006A5073" w:rsidRPr="007E1467" w:rsidRDefault="006A5073" w:rsidP="00991A87">
            <w:r w:rsidRPr="007E1467">
              <w:rPr>
                <w:cs/>
              </w:rPr>
              <w:t>ขั้นตอนการทำงานปกติ</w:t>
            </w:r>
          </w:p>
        </w:tc>
        <w:tc>
          <w:tcPr>
            <w:tcW w:w="1647" w:type="pct"/>
          </w:tcPr>
          <w:p w:rsidR="006A5073" w:rsidRPr="007E1467" w:rsidRDefault="007F3AA6" w:rsidP="00991A87">
            <w:pPr>
              <w:jc w:val="center"/>
            </w:pPr>
            <w:r>
              <w:rPr>
                <w:rFonts w:hint="cs"/>
                <w:cs/>
              </w:rPr>
              <w:t>ผู้ใช้งาน</w:t>
            </w:r>
          </w:p>
        </w:tc>
        <w:tc>
          <w:tcPr>
            <w:tcW w:w="1439" w:type="pct"/>
          </w:tcPr>
          <w:p w:rsidR="006A5073" w:rsidRPr="007E1467" w:rsidRDefault="007F3AA6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ระบบ</w:t>
            </w:r>
          </w:p>
        </w:tc>
      </w:tr>
      <w:tr w:rsidR="00024A88" w:rsidRPr="007E1467" w:rsidTr="007F3AA6">
        <w:tc>
          <w:tcPr>
            <w:tcW w:w="1914" w:type="pct"/>
          </w:tcPr>
          <w:p w:rsidR="006A5073" w:rsidRPr="007E1467" w:rsidRDefault="006A5073" w:rsidP="00991A87">
            <w:pPr>
              <w:rPr>
                <w:cs/>
              </w:rPr>
            </w:pPr>
          </w:p>
        </w:tc>
        <w:tc>
          <w:tcPr>
            <w:tcW w:w="1647" w:type="pct"/>
          </w:tcPr>
          <w:p w:rsidR="006A5073" w:rsidRPr="007E1467" w:rsidRDefault="00C71CBC" w:rsidP="00991A87">
            <w:pPr>
              <w:pStyle w:val="ListParagraph"/>
              <w:numPr>
                <w:ilvl w:val="0"/>
                <w:numId w:val="295"/>
              </w:numPr>
              <w:spacing w:before="0" w:line="240" w:lineRule="auto"/>
              <w:ind w:left="400"/>
              <w:jc w:val="left"/>
              <w:rPr>
                <w:rFonts w:cs="TH SarabunPSK"/>
                <w:szCs w:val="32"/>
              </w:rPr>
            </w:pPr>
            <w:r w:rsidRPr="007E1467">
              <w:rPr>
                <w:rFonts w:cs="TH SarabunPSK"/>
                <w:szCs w:val="32"/>
                <w:cs/>
              </w:rPr>
              <w:t>ผู้ดูและระบบ  คลิกเมนูตั้งค่าโครงการ</w:t>
            </w:r>
          </w:p>
        </w:tc>
        <w:tc>
          <w:tcPr>
            <w:tcW w:w="1439" w:type="pct"/>
          </w:tcPr>
          <w:p w:rsidR="006A5073" w:rsidRPr="007E1467" w:rsidRDefault="006A5073" w:rsidP="00991A87">
            <w:pPr>
              <w:spacing w:before="0"/>
              <w:jc w:val="left"/>
            </w:pPr>
          </w:p>
        </w:tc>
      </w:tr>
    </w:tbl>
    <w:p w:rsidR="00330FC9" w:rsidRDefault="00330FC9" w:rsidP="00991A87">
      <w:pPr>
        <w:pStyle w:val="a1"/>
      </w:pPr>
      <w:bookmarkStart w:id="479" w:name="_Toc420526501"/>
      <w:bookmarkStart w:id="480" w:name="_Toc420530173"/>
      <w:bookmarkStart w:id="481" w:name="_Toc420530192"/>
      <w:bookmarkStart w:id="482" w:name="_Toc420530468"/>
      <w:bookmarkStart w:id="483" w:name="_Toc420530487"/>
      <w:bookmarkStart w:id="484" w:name="_Toc420530506"/>
      <w:bookmarkStart w:id="485" w:name="_Toc420530525"/>
      <w:bookmarkStart w:id="486" w:name="_Toc420542600"/>
      <w:bookmarkStart w:id="487" w:name="_Toc420543131"/>
      <w:bookmarkStart w:id="488" w:name="_Toc420543193"/>
      <w:bookmarkStart w:id="489" w:name="_Toc424818444"/>
      <w:bookmarkStart w:id="490" w:name="_Toc487546667"/>
    </w:p>
    <w:p w:rsidR="00024A88" w:rsidRPr="007E1467" w:rsidRDefault="00024A88" w:rsidP="00991A87">
      <w:pPr>
        <w:pStyle w:val="a1"/>
      </w:pPr>
      <w:r w:rsidRPr="007E1467">
        <w:rPr>
          <w:cs/>
        </w:rPr>
        <w:t xml:space="preserve">ตารางที่ </w:t>
      </w:r>
      <w:r w:rsidR="000C0A8D">
        <w:rPr>
          <w:noProof/>
        </w:rPr>
        <w:fldChar w:fldCharType="begin"/>
      </w:r>
      <w:r w:rsidR="000C0A8D">
        <w:rPr>
          <w:noProof/>
        </w:rPr>
        <w:instrText xml:space="preserve"> STYLEREF 1 \s </w:instrText>
      </w:r>
      <w:r w:rsidR="000C0A8D">
        <w:rPr>
          <w:noProof/>
        </w:rPr>
        <w:fldChar w:fldCharType="separate"/>
      </w:r>
      <w:r w:rsidR="000B749A">
        <w:rPr>
          <w:noProof/>
        </w:rPr>
        <w:t>3</w:t>
      </w:r>
      <w:r w:rsidR="000C0A8D">
        <w:rPr>
          <w:noProof/>
        </w:rPr>
        <w:fldChar w:fldCharType="end"/>
      </w:r>
      <w:r w:rsidR="000B749A">
        <w:noBreakHyphen/>
      </w:r>
      <w:r w:rsidR="000C0A8D">
        <w:rPr>
          <w:noProof/>
        </w:rPr>
        <w:fldChar w:fldCharType="begin"/>
      </w:r>
      <w:r w:rsidR="000C0A8D">
        <w:rPr>
          <w:noProof/>
        </w:rPr>
        <w:instrText xml:space="preserve"> SEQ </w:instrText>
      </w:r>
      <w:r w:rsidR="000C0A8D">
        <w:rPr>
          <w:noProof/>
          <w:cs/>
        </w:rPr>
        <w:instrText xml:space="preserve">ตารางที่ </w:instrText>
      </w:r>
      <w:r w:rsidR="000C0A8D">
        <w:rPr>
          <w:noProof/>
        </w:rPr>
        <w:instrText>\</w:instrText>
      </w:r>
      <w:r w:rsidR="000C0A8D">
        <w:rPr>
          <w:noProof/>
          <w:cs/>
        </w:rPr>
        <w:instrText xml:space="preserve">* </w:instrText>
      </w:r>
      <w:r w:rsidR="000C0A8D">
        <w:rPr>
          <w:noProof/>
        </w:rPr>
        <w:instrText xml:space="preserve">ARABIC \s 1 </w:instrText>
      </w:r>
      <w:r w:rsidR="000C0A8D">
        <w:rPr>
          <w:noProof/>
        </w:rPr>
        <w:fldChar w:fldCharType="separate"/>
      </w:r>
      <w:r w:rsidR="000B749A">
        <w:rPr>
          <w:noProof/>
        </w:rPr>
        <w:t>2</w:t>
      </w:r>
      <w:r w:rsidR="000C0A8D">
        <w:rPr>
          <w:noProof/>
        </w:rPr>
        <w:fldChar w:fldCharType="end"/>
      </w:r>
      <w:r w:rsidRPr="007E1467">
        <w:rPr>
          <w:cs/>
        </w:rPr>
        <w:t xml:space="preserve">  คำอธิบายยูสเคส</w:t>
      </w:r>
      <w:r w:rsidR="0099161B" w:rsidRPr="007E1467">
        <w:t xml:space="preserve"> UC01</w:t>
      </w:r>
      <w:r w:rsidR="00F22B07" w:rsidRPr="007E1467">
        <w:rPr>
          <w:cs/>
        </w:rPr>
        <w:t xml:space="preserve"> (ต่อ</w:t>
      </w:r>
      <w:r w:rsidRPr="007E1467">
        <w:rPr>
          <w:cs/>
        </w:rPr>
        <w:t>)</w:t>
      </w:r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</w:p>
    <w:tbl>
      <w:tblPr>
        <w:tblStyle w:val="TableGrid"/>
        <w:tblW w:w="4937" w:type="pct"/>
        <w:tblLayout w:type="fixed"/>
        <w:tblLook w:val="04A0" w:firstRow="1" w:lastRow="0" w:firstColumn="1" w:lastColumn="0" w:noHBand="0" w:noVBand="1"/>
      </w:tblPr>
      <w:tblGrid>
        <w:gridCol w:w="2228"/>
        <w:gridCol w:w="2749"/>
        <w:gridCol w:w="3214"/>
      </w:tblGrid>
      <w:tr w:rsidR="007F3AA6" w:rsidRPr="007E1467" w:rsidTr="007F3AA6">
        <w:trPr>
          <w:trHeight w:val="605"/>
        </w:trPr>
        <w:tc>
          <w:tcPr>
            <w:tcW w:w="1360" w:type="pct"/>
          </w:tcPr>
          <w:p w:rsidR="007F3AA6" w:rsidRPr="007E1467" w:rsidRDefault="007F3AA6" w:rsidP="007F3AA6">
            <w:r w:rsidRPr="007E1467">
              <w:rPr>
                <w:cs/>
              </w:rPr>
              <w:t>ขั้นตอนการทำงานปกติ</w:t>
            </w:r>
          </w:p>
        </w:tc>
        <w:tc>
          <w:tcPr>
            <w:tcW w:w="1678" w:type="pct"/>
            <w:tcBorders>
              <w:bottom w:val="single" w:sz="4" w:space="0" w:color="auto"/>
            </w:tcBorders>
          </w:tcPr>
          <w:p w:rsidR="007F3AA6" w:rsidRPr="00A60A6F" w:rsidRDefault="007F3AA6" w:rsidP="007F3AA6">
            <w:pPr>
              <w:jc w:val="center"/>
              <w:rPr>
                <w:cs/>
              </w:rPr>
            </w:pPr>
            <w:r w:rsidRPr="00A60A6F">
              <w:rPr>
                <w:cs/>
              </w:rPr>
              <w:t>ผู้ใช้งาน</w:t>
            </w:r>
          </w:p>
        </w:tc>
        <w:tc>
          <w:tcPr>
            <w:tcW w:w="1962" w:type="pct"/>
            <w:tcBorders>
              <w:bottom w:val="single" w:sz="4" w:space="0" w:color="auto"/>
            </w:tcBorders>
          </w:tcPr>
          <w:p w:rsidR="007F3AA6" w:rsidRDefault="007F3AA6" w:rsidP="007F3AA6">
            <w:pPr>
              <w:jc w:val="center"/>
            </w:pPr>
            <w:r w:rsidRPr="00A60A6F">
              <w:rPr>
                <w:cs/>
              </w:rPr>
              <w:t>ระบบ</w:t>
            </w:r>
          </w:p>
        </w:tc>
      </w:tr>
      <w:tr w:rsidR="00BF004E" w:rsidRPr="007E1467" w:rsidTr="007F3AA6">
        <w:trPr>
          <w:trHeight w:val="731"/>
        </w:trPr>
        <w:tc>
          <w:tcPr>
            <w:tcW w:w="1360" w:type="pct"/>
            <w:vMerge w:val="restart"/>
          </w:tcPr>
          <w:p w:rsidR="00BF004E" w:rsidRPr="007E1467" w:rsidRDefault="00BF004E" w:rsidP="00991A87">
            <w:pPr>
              <w:rPr>
                <w:cs/>
              </w:rPr>
            </w:pPr>
          </w:p>
        </w:tc>
        <w:tc>
          <w:tcPr>
            <w:tcW w:w="1678" w:type="pct"/>
            <w:tcBorders>
              <w:bottom w:val="nil"/>
            </w:tcBorders>
          </w:tcPr>
          <w:p w:rsidR="00BF004E" w:rsidRPr="007E1467" w:rsidRDefault="00BF004E" w:rsidP="00991A87">
            <w:pPr>
              <w:pStyle w:val="ListParagraph"/>
              <w:spacing w:before="0" w:line="240" w:lineRule="auto"/>
              <w:ind w:left="400"/>
              <w:jc w:val="left"/>
              <w:rPr>
                <w:rFonts w:cs="TH SarabunPSK"/>
                <w:szCs w:val="32"/>
                <w:cs/>
              </w:rPr>
            </w:pPr>
          </w:p>
        </w:tc>
        <w:tc>
          <w:tcPr>
            <w:tcW w:w="1962" w:type="pct"/>
            <w:tcBorders>
              <w:bottom w:val="nil"/>
            </w:tcBorders>
          </w:tcPr>
          <w:p w:rsidR="00BF004E" w:rsidRPr="007E1467" w:rsidRDefault="00BF004E" w:rsidP="00991A87">
            <w:pPr>
              <w:pStyle w:val="ListParagraph"/>
              <w:numPr>
                <w:ilvl w:val="0"/>
                <w:numId w:val="296"/>
              </w:numPr>
              <w:spacing w:before="0" w:line="240" w:lineRule="auto"/>
              <w:ind w:left="432"/>
              <w:jc w:val="left"/>
              <w:rPr>
                <w:rFonts w:cs="TH SarabunPSK"/>
                <w:szCs w:val="32"/>
              </w:rPr>
            </w:pPr>
            <w:r w:rsidRPr="007E1467">
              <w:rPr>
                <w:rFonts w:cs="TH SarabunPSK"/>
                <w:szCs w:val="32"/>
                <w:cs/>
              </w:rPr>
              <w:t xml:space="preserve">ระบบแสดงหน้าจอเมนูตั้งค่าโครงการ </w:t>
            </w:r>
          </w:p>
        </w:tc>
      </w:tr>
      <w:tr w:rsidR="00BF004E" w:rsidRPr="007E1467" w:rsidTr="007F3AA6">
        <w:trPr>
          <w:trHeight w:val="731"/>
        </w:trPr>
        <w:tc>
          <w:tcPr>
            <w:tcW w:w="1360" w:type="pct"/>
            <w:vMerge/>
          </w:tcPr>
          <w:p w:rsidR="00BF004E" w:rsidRPr="007E1467" w:rsidRDefault="00BF004E" w:rsidP="00991A87"/>
        </w:tc>
        <w:tc>
          <w:tcPr>
            <w:tcW w:w="1678" w:type="pct"/>
            <w:tcBorders>
              <w:top w:val="nil"/>
              <w:bottom w:val="nil"/>
            </w:tcBorders>
          </w:tcPr>
          <w:p w:rsidR="00BF004E" w:rsidRPr="007E1467" w:rsidRDefault="00BF004E" w:rsidP="00991A87">
            <w:pPr>
              <w:pStyle w:val="ListParagraph"/>
              <w:numPr>
                <w:ilvl w:val="0"/>
                <w:numId w:val="296"/>
              </w:numPr>
              <w:spacing w:before="0" w:line="240" w:lineRule="auto"/>
              <w:ind w:left="397"/>
              <w:jc w:val="left"/>
              <w:rPr>
                <w:rFonts w:cs="TH SarabunPSK"/>
                <w:szCs w:val="32"/>
                <w:cs/>
              </w:rPr>
            </w:pPr>
            <w:r w:rsidRPr="007E1467">
              <w:rPr>
                <w:rFonts w:cs="TH SarabunPSK"/>
                <w:szCs w:val="32"/>
                <w:cs/>
              </w:rPr>
              <w:t>ผู้ดูแลระบบ คลิกเมนูตั้งค่าแบบฟอร์มโครงการ</w:t>
            </w:r>
          </w:p>
        </w:tc>
        <w:tc>
          <w:tcPr>
            <w:tcW w:w="1962" w:type="pct"/>
            <w:tcBorders>
              <w:top w:val="nil"/>
              <w:bottom w:val="nil"/>
            </w:tcBorders>
          </w:tcPr>
          <w:p w:rsidR="00BF004E" w:rsidRPr="007E1467" w:rsidRDefault="00BF004E" w:rsidP="00991A87">
            <w:pPr>
              <w:pStyle w:val="ListParagraph"/>
              <w:spacing w:before="0" w:line="240" w:lineRule="auto"/>
              <w:ind w:left="432"/>
              <w:jc w:val="left"/>
              <w:rPr>
                <w:rFonts w:cs="TH SarabunPSK"/>
                <w:szCs w:val="32"/>
                <w:cs/>
              </w:rPr>
            </w:pPr>
          </w:p>
        </w:tc>
      </w:tr>
      <w:tr w:rsidR="00BF004E" w:rsidRPr="007E1467" w:rsidTr="007F3AA6">
        <w:trPr>
          <w:trHeight w:val="742"/>
        </w:trPr>
        <w:tc>
          <w:tcPr>
            <w:tcW w:w="1360" w:type="pct"/>
            <w:vMerge/>
          </w:tcPr>
          <w:p w:rsidR="00BF004E" w:rsidRPr="007E1467" w:rsidRDefault="00BF004E" w:rsidP="00991A87">
            <w:pPr>
              <w:rPr>
                <w:cs/>
              </w:rPr>
            </w:pPr>
          </w:p>
        </w:tc>
        <w:tc>
          <w:tcPr>
            <w:tcW w:w="1678" w:type="pct"/>
            <w:tcBorders>
              <w:top w:val="nil"/>
              <w:bottom w:val="nil"/>
            </w:tcBorders>
          </w:tcPr>
          <w:p w:rsidR="00BF004E" w:rsidRPr="007E1467" w:rsidRDefault="00BF004E" w:rsidP="00991A87">
            <w:pPr>
              <w:pStyle w:val="ListParagraph"/>
              <w:spacing w:before="0" w:line="240" w:lineRule="auto"/>
              <w:ind w:left="397"/>
              <w:jc w:val="left"/>
              <w:rPr>
                <w:rFonts w:cs="TH SarabunPSK"/>
                <w:szCs w:val="32"/>
                <w:cs/>
              </w:rPr>
            </w:pPr>
          </w:p>
        </w:tc>
        <w:tc>
          <w:tcPr>
            <w:tcW w:w="1962" w:type="pct"/>
            <w:tcBorders>
              <w:top w:val="nil"/>
              <w:bottom w:val="nil"/>
            </w:tcBorders>
          </w:tcPr>
          <w:p w:rsidR="00BF004E" w:rsidRPr="007E1467" w:rsidRDefault="00BF004E" w:rsidP="00991A87">
            <w:pPr>
              <w:pStyle w:val="ListParagraph"/>
              <w:numPr>
                <w:ilvl w:val="0"/>
                <w:numId w:val="296"/>
              </w:numPr>
              <w:spacing w:before="0" w:line="240" w:lineRule="auto"/>
              <w:jc w:val="left"/>
              <w:rPr>
                <w:rFonts w:cs="TH SarabunPSK"/>
                <w:szCs w:val="32"/>
                <w:cs/>
              </w:rPr>
            </w:pPr>
            <w:r w:rsidRPr="007E1467">
              <w:rPr>
                <w:rFonts w:cs="TH SarabunPSK"/>
                <w:szCs w:val="32"/>
                <w:cs/>
              </w:rPr>
              <w:t>บันทึกการตั้งค่าอัตโนมัติ เมื่อคลิกเปิด/ปิดสิทธิ์</w:t>
            </w:r>
          </w:p>
        </w:tc>
      </w:tr>
      <w:tr w:rsidR="00BF004E" w:rsidRPr="007E1467" w:rsidTr="007F3AA6">
        <w:trPr>
          <w:trHeight w:val="2994"/>
        </w:trPr>
        <w:tc>
          <w:tcPr>
            <w:tcW w:w="1360" w:type="pct"/>
            <w:vMerge/>
          </w:tcPr>
          <w:p w:rsidR="00BF004E" w:rsidRPr="007E1467" w:rsidRDefault="00BF004E" w:rsidP="00991A87">
            <w:pPr>
              <w:rPr>
                <w:cs/>
              </w:rPr>
            </w:pPr>
          </w:p>
        </w:tc>
        <w:tc>
          <w:tcPr>
            <w:tcW w:w="1678" w:type="pct"/>
            <w:tcBorders>
              <w:top w:val="nil"/>
            </w:tcBorders>
          </w:tcPr>
          <w:p w:rsidR="00BF004E" w:rsidRPr="007E1467" w:rsidRDefault="00BF004E" w:rsidP="00991A87">
            <w:pPr>
              <w:pStyle w:val="ListParagraph"/>
              <w:numPr>
                <w:ilvl w:val="0"/>
                <w:numId w:val="299"/>
              </w:numPr>
              <w:spacing w:before="0" w:line="240" w:lineRule="auto"/>
              <w:ind w:left="400"/>
              <w:jc w:val="left"/>
              <w:rPr>
                <w:rFonts w:cs="TH SarabunPSK"/>
                <w:szCs w:val="32"/>
              </w:rPr>
            </w:pPr>
            <w:r w:rsidRPr="007E1467">
              <w:rPr>
                <w:rFonts w:cs="TH SarabunPSK"/>
                <w:szCs w:val="32"/>
                <w:cs/>
              </w:rPr>
              <w:t>ผู้ดูแลระบบ คลิกเปิด/ปิด สิทธิ์ของผู้ใช้ตามการเข้าถึงเมนูที่เกี่ยวข้องที่ปรากฎ โดยปุ่ม</w:t>
            </w:r>
          </w:p>
          <w:p w:rsidR="00BF004E" w:rsidRPr="007E1467" w:rsidRDefault="00BF004E" w:rsidP="00991A87">
            <w:pPr>
              <w:ind w:left="400"/>
              <w:rPr>
                <w:cs/>
              </w:rPr>
            </w:pPr>
            <w:r w:rsidRPr="007E1467">
              <w:rPr>
                <w:noProof/>
              </w:rPr>
              <w:drawing>
                <wp:inline distT="0" distB="0" distL="0" distR="0" wp14:anchorId="68C7E0B5" wp14:editId="57046834">
                  <wp:extent cx="570506" cy="188145"/>
                  <wp:effectExtent l="0" t="0" r="1270" b="254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onButton.pn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277" cy="202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E1467">
              <w:rPr>
                <w:cs/>
              </w:rPr>
              <w:t xml:space="preserve">  : การเปิดสิทธิ์</w:t>
            </w:r>
          </w:p>
          <w:p w:rsidR="00BF004E" w:rsidRPr="007E1467" w:rsidRDefault="00BF004E" w:rsidP="00991A87">
            <w:pPr>
              <w:ind w:left="400"/>
            </w:pPr>
            <w:r w:rsidRPr="007E1467">
              <w:rPr>
                <w:noProof/>
              </w:rPr>
              <w:drawing>
                <wp:inline distT="0" distB="0" distL="0" distR="0" wp14:anchorId="5F1E74AC" wp14:editId="2E6EC5E6">
                  <wp:extent cx="625586" cy="206237"/>
                  <wp:effectExtent l="0" t="0" r="3175" b="381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offButton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703" cy="209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E1467">
              <w:rPr>
                <w:cs/>
              </w:rPr>
              <w:t xml:space="preserve"> :การปิดสิทธิ์</w:t>
            </w:r>
          </w:p>
          <w:p w:rsidR="00BF004E" w:rsidRPr="007E1467" w:rsidRDefault="00BF004E" w:rsidP="00991A87">
            <w:pPr>
              <w:pStyle w:val="ListParagraph"/>
              <w:spacing w:before="0" w:line="240" w:lineRule="auto"/>
              <w:ind w:left="400"/>
              <w:jc w:val="left"/>
              <w:rPr>
                <w:rFonts w:cs="TH SarabunPSK"/>
                <w:szCs w:val="32"/>
                <w:cs/>
              </w:rPr>
            </w:pPr>
          </w:p>
        </w:tc>
        <w:tc>
          <w:tcPr>
            <w:tcW w:w="1962" w:type="pct"/>
            <w:tcBorders>
              <w:top w:val="nil"/>
            </w:tcBorders>
          </w:tcPr>
          <w:p w:rsidR="00BF004E" w:rsidRPr="007E1467" w:rsidRDefault="00BF004E" w:rsidP="00991A87">
            <w:pPr>
              <w:jc w:val="both"/>
              <w:rPr>
                <w:cs/>
              </w:rPr>
            </w:pPr>
          </w:p>
        </w:tc>
      </w:tr>
      <w:tr w:rsidR="006A5073" w:rsidRPr="007E1467" w:rsidTr="00646BD2">
        <w:trPr>
          <w:trHeight w:val="605"/>
        </w:trPr>
        <w:tc>
          <w:tcPr>
            <w:tcW w:w="1360" w:type="pct"/>
          </w:tcPr>
          <w:p w:rsidR="006A5073" w:rsidRPr="007E1467" w:rsidRDefault="006A5073" w:rsidP="00991A87">
            <w:r w:rsidRPr="007E1467">
              <w:rPr>
                <w:cs/>
              </w:rPr>
              <w:t>เงื่อนไขการทำงานพิเศษ</w:t>
            </w:r>
          </w:p>
        </w:tc>
        <w:tc>
          <w:tcPr>
            <w:tcW w:w="3640" w:type="pct"/>
            <w:gridSpan w:val="2"/>
          </w:tcPr>
          <w:p w:rsidR="006A5073" w:rsidRPr="007E1467" w:rsidRDefault="006A5073" w:rsidP="00991A87">
            <w:pPr>
              <w:rPr>
                <w:cs/>
              </w:rPr>
            </w:pPr>
            <w:r w:rsidRPr="007E1467">
              <w:rPr>
                <w:cs/>
              </w:rPr>
              <w:t>-</w:t>
            </w:r>
          </w:p>
        </w:tc>
      </w:tr>
    </w:tbl>
    <w:p w:rsidR="002F5D1E" w:rsidRPr="007E1467" w:rsidRDefault="002F5D1E" w:rsidP="00991A87">
      <w:pPr>
        <w:spacing w:line="240" w:lineRule="auto"/>
        <w:rPr>
          <w:cs/>
        </w:rPr>
        <w:sectPr w:rsidR="002F5D1E" w:rsidRPr="007E1467" w:rsidSect="00751999"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</w:p>
    <w:p w:rsidR="00A27409" w:rsidRPr="007E1467" w:rsidRDefault="00857332" w:rsidP="00991A87">
      <w:pPr>
        <w:pStyle w:val="Heading3"/>
        <w:rPr>
          <w:ins w:id="491" w:author="Pahommie" w:date="2014-11-11T10:38:00Z"/>
        </w:rPr>
      </w:pPr>
      <w:bookmarkStart w:id="492" w:name="_Toc420525085"/>
      <w:bookmarkStart w:id="493" w:name="_Toc420734894"/>
      <w:bookmarkStart w:id="494" w:name="_Toc420739387"/>
      <w:bookmarkStart w:id="495" w:name="_Toc453667495"/>
      <w:bookmarkStart w:id="496" w:name="_Toc453683054"/>
      <w:bookmarkStart w:id="497" w:name="_Toc453683466"/>
      <w:bookmarkStart w:id="498" w:name="_Toc453683726"/>
      <w:bookmarkStart w:id="499" w:name="_Toc487543114"/>
      <w:r w:rsidRPr="007E1467">
        <w:rPr>
          <w:cs/>
        </w:rPr>
        <w:t>แผนภาพกิจกรรม (</w:t>
      </w:r>
      <w:r w:rsidRPr="007E1467">
        <w:t>Activity Diagram</w:t>
      </w:r>
      <w:r w:rsidRPr="007E1467">
        <w:rPr>
          <w:cs/>
        </w:rPr>
        <w:t>)</w:t>
      </w:r>
      <w:bookmarkEnd w:id="453"/>
      <w:bookmarkEnd w:id="454"/>
      <w:bookmarkEnd w:id="455"/>
      <w:bookmarkEnd w:id="456"/>
      <w:bookmarkEnd w:id="457"/>
      <w:bookmarkEnd w:id="458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ins w:id="500" w:author="Pahommie" w:date="2014-11-11T10:35:00Z">
        <w:r w:rsidR="00A27409" w:rsidRPr="007E1467">
          <w:rPr>
            <w:cs/>
          </w:rPr>
          <w:t xml:space="preserve"> </w:t>
        </w:r>
      </w:ins>
    </w:p>
    <w:p w:rsidR="004348C7" w:rsidRPr="007E1467" w:rsidRDefault="004348C7" w:rsidP="00991A87">
      <w:pPr>
        <w:spacing w:line="240" w:lineRule="auto"/>
        <w:ind w:firstLine="720"/>
        <w:rPr>
          <w:color w:val="FF0000"/>
        </w:rPr>
      </w:pPr>
      <w:r w:rsidRPr="007E1467">
        <w:rPr>
          <w:color w:val="FF0000"/>
          <w:cs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961424" w:rsidRPr="007E1467" w:rsidRDefault="002D3B7D" w:rsidP="00991A87">
      <w:pPr>
        <w:keepNext/>
        <w:spacing w:after="0" w:line="240" w:lineRule="auto"/>
        <w:jc w:val="center"/>
      </w:pPr>
      <w:r w:rsidRPr="007E1467">
        <w:rPr>
          <w:noProof/>
        </w:rPr>
        <w:drawing>
          <wp:inline distT="0" distB="0" distL="0" distR="0" wp14:anchorId="6AAAD31B" wp14:editId="3671A8BF">
            <wp:extent cx="5457190" cy="5551170"/>
            <wp:effectExtent l="19050" t="19050" r="10160" b="1143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equence_config_manageProject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190" cy="5551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67923" w:rsidRPr="007E1467" w:rsidRDefault="00962A40" w:rsidP="00991A87">
      <w:pPr>
        <w:pStyle w:val="Caption"/>
        <w:spacing w:before="320"/>
        <w:jc w:val="center"/>
        <w:rPr>
          <w:i w:val="0"/>
          <w:iCs w:val="0"/>
          <w:color w:val="auto"/>
          <w:sz w:val="32"/>
          <w:szCs w:val="32"/>
        </w:rPr>
      </w:pPr>
      <w:bookmarkStart w:id="501" w:name="_Toc424818806"/>
      <w:r w:rsidRPr="007E1467">
        <w:rPr>
          <w:i w:val="0"/>
          <w:iCs w:val="0"/>
          <w:color w:val="auto"/>
          <w:sz w:val="32"/>
          <w:szCs w:val="32"/>
          <w:cs/>
        </w:rPr>
        <w:t>ภาพที่</w:t>
      </w:r>
      <w:r w:rsidR="00F328C5" w:rsidRPr="007E1467">
        <w:rPr>
          <w:i w:val="0"/>
          <w:iCs w:val="0"/>
          <w:color w:val="auto"/>
          <w:sz w:val="32"/>
          <w:szCs w:val="32"/>
          <w:cs/>
        </w:rPr>
        <w:t xml:space="preserve"> </w: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>\s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30FE1" w:rsidRPr="007E1467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530FE1" w:rsidRPr="007E1467">
        <w:rPr>
          <w:i w:val="0"/>
          <w:iCs w:val="0"/>
          <w:color w:val="auto"/>
          <w:sz w:val="32"/>
          <w:szCs w:val="32"/>
          <w:cs/>
        </w:rPr>
        <w:noBreakHyphen/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ภาพที่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>\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*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 xml:space="preserve">ARABIC \s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30FE1" w:rsidRPr="007E1467">
        <w:rPr>
          <w:i w:val="0"/>
          <w:iCs w:val="0"/>
          <w:noProof/>
          <w:color w:val="auto"/>
          <w:sz w:val="32"/>
          <w:szCs w:val="32"/>
          <w:cs/>
        </w:rPr>
        <w:t>2</w: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61424" w:rsidRPr="007E1467">
        <w:rPr>
          <w:i w:val="0"/>
          <w:iCs w:val="0"/>
          <w:color w:val="auto"/>
          <w:sz w:val="32"/>
          <w:szCs w:val="32"/>
          <w:cs/>
        </w:rPr>
        <w:t xml:space="preserve">  แผนภาพกิจกรรมการ</w:t>
      </w:r>
      <w:r w:rsidR="0099161B" w:rsidRPr="007E1467">
        <w:rPr>
          <w:i w:val="0"/>
          <w:iCs w:val="0"/>
          <w:color w:val="auto"/>
          <w:sz w:val="32"/>
          <w:szCs w:val="32"/>
        </w:rPr>
        <w:t>XXXXXXX</w:t>
      </w:r>
      <w:bookmarkEnd w:id="501"/>
    </w:p>
    <w:p w:rsidR="00961424" w:rsidRPr="007E1467" w:rsidRDefault="00390AA4" w:rsidP="00991A87">
      <w:pPr>
        <w:keepNext/>
        <w:spacing w:after="0" w:line="240" w:lineRule="auto"/>
        <w:jc w:val="center"/>
      </w:pPr>
      <w:r w:rsidRPr="007E1467">
        <w:rPr>
          <w:noProof/>
        </w:rPr>
        <w:drawing>
          <wp:inline distT="0" distB="0" distL="0" distR="0" wp14:anchorId="41637D7B" wp14:editId="20D1A636">
            <wp:extent cx="5455493" cy="6572747"/>
            <wp:effectExtent l="19050" t="19050" r="12065" b="190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ctivity_manageProject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4381" cy="65834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67923" w:rsidRPr="007E1467" w:rsidRDefault="00962A40" w:rsidP="00991A87">
      <w:pPr>
        <w:pStyle w:val="Caption"/>
        <w:spacing w:before="320"/>
        <w:jc w:val="center"/>
        <w:rPr>
          <w:i w:val="0"/>
          <w:iCs w:val="0"/>
          <w:color w:val="auto"/>
          <w:sz w:val="32"/>
          <w:szCs w:val="32"/>
        </w:rPr>
      </w:pPr>
      <w:bookmarkStart w:id="502" w:name="_Toc424818807"/>
      <w:r w:rsidRPr="007E1467">
        <w:rPr>
          <w:i w:val="0"/>
          <w:iCs w:val="0"/>
          <w:color w:val="auto"/>
          <w:sz w:val="32"/>
          <w:szCs w:val="32"/>
          <w:cs/>
        </w:rPr>
        <w:t>ภาพที่</w:t>
      </w:r>
      <w:r w:rsidR="00F328C5" w:rsidRPr="007E1467">
        <w:rPr>
          <w:i w:val="0"/>
          <w:iCs w:val="0"/>
          <w:color w:val="auto"/>
          <w:sz w:val="32"/>
          <w:szCs w:val="32"/>
          <w:cs/>
        </w:rPr>
        <w:t xml:space="preserve"> </w: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>\s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30FE1" w:rsidRPr="007E1467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530FE1" w:rsidRPr="007E1467">
        <w:rPr>
          <w:i w:val="0"/>
          <w:iCs w:val="0"/>
          <w:color w:val="auto"/>
          <w:sz w:val="32"/>
          <w:szCs w:val="32"/>
          <w:cs/>
        </w:rPr>
        <w:noBreakHyphen/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ภาพที่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>\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*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 xml:space="preserve">ARABIC \s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530FE1" w:rsidRPr="007E1467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61424" w:rsidRPr="007E1467">
        <w:rPr>
          <w:i w:val="0"/>
          <w:iCs w:val="0"/>
          <w:color w:val="auto"/>
          <w:sz w:val="32"/>
          <w:szCs w:val="32"/>
          <w:cs/>
        </w:rPr>
        <w:t xml:space="preserve">  แผนภาพกิจกรรมการ</w:t>
      </w:r>
      <w:r w:rsidR="0099161B" w:rsidRPr="007E1467">
        <w:rPr>
          <w:i w:val="0"/>
          <w:iCs w:val="0"/>
          <w:color w:val="auto"/>
          <w:sz w:val="32"/>
          <w:szCs w:val="32"/>
        </w:rPr>
        <w:t>XXXXXXX</w:t>
      </w:r>
      <w:bookmarkEnd w:id="502"/>
    </w:p>
    <w:p w:rsidR="00554D84" w:rsidRPr="007E1467" w:rsidRDefault="00467923" w:rsidP="00991A87">
      <w:pPr>
        <w:pStyle w:val="Heading3"/>
      </w:pPr>
      <w:bookmarkStart w:id="503" w:name="_Toc409752791"/>
      <w:bookmarkStart w:id="504" w:name="_Toc409753203"/>
      <w:bookmarkStart w:id="505" w:name="_Toc416273397"/>
      <w:bookmarkStart w:id="506" w:name="_Toc420265892"/>
      <w:bookmarkStart w:id="507" w:name="_Toc420387333"/>
      <w:bookmarkStart w:id="508" w:name="_Toc420485928"/>
      <w:bookmarkStart w:id="509" w:name="_Toc420525086"/>
      <w:bookmarkStart w:id="510" w:name="_Toc420734895"/>
      <w:bookmarkStart w:id="511" w:name="_Toc420739388"/>
      <w:bookmarkStart w:id="512" w:name="_Toc453667496"/>
      <w:bookmarkStart w:id="513" w:name="_Toc453683055"/>
      <w:bookmarkStart w:id="514" w:name="_Toc453683467"/>
      <w:bookmarkStart w:id="515" w:name="_Toc453683727"/>
      <w:bookmarkStart w:id="516" w:name="_Toc487543115"/>
      <w:r w:rsidRPr="007E1467">
        <w:rPr>
          <w:cs/>
        </w:rPr>
        <w:t>แผนภาพคลาส (</w:t>
      </w:r>
      <w:r w:rsidRPr="007E1467">
        <w:t>Class Diagram</w:t>
      </w:r>
      <w:r w:rsidRPr="007E1467">
        <w:rPr>
          <w:cs/>
        </w:rPr>
        <w:t>)</w:t>
      </w:r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</w:p>
    <w:p w:rsidR="004348C7" w:rsidRPr="007E1467" w:rsidRDefault="004348C7" w:rsidP="00991A87">
      <w:pPr>
        <w:spacing w:line="240" w:lineRule="auto"/>
        <w:ind w:firstLine="720"/>
        <w:rPr>
          <w:color w:val="FF0000"/>
        </w:rPr>
      </w:pPr>
      <w:bookmarkStart w:id="517" w:name="_Toc420485929"/>
      <w:bookmarkStart w:id="518" w:name="_Toc420525087"/>
      <w:bookmarkStart w:id="519" w:name="_Toc420734896"/>
      <w:bookmarkStart w:id="520" w:name="_Toc420739389"/>
      <w:r w:rsidRPr="007E1467">
        <w:rPr>
          <w:color w:val="FF0000"/>
          <w:cs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6D16F3" w:rsidRPr="007E1467" w:rsidRDefault="006D16F3" w:rsidP="00991A87">
      <w:pPr>
        <w:pStyle w:val="Heading3"/>
      </w:pPr>
      <w:bookmarkStart w:id="521" w:name="_Toc453667497"/>
      <w:bookmarkStart w:id="522" w:name="_Toc453683056"/>
      <w:bookmarkStart w:id="523" w:name="_Toc453683468"/>
      <w:bookmarkStart w:id="524" w:name="_Toc453683728"/>
      <w:bookmarkStart w:id="525" w:name="_Toc487543116"/>
      <w:r w:rsidRPr="007E1467">
        <w:rPr>
          <w:cs/>
        </w:rPr>
        <w:t>แผนภาพลำด</w:t>
      </w:r>
      <w:r w:rsidR="00574B0D" w:rsidRPr="007E1467">
        <w:rPr>
          <w:cs/>
        </w:rPr>
        <w:t>ับ</w:t>
      </w:r>
      <w:r w:rsidRPr="007E1467">
        <w:rPr>
          <w:cs/>
        </w:rPr>
        <w:t>กิจกรรม</w:t>
      </w:r>
      <w:r w:rsidR="00B34C66" w:rsidRPr="007E1467">
        <w:rPr>
          <w:cs/>
        </w:rPr>
        <w:t xml:space="preserve"> (</w:t>
      </w:r>
      <w:r w:rsidR="00B34C66" w:rsidRPr="007E1467">
        <w:t>Sequence Diagram</w:t>
      </w:r>
      <w:r w:rsidR="00B34C66" w:rsidRPr="007E1467">
        <w:rPr>
          <w:cs/>
        </w:rPr>
        <w:t>)</w:t>
      </w:r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</w:p>
    <w:p w:rsidR="004348C7" w:rsidRPr="007E1467" w:rsidRDefault="004348C7" w:rsidP="00991A87">
      <w:pPr>
        <w:spacing w:line="240" w:lineRule="auto"/>
        <w:ind w:firstLine="720"/>
        <w:rPr>
          <w:color w:val="FF0000"/>
        </w:rPr>
      </w:pPr>
      <w:bookmarkStart w:id="526" w:name="_Toc409752792"/>
      <w:bookmarkStart w:id="527" w:name="_Toc409753204"/>
      <w:bookmarkStart w:id="528" w:name="_Toc416273398"/>
      <w:bookmarkStart w:id="529" w:name="_Toc420265893"/>
      <w:bookmarkStart w:id="530" w:name="_Toc420387334"/>
      <w:bookmarkStart w:id="531" w:name="_Toc420485930"/>
      <w:bookmarkStart w:id="532" w:name="_Toc420525088"/>
      <w:bookmarkStart w:id="533" w:name="_Toc420734897"/>
      <w:bookmarkStart w:id="534" w:name="_Toc420739390"/>
      <w:r w:rsidRPr="007E1467">
        <w:rPr>
          <w:color w:val="FF0000"/>
          <w:cs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09261A" w:rsidRDefault="00467923" w:rsidP="00991A87">
      <w:pPr>
        <w:pStyle w:val="Heading3"/>
      </w:pPr>
      <w:bookmarkStart w:id="535" w:name="_Toc453667498"/>
      <w:bookmarkStart w:id="536" w:name="_Toc453683057"/>
      <w:bookmarkStart w:id="537" w:name="_Toc453683469"/>
      <w:bookmarkStart w:id="538" w:name="_Toc453683729"/>
      <w:bookmarkStart w:id="539" w:name="_Toc487543117"/>
      <w:r w:rsidRPr="007E1467">
        <w:rPr>
          <w:cs/>
        </w:rPr>
        <w:t>แผนภาพความ</w:t>
      </w:r>
      <w:r w:rsidR="00F90B26" w:rsidRPr="007E1467">
        <w:rPr>
          <w:cs/>
        </w:rPr>
        <w:t>ของข้อมูล</w:t>
      </w:r>
      <w:r w:rsidRPr="007E1467">
        <w:rPr>
          <w:cs/>
        </w:rPr>
        <w:t>สัมพันธ์ (</w:t>
      </w:r>
      <w:r w:rsidRPr="007E1467">
        <w:t>Entity Relationship Diagram</w:t>
      </w:r>
      <w:r w:rsidRPr="007E1467">
        <w:rPr>
          <w:cs/>
        </w:rPr>
        <w:t>)</w:t>
      </w:r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</w:p>
    <w:p w:rsidR="006F2051" w:rsidRPr="006F2051" w:rsidRDefault="006F2051" w:rsidP="006F2051">
      <w:r w:rsidRPr="006F2051">
        <w:rPr>
          <w:noProof/>
          <w:cs/>
        </w:rPr>
        <w:drawing>
          <wp:inline distT="0" distB="0" distL="0" distR="0">
            <wp:extent cx="5274310" cy="3763397"/>
            <wp:effectExtent l="0" t="0" r="2540" b="8890"/>
            <wp:docPr id="230" name="Picture 230" descr="D:\Users\dell\Desktop\diagram\E-Pc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Users\dell\Desktop\diagram\E-Pcr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3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6EC" w:rsidRPr="007E1467" w:rsidRDefault="004348C7" w:rsidP="00991A87">
      <w:pPr>
        <w:spacing w:line="240" w:lineRule="auto"/>
        <w:ind w:firstLine="720"/>
        <w:rPr>
          <w:color w:val="FF0000"/>
        </w:rPr>
      </w:pPr>
      <w:r w:rsidRPr="007E1467">
        <w:rPr>
          <w:color w:val="FF0000"/>
          <w:cs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E87020" w:rsidRPr="007E1467" w:rsidRDefault="000630E4" w:rsidP="00991A87">
      <w:pPr>
        <w:spacing w:line="240" w:lineRule="auto"/>
        <w:jc w:val="center"/>
        <w:rPr>
          <w:noProof/>
        </w:rPr>
      </w:pPr>
      <w:r w:rsidRPr="007E1467">
        <w:rPr>
          <w:noProof/>
        </w:rPr>
        <w:drawing>
          <wp:inline distT="0" distB="0" distL="0" distR="0" wp14:anchorId="25E226E2" wp14:editId="6FFA6798">
            <wp:extent cx="5457190" cy="7787201"/>
            <wp:effectExtent l="19050" t="19050" r="10160" b="2349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ClassDiagram_create_project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190" cy="77872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B1330" w:rsidRPr="007E1467" w:rsidRDefault="00A33286" w:rsidP="00991A87">
      <w:pPr>
        <w:pStyle w:val="a0"/>
        <w:rPr>
          <w:noProof/>
          <w:cs/>
        </w:rPr>
        <w:sectPr w:rsidR="005B1330" w:rsidRPr="007E1467" w:rsidSect="00751999"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  <w:bookmarkStart w:id="540" w:name="_Toc424818808"/>
      <w:r w:rsidRPr="007E1467">
        <w:rPr>
          <w:cs/>
        </w:rPr>
        <w:t xml:space="preserve">ภาพที่ </w:t>
      </w:r>
      <w:r w:rsidR="00730DE2">
        <w:rPr>
          <w:noProof/>
        </w:rPr>
        <w:fldChar w:fldCharType="begin"/>
      </w:r>
      <w:r w:rsidR="00730DE2">
        <w:rPr>
          <w:noProof/>
        </w:rPr>
        <w:instrText xml:space="preserve"> STYLEREF 1 \s </w:instrText>
      </w:r>
      <w:r w:rsidR="00730DE2">
        <w:rPr>
          <w:noProof/>
        </w:rPr>
        <w:fldChar w:fldCharType="separate"/>
      </w:r>
      <w:r w:rsidR="00530FE1" w:rsidRPr="007E1467">
        <w:rPr>
          <w:noProof/>
          <w:cs/>
        </w:rPr>
        <w:t>3</w:t>
      </w:r>
      <w:r w:rsidR="00730DE2">
        <w:rPr>
          <w:noProof/>
        </w:rPr>
        <w:fldChar w:fldCharType="end"/>
      </w:r>
      <w:r w:rsidR="00530FE1" w:rsidRPr="007E1467">
        <w:rPr>
          <w:cs/>
        </w:rPr>
        <w:noBreakHyphen/>
      </w:r>
      <w:r w:rsidR="00730DE2">
        <w:rPr>
          <w:noProof/>
        </w:rPr>
        <w:fldChar w:fldCharType="begin"/>
      </w:r>
      <w:r w:rsidR="00730DE2">
        <w:rPr>
          <w:noProof/>
        </w:rPr>
        <w:instrText xml:space="preserve"> SEQ </w:instrText>
      </w:r>
      <w:r w:rsidR="00730DE2">
        <w:rPr>
          <w:noProof/>
          <w:cs/>
        </w:rPr>
        <w:instrText xml:space="preserve">ภาพที่ </w:instrText>
      </w:r>
      <w:r w:rsidR="00730DE2">
        <w:rPr>
          <w:noProof/>
        </w:rPr>
        <w:instrText>\</w:instrText>
      </w:r>
      <w:r w:rsidR="00730DE2">
        <w:rPr>
          <w:noProof/>
          <w:cs/>
        </w:rPr>
        <w:instrText xml:space="preserve">* </w:instrText>
      </w:r>
      <w:r w:rsidR="00730DE2">
        <w:rPr>
          <w:noProof/>
        </w:rPr>
        <w:instrText xml:space="preserve">ARABIC \s 1 </w:instrText>
      </w:r>
      <w:r w:rsidR="00730DE2">
        <w:rPr>
          <w:noProof/>
        </w:rPr>
        <w:fldChar w:fldCharType="separate"/>
      </w:r>
      <w:r w:rsidR="00530FE1" w:rsidRPr="007E1467">
        <w:rPr>
          <w:noProof/>
          <w:cs/>
        </w:rPr>
        <w:t>4</w:t>
      </w:r>
      <w:r w:rsidR="00730DE2">
        <w:rPr>
          <w:noProof/>
        </w:rPr>
        <w:fldChar w:fldCharType="end"/>
      </w:r>
      <w:r w:rsidRPr="007E1467">
        <w:rPr>
          <w:cs/>
        </w:rPr>
        <w:t xml:space="preserve">  </w:t>
      </w:r>
      <w:r w:rsidR="00961424" w:rsidRPr="007E1467">
        <w:rPr>
          <w:noProof/>
          <w:cs/>
        </w:rPr>
        <w:t>แผนภาพคลาส</w:t>
      </w:r>
      <w:bookmarkEnd w:id="540"/>
      <w:r w:rsidR="00961424" w:rsidRPr="007E1467">
        <w:rPr>
          <w:noProof/>
          <w:cs/>
        </w:rPr>
        <w:t xml:space="preserve"> </w:t>
      </w:r>
    </w:p>
    <w:p w:rsidR="00E87020" w:rsidRPr="007E1467" w:rsidRDefault="0072715B" w:rsidP="00991A87">
      <w:pPr>
        <w:pStyle w:val="a1"/>
        <w:jc w:val="center"/>
        <w:rPr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1C43400" wp14:editId="7F0BAD93">
                <wp:simplePos x="0" y="0"/>
                <wp:positionH relativeFrom="column">
                  <wp:posOffset>5454187</wp:posOffset>
                </wp:positionH>
                <wp:positionV relativeFrom="paragraph">
                  <wp:posOffset>-849017</wp:posOffset>
                </wp:positionV>
                <wp:extent cx="659218" cy="510362"/>
                <wp:effectExtent l="0" t="1588" r="25083" b="25082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659218" cy="51036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D58DC" w:rsidRDefault="00FD58DC" w:rsidP="0072715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C43400" id="Rectangle 23" o:spid="_x0000_s1027" style="position:absolute;left:0;text-align:left;margin-left:429.45pt;margin-top:-66.85pt;width:51.9pt;height:40.2pt;rotation:-90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" fillcolor="white [3201]" strokecolor="white [3212]" strokeweight="1pt">
                <v:textbox>
                  <w:txbxContent>
                    <w:p w:rsidR="00FD58DC" w:rsidRDefault="00FD58DC" w:rsidP="0072715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24</w:t>
                      </w:r>
                    </w:p>
                  </w:txbxContent>
                </v:textbox>
              </v:rect>
            </w:pict>
          </mc:Fallback>
        </mc:AlternateContent>
      </w:r>
      <w:r w:rsidR="00E31196" w:rsidRPr="007E1467">
        <w:rPr>
          <w:noProof/>
          <w:color w:val="FFFFFF" w:themeColor="background1"/>
          <w:cs/>
        </w:rPr>
        <mc:AlternateContent>
          <mc:Choice Requires="wps">
            <w:drawing>
              <wp:anchor distT="45720" distB="45720" distL="114300" distR="114300" simplePos="0" relativeHeight="251784192" behindDoc="0" locked="0" layoutInCell="1" allowOverlap="1" wp14:anchorId="1114DC8D" wp14:editId="685DD706">
                <wp:simplePos x="0" y="0"/>
                <wp:positionH relativeFrom="column">
                  <wp:posOffset>3688080</wp:posOffset>
                </wp:positionH>
                <wp:positionV relativeFrom="paragraph">
                  <wp:posOffset>3202940</wp:posOffset>
                </wp:positionV>
                <wp:extent cx="3851910" cy="1404620"/>
                <wp:effectExtent l="0" t="0" r="0" b="0"/>
                <wp:wrapSquare wrapText="bothSides"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38519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D58DC" w:rsidRDefault="00FD58DC">
                            <w:r>
                              <w:rPr>
                                <w:rFonts w:hint="cs"/>
                                <w:cs/>
                              </w:rPr>
                              <w:t>ภาพที่ 3-</w:t>
                            </w:r>
                            <w:r>
                              <w:t>5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แผนภาพลำดับกิจกรรมแสดงการ</w:t>
                            </w:r>
                            <w:r>
                              <w:t>XXXXX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114DC8D" id="_x0000_s1028" type="#_x0000_t202" style="position:absolute;left:0;text-align:left;margin-left:290.4pt;margin-top:252.2pt;width:303.3pt;height:110.6pt;rotation:-90;z-index:2517841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" filled="f" stroked="f">
                <v:textbox style="mso-fit-shape-to-text:t">
                  <w:txbxContent>
                    <w:p w:rsidR="00FD58DC" w:rsidRDefault="00FD58DC">
                      <w:r>
                        <w:rPr>
                          <w:rFonts w:hint="cs"/>
                          <w:cs/>
                        </w:rPr>
                        <w:t>ภาพที่ 3-</w:t>
                      </w:r>
                      <w:r>
                        <w:t>5</w:t>
                      </w:r>
                      <w:r>
                        <w:rPr>
                          <w:rFonts w:hint="cs"/>
                          <w:cs/>
                        </w:rPr>
                        <w:t xml:space="preserve"> แผนภาพลำดับกิจกรรมแสดงการ</w:t>
                      </w:r>
                      <w:r>
                        <w:t>XXXXX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13563" w:rsidRPr="007E1467">
        <w:rPr>
          <w:noProof/>
        </w:rPr>
        <w:drawing>
          <wp:inline distT="0" distB="0" distL="0" distR="0" wp14:anchorId="730EFE28" wp14:editId="213943D6">
            <wp:extent cx="7717509" cy="4680567"/>
            <wp:effectExtent l="13653" t="24447" r="11747" b="11748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equence_config_manageProject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17509" cy="46805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A66EC" w:rsidRPr="007E1467" w:rsidRDefault="00962A40" w:rsidP="00991A87">
      <w:pPr>
        <w:pStyle w:val="a1"/>
        <w:jc w:val="center"/>
        <w:rPr>
          <w:color w:val="FFFFFF" w:themeColor="background1"/>
          <w:cs/>
        </w:rPr>
        <w:sectPr w:rsidR="008A66EC" w:rsidRPr="007E1467" w:rsidSect="00751999"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  <w:bookmarkStart w:id="541" w:name="_Toc424818809"/>
      <w:r w:rsidRPr="007E1467">
        <w:rPr>
          <w:color w:val="FFFFFF" w:themeColor="background1"/>
          <w:cs/>
        </w:rPr>
        <w:t>ภาพที่</w:t>
      </w:r>
      <w:r w:rsidR="00E31196" w:rsidRPr="007E1467">
        <w:rPr>
          <w:color w:val="FFFFFF" w:themeColor="background1"/>
          <w:cs/>
        </w:rPr>
        <w:t xml:space="preserve"> </w:t>
      </w:r>
      <w:r w:rsidR="00530FE1" w:rsidRPr="007E1467">
        <w:rPr>
          <w:color w:val="FFFFFF" w:themeColor="background1"/>
          <w:cs/>
        </w:rPr>
        <w:fldChar w:fldCharType="begin"/>
      </w:r>
      <w:r w:rsidR="00530FE1" w:rsidRPr="007E1467">
        <w:rPr>
          <w:color w:val="FFFFFF" w:themeColor="background1"/>
          <w:cs/>
        </w:rPr>
        <w:instrText xml:space="preserve"> </w:instrText>
      </w:r>
      <w:r w:rsidR="00530FE1" w:rsidRPr="007E1467">
        <w:rPr>
          <w:color w:val="FFFFFF" w:themeColor="background1"/>
        </w:rPr>
        <w:instrText xml:space="preserve">STYLEREF </w:instrText>
      </w:r>
      <w:r w:rsidR="00530FE1" w:rsidRPr="007E1467">
        <w:rPr>
          <w:color w:val="FFFFFF" w:themeColor="background1"/>
          <w:cs/>
        </w:rPr>
        <w:instrText xml:space="preserve">1 </w:instrText>
      </w:r>
      <w:r w:rsidR="00530FE1" w:rsidRPr="007E1467">
        <w:rPr>
          <w:color w:val="FFFFFF" w:themeColor="background1"/>
        </w:rPr>
        <w:instrText>\s</w:instrText>
      </w:r>
      <w:r w:rsidR="00530FE1" w:rsidRPr="007E1467">
        <w:rPr>
          <w:color w:val="FFFFFF" w:themeColor="background1"/>
          <w:cs/>
        </w:rPr>
        <w:instrText xml:space="preserve"> </w:instrText>
      </w:r>
      <w:r w:rsidR="00530FE1" w:rsidRPr="007E1467">
        <w:rPr>
          <w:color w:val="FFFFFF" w:themeColor="background1"/>
          <w:cs/>
        </w:rPr>
        <w:fldChar w:fldCharType="separate"/>
      </w:r>
      <w:r w:rsidR="00530FE1" w:rsidRPr="007E1467">
        <w:rPr>
          <w:noProof/>
          <w:color w:val="FFFFFF" w:themeColor="background1"/>
          <w:cs/>
        </w:rPr>
        <w:t>3</w:t>
      </w:r>
      <w:r w:rsidR="00530FE1" w:rsidRPr="007E1467">
        <w:rPr>
          <w:color w:val="FFFFFF" w:themeColor="background1"/>
          <w:cs/>
        </w:rPr>
        <w:fldChar w:fldCharType="end"/>
      </w:r>
      <w:r w:rsidR="00530FE1" w:rsidRPr="007E1467">
        <w:rPr>
          <w:color w:val="FFFFFF" w:themeColor="background1"/>
          <w:cs/>
        </w:rPr>
        <w:noBreakHyphen/>
      </w:r>
      <w:r w:rsidR="00530FE1" w:rsidRPr="007E1467">
        <w:rPr>
          <w:color w:val="FFFFFF" w:themeColor="background1"/>
          <w:cs/>
        </w:rPr>
        <w:fldChar w:fldCharType="begin"/>
      </w:r>
      <w:r w:rsidR="00530FE1" w:rsidRPr="007E1467">
        <w:rPr>
          <w:color w:val="FFFFFF" w:themeColor="background1"/>
          <w:cs/>
        </w:rPr>
        <w:instrText xml:space="preserve"> </w:instrText>
      </w:r>
      <w:r w:rsidR="00530FE1" w:rsidRPr="007E1467">
        <w:rPr>
          <w:color w:val="FFFFFF" w:themeColor="background1"/>
        </w:rPr>
        <w:instrText xml:space="preserve">SEQ </w:instrText>
      </w:r>
      <w:r w:rsidR="00530FE1" w:rsidRPr="007E1467">
        <w:rPr>
          <w:color w:val="FFFFFF" w:themeColor="background1"/>
          <w:cs/>
        </w:rPr>
        <w:instrText xml:space="preserve">ภาพที่ </w:instrText>
      </w:r>
      <w:r w:rsidR="00530FE1" w:rsidRPr="007E1467">
        <w:rPr>
          <w:color w:val="FFFFFF" w:themeColor="background1"/>
        </w:rPr>
        <w:instrText>\</w:instrText>
      </w:r>
      <w:r w:rsidR="00530FE1" w:rsidRPr="007E1467">
        <w:rPr>
          <w:color w:val="FFFFFF" w:themeColor="background1"/>
          <w:cs/>
        </w:rPr>
        <w:instrText xml:space="preserve">* </w:instrText>
      </w:r>
      <w:r w:rsidR="00530FE1" w:rsidRPr="007E1467">
        <w:rPr>
          <w:color w:val="FFFFFF" w:themeColor="background1"/>
        </w:rPr>
        <w:instrText xml:space="preserve">ARABIC \s </w:instrText>
      </w:r>
      <w:r w:rsidR="00530FE1" w:rsidRPr="007E1467">
        <w:rPr>
          <w:color w:val="FFFFFF" w:themeColor="background1"/>
          <w:cs/>
        </w:rPr>
        <w:instrText xml:space="preserve">1 </w:instrText>
      </w:r>
      <w:r w:rsidR="00530FE1" w:rsidRPr="007E1467">
        <w:rPr>
          <w:color w:val="FFFFFF" w:themeColor="background1"/>
          <w:cs/>
        </w:rPr>
        <w:fldChar w:fldCharType="separate"/>
      </w:r>
      <w:r w:rsidR="00530FE1" w:rsidRPr="007E1467">
        <w:rPr>
          <w:noProof/>
          <w:color w:val="FFFFFF" w:themeColor="background1"/>
          <w:cs/>
        </w:rPr>
        <w:t>5</w:t>
      </w:r>
      <w:r w:rsidR="00530FE1" w:rsidRPr="007E1467">
        <w:rPr>
          <w:color w:val="FFFFFF" w:themeColor="background1"/>
          <w:cs/>
        </w:rPr>
        <w:fldChar w:fldCharType="end"/>
      </w:r>
      <w:r w:rsidR="00E87020" w:rsidRPr="007E1467">
        <w:rPr>
          <w:noProof/>
          <w:color w:val="FFFFFF" w:themeColor="background1"/>
        </w:rPr>
        <mc:AlternateContent>
          <mc:Choice Requires="wps">
            <w:drawing>
              <wp:anchor distT="45720" distB="45720" distL="114300" distR="114300" simplePos="0" relativeHeight="251728896" behindDoc="0" locked="0" layoutInCell="1" allowOverlap="1" wp14:anchorId="253FD21B" wp14:editId="1C6C15CD">
                <wp:simplePos x="0" y="0"/>
                <wp:positionH relativeFrom="margin">
                  <wp:posOffset>7696200</wp:posOffset>
                </wp:positionH>
                <wp:positionV relativeFrom="paragraph">
                  <wp:posOffset>3667125</wp:posOffset>
                </wp:positionV>
                <wp:extent cx="847725" cy="390525"/>
                <wp:effectExtent l="0" t="0" r="0" b="0"/>
                <wp:wrapNone/>
                <wp:docPr id="2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7725" cy="3905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D58DC" w:rsidRPr="009E168A" w:rsidRDefault="00FD58DC" w:rsidP="00E8702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cs/>
                              </w:rPr>
                              <w:t xml:space="preserve">ส่วนที่ </w:t>
                            </w:r>
                            <w:r>
                              <w:rPr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FD21B" id="_x0000_s1029" type="#_x0000_t202" style="position:absolute;left:0;text-align:left;margin-left:606pt;margin-top:288.75pt;width:66.75pt;height:30.75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" filled="f" stroked="f">
                <v:textbox>
                  <w:txbxContent>
                    <w:p w:rsidR="00FD58DC" w:rsidRPr="009E168A" w:rsidRDefault="00FD58DC" w:rsidP="00E8702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cs"/>
                          <w:b/>
                          <w:bCs/>
                          <w:cs/>
                        </w:rPr>
                        <w:t xml:space="preserve">ส่วนที่ </w:t>
                      </w:r>
                      <w:r>
                        <w:rPr>
                          <w:b/>
                          <w:bCs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B1330" w:rsidRPr="007E1467">
        <w:rPr>
          <w:color w:val="FFFFFF" w:themeColor="background1"/>
          <w:cs/>
        </w:rPr>
        <w:t xml:space="preserve">  แผนภาพลำดับ</w:t>
      </w:r>
      <w:r w:rsidR="00A95AE5" w:rsidRPr="007E1467">
        <w:rPr>
          <w:color w:val="FFFFFF" w:themeColor="background1"/>
          <w:cs/>
        </w:rPr>
        <w:t>กิจกรรมแสดงการ</w:t>
      </w:r>
      <w:r w:rsidR="00A95AE5" w:rsidRPr="007E1467">
        <w:rPr>
          <w:color w:val="FFFFFF" w:themeColor="background1"/>
        </w:rPr>
        <w:t>XXXXX</w:t>
      </w:r>
      <w:bookmarkEnd w:id="541"/>
    </w:p>
    <w:p w:rsidR="008A66EC" w:rsidRPr="007E1467" w:rsidRDefault="0072715B" w:rsidP="00991A87">
      <w:pPr>
        <w:pStyle w:val="a1"/>
        <w:jc w:val="right"/>
        <w:rPr>
          <w:color w:val="FFFFFF" w:themeColor="background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74E263D9" wp14:editId="2C1D79DD">
                <wp:simplePos x="0" y="0"/>
                <wp:positionH relativeFrom="column">
                  <wp:posOffset>5369126</wp:posOffset>
                </wp:positionH>
                <wp:positionV relativeFrom="paragraph">
                  <wp:posOffset>-923444</wp:posOffset>
                </wp:positionV>
                <wp:extent cx="659218" cy="510362"/>
                <wp:effectExtent l="0" t="1588" r="25083" b="25082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659218" cy="51036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D58DC" w:rsidRDefault="00FD58DC" w:rsidP="0072715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E263D9" id="Rectangle 22" o:spid="_x0000_s1030" style="position:absolute;left:0;text-align:left;margin-left:422.75pt;margin-top:-72.7pt;width:51.9pt;height:40.2pt;rotation:-90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" fillcolor="white [3201]" strokecolor="white [3212]" strokeweight="1pt">
                <v:textbox>
                  <w:txbxContent>
                    <w:p w:rsidR="00FD58DC" w:rsidRDefault="00FD58DC" w:rsidP="0072715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25</w:t>
                      </w:r>
                    </w:p>
                  </w:txbxContent>
                </v:textbox>
              </v:rect>
            </w:pict>
          </mc:Fallback>
        </mc:AlternateContent>
      </w:r>
      <w:r w:rsidR="008A66EC" w:rsidRPr="007E1467">
        <w:rPr>
          <w:noProof/>
          <w:color w:val="FFFFFF" w:themeColor="background1"/>
          <w:cs/>
        </w:rPr>
        <mc:AlternateContent>
          <mc:Choice Requires="wps">
            <w:drawing>
              <wp:anchor distT="45720" distB="45720" distL="114300" distR="114300" simplePos="0" relativeHeight="251787264" behindDoc="0" locked="0" layoutInCell="1" allowOverlap="1" wp14:anchorId="1876E1AB" wp14:editId="23BC21AF">
                <wp:simplePos x="0" y="0"/>
                <wp:positionH relativeFrom="column">
                  <wp:posOffset>3571240</wp:posOffset>
                </wp:positionH>
                <wp:positionV relativeFrom="paragraph">
                  <wp:posOffset>2797810</wp:posOffset>
                </wp:positionV>
                <wp:extent cx="3851910" cy="1404620"/>
                <wp:effectExtent l="0" t="0" r="0" b="0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38519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D58DC" w:rsidRDefault="00FD58DC" w:rsidP="008A66EC">
                            <w:r>
                              <w:rPr>
                                <w:rFonts w:hint="cs"/>
                                <w:cs/>
                              </w:rPr>
                              <w:t>ภาพที่ 3-</w:t>
                            </w:r>
                            <w:r>
                              <w:t>6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แผนภาพลำดับกิจกรรมแสดงการ</w:t>
                            </w:r>
                            <w:r>
                              <w:t>YYY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876E1AB" id="_x0000_s1031" type="#_x0000_t202" style="position:absolute;left:0;text-align:left;margin-left:281.2pt;margin-top:220.3pt;width:303.3pt;height:110.6pt;rotation:-90;z-index:251787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" filled="f" stroked="f">
                <v:textbox style="mso-fit-shape-to-text:t">
                  <w:txbxContent>
                    <w:p w:rsidR="00FD58DC" w:rsidRDefault="00FD58DC" w:rsidP="008A66EC">
                      <w:r>
                        <w:rPr>
                          <w:rFonts w:hint="cs"/>
                          <w:cs/>
                        </w:rPr>
                        <w:t>ภาพที่ 3-</w:t>
                      </w:r>
                      <w:r>
                        <w:t>6</w:t>
                      </w:r>
                      <w:r>
                        <w:rPr>
                          <w:rFonts w:hint="cs"/>
                          <w:cs/>
                        </w:rPr>
                        <w:t xml:space="preserve"> แผนภาพลำดับกิจกรรมแสดงการ</w:t>
                      </w:r>
                      <w:r>
                        <w:t>YYY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A66EC" w:rsidRPr="007E1467">
        <w:rPr>
          <w:noProof/>
          <w:color w:val="FFFFFF" w:themeColor="background1"/>
        </w:rPr>
        <w:drawing>
          <wp:inline distT="0" distB="0" distL="0" distR="0" wp14:anchorId="0364F1C6" wp14:editId="529BD913">
            <wp:extent cx="7166560" cy="4205273"/>
            <wp:effectExtent l="13653" t="24447" r="10477" b="10478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equence_createproject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177959" cy="42119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A66EC" w:rsidRPr="007E1467" w:rsidRDefault="008A66EC" w:rsidP="00991A87">
      <w:pPr>
        <w:pStyle w:val="a0"/>
        <w:rPr>
          <w:color w:val="FFFFFF" w:themeColor="background1"/>
        </w:rPr>
      </w:pPr>
      <w:bookmarkStart w:id="542" w:name="_Toc424818810"/>
      <w:r w:rsidRPr="007E1467">
        <w:rPr>
          <w:color w:val="FFFFFF" w:themeColor="background1"/>
          <w:cs/>
        </w:rPr>
        <w:t xml:space="preserve">ภาพที่ </w:t>
      </w:r>
      <w:r w:rsidR="00530FE1" w:rsidRPr="007E1467">
        <w:rPr>
          <w:color w:val="FFFFFF" w:themeColor="background1"/>
          <w:cs/>
        </w:rPr>
        <w:fldChar w:fldCharType="begin"/>
      </w:r>
      <w:r w:rsidR="00530FE1" w:rsidRPr="007E1467">
        <w:rPr>
          <w:color w:val="FFFFFF" w:themeColor="background1"/>
          <w:cs/>
        </w:rPr>
        <w:instrText xml:space="preserve"> </w:instrText>
      </w:r>
      <w:r w:rsidR="00530FE1" w:rsidRPr="007E1467">
        <w:rPr>
          <w:color w:val="FFFFFF" w:themeColor="background1"/>
        </w:rPr>
        <w:instrText xml:space="preserve">STYLEREF </w:instrText>
      </w:r>
      <w:r w:rsidR="00530FE1" w:rsidRPr="007E1467">
        <w:rPr>
          <w:color w:val="FFFFFF" w:themeColor="background1"/>
          <w:cs/>
        </w:rPr>
        <w:instrText xml:space="preserve">1 </w:instrText>
      </w:r>
      <w:r w:rsidR="00530FE1" w:rsidRPr="007E1467">
        <w:rPr>
          <w:color w:val="FFFFFF" w:themeColor="background1"/>
        </w:rPr>
        <w:instrText>\s</w:instrText>
      </w:r>
      <w:r w:rsidR="00530FE1" w:rsidRPr="007E1467">
        <w:rPr>
          <w:color w:val="FFFFFF" w:themeColor="background1"/>
          <w:cs/>
        </w:rPr>
        <w:instrText xml:space="preserve"> </w:instrText>
      </w:r>
      <w:r w:rsidR="00530FE1" w:rsidRPr="007E1467">
        <w:rPr>
          <w:color w:val="FFFFFF" w:themeColor="background1"/>
          <w:cs/>
        </w:rPr>
        <w:fldChar w:fldCharType="separate"/>
      </w:r>
      <w:r w:rsidR="00530FE1" w:rsidRPr="007E1467">
        <w:rPr>
          <w:noProof/>
          <w:color w:val="FFFFFF" w:themeColor="background1"/>
          <w:cs/>
        </w:rPr>
        <w:t>3</w:t>
      </w:r>
      <w:r w:rsidR="00530FE1" w:rsidRPr="007E1467">
        <w:rPr>
          <w:color w:val="FFFFFF" w:themeColor="background1"/>
          <w:cs/>
        </w:rPr>
        <w:fldChar w:fldCharType="end"/>
      </w:r>
      <w:r w:rsidR="00530FE1" w:rsidRPr="007E1467">
        <w:rPr>
          <w:color w:val="FFFFFF" w:themeColor="background1"/>
          <w:cs/>
        </w:rPr>
        <w:noBreakHyphen/>
      </w:r>
      <w:r w:rsidR="00530FE1" w:rsidRPr="007E1467">
        <w:rPr>
          <w:color w:val="FFFFFF" w:themeColor="background1"/>
          <w:cs/>
        </w:rPr>
        <w:fldChar w:fldCharType="begin"/>
      </w:r>
      <w:r w:rsidR="00530FE1" w:rsidRPr="007E1467">
        <w:rPr>
          <w:color w:val="FFFFFF" w:themeColor="background1"/>
          <w:cs/>
        </w:rPr>
        <w:instrText xml:space="preserve"> </w:instrText>
      </w:r>
      <w:r w:rsidR="00530FE1" w:rsidRPr="007E1467">
        <w:rPr>
          <w:color w:val="FFFFFF" w:themeColor="background1"/>
        </w:rPr>
        <w:instrText xml:space="preserve">SEQ </w:instrText>
      </w:r>
      <w:r w:rsidR="00530FE1" w:rsidRPr="007E1467">
        <w:rPr>
          <w:color w:val="FFFFFF" w:themeColor="background1"/>
          <w:cs/>
        </w:rPr>
        <w:instrText xml:space="preserve">ภาพที่ </w:instrText>
      </w:r>
      <w:r w:rsidR="00530FE1" w:rsidRPr="007E1467">
        <w:rPr>
          <w:color w:val="FFFFFF" w:themeColor="background1"/>
        </w:rPr>
        <w:instrText>\</w:instrText>
      </w:r>
      <w:r w:rsidR="00530FE1" w:rsidRPr="007E1467">
        <w:rPr>
          <w:color w:val="FFFFFF" w:themeColor="background1"/>
          <w:cs/>
        </w:rPr>
        <w:instrText xml:space="preserve">* </w:instrText>
      </w:r>
      <w:r w:rsidR="00530FE1" w:rsidRPr="007E1467">
        <w:rPr>
          <w:color w:val="FFFFFF" w:themeColor="background1"/>
        </w:rPr>
        <w:instrText xml:space="preserve">ARABIC \s </w:instrText>
      </w:r>
      <w:r w:rsidR="00530FE1" w:rsidRPr="007E1467">
        <w:rPr>
          <w:color w:val="FFFFFF" w:themeColor="background1"/>
          <w:cs/>
        </w:rPr>
        <w:instrText xml:space="preserve">1 </w:instrText>
      </w:r>
      <w:r w:rsidR="00530FE1" w:rsidRPr="007E1467">
        <w:rPr>
          <w:color w:val="FFFFFF" w:themeColor="background1"/>
          <w:cs/>
        </w:rPr>
        <w:fldChar w:fldCharType="separate"/>
      </w:r>
      <w:r w:rsidR="00530FE1" w:rsidRPr="007E1467">
        <w:rPr>
          <w:noProof/>
          <w:color w:val="FFFFFF" w:themeColor="background1"/>
          <w:cs/>
        </w:rPr>
        <w:t>6</w:t>
      </w:r>
      <w:r w:rsidR="00530FE1" w:rsidRPr="007E1467">
        <w:rPr>
          <w:color w:val="FFFFFF" w:themeColor="background1"/>
          <w:cs/>
        </w:rPr>
        <w:fldChar w:fldCharType="end"/>
      </w:r>
      <w:r w:rsidRPr="007E1467">
        <w:rPr>
          <w:color w:val="FFFFFF" w:themeColor="background1"/>
          <w:cs/>
        </w:rPr>
        <w:t xml:space="preserve"> แผนภาพลำดับกิจกรรมแสดงการ</w:t>
      </w:r>
      <w:r w:rsidR="00F70E49" w:rsidRPr="007E1467">
        <w:rPr>
          <w:color w:val="FFFFFF" w:themeColor="background1"/>
        </w:rPr>
        <w:t>YYY</w:t>
      </w:r>
      <w:bookmarkEnd w:id="542"/>
    </w:p>
    <w:p w:rsidR="00530FE1" w:rsidRPr="007E1467" w:rsidRDefault="0072715B" w:rsidP="00991A87">
      <w:pPr>
        <w:keepNext/>
        <w:spacing w:line="240" w:lineRule="auto"/>
        <w:jc w:val="both"/>
      </w:pPr>
      <w:bookmarkStart w:id="543" w:name="_Toc424818156"/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5353368</wp:posOffset>
                </wp:positionH>
                <wp:positionV relativeFrom="paragraph">
                  <wp:posOffset>-868836</wp:posOffset>
                </wp:positionV>
                <wp:extent cx="659218" cy="510362"/>
                <wp:effectExtent l="0" t="1588" r="25083" b="25082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659218" cy="51036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D58DC" w:rsidRDefault="00FD58DC" w:rsidP="0072715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9" o:spid="_x0000_s1032" style="position:absolute;left:0;text-align:left;margin-left:421.55pt;margin-top:-68.4pt;width:51.9pt;height:40.2pt;rotation:-90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" fillcolor="white [3201]" strokecolor="white [3212]" strokeweight="1pt">
                <v:textbox>
                  <w:txbxContent>
                    <w:p w:rsidR="00FD58DC" w:rsidRDefault="00FD58DC" w:rsidP="0072715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26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5328920</wp:posOffset>
                </wp:positionH>
                <wp:positionV relativeFrom="paragraph">
                  <wp:posOffset>-722615</wp:posOffset>
                </wp:positionV>
                <wp:extent cx="489098" cy="404037"/>
                <wp:effectExtent l="0" t="0" r="25400" b="1524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098" cy="40403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1DBC953C" id="Rectangle 12" o:spid="_x0000_s1026" style="position:absolute;margin-left:419.6pt;margin-top:-56.9pt;width:38.5pt;height:31.8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" fillcolor="white [3212]" strokecolor="white [3212]" strokeweight="1pt"/>
            </w:pict>
          </mc:Fallback>
        </mc:AlternateContent>
      </w:r>
      <w:r w:rsidR="00B74E9B" w:rsidRPr="007E1467">
        <w:rPr>
          <w:noProof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1785CEF7" wp14:editId="03619A2C">
                <wp:simplePos x="0" y="0"/>
                <wp:positionH relativeFrom="column">
                  <wp:posOffset>4428490</wp:posOffset>
                </wp:positionH>
                <wp:positionV relativeFrom="paragraph">
                  <wp:posOffset>3228975</wp:posOffset>
                </wp:positionV>
                <wp:extent cx="2825750" cy="1404620"/>
                <wp:effectExtent l="0" t="0" r="3175" b="0"/>
                <wp:wrapSquare wrapText="bothSides"/>
                <wp:docPr id="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2825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D58DC" w:rsidRDefault="00FD58DC" w:rsidP="00B74E9B">
                            <w:pPr>
                              <w:rPr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ภาพที่ 3-</w:t>
                            </w:r>
                            <w:r>
                              <w:t>7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8D47B7">
                              <w:rPr>
                                <w:cs/>
                              </w:rPr>
                              <w:t>แผนภาพ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ความสัมพันธ์ของฐานข้อมูล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5CEF7" id="_x0000_s1033" type="#_x0000_t202" style="position:absolute;left:0;text-align:left;margin-left:348.7pt;margin-top:254.25pt;width:222.5pt;height:110.6pt;rotation:-90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" filled="f" stroked="f">
                <v:textbox style="mso-fit-shape-to-text:t">
                  <w:txbxContent>
                    <w:p w:rsidR="00FD58DC" w:rsidRDefault="00FD58DC" w:rsidP="00B74E9B">
                      <w:pPr>
                        <w:rPr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>ภาพที่ 3-</w:t>
                      </w:r>
                      <w:r>
                        <w:t>7</w:t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8D47B7">
                        <w:rPr>
                          <w:cs/>
                        </w:rPr>
                        <w:t>แผนภาพ</w:t>
                      </w:r>
                      <w:r>
                        <w:rPr>
                          <w:rFonts w:hint="cs"/>
                          <w:cs/>
                        </w:rPr>
                        <w:t>ความสัมพันธ์ของฐานข้อมูล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213A1" w:rsidRPr="007E1467">
        <w:rPr>
          <w:noProof/>
        </w:rPr>
        <w:drawing>
          <wp:inline distT="0" distB="0" distL="0" distR="0" wp14:anchorId="5264458D" wp14:editId="6BCD1B92">
            <wp:extent cx="7762075" cy="4893310"/>
            <wp:effectExtent l="24448" t="13652" r="16192" b="16193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ER_PROJECT2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96821" cy="49152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74E9B" w:rsidRPr="007E1467" w:rsidRDefault="00530FE1" w:rsidP="00991A87">
      <w:pPr>
        <w:pStyle w:val="a0"/>
        <w:rPr>
          <w:color w:val="FFFFFF" w:themeColor="background1"/>
        </w:rPr>
      </w:pPr>
      <w:bookmarkStart w:id="544" w:name="_Toc424818811"/>
      <w:r w:rsidRPr="007E1467">
        <w:rPr>
          <w:color w:val="FFFFFF" w:themeColor="background1"/>
          <w:cs/>
        </w:rPr>
        <w:t xml:space="preserve">ภาพที่ </w:t>
      </w:r>
      <w:r w:rsidRPr="007E1467">
        <w:rPr>
          <w:color w:val="FFFFFF" w:themeColor="background1"/>
          <w:cs/>
        </w:rPr>
        <w:fldChar w:fldCharType="begin"/>
      </w:r>
      <w:r w:rsidRPr="007E1467">
        <w:rPr>
          <w:color w:val="FFFFFF" w:themeColor="background1"/>
          <w:cs/>
        </w:rPr>
        <w:instrText xml:space="preserve"> </w:instrText>
      </w:r>
      <w:r w:rsidRPr="007E1467">
        <w:rPr>
          <w:color w:val="FFFFFF" w:themeColor="background1"/>
        </w:rPr>
        <w:instrText xml:space="preserve">STYLEREF </w:instrText>
      </w:r>
      <w:r w:rsidRPr="007E1467">
        <w:rPr>
          <w:color w:val="FFFFFF" w:themeColor="background1"/>
          <w:cs/>
        </w:rPr>
        <w:instrText xml:space="preserve">1 </w:instrText>
      </w:r>
      <w:r w:rsidRPr="007E1467">
        <w:rPr>
          <w:color w:val="FFFFFF" w:themeColor="background1"/>
        </w:rPr>
        <w:instrText>\s</w:instrText>
      </w:r>
      <w:r w:rsidRPr="007E1467">
        <w:rPr>
          <w:color w:val="FFFFFF" w:themeColor="background1"/>
          <w:cs/>
        </w:rPr>
        <w:instrText xml:space="preserve"> </w:instrText>
      </w:r>
      <w:r w:rsidRPr="007E1467">
        <w:rPr>
          <w:color w:val="FFFFFF" w:themeColor="background1"/>
          <w:cs/>
        </w:rPr>
        <w:fldChar w:fldCharType="separate"/>
      </w:r>
      <w:r w:rsidRPr="007E1467">
        <w:rPr>
          <w:noProof/>
          <w:color w:val="FFFFFF" w:themeColor="background1"/>
          <w:cs/>
        </w:rPr>
        <w:t>3</w:t>
      </w:r>
      <w:r w:rsidRPr="007E1467">
        <w:rPr>
          <w:color w:val="FFFFFF" w:themeColor="background1"/>
          <w:cs/>
        </w:rPr>
        <w:fldChar w:fldCharType="end"/>
      </w:r>
      <w:r w:rsidRPr="007E1467">
        <w:rPr>
          <w:color w:val="FFFFFF" w:themeColor="background1"/>
          <w:cs/>
        </w:rPr>
        <w:noBreakHyphen/>
      </w:r>
      <w:r w:rsidRPr="007E1467">
        <w:rPr>
          <w:color w:val="FFFFFF" w:themeColor="background1"/>
          <w:cs/>
        </w:rPr>
        <w:fldChar w:fldCharType="begin"/>
      </w:r>
      <w:r w:rsidRPr="007E1467">
        <w:rPr>
          <w:color w:val="FFFFFF" w:themeColor="background1"/>
          <w:cs/>
        </w:rPr>
        <w:instrText xml:space="preserve"> </w:instrText>
      </w:r>
      <w:r w:rsidRPr="007E1467">
        <w:rPr>
          <w:color w:val="FFFFFF" w:themeColor="background1"/>
        </w:rPr>
        <w:instrText xml:space="preserve">SEQ </w:instrText>
      </w:r>
      <w:r w:rsidRPr="007E1467">
        <w:rPr>
          <w:color w:val="FFFFFF" w:themeColor="background1"/>
          <w:cs/>
        </w:rPr>
        <w:instrText xml:space="preserve">ภาพที่ </w:instrText>
      </w:r>
      <w:r w:rsidRPr="007E1467">
        <w:rPr>
          <w:color w:val="FFFFFF" w:themeColor="background1"/>
        </w:rPr>
        <w:instrText>\</w:instrText>
      </w:r>
      <w:r w:rsidRPr="007E1467">
        <w:rPr>
          <w:color w:val="FFFFFF" w:themeColor="background1"/>
          <w:cs/>
        </w:rPr>
        <w:instrText xml:space="preserve">* </w:instrText>
      </w:r>
      <w:r w:rsidRPr="007E1467">
        <w:rPr>
          <w:color w:val="FFFFFF" w:themeColor="background1"/>
        </w:rPr>
        <w:instrText xml:space="preserve">ARABIC \s </w:instrText>
      </w:r>
      <w:r w:rsidRPr="007E1467">
        <w:rPr>
          <w:color w:val="FFFFFF" w:themeColor="background1"/>
          <w:cs/>
        </w:rPr>
        <w:instrText xml:space="preserve">1 </w:instrText>
      </w:r>
      <w:r w:rsidRPr="007E1467">
        <w:rPr>
          <w:color w:val="FFFFFF" w:themeColor="background1"/>
          <w:cs/>
        </w:rPr>
        <w:fldChar w:fldCharType="separate"/>
      </w:r>
      <w:r w:rsidRPr="007E1467">
        <w:rPr>
          <w:noProof/>
          <w:color w:val="FFFFFF" w:themeColor="background1"/>
          <w:cs/>
        </w:rPr>
        <w:t>7</w:t>
      </w:r>
      <w:r w:rsidRPr="007E1467">
        <w:rPr>
          <w:color w:val="FFFFFF" w:themeColor="background1"/>
          <w:cs/>
        </w:rPr>
        <w:fldChar w:fldCharType="end"/>
      </w:r>
      <w:r w:rsidRPr="007E1467">
        <w:rPr>
          <w:color w:val="FFFFFF" w:themeColor="background1"/>
          <w:cs/>
        </w:rPr>
        <w:t xml:space="preserve">  </w:t>
      </w:r>
      <w:r w:rsidR="00C13639" w:rsidRPr="007E1467">
        <w:rPr>
          <w:color w:val="FFFFFF" w:themeColor="background1"/>
          <w:cs/>
        </w:rPr>
        <w:t>แผนภาพความสัมพันธ์ของฐานข้อมูล</w:t>
      </w:r>
      <w:bookmarkEnd w:id="543"/>
      <w:bookmarkEnd w:id="544"/>
    </w:p>
    <w:p w:rsidR="00462CF5" w:rsidRPr="007E1467" w:rsidRDefault="00462CF5" w:rsidP="00991A87">
      <w:pPr>
        <w:pStyle w:val="Heading2"/>
      </w:pPr>
      <w:bookmarkStart w:id="545" w:name="_Toc399842575"/>
      <w:bookmarkStart w:id="546" w:name="_Toc487543118"/>
      <w:r w:rsidRPr="007E1467">
        <w:rPr>
          <w:cs/>
        </w:rPr>
        <w:t>วิเคราะห์และออกแบบ</w:t>
      </w:r>
      <w:hyperlink r:id="rId54" w:history="1">
        <w:r w:rsidRPr="007E1467">
          <w:rPr>
            <w:cs/>
          </w:rPr>
          <w:t>อัลกอริทึม</w:t>
        </w:r>
        <w:bookmarkEnd w:id="545"/>
      </w:hyperlink>
      <w:r w:rsidRPr="007E1467">
        <w:rPr>
          <w:cs/>
        </w:rPr>
        <w:t xml:space="preserve"> (รวมถึงอัลกอริทึมทาง </w:t>
      </w:r>
      <w:r w:rsidRPr="007E1467">
        <w:t>Math Modeling</w:t>
      </w:r>
      <w:r w:rsidRPr="007E1467">
        <w:rPr>
          <w:cs/>
        </w:rPr>
        <w:t>)</w:t>
      </w:r>
      <w:bookmarkEnd w:id="546"/>
    </w:p>
    <w:p w:rsidR="00462CF5" w:rsidRPr="007E1467" w:rsidRDefault="00462CF5" w:rsidP="00991A87">
      <w:pPr>
        <w:spacing w:line="240" w:lineRule="auto"/>
        <w:ind w:firstLine="720"/>
      </w:pPr>
      <w:r w:rsidRPr="007E1467">
        <w:rPr>
          <w:cs/>
        </w:rPr>
        <w: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t>
      </w:r>
    </w:p>
    <w:p w:rsidR="00462CF5" w:rsidRPr="007E1467" w:rsidRDefault="00462CF5" w:rsidP="00991A87">
      <w:pPr>
        <w:pStyle w:val="Heading3"/>
      </w:pPr>
      <w:bookmarkStart w:id="547" w:name="_Toc453683059"/>
      <w:bookmarkStart w:id="548" w:name="_Toc453683471"/>
      <w:bookmarkStart w:id="549" w:name="_Toc453683731"/>
      <w:bookmarkStart w:id="550" w:name="_Toc487543119"/>
      <w:r w:rsidRPr="007E1467">
        <w:rPr>
          <w:cs/>
        </w:rPr>
        <w:t>ขั้นตอนวิธีและคำอธิบาย (</w:t>
      </w:r>
      <w:r w:rsidRPr="007E1467">
        <w:t>Flow Charts</w:t>
      </w:r>
      <w:r w:rsidRPr="007E1467">
        <w:rPr>
          <w:cs/>
        </w:rPr>
        <w:t>)</w:t>
      </w:r>
      <w:bookmarkEnd w:id="547"/>
      <w:bookmarkEnd w:id="548"/>
      <w:bookmarkEnd w:id="549"/>
      <w:bookmarkEnd w:id="550"/>
      <w:r w:rsidRPr="007E1467">
        <w:rPr>
          <w:cs/>
        </w:rPr>
        <w:t xml:space="preserve"> </w:t>
      </w:r>
    </w:p>
    <w:p w:rsidR="00462CF5" w:rsidRPr="007E1467" w:rsidRDefault="00462CF5" w:rsidP="00991A87">
      <w:pPr>
        <w:spacing w:line="240" w:lineRule="auto"/>
      </w:pPr>
      <w:r w:rsidRPr="007E1467">
        <w:rPr>
          <w:cs/>
        </w:rPr>
        <w: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t>
      </w:r>
    </w:p>
    <w:p w:rsidR="00462CF5" w:rsidRPr="007E1467" w:rsidRDefault="00462CF5" w:rsidP="00991A87">
      <w:pPr>
        <w:pStyle w:val="Heading3"/>
      </w:pPr>
      <w:bookmarkStart w:id="551" w:name="_Toc453683060"/>
      <w:bookmarkStart w:id="552" w:name="_Toc453683472"/>
      <w:bookmarkStart w:id="553" w:name="_Toc453683732"/>
      <w:bookmarkStart w:id="554" w:name="_Toc487543120"/>
      <w:r w:rsidRPr="007E1467">
        <w:rPr>
          <w:cs/>
        </w:rPr>
        <w:t>รหัสเทียมและคำอธิบาย (</w:t>
      </w:r>
      <w:r w:rsidRPr="007E1467">
        <w:t>Pseudo Code</w:t>
      </w:r>
      <w:r w:rsidRPr="007E1467">
        <w:rPr>
          <w:cs/>
        </w:rPr>
        <w:t>)</w:t>
      </w:r>
      <w:bookmarkEnd w:id="551"/>
      <w:bookmarkEnd w:id="552"/>
      <w:bookmarkEnd w:id="553"/>
      <w:bookmarkEnd w:id="554"/>
    </w:p>
    <w:p w:rsidR="00462CF5" w:rsidRPr="007E1467" w:rsidRDefault="00462CF5" w:rsidP="00991A87">
      <w:pPr>
        <w:spacing w:line="240" w:lineRule="auto"/>
      </w:pPr>
      <w:r w:rsidRPr="007E1467">
        <w:rPr>
          <w:cs/>
        </w:rPr>
        <w: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t>
      </w:r>
    </w:p>
    <w:p w:rsidR="00E941E8" w:rsidRPr="007E1467" w:rsidRDefault="00E941E8" w:rsidP="00991A87">
      <w:pPr>
        <w:pStyle w:val="Heading2"/>
      </w:pPr>
      <w:bookmarkStart w:id="555" w:name="_Toc399842576"/>
      <w:bookmarkStart w:id="556" w:name="_Toc487543121"/>
      <w:r w:rsidRPr="007E1467">
        <w:rPr>
          <w:cs/>
        </w:rPr>
        <w:t>วิเคราะห์และออกแบบฐานข้อมูล</w:t>
      </w:r>
      <w:bookmarkEnd w:id="555"/>
      <w:bookmarkEnd w:id="556"/>
    </w:p>
    <w:p w:rsidR="00E941E8" w:rsidRPr="007E1467" w:rsidRDefault="00E941E8" w:rsidP="00991A87">
      <w:pPr>
        <w:spacing w:line="240" w:lineRule="auto"/>
        <w:rPr>
          <w:cs/>
        </w:rPr>
      </w:pPr>
      <w:r w:rsidRPr="007E1467">
        <w:rPr>
          <w:cs/>
        </w:rPr>
        <w:t>หากนิสิตพัฒนาระบบสารสนเทศ หรือทำอัลกอริทึม และมีการต้องเรียกใช้ฐานข้อมูล ให้นิสิตเขียนบรรยายความในส่วนนี้ โดยใส่รายการในหัวข้อย่อย</w:t>
      </w:r>
    </w:p>
    <w:p w:rsidR="00E941E8" w:rsidRPr="007E1467" w:rsidRDefault="00E941E8" w:rsidP="00991A87">
      <w:pPr>
        <w:pStyle w:val="Heading3"/>
      </w:pPr>
      <w:bookmarkStart w:id="557" w:name="_Toc453683062"/>
      <w:bookmarkStart w:id="558" w:name="_Toc453683474"/>
      <w:bookmarkStart w:id="559" w:name="_Toc453683734"/>
      <w:bookmarkStart w:id="560" w:name="_Toc487543122"/>
      <w:r w:rsidRPr="007E1467">
        <w:rPr>
          <w:cs/>
        </w:rPr>
        <w:t>ส่วนที่ 1</w:t>
      </w:r>
      <w:bookmarkEnd w:id="557"/>
      <w:bookmarkEnd w:id="558"/>
      <w:bookmarkEnd w:id="559"/>
      <w:bookmarkEnd w:id="560"/>
    </w:p>
    <w:p w:rsidR="00E941E8" w:rsidRPr="007E1467" w:rsidRDefault="00E941E8" w:rsidP="00991A87">
      <w:pPr>
        <w:pStyle w:val="Heading3"/>
      </w:pPr>
      <w:bookmarkStart w:id="561" w:name="_Toc453683063"/>
      <w:bookmarkStart w:id="562" w:name="_Toc453683475"/>
      <w:bookmarkStart w:id="563" w:name="_Toc453683735"/>
      <w:bookmarkStart w:id="564" w:name="_Toc487543123"/>
      <w:r w:rsidRPr="007E1467">
        <w:rPr>
          <w:cs/>
        </w:rPr>
        <w:t>ส่วนที่ 2</w:t>
      </w:r>
      <w:bookmarkEnd w:id="561"/>
      <w:bookmarkEnd w:id="562"/>
      <w:bookmarkEnd w:id="563"/>
      <w:bookmarkEnd w:id="564"/>
    </w:p>
    <w:p w:rsidR="00E941E8" w:rsidRPr="007E1467" w:rsidRDefault="00E941E8" w:rsidP="00991A87">
      <w:pPr>
        <w:pStyle w:val="Heading3"/>
      </w:pPr>
      <w:bookmarkStart w:id="565" w:name="_Toc453683064"/>
      <w:bookmarkStart w:id="566" w:name="_Toc453683476"/>
      <w:bookmarkStart w:id="567" w:name="_Toc453683736"/>
      <w:bookmarkStart w:id="568" w:name="_Toc487543124"/>
      <w:r w:rsidRPr="007E1467">
        <w:rPr>
          <w:cs/>
        </w:rPr>
        <w:t>ส่วนที่ 3</w:t>
      </w:r>
      <w:bookmarkEnd w:id="565"/>
      <w:bookmarkEnd w:id="566"/>
      <w:bookmarkEnd w:id="567"/>
      <w:bookmarkEnd w:id="568"/>
    </w:p>
    <w:p w:rsidR="002958E5" w:rsidRPr="007E1467" w:rsidRDefault="002958E5" w:rsidP="00991A87">
      <w:pPr>
        <w:pStyle w:val="Heading2"/>
      </w:pPr>
      <w:bookmarkStart w:id="569" w:name="_Toc487543125"/>
      <w:r w:rsidRPr="007E1467">
        <w:rPr>
          <w:cs/>
        </w:rPr>
        <w:t>วิเคราะห์และออกแบบส่วนติดต่อกับผู้ใช้</w:t>
      </w:r>
      <w:bookmarkEnd w:id="569"/>
    </w:p>
    <w:p w:rsidR="002958E5" w:rsidRPr="007E1467" w:rsidRDefault="002958E5" w:rsidP="00991A87">
      <w:pPr>
        <w:pStyle w:val="Heading2"/>
      </w:pPr>
      <w:bookmarkStart w:id="570" w:name="_Toc487543126"/>
      <w:r w:rsidRPr="007E1467">
        <w:rPr>
          <w:cs/>
        </w:rPr>
        <w:t>วิเคราะห์และออกแบบรายงาน</w:t>
      </w:r>
      <w:bookmarkEnd w:id="570"/>
    </w:p>
    <w:p w:rsidR="0027582E" w:rsidRPr="007E1467" w:rsidRDefault="0027582E" w:rsidP="00991A87">
      <w:pPr>
        <w:pStyle w:val="Heading2"/>
      </w:pPr>
      <w:bookmarkStart w:id="571" w:name="_Toc487543127"/>
      <w:r w:rsidRPr="007E1467">
        <w:rPr>
          <w:cs/>
        </w:rPr>
        <w:t>วิเคราะห์และออกแบบการทดสอบ</w:t>
      </w:r>
      <w:bookmarkEnd w:id="571"/>
    </w:p>
    <w:p w:rsidR="0027582E" w:rsidRPr="007E1467" w:rsidRDefault="0027582E" w:rsidP="00991A87">
      <w:pPr>
        <w:spacing w:line="240" w:lineRule="auto"/>
        <w:jc w:val="center"/>
        <w:rPr>
          <w:cs/>
        </w:rPr>
        <w:sectPr w:rsidR="0027582E" w:rsidRPr="007E1467" w:rsidSect="00751999"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</w:p>
    <w:p w:rsidR="001C2674" w:rsidRPr="007E1467" w:rsidRDefault="00A87D64" w:rsidP="00991A87">
      <w:pPr>
        <w:pStyle w:val="Heading1"/>
        <w:spacing w:line="240" w:lineRule="auto"/>
      </w:pPr>
      <w:bookmarkStart w:id="572" w:name="_Toc399842583"/>
      <w:bookmarkStart w:id="573" w:name="_Toc487543128"/>
      <w:r>
        <w:rPr>
          <w:cs/>
        </w:rPr>
        <w:br/>
      </w:r>
      <w:r w:rsidR="00B27644" w:rsidRPr="007E1467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505C618E" wp14:editId="03175D88">
                <wp:simplePos x="0" y="0"/>
                <wp:positionH relativeFrom="column">
                  <wp:posOffset>5146206</wp:posOffset>
                </wp:positionH>
                <wp:positionV relativeFrom="paragraph">
                  <wp:posOffset>-652145</wp:posOffset>
                </wp:positionV>
                <wp:extent cx="457200" cy="457200"/>
                <wp:effectExtent l="0" t="0" r="0" b="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2ED89936" id="Rectangle 9" o:spid="_x0000_s1026" style="position:absolute;margin-left:405.2pt;margin-top:-51.35pt;width:36pt;height:36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" fillcolor="white [3212]" stroked="f" strokeweight="1pt"/>
            </w:pict>
          </mc:Fallback>
        </mc:AlternateContent>
      </w:r>
      <w:r w:rsidR="00476DB7" w:rsidRPr="007E1467">
        <w:rPr>
          <w:cs/>
        </w:rPr>
        <w:br/>
      </w:r>
      <w:r w:rsidR="001C2674" w:rsidRPr="007E1467">
        <w:rPr>
          <w:cs/>
        </w:rPr>
        <w:t>สรุปผล</w:t>
      </w:r>
      <w:bookmarkEnd w:id="572"/>
      <w:r w:rsidR="003D63AD" w:rsidRPr="007E1467">
        <w:rPr>
          <w:cs/>
        </w:rPr>
        <w:t>การปฏิบัติงาน</w:t>
      </w:r>
      <w:r w:rsidR="00B74E9B" w:rsidRPr="007E1467">
        <w:rPr>
          <w:cs/>
        </w:rPr>
        <w:t>สหกิจศึกษา</w:t>
      </w:r>
      <w:bookmarkEnd w:id="573"/>
    </w:p>
    <w:p w:rsidR="00F31E88" w:rsidRPr="007E1467" w:rsidRDefault="00F31E88" w:rsidP="00991A87">
      <w:pPr>
        <w:spacing w:after="0" w:line="240" w:lineRule="auto"/>
      </w:pPr>
    </w:p>
    <w:p w:rsidR="00E1319C" w:rsidRPr="007E1467" w:rsidRDefault="00E1319C" w:rsidP="00991A87">
      <w:pPr>
        <w:spacing w:line="240" w:lineRule="auto"/>
        <w:ind w:firstLine="720"/>
        <w:rPr>
          <w:color w:val="FF0000"/>
        </w:rPr>
      </w:pPr>
      <w:bookmarkStart w:id="574" w:name="_Toc420265978"/>
      <w:bookmarkStart w:id="575" w:name="_Toc399842584"/>
      <w:del w:id="576" w:author="Pahommie" w:date="2014-11-05T21:26:00Z">
        <w:r w:rsidRPr="007E1467" w:rsidDel="00BB0002">
          <w:rPr>
            <w:color w:val="FF0000"/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  <w:r w:rsidRPr="007E1467">
        <w:rPr>
          <w:color w:val="FF0000"/>
          <w:cs/>
        </w:rPr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  <w:del w:id="577" w:author="Pahommie" w:date="2014-11-05T21:26:00Z">
        <w:r w:rsidRPr="007E1467" w:rsidDel="00BB0002">
          <w:rPr>
            <w:color w:val="FF0000"/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  <w:r w:rsidRPr="007E1467">
        <w:rPr>
          <w:color w:val="FF0000"/>
          <w:cs/>
        </w:rPr>
        <w:t>...........................................................................................................................................................</w:t>
      </w:r>
    </w:p>
    <w:p w:rsidR="001C2674" w:rsidRPr="007E1467" w:rsidRDefault="005C3BDE" w:rsidP="00991A87">
      <w:pPr>
        <w:pStyle w:val="Heading2"/>
      </w:pPr>
      <w:bookmarkStart w:id="578" w:name="_Toc487543129"/>
      <w:bookmarkEnd w:id="574"/>
      <w:bookmarkEnd w:id="575"/>
      <w:r w:rsidRPr="007E1467">
        <w:rPr>
          <w:cs/>
        </w:rPr>
        <w:t>ชื่อระบบ/งาน</w:t>
      </w:r>
      <w:bookmarkEnd w:id="578"/>
    </w:p>
    <w:p w:rsidR="005C3BDE" w:rsidRPr="007E1467" w:rsidRDefault="001C2674" w:rsidP="00991A87">
      <w:pPr>
        <w:spacing w:line="240" w:lineRule="auto"/>
        <w:ind w:firstLine="720"/>
        <w:rPr>
          <w:color w:val="FF0000"/>
        </w:rPr>
      </w:pPr>
      <w:del w:id="579" w:author="Pahommie" w:date="2014-11-18T09:54:00Z">
        <w:r w:rsidRPr="007E1467" w:rsidDel="00AA2C27">
          <w:rPr>
            <w:color w:val="FF0000"/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  <w:bookmarkStart w:id="580" w:name="_Toc409752885"/>
      <w:bookmarkStart w:id="581" w:name="_Toc409753297"/>
      <w:bookmarkStart w:id="582" w:name="_Toc416273484"/>
      <w:bookmarkStart w:id="583" w:name="_Toc416341282"/>
      <w:bookmarkStart w:id="584" w:name="_Toc420265979"/>
      <w:bookmarkStart w:id="585" w:name="_Toc420387337"/>
      <w:bookmarkStart w:id="586" w:name="_Toc420485933"/>
      <w:bookmarkStart w:id="587" w:name="_Toc420525091"/>
      <w:bookmarkStart w:id="588" w:name="_Toc420734900"/>
      <w:bookmarkStart w:id="589" w:name="_Toc420739393"/>
      <w:del w:id="590" w:author="Pahommie" w:date="2014-11-05T21:26:00Z">
        <w:r w:rsidR="005C3BDE" w:rsidRPr="007E1467" w:rsidDel="00BB0002">
          <w:rPr>
            <w:color w:val="FF0000"/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  <w:r w:rsidR="005C3BDE" w:rsidRPr="007E1467">
        <w:rPr>
          <w:color w:val="FF0000"/>
          <w:cs/>
        </w:rPr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  <w:del w:id="591" w:author="Pahommie" w:date="2014-11-05T21:26:00Z">
        <w:r w:rsidR="005C3BDE" w:rsidRPr="007E1467" w:rsidDel="00BB0002">
          <w:rPr>
            <w:color w:val="FF0000"/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  <w:r w:rsidR="005C3BDE" w:rsidRPr="007E1467">
        <w:rPr>
          <w:color w:val="FF0000"/>
          <w:cs/>
        </w:rPr>
        <w:t>...........................................................................................................................................................</w:t>
      </w:r>
    </w:p>
    <w:p w:rsidR="00BD7241" w:rsidRPr="007E1467" w:rsidRDefault="006B1544" w:rsidP="00991A87">
      <w:pPr>
        <w:pStyle w:val="Heading3"/>
        <w:rPr>
          <w:ins w:id="592" w:author="Pahommie" w:date="2014-11-18T10:38:00Z"/>
        </w:rPr>
      </w:pPr>
      <w:bookmarkStart w:id="593" w:name="_Toc453667501"/>
      <w:bookmarkStart w:id="594" w:name="_Toc453683067"/>
      <w:bookmarkStart w:id="595" w:name="_Toc453683482"/>
      <w:bookmarkStart w:id="596" w:name="_Toc453683742"/>
      <w:bookmarkStart w:id="597" w:name="_Toc487543130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r>
        <w:rPr>
          <w:rFonts w:hint="cs"/>
          <w:cs/>
        </w:rPr>
        <w:t>มอ</w:t>
      </w:r>
      <w:r w:rsidR="00F95158" w:rsidRPr="007E1467">
        <w:rPr>
          <w:cs/>
        </w:rPr>
        <w:t>ดูล1</w:t>
      </w:r>
      <w:r w:rsidR="005C3BDE" w:rsidRPr="007E1467">
        <w:rPr>
          <w:cs/>
        </w:rPr>
        <w:t>.........</w:t>
      </w:r>
      <w:bookmarkEnd w:id="593"/>
      <w:bookmarkEnd w:id="594"/>
      <w:bookmarkEnd w:id="595"/>
      <w:bookmarkEnd w:id="596"/>
      <w:bookmarkEnd w:id="597"/>
    </w:p>
    <w:p w:rsidR="005C3BDE" w:rsidRPr="007E1467" w:rsidRDefault="005C3BDE" w:rsidP="00991A87">
      <w:pPr>
        <w:spacing w:line="240" w:lineRule="auto"/>
        <w:ind w:firstLine="720"/>
        <w:rPr>
          <w:noProof/>
        </w:rPr>
      </w:pPr>
      <w:del w:id="598" w:author="Pahommie" w:date="2014-11-05T21:26:00Z">
        <w:r w:rsidRPr="007E1467" w:rsidDel="00BB0002">
          <w:rPr>
            <w:color w:val="FF0000"/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  <w:r w:rsidRPr="007E1467">
        <w:rPr>
          <w:color w:val="FF0000"/>
          <w:cs/>
        </w:rPr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  <w:r w:rsidR="00B74E9B" w:rsidRPr="007E1467">
        <w:rPr>
          <w:color w:val="FF0000"/>
          <w:cs/>
        </w:rPr>
        <w:t>ปรากฏดังภาพที่ 4-1 ต่อไปนี้</w:t>
      </w:r>
    </w:p>
    <w:p w:rsidR="00961424" w:rsidRPr="007E1467" w:rsidRDefault="005C3BDE" w:rsidP="00991A87">
      <w:pPr>
        <w:pStyle w:val="a0"/>
      </w:pPr>
      <w:r w:rsidRPr="007E1467">
        <w:rPr>
          <w:noProof/>
        </w:rPr>
        <w:drawing>
          <wp:inline distT="0" distB="0" distL="0" distR="0" wp14:anchorId="7E82B1C1" wp14:editId="76EA2708">
            <wp:extent cx="3573780" cy="1546225"/>
            <wp:effectExtent l="19050" t="19050" r="26670" b="158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e3.PNG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18" r="18594"/>
                    <a:stretch/>
                  </pic:blipFill>
                  <pic:spPr bwMode="auto">
                    <a:xfrm>
                      <a:off x="0" y="0"/>
                      <a:ext cx="3573780" cy="1546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4E9B" w:rsidRPr="007E1467" w:rsidRDefault="000E398E" w:rsidP="00991A87">
      <w:pPr>
        <w:pStyle w:val="a0"/>
        <w:spacing w:before="320" w:after="320"/>
      </w:pPr>
      <w:bookmarkStart w:id="599" w:name="_Toc424818812"/>
      <w:r w:rsidRPr="007E1467">
        <w:rPr>
          <w:cs/>
        </w:rPr>
        <w:t xml:space="preserve">ภาพที่ </w:t>
      </w:r>
      <w:r w:rsidR="00730DE2">
        <w:rPr>
          <w:noProof/>
        </w:rPr>
        <w:fldChar w:fldCharType="begin"/>
      </w:r>
      <w:r w:rsidR="00730DE2">
        <w:rPr>
          <w:noProof/>
        </w:rPr>
        <w:instrText xml:space="preserve"> STYLEREF 1 \s </w:instrText>
      </w:r>
      <w:r w:rsidR="00730DE2">
        <w:rPr>
          <w:noProof/>
        </w:rPr>
        <w:fldChar w:fldCharType="separate"/>
      </w:r>
      <w:r w:rsidR="00530FE1" w:rsidRPr="007E1467">
        <w:rPr>
          <w:noProof/>
          <w:cs/>
        </w:rPr>
        <w:t>4</w:t>
      </w:r>
      <w:r w:rsidR="00730DE2">
        <w:rPr>
          <w:noProof/>
        </w:rPr>
        <w:fldChar w:fldCharType="end"/>
      </w:r>
      <w:r w:rsidR="00530FE1" w:rsidRPr="007E1467">
        <w:rPr>
          <w:cs/>
        </w:rPr>
        <w:noBreakHyphen/>
      </w:r>
      <w:r w:rsidR="00730DE2">
        <w:rPr>
          <w:noProof/>
        </w:rPr>
        <w:fldChar w:fldCharType="begin"/>
      </w:r>
      <w:r w:rsidR="00730DE2">
        <w:rPr>
          <w:noProof/>
        </w:rPr>
        <w:instrText xml:space="preserve"> SEQ </w:instrText>
      </w:r>
      <w:r w:rsidR="00730DE2">
        <w:rPr>
          <w:noProof/>
          <w:cs/>
        </w:rPr>
        <w:instrText xml:space="preserve">ภาพที่ </w:instrText>
      </w:r>
      <w:r w:rsidR="00730DE2">
        <w:rPr>
          <w:noProof/>
        </w:rPr>
        <w:instrText>\</w:instrText>
      </w:r>
      <w:r w:rsidR="00730DE2">
        <w:rPr>
          <w:noProof/>
          <w:cs/>
        </w:rPr>
        <w:instrText xml:space="preserve">* </w:instrText>
      </w:r>
      <w:r w:rsidR="00730DE2">
        <w:rPr>
          <w:noProof/>
        </w:rPr>
        <w:instrText xml:space="preserve">ARABIC \s 1 </w:instrText>
      </w:r>
      <w:r w:rsidR="00730DE2">
        <w:rPr>
          <w:noProof/>
        </w:rPr>
        <w:fldChar w:fldCharType="separate"/>
      </w:r>
      <w:r w:rsidR="00530FE1" w:rsidRPr="007E1467">
        <w:rPr>
          <w:noProof/>
          <w:cs/>
        </w:rPr>
        <w:t>1</w:t>
      </w:r>
      <w:r w:rsidR="00730DE2">
        <w:rPr>
          <w:noProof/>
        </w:rPr>
        <w:fldChar w:fldCharType="end"/>
      </w:r>
      <w:r w:rsidRPr="007E1467">
        <w:rPr>
          <w:cs/>
        </w:rPr>
        <w:t xml:space="preserve">  </w:t>
      </w:r>
      <w:r w:rsidR="00961424" w:rsidRPr="007E1467">
        <w:rPr>
          <w:cs/>
        </w:rPr>
        <w:t>หน้าจอ</w:t>
      </w:r>
      <w:r w:rsidR="005C3BDE" w:rsidRPr="007E1467">
        <w:t>XXXXX</w:t>
      </w:r>
      <w:bookmarkEnd w:id="599"/>
    </w:p>
    <w:p w:rsidR="005C3BDE" w:rsidRPr="007E1467" w:rsidRDefault="006B1544" w:rsidP="00991A87">
      <w:pPr>
        <w:pStyle w:val="Heading3"/>
        <w:rPr>
          <w:ins w:id="600" w:author="Pahommie" w:date="2014-11-18T10:38:00Z"/>
        </w:rPr>
      </w:pPr>
      <w:bookmarkStart w:id="601" w:name="_Toc453667502"/>
      <w:bookmarkStart w:id="602" w:name="_Toc453683068"/>
      <w:bookmarkStart w:id="603" w:name="_Toc453683483"/>
      <w:bookmarkStart w:id="604" w:name="_Toc453683743"/>
      <w:bookmarkStart w:id="605" w:name="_Toc487543131"/>
      <w:r>
        <w:rPr>
          <w:cs/>
        </w:rPr>
        <w:t>มอ</w:t>
      </w:r>
      <w:r w:rsidR="00F95158" w:rsidRPr="007E1467">
        <w:rPr>
          <w:cs/>
        </w:rPr>
        <w:t>ดูล2</w:t>
      </w:r>
      <w:r w:rsidR="005C3BDE" w:rsidRPr="007E1467">
        <w:rPr>
          <w:cs/>
        </w:rPr>
        <w:t>.........</w:t>
      </w:r>
      <w:bookmarkEnd w:id="601"/>
      <w:bookmarkEnd w:id="602"/>
      <w:bookmarkEnd w:id="603"/>
      <w:bookmarkEnd w:id="604"/>
      <w:bookmarkEnd w:id="605"/>
    </w:p>
    <w:p w:rsidR="005C3BDE" w:rsidRPr="007E1467" w:rsidRDefault="005C3BDE" w:rsidP="00991A87">
      <w:pPr>
        <w:spacing w:line="240" w:lineRule="auto"/>
        <w:ind w:firstLine="720"/>
        <w:rPr>
          <w:noProof/>
        </w:rPr>
      </w:pPr>
      <w:del w:id="606" w:author="Pahommie" w:date="2014-11-05T21:26:00Z">
        <w:r w:rsidRPr="007E1467" w:rsidDel="00BB0002">
          <w:rPr>
            <w:color w:val="FF0000"/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  <w:r w:rsidRPr="007E1467">
        <w:rPr>
          <w:color w:val="FF0000"/>
          <w:cs/>
        </w:rPr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ปรากฏดังภาพที่ 4-</w:t>
      </w:r>
      <w:r w:rsidRPr="007E1467">
        <w:rPr>
          <w:color w:val="FF0000"/>
        </w:rPr>
        <w:t>2</w:t>
      </w:r>
      <w:r w:rsidRPr="007E1467">
        <w:rPr>
          <w:color w:val="FF0000"/>
          <w:cs/>
        </w:rPr>
        <w:t xml:space="preserve"> ต่อไปนี้</w:t>
      </w:r>
    </w:p>
    <w:p w:rsidR="005C3BDE" w:rsidRPr="007E1467" w:rsidRDefault="005C3BDE" w:rsidP="00991A87">
      <w:pPr>
        <w:pStyle w:val="a0"/>
      </w:pPr>
      <w:r w:rsidRPr="007E1467">
        <w:rPr>
          <w:noProof/>
        </w:rPr>
        <w:drawing>
          <wp:inline distT="0" distB="0" distL="0" distR="0" wp14:anchorId="0FE849BB" wp14:editId="5D614D18">
            <wp:extent cx="5177945" cy="2240280"/>
            <wp:effectExtent l="19050" t="19050" r="22860" b="266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e3.PN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18" r="18594"/>
                    <a:stretch/>
                  </pic:blipFill>
                  <pic:spPr bwMode="auto">
                    <a:xfrm>
                      <a:off x="0" y="0"/>
                      <a:ext cx="5178450" cy="22404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BDE" w:rsidRPr="007E1467" w:rsidRDefault="005C3BDE" w:rsidP="00991A87">
      <w:pPr>
        <w:pStyle w:val="a0"/>
      </w:pPr>
      <w:bookmarkStart w:id="607" w:name="_Toc424818813"/>
      <w:r w:rsidRPr="007E1467">
        <w:rPr>
          <w:cs/>
        </w:rPr>
        <w:t xml:space="preserve">ภาพที่ </w:t>
      </w:r>
      <w:r w:rsidR="00730DE2">
        <w:rPr>
          <w:noProof/>
        </w:rPr>
        <w:fldChar w:fldCharType="begin"/>
      </w:r>
      <w:r w:rsidR="00730DE2">
        <w:rPr>
          <w:noProof/>
        </w:rPr>
        <w:instrText xml:space="preserve"> STYLEREF 1 \s </w:instrText>
      </w:r>
      <w:r w:rsidR="00730DE2">
        <w:rPr>
          <w:noProof/>
        </w:rPr>
        <w:fldChar w:fldCharType="separate"/>
      </w:r>
      <w:r w:rsidR="00530FE1" w:rsidRPr="007E1467">
        <w:rPr>
          <w:noProof/>
          <w:cs/>
        </w:rPr>
        <w:t>4</w:t>
      </w:r>
      <w:r w:rsidR="00730DE2">
        <w:rPr>
          <w:noProof/>
        </w:rPr>
        <w:fldChar w:fldCharType="end"/>
      </w:r>
      <w:r w:rsidR="00530FE1" w:rsidRPr="007E1467">
        <w:rPr>
          <w:cs/>
        </w:rPr>
        <w:noBreakHyphen/>
      </w:r>
      <w:r w:rsidR="00730DE2">
        <w:rPr>
          <w:noProof/>
        </w:rPr>
        <w:fldChar w:fldCharType="begin"/>
      </w:r>
      <w:r w:rsidR="00730DE2">
        <w:rPr>
          <w:noProof/>
        </w:rPr>
        <w:instrText xml:space="preserve"> SEQ </w:instrText>
      </w:r>
      <w:r w:rsidR="00730DE2">
        <w:rPr>
          <w:noProof/>
          <w:cs/>
        </w:rPr>
        <w:instrText xml:space="preserve">ภาพที่ </w:instrText>
      </w:r>
      <w:r w:rsidR="00730DE2">
        <w:rPr>
          <w:noProof/>
        </w:rPr>
        <w:instrText>\</w:instrText>
      </w:r>
      <w:r w:rsidR="00730DE2">
        <w:rPr>
          <w:noProof/>
          <w:cs/>
        </w:rPr>
        <w:instrText xml:space="preserve">* </w:instrText>
      </w:r>
      <w:r w:rsidR="00730DE2">
        <w:rPr>
          <w:noProof/>
        </w:rPr>
        <w:instrText xml:space="preserve">ARABIC \s 1 </w:instrText>
      </w:r>
      <w:r w:rsidR="00730DE2">
        <w:rPr>
          <w:noProof/>
        </w:rPr>
        <w:fldChar w:fldCharType="separate"/>
      </w:r>
      <w:r w:rsidR="00530FE1" w:rsidRPr="007E1467">
        <w:rPr>
          <w:noProof/>
          <w:cs/>
        </w:rPr>
        <w:t>2</w:t>
      </w:r>
      <w:r w:rsidR="00730DE2">
        <w:rPr>
          <w:noProof/>
        </w:rPr>
        <w:fldChar w:fldCharType="end"/>
      </w:r>
      <w:r w:rsidRPr="007E1467">
        <w:rPr>
          <w:cs/>
        </w:rPr>
        <w:t xml:space="preserve">  หน้าจอ</w:t>
      </w:r>
      <w:r w:rsidRPr="007E1467">
        <w:t>XXXXX</w:t>
      </w:r>
      <w:bookmarkEnd w:id="607"/>
    </w:p>
    <w:p w:rsidR="005C3BDE" w:rsidRPr="007E1467" w:rsidRDefault="005C3BDE" w:rsidP="00991A87">
      <w:pPr>
        <w:pStyle w:val="a0"/>
        <w:spacing w:before="320" w:after="320"/>
        <w:jc w:val="left"/>
      </w:pPr>
    </w:p>
    <w:p w:rsidR="0015699B" w:rsidRPr="007E1467" w:rsidRDefault="0015699B" w:rsidP="00991A87">
      <w:pPr>
        <w:spacing w:line="240" w:lineRule="auto"/>
      </w:pPr>
    </w:p>
    <w:p w:rsidR="003860DC" w:rsidRPr="007E1467" w:rsidRDefault="003860DC" w:rsidP="00991A87">
      <w:pPr>
        <w:spacing w:line="240" w:lineRule="auto"/>
        <w:rPr>
          <w:cs/>
        </w:rPr>
      </w:pPr>
    </w:p>
    <w:p w:rsidR="00EB4A25" w:rsidRPr="007E1467" w:rsidRDefault="00EB4A25" w:rsidP="00991A87">
      <w:pPr>
        <w:pStyle w:val="Heading1"/>
        <w:spacing w:line="240" w:lineRule="auto"/>
        <w:rPr>
          <w:cs/>
        </w:rPr>
        <w:sectPr w:rsidR="00EB4A25" w:rsidRPr="007E1467" w:rsidSect="00751999"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  <w:bookmarkStart w:id="608" w:name="_Toc399842591"/>
    </w:p>
    <w:bookmarkStart w:id="609" w:name="_Toc487543132"/>
    <w:p w:rsidR="001C2674" w:rsidRPr="007E1467" w:rsidRDefault="00B27644" w:rsidP="00991A87">
      <w:pPr>
        <w:pStyle w:val="Heading1"/>
        <w:spacing w:line="240" w:lineRule="auto"/>
      </w:pPr>
      <w:r w:rsidRPr="007E1467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8D77A77" wp14:editId="7D8224E2">
                <wp:simplePos x="0" y="0"/>
                <wp:positionH relativeFrom="column">
                  <wp:posOffset>5140159</wp:posOffset>
                </wp:positionH>
                <wp:positionV relativeFrom="paragraph">
                  <wp:posOffset>-652145</wp:posOffset>
                </wp:positionV>
                <wp:extent cx="457200" cy="457200"/>
                <wp:effectExtent l="0" t="0" r="0" b="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15DD8626" id="Rectangle 8" o:spid="_x0000_s1026" style="position:absolute;margin-left:404.75pt;margin-top:-51.35pt;width:36pt;height:36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" fillcolor="white [3212]" stroked="f" strokeweight="1pt"/>
            </w:pict>
          </mc:Fallback>
        </mc:AlternateContent>
      </w:r>
      <w:r w:rsidR="00476DB7" w:rsidRPr="007E1467">
        <w:rPr>
          <w:cs/>
        </w:rPr>
        <w:br/>
      </w:r>
      <w:r w:rsidR="00E63E4A" w:rsidRPr="007E1467">
        <w:rPr>
          <w:cs/>
        </w:rPr>
        <w:br/>
      </w:r>
      <w:bookmarkStart w:id="610" w:name="_Toc420266029"/>
      <w:bookmarkEnd w:id="608"/>
      <w:r w:rsidR="0015699B" w:rsidRPr="007E1467">
        <w:rPr>
          <w:cs/>
        </w:rPr>
        <w:t>สรุปและวิจารณ์ผล</w:t>
      </w:r>
      <w:r w:rsidR="003D63AD" w:rsidRPr="007E1467">
        <w:rPr>
          <w:cs/>
        </w:rPr>
        <w:t>การปฏิบัติงาน</w:t>
      </w:r>
      <w:r w:rsidR="0015699B" w:rsidRPr="007E1467">
        <w:rPr>
          <w:cs/>
        </w:rPr>
        <w:t>สหกิจศึกษา</w:t>
      </w:r>
      <w:bookmarkEnd w:id="609"/>
      <w:bookmarkEnd w:id="610"/>
    </w:p>
    <w:p w:rsidR="00F31E88" w:rsidRPr="007E1467" w:rsidRDefault="00F31E88" w:rsidP="00991A87">
      <w:pPr>
        <w:spacing w:after="0" w:line="240" w:lineRule="auto"/>
      </w:pPr>
    </w:p>
    <w:p w:rsidR="00AE1AA4" w:rsidRPr="007E1467" w:rsidRDefault="001C2674" w:rsidP="00991A87">
      <w:pPr>
        <w:spacing w:line="240" w:lineRule="auto"/>
        <w:ind w:firstLine="720"/>
        <w:rPr>
          <w:color w:val="FF0000"/>
        </w:rPr>
      </w:pPr>
      <w:del w:id="611" w:author="Pahommie" w:date="2014-11-05T21:26:00Z">
        <w:r w:rsidRPr="007E1467" w:rsidDel="00BB0002">
          <w:rPr>
            <w:color w:val="FF0000"/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  <w:r w:rsidR="003959E0" w:rsidRPr="007E1467">
        <w:rPr>
          <w:color w:val="FF0000"/>
          <w:cs/>
        </w:rPr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</w:p>
    <w:p w:rsidR="001C2674" w:rsidRPr="007E1467" w:rsidRDefault="001C2674" w:rsidP="00991A87">
      <w:pPr>
        <w:pStyle w:val="Heading2"/>
      </w:pPr>
      <w:bookmarkStart w:id="612" w:name="_Toc399842592"/>
      <w:bookmarkStart w:id="613" w:name="_Toc487543133"/>
      <w:r w:rsidRPr="007E1467">
        <w:rPr>
          <w:cs/>
        </w:rPr>
        <w:t>สรุปผล</w:t>
      </w:r>
      <w:r w:rsidR="003D63AD" w:rsidRPr="007E1467">
        <w:rPr>
          <w:cs/>
        </w:rPr>
        <w:t>การปฏิบัติงาน</w:t>
      </w:r>
      <w:r w:rsidRPr="007E1467">
        <w:rPr>
          <w:cs/>
        </w:rPr>
        <w:t>สหกิจศึกษา</w:t>
      </w:r>
      <w:bookmarkEnd w:id="612"/>
      <w:bookmarkEnd w:id="613"/>
    </w:p>
    <w:p w:rsidR="00C54E15" w:rsidRDefault="0080132D" w:rsidP="00991A87">
      <w:pPr>
        <w:spacing w:line="240" w:lineRule="auto"/>
        <w:ind w:firstLine="720"/>
        <w:rPr>
          <w:color w:val="1F4E79" w:themeColor="accent1" w:themeShade="80"/>
        </w:rPr>
      </w:pPr>
      <w:r w:rsidRPr="00007F40">
        <w:rPr>
          <w:rFonts w:hint="cs"/>
          <w:color w:val="1F4E79" w:themeColor="accent1" w:themeShade="80"/>
          <w:cs/>
        </w:rPr>
        <w:t>การปฏิบัติงานสหกิจศึกษาตั้งแต่วันที่ ๑ สิงหาคม ถึงวันที่ ๑๙ พฤศจิกายน พ.ศ. ๒๕๖๑ ในตำแหน่งนักพัฒนาระบบ ณ ห้องปฏิบัติการวิจัยวิศวกรรมระบบสารสนเทศ มหาวิทยาลัยบูรพา ผู้ปฏิบัติงานสหกิจศึกษาได้รับมอบหมายให้พัฒนาระบบประกันคุณภาพการศึกษา ให้กับคณะวิทยาการสารสนเทศ มหาวิทยาลัยบูรพา ในการปฏิบัติงาน ผู้ปฏิบัติงานสหกิจศึกษาได้</w:t>
      </w:r>
      <w:r w:rsidR="00007F40">
        <w:rPr>
          <w:rFonts w:hint="cs"/>
          <w:color w:val="1F4E79" w:themeColor="accent1" w:themeShade="80"/>
          <w:cs/>
        </w:rPr>
        <w:t>ประยุกต์</w:t>
      </w:r>
      <w:r w:rsidRPr="00007F40">
        <w:rPr>
          <w:rFonts w:hint="cs"/>
          <w:color w:val="1F4E79" w:themeColor="accent1" w:themeShade="80"/>
          <w:cs/>
        </w:rPr>
        <w:t>ความรู้</w:t>
      </w:r>
      <w:r w:rsidR="00007F40" w:rsidRPr="00007F40">
        <w:rPr>
          <w:rFonts w:hint="cs"/>
          <w:color w:val="1F4E79" w:themeColor="accent1" w:themeShade="80"/>
          <w:cs/>
        </w:rPr>
        <w:t>จากการศึกษาในหลักสูตรวิศวกรรมซอฟต์แวร์ร่วมกับกระบวนการพัฒนาซอฟ์แวร์</w:t>
      </w:r>
      <w:r w:rsidR="00C54E15">
        <w:rPr>
          <w:rFonts w:hint="cs"/>
          <w:color w:val="1F4E79" w:themeColor="accent1" w:themeShade="80"/>
          <w:cs/>
        </w:rPr>
        <w:t>ที่เกิดจากการประยุกต์</w:t>
      </w:r>
      <w:r w:rsidR="00007F40" w:rsidRPr="00007F40">
        <w:rPr>
          <w:rFonts w:hint="cs"/>
          <w:color w:val="1F4E79" w:themeColor="accent1" w:themeShade="80"/>
          <w:cs/>
        </w:rPr>
        <w:t>เทคนิคสกรัม</w:t>
      </w:r>
      <w:r w:rsidR="00C54E15">
        <w:rPr>
          <w:rFonts w:hint="cs"/>
          <w:color w:val="1F4E79" w:themeColor="accent1" w:themeShade="80"/>
          <w:cs/>
        </w:rPr>
        <w:t>และโครงสร้างแบบน้ำตก</w:t>
      </w:r>
      <w:r w:rsidR="00007F40" w:rsidRPr="00007F40">
        <w:rPr>
          <w:rFonts w:hint="cs"/>
          <w:color w:val="1F4E79" w:themeColor="accent1" w:themeShade="80"/>
          <w:cs/>
        </w:rPr>
        <w:t>ซึ่งทางองค์กรเลือก</w:t>
      </w:r>
      <w:r w:rsidR="00007F40">
        <w:rPr>
          <w:rFonts w:hint="cs"/>
          <w:color w:val="1F4E79" w:themeColor="accent1" w:themeShade="80"/>
          <w:cs/>
        </w:rPr>
        <w:t xml:space="preserve">ใช้ ตลอดระยะเวลาปฏิบัติงานสหกิจศึกษาถูกแบ่งการทำงานออกเป็น ๔ </w:t>
      </w:r>
      <w:r w:rsidR="00007F40">
        <w:rPr>
          <w:color w:val="1F4E79" w:themeColor="accent1" w:themeShade="80"/>
        </w:rPr>
        <w:t xml:space="preserve">sprints </w:t>
      </w:r>
      <w:r w:rsidR="00007F40">
        <w:rPr>
          <w:rFonts w:hint="cs"/>
          <w:color w:val="1F4E79" w:themeColor="accent1" w:themeShade="80"/>
          <w:cs/>
        </w:rPr>
        <w:t xml:space="preserve">ระยะเวลา </w:t>
      </w:r>
      <w:r w:rsidR="00007F40">
        <w:rPr>
          <w:color w:val="1F4E79" w:themeColor="accent1" w:themeShade="80"/>
        </w:rPr>
        <w:t xml:space="preserve">sprint </w:t>
      </w:r>
      <w:r w:rsidR="00007F40">
        <w:rPr>
          <w:rFonts w:hint="cs"/>
          <w:color w:val="1F4E79" w:themeColor="accent1" w:themeShade="80"/>
          <w:cs/>
        </w:rPr>
        <w:t xml:space="preserve">ละ ๔ สัปดาห์ </w:t>
      </w:r>
    </w:p>
    <w:p w:rsidR="003959E0" w:rsidRDefault="00C54E15" w:rsidP="00991A87">
      <w:pPr>
        <w:spacing w:line="240" w:lineRule="auto"/>
        <w:ind w:firstLine="720"/>
        <w:rPr>
          <w:color w:val="1F4E79" w:themeColor="accent1" w:themeShade="80"/>
        </w:rPr>
      </w:pPr>
      <w:r>
        <w:rPr>
          <w:color w:val="1F4E79" w:themeColor="accent1" w:themeShade="80"/>
        </w:rPr>
        <w:t>S</w:t>
      </w:r>
      <w:r w:rsidR="00007F40">
        <w:rPr>
          <w:color w:val="1F4E79" w:themeColor="accent1" w:themeShade="80"/>
        </w:rPr>
        <w:t xml:space="preserve">prints </w:t>
      </w:r>
      <w:r w:rsidR="00007F40">
        <w:rPr>
          <w:rFonts w:hint="cs"/>
          <w:color w:val="1F4E79" w:themeColor="accent1" w:themeShade="80"/>
          <w:cs/>
        </w:rPr>
        <w:t xml:space="preserve">ที่ ๑ จะเป็นการศึกษาเครื่องมือที่ในการพัฒนาเว็บแอพลิเคชัน ซึ่งองค์กรเลือกใช้เครื่องมือที่เป็น </w:t>
      </w:r>
      <w:r w:rsidR="00007F40">
        <w:rPr>
          <w:color w:val="1F4E79" w:themeColor="accent1" w:themeShade="80"/>
        </w:rPr>
        <w:t xml:space="preserve">Open Source </w:t>
      </w:r>
      <w:r w:rsidR="00007F40">
        <w:rPr>
          <w:rFonts w:hint="cs"/>
          <w:color w:val="1F4E79" w:themeColor="accent1" w:themeShade="80"/>
          <w:cs/>
        </w:rPr>
        <w:t xml:space="preserve">ทั้งหมด โดยนำกรอบการทำงานที่เรียกว่า </w:t>
      </w:r>
      <w:r w:rsidR="00007F40">
        <w:rPr>
          <w:color w:val="1F4E79" w:themeColor="accent1" w:themeShade="80"/>
        </w:rPr>
        <w:t xml:space="preserve">CodIgnitor </w:t>
      </w:r>
      <w:r w:rsidR="00007F40">
        <w:rPr>
          <w:rFonts w:hint="cs"/>
          <w:color w:val="1F4E79" w:themeColor="accent1" w:themeShade="80"/>
          <w:cs/>
        </w:rPr>
        <w:t xml:space="preserve">มาใช้ สำหรับภาษาที่ใช้ในการพัฒนาได้แก่ </w:t>
      </w:r>
      <w:r w:rsidR="0049754E">
        <w:rPr>
          <w:color w:val="1F4E79" w:themeColor="accent1" w:themeShade="80"/>
        </w:rPr>
        <w:t>PHP, HTML, Javascript</w:t>
      </w:r>
      <w:r w:rsidR="00007F40">
        <w:rPr>
          <w:color w:val="1F4E79" w:themeColor="accent1" w:themeShade="80"/>
          <w:cs/>
        </w:rPr>
        <w:t xml:space="preserve"> </w:t>
      </w:r>
      <w:r w:rsidR="00007F40">
        <w:rPr>
          <w:rFonts w:hint="cs"/>
          <w:color w:val="1F4E79" w:themeColor="accent1" w:themeShade="80"/>
          <w:cs/>
        </w:rPr>
        <w:t xml:space="preserve">และ </w:t>
      </w:r>
      <w:r w:rsidR="00007F40">
        <w:rPr>
          <w:color w:val="1F4E79" w:themeColor="accent1" w:themeShade="80"/>
        </w:rPr>
        <w:t xml:space="preserve">CSS </w:t>
      </w:r>
      <w:r w:rsidR="00007F40">
        <w:rPr>
          <w:rFonts w:hint="cs"/>
          <w:color w:val="1F4E79" w:themeColor="accent1" w:themeShade="80"/>
          <w:cs/>
        </w:rPr>
        <w:t xml:space="preserve">มีการนำ </w:t>
      </w:r>
      <w:r w:rsidR="00007F40">
        <w:rPr>
          <w:color w:val="1F4E79" w:themeColor="accent1" w:themeShade="80"/>
        </w:rPr>
        <w:t xml:space="preserve">Library </w:t>
      </w:r>
      <w:r w:rsidR="00007F40">
        <w:rPr>
          <w:rFonts w:hint="cs"/>
          <w:color w:val="1F4E79" w:themeColor="accent1" w:themeShade="80"/>
          <w:cs/>
        </w:rPr>
        <w:t xml:space="preserve">มาใช้เพื่อให้การทำงานรวดเร็วขึ้น เช่น </w:t>
      </w:r>
      <w:r w:rsidR="0049754E">
        <w:rPr>
          <w:color w:val="1F4E79" w:themeColor="accent1" w:themeShade="80"/>
        </w:rPr>
        <w:t>D</w:t>
      </w:r>
      <w:r w:rsidR="0049754E" w:rsidRPr="0049754E">
        <w:rPr>
          <w:color w:val="1F4E79" w:themeColor="accent1" w:themeShade="80"/>
        </w:rPr>
        <w:t>atatable</w:t>
      </w:r>
      <w:r w:rsidR="0049754E">
        <w:rPr>
          <w:color w:val="1F4E79" w:themeColor="accent1" w:themeShade="80"/>
          <w:cs/>
        </w:rPr>
        <w:t xml:space="preserve"> </w:t>
      </w:r>
      <w:r w:rsidR="0049754E">
        <w:rPr>
          <w:rFonts w:hint="cs"/>
          <w:color w:val="1F4E79" w:themeColor="accent1" w:themeShade="80"/>
          <w:cs/>
        </w:rPr>
        <w:t xml:space="preserve">สำหรับการทำงานกับตาราง </w:t>
      </w:r>
      <w:r w:rsidR="0049754E">
        <w:rPr>
          <w:color w:val="1F4E79" w:themeColor="accent1" w:themeShade="80"/>
        </w:rPr>
        <w:t>H</w:t>
      </w:r>
      <w:r w:rsidR="0049754E" w:rsidRPr="0049754E">
        <w:rPr>
          <w:color w:val="1F4E79" w:themeColor="accent1" w:themeShade="80"/>
        </w:rPr>
        <w:t xml:space="preserve">ightchart </w:t>
      </w:r>
      <w:r w:rsidR="0049754E">
        <w:rPr>
          <w:rFonts w:hint="cs"/>
          <w:color w:val="1F4E79" w:themeColor="accent1" w:themeShade="80"/>
          <w:cs/>
        </w:rPr>
        <w:t xml:space="preserve">สำหรับสร้างกราฟ และ </w:t>
      </w:r>
      <w:r w:rsidR="0049754E">
        <w:rPr>
          <w:color w:val="1F4E79" w:themeColor="accent1" w:themeShade="80"/>
        </w:rPr>
        <w:t>D</w:t>
      </w:r>
      <w:r w:rsidR="0049754E" w:rsidRPr="0049754E">
        <w:rPr>
          <w:color w:val="1F4E79" w:themeColor="accent1" w:themeShade="80"/>
        </w:rPr>
        <w:t>atepicker</w:t>
      </w:r>
      <w:r w:rsidR="00007F40">
        <w:rPr>
          <w:color w:val="1F4E79" w:themeColor="accent1" w:themeShade="80"/>
          <w:cs/>
        </w:rPr>
        <w:t xml:space="preserve"> </w:t>
      </w:r>
      <w:r w:rsidR="0049754E">
        <w:rPr>
          <w:rFonts w:hint="cs"/>
          <w:color w:val="1F4E79" w:themeColor="accent1" w:themeShade="80"/>
          <w:cs/>
        </w:rPr>
        <w:t>สำหรับทำปฏิทินเป็นต้น นอกจากนี้</w:t>
      </w:r>
      <w:r>
        <w:rPr>
          <w:rFonts w:hint="cs"/>
          <w:color w:val="1F4E79" w:themeColor="accent1" w:themeShade="80"/>
          <w:cs/>
        </w:rPr>
        <w:t>ห้องปฏิบัติการวิจัยฯ ได้นำ</w:t>
      </w:r>
      <w:r w:rsidR="00007F40">
        <w:rPr>
          <w:rFonts w:hint="cs"/>
          <w:color w:val="1F4E79" w:themeColor="accent1" w:themeShade="80"/>
          <w:cs/>
        </w:rPr>
        <w:t xml:space="preserve">ระบบจัดการฐานข้อมูล </w:t>
      </w:r>
      <w:r w:rsidR="00007F40">
        <w:rPr>
          <w:color w:val="1F4E79" w:themeColor="accent1" w:themeShade="80"/>
        </w:rPr>
        <w:t xml:space="preserve">MySQL </w:t>
      </w:r>
      <w:r w:rsidR="00007F40">
        <w:rPr>
          <w:rFonts w:hint="cs"/>
          <w:color w:val="1F4E79" w:themeColor="accent1" w:themeShade="80"/>
          <w:cs/>
        </w:rPr>
        <w:t xml:space="preserve">ซึ่งสามารถแปลงข้อมูลให้อยู่ในรูปแบบของ </w:t>
      </w:r>
      <w:r w:rsidR="00007F40">
        <w:rPr>
          <w:color w:val="1F4E79" w:themeColor="accent1" w:themeShade="80"/>
        </w:rPr>
        <w:t xml:space="preserve">JSON Service </w:t>
      </w:r>
      <w:r>
        <w:rPr>
          <w:rFonts w:hint="cs"/>
          <w:color w:val="1F4E79" w:themeColor="accent1" w:themeShade="80"/>
          <w:cs/>
        </w:rPr>
        <w:t xml:space="preserve">เพื่อให้ยืดหยุ่นในการงานของลูกค้ามากยิ่งขึ้น นอกจากนี้ยังได้นำเทคโนโลยี </w:t>
      </w:r>
      <w:r>
        <w:rPr>
          <w:color w:val="1F4E79" w:themeColor="accent1" w:themeShade="80"/>
        </w:rPr>
        <w:t xml:space="preserve">Gitlab </w:t>
      </w:r>
      <w:r>
        <w:rPr>
          <w:rFonts w:hint="cs"/>
          <w:color w:val="1F4E79" w:themeColor="accent1" w:themeShade="80"/>
          <w:cs/>
        </w:rPr>
        <w:t xml:space="preserve">มาใช้ในการควบคุมเวอร์ชันการทำงาน เพื่อให้การเขียนโปรแกรมขนาดใหญ่จากโปรแกรมเมอร์หลายคน สามารถทำงานร่วมกันได้ง่ายและมีประสิทธิภาพมากขึ้น นอกจากนี้ </w:t>
      </w:r>
      <w:r>
        <w:rPr>
          <w:color w:val="1F4E79" w:themeColor="accent1" w:themeShade="80"/>
        </w:rPr>
        <w:t xml:space="preserve">Gitlab </w:t>
      </w:r>
      <w:r>
        <w:rPr>
          <w:rFonts w:hint="cs"/>
          <w:color w:val="1F4E79" w:themeColor="accent1" w:themeShade="80"/>
          <w:cs/>
        </w:rPr>
        <w:t xml:space="preserve">ยังช่วย </w:t>
      </w:r>
      <w:r>
        <w:rPr>
          <w:color w:val="1F4E79" w:themeColor="accent1" w:themeShade="80"/>
        </w:rPr>
        <w:t xml:space="preserve">Build </w:t>
      </w:r>
      <w:r>
        <w:rPr>
          <w:rFonts w:hint="cs"/>
          <w:color w:val="1F4E79" w:themeColor="accent1" w:themeShade="80"/>
          <w:cs/>
        </w:rPr>
        <w:t xml:space="preserve">ระบบ เพื่อให้โปรแกรมเมอร์และนักทดสอบระบบสามารถทดสอบผลลัพธ์จากการรวมโปรแกรมไปเป็นผลิตภัณฑ์ที่สมบูรณ์เพื่อให้เห็นข้อบกพร่องที่จะต้องปรับปรุงได้รวดเร็วขึ้น </w:t>
      </w:r>
    </w:p>
    <w:p w:rsidR="00C54E15" w:rsidRDefault="00C54E15" w:rsidP="00991A87">
      <w:pPr>
        <w:spacing w:line="240" w:lineRule="auto"/>
        <w:ind w:firstLine="720"/>
        <w:rPr>
          <w:color w:val="1F4E79" w:themeColor="accent1" w:themeShade="80"/>
        </w:rPr>
      </w:pPr>
      <w:r>
        <w:rPr>
          <w:color w:val="1F4E79" w:themeColor="accent1" w:themeShade="80"/>
        </w:rPr>
        <w:t xml:space="preserve">Sprints </w:t>
      </w:r>
      <w:r>
        <w:rPr>
          <w:rFonts w:hint="cs"/>
          <w:color w:val="1F4E79" w:themeColor="accent1" w:themeShade="80"/>
          <w:cs/>
        </w:rPr>
        <w:t>ที่ ๒ จะเป็นการออกแบบระบบ</w:t>
      </w:r>
      <w:r>
        <w:rPr>
          <w:color w:val="1F4E79" w:themeColor="accent1" w:themeShade="80"/>
          <w:cs/>
        </w:rPr>
        <w:t xml:space="preserve"> </w:t>
      </w:r>
      <w:r>
        <w:rPr>
          <w:rFonts w:hint="cs"/>
          <w:color w:val="1F4E79" w:themeColor="accent1" w:themeShade="80"/>
          <w:cs/>
        </w:rPr>
        <w:t>ซึ่ง</w:t>
      </w:r>
      <w:r w:rsidR="0049754E">
        <w:rPr>
          <w:rFonts w:hint="cs"/>
          <w:color w:val="1F4E79" w:themeColor="accent1" w:themeShade="80"/>
          <w:cs/>
        </w:rPr>
        <w:t>เครื่องมือ</w:t>
      </w:r>
      <w:r>
        <w:rPr>
          <w:rFonts w:hint="cs"/>
          <w:color w:val="1F4E79" w:themeColor="accent1" w:themeShade="80"/>
          <w:cs/>
        </w:rPr>
        <w:t xml:space="preserve">ที่ใช้ในการออกแบบประกอบด้วย </w:t>
      </w:r>
      <w:r>
        <w:rPr>
          <w:color w:val="1F4E79" w:themeColor="accent1" w:themeShade="80"/>
        </w:rPr>
        <w:t>Use Case Diagram, Use Case Description, ER</w:t>
      </w:r>
      <w:r>
        <w:rPr>
          <w:color w:val="1F4E79" w:themeColor="accent1" w:themeShade="80"/>
          <w:cs/>
        </w:rPr>
        <w:t>-</w:t>
      </w:r>
      <w:r>
        <w:rPr>
          <w:color w:val="1F4E79" w:themeColor="accent1" w:themeShade="80"/>
        </w:rPr>
        <w:t xml:space="preserve">Diagram </w:t>
      </w:r>
      <w:r>
        <w:rPr>
          <w:rFonts w:hint="cs"/>
          <w:color w:val="1F4E79" w:themeColor="accent1" w:themeShade="80"/>
          <w:cs/>
        </w:rPr>
        <w:t xml:space="preserve">และ </w:t>
      </w:r>
      <w:r>
        <w:rPr>
          <w:color w:val="1F4E79" w:themeColor="accent1" w:themeShade="80"/>
        </w:rPr>
        <w:t xml:space="preserve">Data Dictionary </w:t>
      </w:r>
    </w:p>
    <w:p w:rsidR="0049754E" w:rsidRDefault="0049754E" w:rsidP="00991A87">
      <w:pPr>
        <w:spacing w:line="240" w:lineRule="auto"/>
        <w:ind w:firstLine="720"/>
        <w:rPr>
          <w:color w:val="1F4E79" w:themeColor="accent1" w:themeShade="80"/>
        </w:rPr>
      </w:pPr>
      <w:r>
        <w:rPr>
          <w:color w:val="1F4E79" w:themeColor="accent1" w:themeShade="80"/>
        </w:rPr>
        <w:t xml:space="preserve">Sprints </w:t>
      </w:r>
      <w:r>
        <w:rPr>
          <w:rFonts w:hint="cs"/>
          <w:color w:val="1F4E79" w:themeColor="accent1" w:themeShade="80"/>
          <w:cs/>
        </w:rPr>
        <w:t>ที่ ๓</w:t>
      </w:r>
      <w:r w:rsidR="005841FB">
        <w:rPr>
          <w:rFonts w:hint="cs"/>
          <w:color w:val="1F4E79" w:themeColor="accent1" w:themeShade="80"/>
          <w:cs/>
        </w:rPr>
        <w:t xml:space="preserve"> และ </w:t>
      </w:r>
      <w:r w:rsidR="005841FB">
        <w:rPr>
          <w:color w:val="1F4E79" w:themeColor="accent1" w:themeShade="80"/>
        </w:rPr>
        <w:t xml:space="preserve">Sprints </w:t>
      </w:r>
      <w:r w:rsidR="005841FB">
        <w:rPr>
          <w:rFonts w:hint="cs"/>
          <w:color w:val="1F4E79" w:themeColor="accent1" w:themeShade="80"/>
          <w:cs/>
        </w:rPr>
        <w:t xml:space="preserve">ที่ ๔ </w:t>
      </w:r>
      <w:r>
        <w:rPr>
          <w:rFonts w:hint="cs"/>
          <w:color w:val="1F4E79" w:themeColor="accent1" w:themeShade="80"/>
          <w:cs/>
        </w:rPr>
        <w:t xml:space="preserve"> จะเป็นการพัฒนาระบบ</w:t>
      </w:r>
      <w:r w:rsidR="005841FB">
        <w:rPr>
          <w:rFonts w:hint="cs"/>
          <w:color w:val="1F4E79" w:themeColor="accent1" w:themeShade="80"/>
          <w:cs/>
        </w:rPr>
        <w:t>ด้วยเครื่องมือที่ได้กล่าวไว้ในบทที่ ๑ และบทที่ ๒</w:t>
      </w:r>
      <w:r>
        <w:rPr>
          <w:color w:val="1F4E79" w:themeColor="accent1" w:themeShade="80"/>
          <w:cs/>
        </w:rPr>
        <w:t xml:space="preserve"> </w:t>
      </w:r>
      <w:r>
        <w:rPr>
          <w:rFonts w:hint="cs"/>
          <w:color w:val="1F4E79" w:themeColor="accent1" w:themeShade="80"/>
          <w:cs/>
        </w:rPr>
        <w:t xml:space="preserve">มีการทำ </w:t>
      </w:r>
      <w:r>
        <w:rPr>
          <w:color w:val="1F4E79" w:themeColor="accent1" w:themeShade="80"/>
        </w:rPr>
        <w:t xml:space="preserve">Unit Test </w:t>
      </w:r>
      <w:r>
        <w:rPr>
          <w:rFonts w:hint="cs"/>
          <w:color w:val="1F4E79" w:themeColor="accent1" w:themeShade="80"/>
          <w:cs/>
        </w:rPr>
        <w:t xml:space="preserve">ในรูปแบบ </w:t>
      </w:r>
      <w:r>
        <w:rPr>
          <w:color w:val="1F4E79" w:themeColor="accent1" w:themeShade="80"/>
        </w:rPr>
        <w:t xml:space="preserve">Manual Test </w:t>
      </w:r>
      <w:r>
        <w:rPr>
          <w:rFonts w:hint="cs"/>
          <w:color w:val="1F4E79" w:themeColor="accent1" w:themeShade="80"/>
          <w:cs/>
        </w:rPr>
        <w:t xml:space="preserve">โดยมีการออกแบบ </w:t>
      </w:r>
      <w:r>
        <w:rPr>
          <w:color w:val="1F4E79" w:themeColor="accent1" w:themeShade="80"/>
        </w:rPr>
        <w:t xml:space="preserve">Test Scenario </w:t>
      </w:r>
      <w:r>
        <w:rPr>
          <w:rFonts w:hint="cs"/>
          <w:color w:val="1F4E79" w:themeColor="accent1" w:themeShade="80"/>
          <w:cs/>
        </w:rPr>
        <w:t xml:space="preserve">และ </w:t>
      </w:r>
      <w:r>
        <w:rPr>
          <w:color w:val="1F4E79" w:themeColor="accent1" w:themeShade="80"/>
        </w:rPr>
        <w:t xml:space="preserve">Test Case </w:t>
      </w:r>
      <w:r>
        <w:rPr>
          <w:rFonts w:hint="cs"/>
          <w:color w:val="1F4E79" w:themeColor="accent1" w:themeShade="80"/>
          <w:cs/>
        </w:rPr>
        <w:t>ดำเนินการทดสอบตามแผน ตลอดจนได้รับการติดตามผลการทดสอบจากพี่เลี้ยง</w:t>
      </w:r>
      <w:r w:rsidR="005841FB">
        <w:rPr>
          <w:rFonts w:hint="cs"/>
          <w:color w:val="1F4E79" w:themeColor="accent1" w:themeShade="80"/>
          <w:cs/>
        </w:rPr>
        <w:t xml:space="preserve"> </w:t>
      </w:r>
    </w:p>
    <w:p w:rsidR="005841FB" w:rsidRPr="0049754E" w:rsidRDefault="005841FB" w:rsidP="00991A87">
      <w:pPr>
        <w:spacing w:line="240" w:lineRule="auto"/>
        <w:ind w:firstLine="720"/>
        <w:rPr>
          <w:color w:val="1F4E79" w:themeColor="accent1" w:themeShade="80"/>
          <w:cs/>
        </w:rPr>
      </w:pPr>
      <w:r w:rsidRPr="00007F40">
        <w:rPr>
          <w:rFonts w:hint="cs"/>
          <w:color w:val="1F4E79" w:themeColor="accent1" w:themeShade="80"/>
          <w:cs/>
        </w:rPr>
        <w:t>ระ</w:t>
      </w:r>
      <w:r>
        <w:rPr>
          <w:rFonts w:hint="cs"/>
          <w:color w:val="1F4E79" w:themeColor="accent1" w:themeShade="80"/>
          <w:cs/>
        </w:rPr>
        <w:t xml:space="preserve">บบประกันคุณภาพการศึกษาที่พัฒนาประกอบด้วย ๓ มอดูลย่อย ได้แก่ ๑) </w:t>
      </w:r>
      <w:r>
        <w:rPr>
          <w:color w:val="1F4E79" w:themeColor="accent1" w:themeShade="80"/>
        </w:rPr>
        <w:t xml:space="preserve">xxxxxx </w:t>
      </w:r>
      <w:r>
        <w:rPr>
          <w:rFonts w:hint="cs"/>
          <w:color w:val="1F4E79" w:themeColor="accent1" w:themeShade="80"/>
          <w:cs/>
        </w:rPr>
        <w:t xml:space="preserve">๒) </w:t>
      </w:r>
      <w:r>
        <w:rPr>
          <w:color w:val="1F4E79" w:themeColor="accent1" w:themeShade="80"/>
        </w:rPr>
        <w:t xml:space="preserve">xxxxxxx </w:t>
      </w:r>
      <w:r>
        <w:rPr>
          <w:rFonts w:hint="cs"/>
          <w:color w:val="1F4E79" w:themeColor="accent1" w:themeShade="80"/>
          <w:cs/>
        </w:rPr>
        <w:t xml:space="preserve">๓) </w:t>
      </w:r>
      <w:r>
        <w:rPr>
          <w:color w:val="1F4E79" w:themeColor="accent1" w:themeShade="80"/>
        </w:rPr>
        <w:t xml:space="preserve">xxxxxxx </w:t>
      </w:r>
      <w:r>
        <w:rPr>
          <w:rFonts w:hint="cs"/>
          <w:color w:val="1F4E79" w:themeColor="accent1" w:themeShade="80"/>
          <w:cs/>
        </w:rPr>
        <w:t xml:space="preserve">และได้ส่งมอบให้กับลูกค้า คือ </w:t>
      </w:r>
      <w:r w:rsidRPr="00007F40">
        <w:rPr>
          <w:rFonts w:hint="cs"/>
          <w:color w:val="1F4E79" w:themeColor="accent1" w:themeShade="80"/>
          <w:cs/>
        </w:rPr>
        <w:t>คณะวิทยาการสารสนเทศ มหาวิทยาลัยบูรพา</w:t>
      </w:r>
      <w:r>
        <w:rPr>
          <w:rFonts w:hint="cs"/>
          <w:color w:val="1F4E79" w:themeColor="accent1" w:themeShade="80"/>
          <w:cs/>
        </w:rPr>
        <w:t xml:space="preserve"> และได้รับข้อเสนอแนะให้ปรับปรุง รวมถึงได้รับความต้องการเพิ่มเติมซึ่งผู้ปฏิบัติงานสหกิจศึกษาได้ปรับปรุงและส่งมอบงานที่เหลือให้กับพี่เลี้ยงเพื่อดำเนินต่อเป็นที่เรียบร้อยแล้ว</w:t>
      </w:r>
    </w:p>
    <w:p w:rsidR="006B04BB" w:rsidRPr="007E1467" w:rsidRDefault="001C2674" w:rsidP="00991A87">
      <w:pPr>
        <w:pStyle w:val="Heading2"/>
      </w:pPr>
      <w:bookmarkStart w:id="614" w:name="_Toc399842593"/>
      <w:bookmarkStart w:id="615" w:name="_Toc487543134"/>
      <w:r w:rsidRPr="007E1467">
        <w:rPr>
          <w:cs/>
        </w:rPr>
        <w:t>ประโยชน์ของการทำโครงงานสหกิจ</w:t>
      </w:r>
      <w:bookmarkEnd w:id="614"/>
      <w:r w:rsidR="006B04BB" w:rsidRPr="007E1467">
        <w:rPr>
          <w:cs/>
        </w:rPr>
        <w:t>ศึกษา</w:t>
      </w:r>
      <w:bookmarkEnd w:id="615"/>
    </w:p>
    <w:p w:rsidR="00C13884" w:rsidRPr="007E1467" w:rsidRDefault="00C13884">
      <w:pPr>
        <w:spacing w:after="0" w:line="240" w:lineRule="auto"/>
        <w:ind w:firstLine="709"/>
        <w:rPr>
          <w:color w:val="FF0000"/>
        </w:rPr>
        <w:pPrChange w:id="616" w:author="jane" w:date="2014-09-30T13:37:00Z">
          <w:pPr/>
        </w:pPrChange>
      </w:pPr>
      <w:r w:rsidRPr="007E1467">
        <w:rPr>
          <w:color w:val="FF0000"/>
          <w:cs/>
        </w:rPr>
        <w:t>...............................................................................................................................................................................................................</w:t>
      </w:r>
    </w:p>
    <w:p w:rsidR="00C13884" w:rsidRPr="007E1467" w:rsidRDefault="00C13884" w:rsidP="00991A87">
      <w:pPr>
        <w:pStyle w:val="ListParagraph"/>
        <w:numPr>
          <w:ilvl w:val="0"/>
          <w:numId w:val="229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FF0000"/>
          <w:szCs w:val="32"/>
        </w:rPr>
      </w:pPr>
      <w:r w:rsidRPr="007E1467">
        <w:rPr>
          <w:rFonts w:cs="TH SarabunPSK"/>
          <w:color w:val="FF0000"/>
          <w:szCs w:val="32"/>
          <w:cs/>
        </w:rPr>
        <w:t>.........................................................................................................................................................................................................</w:t>
      </w:r>
    </w:p>
    <w:p w:rsidR="001C2674" w:rsidRPr="007E1467" w:rsidRDefault="00C13884" w:rsidP="00991A87">
      <w:pPr>
        <w:pStyle w:val="ListParagraph"/>
        <w:numPr>
          <w:ilvl w:val="0"/>
          <w:numId w:val="229"/>
        </w:numPr>
        <w:tabs>
          <w:tab w:val="left" w:pos="360"/>
        </w:tabs>
        <w:spacing w:line="240" w:lineRule="auto"/>
        <w:ind w:left="0" w:firstLine="720"/>
        <w:rPr>
          <w:rFonts w:cs="TH SarabunPSK"/>
          <w:szCs w:val="32"/>
          <w:cs/>
        </w:rPr>
      </w:pPr>
      <w:r w:rsidRPr="007E1467">
        <w:rPr>
          <w:rFonts w:cs="TH SarabunPSK"/>
          <w:color w:val="FF0000"/>
          <w:szCs w:val="32"/>
          <w:cs/>
        </w:rPr>
        <w:t>..................................................................................................................................................</w:t>
      </w:r>
      <w:del w:id="617" w:author="Pahommie" w:date="2014-11-07T15:04:00Z">
        <w:r w:rsidR="001C2674" w:rsidRPr="007E1467" w:rsidDel="00976E03">
          <w:rPr>
            <w:rFonts w:cs="TH SarabunPSK"/>
            <w:szCs w:val="32"/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</w:p>
    <w:p w:rsidR="001C2674" w:rsidRPr="007E1467" w:rsidRDefault="001C2674" w:rsidP="00991A87">
      <w:pPr>
        <w:pStyle w:val="Heading2"/>
      </w:pPr>
      <w:bookmarkStart w:id="618" w:name="_Toc399842594"/>
      <w:bookmarkStart w:id="619" w:name="_Toc487543135"/>
      <w:r w:rsidRPr="007E1467">
        <w:rPr>
          <w:cs/>
        </w:rPr>
        <w:t>ข้อดีของ</w:t>
      </w:r>
      <w:r w:rsidR="003D63AD" w:rsidRPr="007E1467">
        <w:rPr>
          <w:cs/>
        </w:rPr>
        <w:t>การปฏิบัติงาน</w:t>
      </w:r>
      <w:r w:rsidRPr="007E1467">
        <w:rPr>
          <w:cs/>
        </w:rPr>
        <w:t>สหกิจศึกษา</w:t>
      </w:r>
      <w:bookmarkEnd w:id="618"/>
      <w:bookmarkEnd w:id="619"/>
    </w:p>
    <w:p w:rsidR="00167FCA" w:rsidRPr="007E1467" w:rsidRDefault="00167FCA">
      <w:pPr>
        <w:spacing w:after="0" w:line="240" w:lineRule="auto"/>
        <w:ind w:firstLine="709"/>
        <w:rPr>
          <w:color w:val="FF0000"/>
        </w:rPr>
        <w:pPrChange w:id="620" w:author="jane" w:date="2014-09-30T13:37:00Z">
          <w:pPr/>
        </w:pPrChange>
      </w:pPr>
      <w:r w:rsidRPr="007E1467">
        <w:rPr>
          <w:color w:val="FF0000"/>
          <w:cs/>
        </w:rPr>
        <w:t>...............................................................................................................................................................................................................</w:t>
      </w:r>
    </w:p>
    <w:p w:rsidR="00167FCA" w:rsidRPr="007E1467" w:rsidRDefault="00167FCA" w:rsidP="00991A87">
      <w:pPr>
        <w:pStyle w:val="ListParagraph"/>
        <w:numPr>
          <w:ilvl w:val="0"/>
          <w:numId w:val="334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FF0000"/>
          <w:szCs w:val="32"/>
        </w:rPr>
      </w:pPr>
      <w:r w:rsidRPr="007E1467">
        <w:rPr>
          <w:rFonts w:cs="TH SarabunPSK"/>
          <w:color w:val="FF0000"/>
          <w:szCs w:val="32"/>
          <w:cs/>
        </w:rPr>
        <w:t>.........................................................................................................................................................................................................</w:t>
      </w:r>
    </w:p>
    <w:p w:rsidR="001C2674" w:rsidRPr="007E1467" w:rsidRDefault="00167FCA" w:rsidP="00991A87">
      <w:pPr>
        <w:pStyle w:val="ListParagraph"/>
        <w:numPr>
          <w:ilvl w:val="0"/>
          <w:numId w:val="334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FF0000"/>
          <w:szCs w:val="32"/>
        </w:rPr>
      </w:pPr>
      <w:r w:rsidRPr="007E1467">
        <w:rPr>
          <w:rFonts w:cs="TH SarabunPSK"/>
          <w:color w:val="FF0000"/>
          <w:szCs w:val="32"/>
          <w:cs/>
        </w:rPr>
        <w:t>..................................................................................................................................................</w:t>
      </w:r>
      <w:del w:id="621" w:author="Pahommie" w:date="2014-11-07T15:14:00Z">
        <w:r w:rsidR="001C2674" w:rsidRPr="007E1467" w:rsidDel="00976E03">
          <w:rPr>
            <w:rFonts w:cs="TH SarabunPSK"/>
            <w:szCs w:val="32"/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</w:p>
    <w:p w:rsidR="001C2674" w:rsidRPr="007E1467" w:rsidRDefault="001C2674" w:rsidP="00991A87">
      <w:pPr>
        <w:pStyle w:val="Heading2"/>
      </w:pPr>
      <w:bookmarkStart w:id="622" w:name="_Toc399842596"/>
      <w:bookmarkStart w:id="623" w:name="_Toc487543136"/>
      <w:r w:rsidRPr="007E1467">
        <w:rPr>
          <w:cs/>
        </w:rPr>
        <w:t>ปัญหา</w:t>
      </w:r>
      <w:r w:rsidR="00A92467" w:rsidRPr="007E1467">
        <w:rPr>
          <w:cs/>
        </w:rPr>
        <w:t xml:space="preserve"> </w:t>
      </w:r>
      <w:r w:rsidRPr="007E1467">
        <w:rPr>
          <w:cs/>
        </w:rPr>
        <w:t>อุปสรรค</w:t>
      </w:r>
      <w:bookmarkEnd w:id="622"/>
      <w:r w:rsidR="00A92467" w:rsidRPr="007E1467">
        <w:rPr>
          <w:cs/>
        </w:rPr>
        <w:t>ในการปฏิบัติงานสหกิจศึกษา และแนวทางแก้ปัญหา</w:t>
      </w:r>
      <w:bookmarkEnd w:id="623"/>
    </w:p>
    <w:p w:rsidR="00167FCA" w:rsidRPr="007E1467" w:rsidRDefault="00167FCA">
      <w:pPr>
        <w:spacing w:after="0" w:line="240" w:lineRule="auto"/>
        <w:ind w:firstLine="709"/>
        <w:rPr>
          <w:color w:val="FF0000"/>
        </w:rPr>
        <w:pPrChange w:id="624" w:author="jane" w:date="2014-09-30T13:37:00Z">
          <w:pPr/>
        </w:pPrChange>
      </w:pPr>
      <w:bookmarkStart w:id="625" w:name="_Toc399842597"/>
      <w:r w:rsidRPr="007E1467">
        <w:rPr>
          <w:color w:val="FF0000"/>
          <w:cs/>
        </w:rPr>
        <w:t>...............................................................................................................................................................................................................</w:t>
      </w:r>
    </w:p>
    <w:p w:rsidR="00167FCA" w:rsidRPr="007E1467" w:rsidRDefault="00167FCA" w:rsidP="00991A87">
      <w:pPr>
        <w:pStyle w:val="ListParagraph"/>
        <w:numPr>
          <w:ilvl w:val="0"/>
          <w:numId w:val="233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FF0000"/>
          <w:szCs w:val="32"/>
        </w:rPr>
      </w:pPr>
      <w:r w:rsidRPr="007E1467">
        <w:rPr>
          <w:rFonts w:cs="TH SarabunPSK"/>
          <w:color w:val="FF0000"/>
          <w:szCs w:val="32"/>
          <w:cs/>
        </w:rPr>
        <w:t>.........................................................................................................................................................................................................</w:t>
      </w:r>
    </w:p>
    <w:p w:rsidR="00167FCA" w:rsidRPr="007E1467" w:rsidRDefault="00167FCA" w:rsidP="00991A87">
      <w:pPr>
        <w:pStyle w:val="ListParagraph"/>
        <w:numPr>
          <w:ilvl w:val="0"/>
          <w:numId w:val="233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FF0000"/>
          <w:szCs w:val="32"/>
        </w:rPr>
      </w:pPr>
      <w:r w:rsidRPr="007E1467">
        <w:rPr>
          <w:rFonts w:cs="TH SarabunPSK"/>
          <w:color w:val="FF0000"/>
          <w:szCs w:val="32"/>
          <w:cs/>
        </w:rPr>
        <w:t>..................................................................................................................................................</w:t>
      </w:r>
    </w:p>
    <w:p w:rsidR="001C2674" w:rsidRPr="007E1467" w:rsidRDefault="001C2674" w:rsidP="00991A87">
      <w:pPr>
        <w:pStyle w:val="Heading2"/>
      </w:pPr>
      <w:bookmarkStart w:id="626" w:name="_Toc487543137"/>
      <w:r w:rsidRPr="007E1467">
        <w:rPr>
          <w:cs/>
        </w:rPr>
        <w:t>ข้อเสนอแนะ</w:t>
      </w:r>
      <w:bookmarkEnd w:id="625"/>
      <w:bookmarkEnd w:id="626"/>
    </w:p>
    <w:p w:rsidR="001C2674" w:rsidRPr="007E1467" w:rsidRDefault="00A87B97">
      <w:pPr>
        <w:spacing w:after="0" w:line="240" w:lineRule="auto"/>
        <w:ind w:firstLine="709"/>
        <w:rPr>
          <w:color w:val="FF0000"/>
        </w:rPr>
        <w:pPrChange w:id="627" w:author="jane" w:date="2014-09-30T13:37:00Z">
          <w:pPr/>
        </w:pPrChange>
      </w:pPr>
      <w:r w:rsidRPr="007E1467">
        <w:rPr>
          <w:color w:val="FF0000"/>
          <w:cs/>
        </w:rPr>
        <w:t>...............................................................................................................................................................................................................</w:t>
      </w:r>
    </w:p>
    <w:p w:rsidR="001C2674" w:rsidRPr="007E1467" w:rsidRDefault="00A87B97" w:rsidP="00991A87">
      <w:pPr>
        <w:pStyle w:val="ListParagraph"/>
        <w:numPr>
          <w:ilvl w:val="0"/>
          <w:numId w:val="233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FF0000"/>
          <w:szCs w:val="32"/>
        </w:rPr>
      </w:pPr>
      <w:r w:rsidRPr="007E1467">
        <w:rPr>
          <w:rFonts w:cs="TH SarabunPSK"/>
          <w:color w:val="FF0000"/>
          <w:szCs w:val="32"/>
          <w:cs/>
        </w:rPr>
        <w:t>.........................................................................................................................................................................................................</w:t>
      </w:r>
    </w:p>
    <w:p w:rsidR="004B4B62" w:rsidRPr="007E1467" w:rsidRDefault="00A87B97" w:rsidP="00991A87">
      <w:pPr>
        <w:pStyle w:val="ListParagraph"/>
        <w:numPr>
          <w:ilvl w:val="0"/>
          <w:numId w:val="233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FF0000"/>
          <w:szCs w:val="32"/>
        </w:rPr>
      </w:pPr>
      <w:r w:rsidRPr="007E1467">
        <w:rPr>
          <w:rFonts w:cs="TH SarabunPSK"/>
          <w:color w:val="FF0000"/>
          <w:szCs w:val="32"/>
          <w:cs/>
        </w:rPr>
        <w:t>..................................................................................................................................................</w:t>
      </w:r>
    </w:p>
    <w:p w:rsidR="001C2674" w:rsidRPr="007E1467" w:rsidRDefault="001C2674" w:rsidP="00991A87">
      <w:pPr>
        <w:spacing w:line="240" w:lineRule="auto"/>
      </w:pPr>
    </w:p>
    <w:p w:rsidR="001C2674" w:rsidRPr="007E1467" w:rsidDel="00A061C5" w:rsidRDefault="001C2674" w:rsidP="00991A87">
      <w:pPr>
        <w:spacing w:line="240" w:lineRule="auto"/>
        <w:rPr>
          <w:del w:id="628" w:author="jane" w:date="2014-09-30T13:37:00Z"/>
        </w:rPr>
      </w:pPr>
    </w:p>
    <w:p w:rsidR="001C2674" w:rsidRPr="007E1467" w:rsidDel="00A061C5" w:rsidRDefault="001C2674" w:rsidP="00991A87">
      <w:pPr>
        <w:spacing w:line="240" w:lineRule="auto"/>
        <w:rPr>
          <w:del w:id="629" w:author="jane" w:date="2014-09-30T13:37:00Z"/>
        </w:rPr>
      </w:pPr>
    </w:p>
    <w:p w:rsidR="001C2674" w:rsidRPr="007E1467" w:rsidDel="00A061C5" w:rsidRDefault="001C2674" w:rsidP="00991A87">
      <w:pPr>
        <w:spacing w:line="240" w:lineRule="auto"/>
        <w:rPr>
          <w:del w:id="630" w:author="jane" w:date="2014-09-30T13:37:00Z"/>
        </w:rPr>
      </w:pPr>
    </w:p>
    <w:p w:rsidR="001C2674" w:rsidRPr="007E1467" w:rsidDel="00A061C5" w:rsidRDefault="001C2674" w:rsidP="00991A87">
      <w:pPr>
        <w:spacing w:line="240" w:lineRule="auto"/>
        <w:rPr>
          <w:del w:id="631" w:author="jane" w:date="2014-09-30T13:37:00Z"/>
        </w:rPr>
      </w:pPr>
    </w:p>
    <w:p w:rsidR="001C2674" w:rsidRPr="007E1467" w:rsidDel="00A061C5" w:rsidRDefault="001C2674" w:rsidP="00991A87">
      <w:pPr>
        <w:spacing w:line="240" w:lineRule="auto"/>
        <w:rPr>
          <w:del w:id="632" w:author="jane" w:date="2014-09-30T13:37:00Z"/>
        </w:rPr>
      </w:pPr>
    </w:p>
    <w:p w:rsidR="001C2674" w:rsidRPr="007E1467" w:rsidDel="00A061C5" w:rsidRDefault="001C2674" w:rsidP="00991A87">
      <w:pPr>
        <w:spacing w:line="240" w:lineRule="auto"/>
        <w:rPr>
          <w:del w:id="633" w:author="jane" w:date="2014-09-30T13:37:00Z"/>
        </w:rPr>
      </w:pPr>
    </w:p>
    <w:p w:rsidR="001C2674" w:rsidRPr="007E1467" w:rsidRDefault="001C2674" w:rsidP="00991A87">
      <w:pPr>
        <w:spacing w:line="240" w:lineRule="auto"/>
      </w:pPr>
    </w:p>
    <w:p w:rsidR="00A061C5" w:rsidRPr="007E1467" w:rsidDel="00D34C41" w:rsidRDefault="00A061C5">
      <w:pPr>
        <w:spacing w:line="240" w:lineRule="auto"/>
        <w:jc w:val="left"/>
        <w:rPr>
          <w:ins w:id="634" w:author="jane" w:date="2014-09-30T13:37:00Z"/>
          <w:del w:id="635" w:author="Pahommie" w:date="2014-11-25T18:18:00Z"/>
        </w:rPr>
        <w:pPrChange w:id="636" w:author="jane" w:date="2014-09-30T13:37:00Z">
          <w:pPr/>
        </w:pPrChange>
      </w:pPr>
    </w:p>
    <w:p w:rsidR="00A061C5" w:rsidRPr="007E1467" w:rsidDel="00D34C41" w:rsidRDefault="00A061C5" w:rsidP="00991A87">
      <w:pPr>
        <w:spacing w:line="240" w:lineRule="auto"/>
        <w:rPr>
          <w:ins w:id="637" w:author="jane" w:date="2014-09-30T13:37:00Z"/>
          <w:del w:id="638" w:author="Pahommie" w:date="2014-11-25T18:18:00Z"/>
        </w:rPr>
      </w:pPr>
    </w:p>
    <w:p w:rsidR="00A061C5" w:rsidRPr="007E1467" w:rsidDel="00D34C41" w:rsidRDefault="00A061C5" w:rsidP="00991A87">
      <w:pPr>
        <w:spacing w:line="240" w:lineRule="auto"/>
        <w:rPr>
          <w:ins w:id="639" w:author="jane" w:date="2014-09-30T13:37:00Z"/>
          <w:del w:id="640" w:author="Pahommie" w:date="2014-11-25T18:18:00Z"/>
        </w:rPr>
      </w:pPr>
    </w:p>
    <w:p w:rsidR="00A061C5" w:rsidRPr="007E1467" w:rsidDel="00D34C41" w:rsidRDefault="00A061C5" w:rsidP="00991A87">
      <w:pPr>
        <w:spacing w:line="240" w:lineRule="auto"/>
        <w:rPr>
          <w:ins w:id="641" w:author="jane" w:date="2014-09-30T13:37:00Z"/>
          <w:del w:id="642" w:author="Pahommie" w:date="2014-11-25T18:18:00Z"/>
        </w:rPr>
      </w:pPr>
    </w:p>
    <w:p w:rsidR="00A061C5" w:rsidRPr="007E1467" w:rsidDel="00D34C41" w:rsidRDefault="00A061C5" w:rsidP="00991A87">
      <w:pPr>
        <w:spacing w:line="240" w:lineRule="auto"/>
        <w:rPr>
          <w:ins w:id="643" w:author="jane" w:date="2014-09-30T13:37:00Z"/>
          <w:del w:id="644" w:author="Pahommie" w:date="2014-11-25T18:18:00Z"/>
        </w:rPr>
      </w:pPr>
    </w:p>
    <w:p w:rsidR="00A061C5" w:rsidRPr="007E1467" w:rsidDel="00D34C41" w:rsidRDefault="00A061C5" w:rsidP="00991A87">
      <w:pPr>
        <w:spacing w:line="240" w:lineRule="auto"/>
        <w:rPr>
          <w:ins w:id="645" w:author="jane" w:date="2014-09-30T13:37:00Z"/>
          <w:del w:id="646" w:author="Pahommie" w:date="2014-11-25T18:18:00Z"/>
        </w:rPr>
      </w:pPr>
    </w:p>
    <w:p w:rsidR="00A061C5" w:rsidRPr="007E1467" w:rsidDel="00D34C41" w:rsidRDefault="00A061C5" w:rsidP="00991A87">
      <w:pPr>
        <w:spacing w:line="240" w:lineRule="auto"/>
        <w:rPr>
          <w:ins w:id="647" w:author="jane" w:date="2014-09-30T13:37:00Z"/>
          <w:del w:id="648" w:author="Pahommie" w:date="2014-11-25T18:18:00Z"/>
        </w:rPr>
      </w:pPr>
    </w:p>
    <w:p w:rsidR="00A061C5" w:rsidRPr="007E1467" w:rsidDel="00D34C41" w:rsidRDefault="00A061C5" w:rsidP="00991A87">
      <w:pPr>
        <w:spacing w:line="240" w:lineRule="auto"/>
        <w:rPr>
          <w:ins w:id="649" w:author="jane" w:date="2014-09-30T13:37:00Z"/>
          <w:del w:id="650" w:author="Pahommie" w:date="2014-11-25T18:18:00Z"/>
        </w:rPr>
      </w:pPr>
    </w:p>
    <w:p w:rsidR="00A061C5" w:rsidRPr="007E1467" w:rsidDel="00D34C41" w:rsidRDefault="00A061C5" w:rsidP="00991A87">
      <w:pPr>
        <w:spacing w:line="240" w:lineRule="auto"/>
        <w:rPr>
          <w:ins w:id="651" w:author="jane" w:date="2014-09-30T13:37:00Z"/>
          <w:del w:id="652" w:author="Pahommie" w:date="2014-11-25T18:18:00Z"/>
        </w:rPr>
      </w:pPr>
    </w:p>
    <w:p w:rsidR="00A061C5" w:rsidRPr="007E1467" w:rsidRDefault="00A061C5" w:rsidP="00991A87">
      <w:pPr>
        <w:spacing w:line="240" w:lineRule="auto"/>
        <w:rPr>
          <w:ins w:id="653" w:author="jane" w:date="2014-09-30T13:37:00Z"/>
        </w:rPr>
      </w:pPr>
    </w:p>
    <w:p w:rsidR="009B1AC7" w:rsidRPr="007E1467" w:rsidRDefault="009B1AC7" w:rsidP="00991A87">
      <w:pPr>
        <w:pStyle w:val="a2"/>
        <w:rPr>
          <w:b w:val="0"/>
          <w:bCs w:val="0"/>
          <w:sz w:val="32"/>
          <w:szCs w:val="32"/>
          <w:cs/>
        </w:rPr>
        <w:sectPr w:rsidR="009B1AC7" w:rsidRPr="007E1467" w:rsidSect="00751999"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</w:p>
    <w:p w:rsidR="00D34C41" w:rsidRPr="007E1467" w:rsidRDefault="00D34C41" w:rsidP="00991A87">
      <w:pPr>
        <w:pStyle w:val="Heading1"/>
        <w:numPr>
          <w:ilvl w:val="0"/>
          <w:numId w:val="0"/>
        </w:numPr>
        <w:spacing w:line="240" w:lineRule="auto"/>
      </w:pPr>
      <w:bookmarkStart w:id="654" w:name="_Toc487543138"/>
      <w:ins w:id="655" w:author="Pahommie" w:date="2014-11-25T18:19:00Z">
        <w:r w:rsidRPr="007E1467">
          <w:rPr>
            <w:cs/>
          </w:rPr>
          <w:t>บรรณานุกรม</w:t>
        </w:r>
      </w:ins>
      <w:bookmarkEnd w:id="654"/>
    </w:p>
    <w:p w:rsidR="004A59CA" w:rsidRPr="007E1467" w:rsidRDefault="004A59CA" w:rsidP="00991A87">
      <w:pPr>
        <w:spacing w:before="0" w:line="240" w:lineRule="auto"/>
        <w:ind w:left="540" w:hanging="540"/>
        <w:jc w:val="left"/>
      </w:pPr>
    </w:p>
    <w:p w:rsidR="004A59CA" w:rsidRPr="007E1467" w:rsidRDefault="004A59CA" w:rsidP="00991A87">
      <w:pPr>
        <w:spacing w:before="0" w:line="240" w:lineRule="auto"/>
        <w:ind w:left="540" w:hanging="540"/>
        <w:jc w:val="left"/>
      </w:pPr>
      <w:r w:rsidRPr="007E1467">
        <w:rPr>
          <w:cs/>
        </w:rPr>
        <w:t xml:space="preserve">        </w:t>
      </w:r>
    </w:p>
    <w:p w:rsidR="004A59CA" w:rsidRPr="007E1467" w:rsidRDefault="004A59CA" w:rsidP="00991A87">
      <w:pPr>
        <w:spacing w:before="0" w:line="240" w:lineRule="auto"/>
        <w:ind w:left="540" w:hanging="540"/>
        <w:jc w:val="left"/>
        <w:rPr>
          <w:cs/>
        </w:rPr>
        <w:sectPr w:rsidR="004A59CA" w:rsidRPr="007E1467" w:rsidSect="00751999"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  <w:r w:rsidRPr="007E1467">
        <w:rPr>
          <w:cs/>
        </w:rPr>
        <w:t xml:space="preserve">   </w:t>
      </w:r>
    </w:p>
    <w:p w:rsidR="00F54261" w:rsidRPr="007E1467" w:rsidRDefault="00B27644" w:rsidP="00991A87">
      <w:pPr>
        <w:pStyle w:val="a2"/>
        <w:rPr>
          <w:b w:val="0"/>
          <w:bCs w:val="0"/>
          <w:sz w:val="32"/>
          <w:szCs w:val="32"/>
        </w:rPr>
      </w:pPr>
      <w:r w:rsidRPr="007E1467">
        <w:rPr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4CDE379" wp14:editId="699C45B0">
                <wp:simplePos x="0" y="0"/>
                <wp:positionH relativeFrom="column">
                  <wp:posOffset>5143666</wp:posOffset>
                </wp:positionH>
                <wp:positionV relativeFrom="paragraph">
                  <wp:posOffset>-669290</wp:posOffset>
                </wp:positionV>
                <wp:extent cx="457200" cy="457200"/>
                <wp:effectExtent l="0" t="0" r="0" b="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5ED51BBA" id="Rectangle 7" o:spid="_x0000_s1026" style="position:absolute;margin-left:405pt;margin-top:-52.7pt;width:36pt;height:36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" fillcolor="white [3212]" stroked="f" strokeweight="1pt"/>
            </w:pict>
          </mc:Fallback>
        </mc:AlternateContent>
      </w:r>
    </w:p>
    <w:p w:rsidR="00F54261" w:rsidRPr="007E1467" w:rsidRDefault="00F54261" w:rsidP="00991A87">
      <w:pPr>
        <w:pStyle w:val="a2"/>
        <w:rPr>
          <w:b w:val="0"/>
          <w:bCs w:val="0"/>
          <w:sz w:val="32"/>
          <w:szCs w:val="32"/>
        </w:rPr>
      </w:pPr>
    </w:p>
    <w:p w:rsidR="00F54261" w:rsidRPr="007E1467" w:rsidRDefault="00F54261" w:rsidP="00991A87">
      <w:pPr>
        <w:pStyle w:val="a2"/>
        <w:rPr>
          <w:b w:val="0"/>
          <w:bCs w:val="0"/>
          <w:sz w:val="32"/>
          <w:szCs w:val="32"/>
        </w:rPr>
      </w:pPr>
    </w:p>
    <w:p w:rsidR="00F54261" w:rsidRPr="007E1467" w:rsidRDefault="00F54261" w:rsidP="00991A87">
      <w:pPr>
        <w:pStyle w:val="a2"/>
        <w:rPr>
          <w:b w:val="0"/>
          <w:bCs w:val="0"/>
          <w:sz w:val="32"/>
          <w:szCs w:val="32"/>
        </w:rPr>
      </w:pPr>
    </w:p>
    <w:p w:rsidR="00F54261" w:rsidRPr="007E1467" w:rsidRDefault="00F54261" w:rsidP="00991A87">
      <w:pPr>
        <w:pStyle w:val="a2"/>
        <w:jc w:val="both"/>
        <w:rPr>
          <w:b w:val="0"/>
          <w:bCs w:val="0"/>
          <w:sz w:val="32"/>
          <w:szCs w:val="32"/>
        </w:rPr>
      </w:pPr>
    </w:p>
    <w:p w:rsidR="00F54261" w:rsidRPr="007E1467" w:rsidRDefault="00F54261" w:rsidP="00991A87">
      <w:pPr>
        <w:pStyle w:val="a2"/>
        <w:rPr>
          <w:b w:val="0"/>
          <w:bCs w:val="0"/>
          <w:sz w:val="32"/>
          <w:szCs w:val="32"/>
        </w:rPr>
      </w:pPr>
    </w:p>
    <w:p w:rsidR="00AA606B" w:rsidRPr="007E1467" w:rsidRDefault="00AA606B" w:rsidP="00991A87">
      <w:pPr>
        <w:pStyle w:val="a2"/>
        <w:jc w:val="both"/>
        <w:rPr>
          <w:b w:val="0"/>
          <w:bCs w:val="0"/>
          <w:sz w:val="32"/>
          <w:szCs w:val="32"/>
        </w:rPr>
      </w:pPr>
    </w:p>
    <w:p w:rsidR="00F54261" w:rsidRPr="007E1467" w:rsidRDefault="00F54261" w:rsidP="00991A87">
      <w:pPr>
        <w:pStyle w:val="a2"/>
        <w:rPr>
          <w:b w:val="0"/>
          <w:bCs w:val="0"/>
          <w:sz w:val="32"/>
          <w:szCs w:val="32"/>
        </w:rPr>
      </w:pPr>
    </w:p>
    <w:p w:rsidR="00F54261" w:rsidRPr="007E1467" w:rsidRDefault="00F54261" w:rsidP="00991A87">
      <w:pPr>
        <w:pStyle w:val="a2"/>
        <w:rPr>
          <w:b w:val="0"/>
          <w:bCs w:val="0"/>
          <w:sz w:val="32"/>
          <w:szCs w:val="32"/>
        </w:rPr>
      </w:pPr>
    </w:p>
    <w:p w:rsidR="00F54261" w:rsidRPr="007E1467" w:rsidRDefault="00F54261" w:rsidP="00991A87">
      <w:pPr>
        <w:pStyle w:val="a2"/>
        <w:jc w:val="both"/>
        <w:rPr>
          <w:b w:val="0"/>
          <w:bCs w:val="0"/>
          <w:sz w:val="32"/>
          <w:szCs w:val="32"/>
        </w:rPr>
      </w:pPr>
    </w:p>
    <w:p w:rsidR="00D2499D" w:rsidRPr="00CE4062" w:rsidRDefault="001C2674" w:rsidP="00991A87">
      <w:pPr>
        <w:pStyle w:val="Heading1"/>
        <w:numPr>
          <w:ilvl w:val="0"/>
          <w:numId w:val="0"/>
        </w:numPr>
        <w:spacing w:line="240" w:lineRule="auto"/>
        <w:rPr>
          <w:cs/>
        </w:rPr>
        <w:sectPr w:rsidR="00D2499D" w:rsidRPr="00CE4062" w:rsidSect="00751999"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  <w:bookmarkStart w:id="656" w:name="_Toc487543139"/>
      <w:r w:rsidRPr="00CE4062">
        <w:rPr>
          <w:cs/>
        </w:rPr>
        <w:t>ภาคผนวก</w:t>
      </w:r>
      <w:bookmarkEnd w:id="656"/>
    </w:p>
    <w:p w:rsidR="00512C24" w:rsidRPr="007E1467" w:rsidRDefault="00512C24" w:rsidP="00991A87">
      <w:pPr>
        <w:spacing w:line="240" w:lineRule="auto"/>
      </w:pPr>
      <w:r w:rsidRPr="007E1467">
        <w:rPr>
          <w:cs/>
        </w:rPr>
        <w:tab/>
      </w:r>
    </w:p>
    <w:p w:rsidR="00512C24" w:rsidRPr="007E1467" w:rsidRDefault="00512C24" w:rsidP="00991A87">
      <w:pPr>
        <w:spacing w:line="240" w:lineRule="auto"/>
      </w:pPr>
    </w:p>
    <w:p w:rsidR="00512C24" w:rsidRPr="007E1467" w:rsidRDefault="00512C24" w:rsidP="00991A87">
      <w:pPr>
        <w:spacing w:line="240" w:lineRule="auto"/>
      </w:pPr>
    </w:p>
    <w:p w:rsidR="00512C24" w:rsidRPr="007E1467" w:rsidRDefault="00512C24" w:rsidP="00991A87">
      <w:pPr>
        <w:spacing w:line="240" w:lineRule="auto"/>
      </w:pPr>
    </w:p>
    <w:p w:rsidR="00512C24" w:rsidRPr="007E1467" w:rsidRDefault="00512C24" w:rsidP="00991A87">
      <w:pPr>
        <w:spacing w:line="240" w:lineRule="auto"/>
      </w:pPr>
    </w:p>
    <w:p w:rsidR="00512C24" w:rsidRPr="007E1467" w:rsidRDefault="00512C24" w:rsidP="00991A87">
      <w:pPr>
        <w:spacing w:line="240" w:lineRule="auto"/>
      </w:pPr>
    </w:p>
    <w:p w:rsidR="00512C24" w:rsidRPr="007E1467" w:rsidRDefault="00512C24" w:rsidP="00991A87">
      <w:pPr>
        <w:spacing w:line="240" w:lineRule="auto"/>
      </w:pPr>
    </w:p>
    <w:p w:rsidR="00512C24" w:rsidRPr="007E1467" w:rsidRDefault="00512C24" w:rsidP="00991A87">
      <w:pPr>
        <w:spacing w:line="240" w:lineRule="auto"/>
      </w:pPr>
    </w:p>
    <w:p w:rsidR="00A25DB0" w:rsidRDefault="00A25DB0" w:rsidP="00991A87">
      <w:pPr>
        <w:pStyle w:val="Heading1"/>
        <w:numPr>
          <w:ilvl w:val="0"/>
          <w:numId w:val="0"/>
        </w:numPr>
        <w:spacing w:line="240" w:lineRule="auto"/>
      </w:pPr>
      <w:bookmarkStart w:id="657" w:name="_Toc487543140"/>
      <w:r>
        <w:rPr>
          <w:rFonts w:hint="cs"/>
          <w:cs/>
        </w:rPr>
        <w:t>ภาคผนวก ก</w:t>
      </w:r>
      <w:r>
        <w:rPr>
          <w:cs/>
        </w:rPr>
        <w:br/>
      </w:r>
      <w:r>
        <w:rPr>
          <w:rFonts w:hint="cs"/>
          <w:cs/>
        </w:rPr>
        <w:t>รายงานการปฏิบัติงานสหกิจศึกษา</w:t>
      </w:r>
    </w:p>
    <w:p w:rsidR="00A25DB0" w:rsidRDefault="00A25DB0" w:rsidP="00991A87">
      <w:pPr>
        <w:pStyle w:val="a2"/>
        <w:rPr>
          <w:cs/>
        </w:rPr>
        <w:sectPr w:rsidR="00A25DB0" w:rsidSect="00751999">
          <w:headerReference w:type="first" r:id="rId57"/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  <w:bookmarkStart w:id="658" w:name="_Toc420387388"/>
      <w:bookmarkEnd w:id="657"/>
    </w:p>
    <w:p w:rsidR="00FD1C17" w:rsidRDefault="00A87363" w:rsidP="00991A87">
      <w:pPr>
        <w:pStyle w:val="Heading2"/>
        <w:numPr>
          <w:ilvl w:val="0"/>
          <w:numId w:val="0"/>
        </w:numPr>
        <w:ind w:left="720"/>
        <w:jc w:val="center"/>
      </w:pPr>
      <w:r w:rsidRPr="007E1467">
        <w:rPr>
          <w:cs/>
        </w:rPr>
        <w:t>รายงานสรุปจำนวนชั่วโมงการปฏิบัติงานสหกิจศึกษา</w:t>
      </w:r>
    </w:p>
    <w:p w:rsidR="00A54C08" w:rsidRDefault="009D68CD" w:rsidP="00991A87">
      <w:pPr>
        <w:spacing w:line="240" w:lineRule="auto"/>
      </w:pPr>
      <w:r>
        <w:rPr>
          <w:cs/>
        </w:rPr>
        <w:tab/>
      </w:r>
      <w:r>
        <w:rPr>
          <w:rFonts w:hint="cs"/>
          <w:cs/>
        </w:rPr>
        <w:t xml:space="preserve">จากการปฏิบัติงานสหกิจศึกษา ณ </w:t>
      </w:r>
      <w:r>
        <w:rPr>
          <w:rFonts w:hint="cs"/>
          <w:color w:val="FF0000"/>
          <w:cs/>
        </w:rPr>
        <w:t>.............................</w:t>
      </w:r>
      <w:r w:rsidRPr="009D68CD">
        <w:rPr>
          <w:rFonts w:hint="cs"/>
          <w:color w:val="FF0000"/>
          <w:cs/>
        </w:rPr>
        <w:t>ชื่อสถานประกอบการ</w:t>
      </w:r>
      <w:r>
        <w:rPr>
          <w:rFonts w:hint="cs"/>
          <w:color w:val="FF0000"/>
          <w:cs/>
        </w:rPr>
        <w:t>............................</w:t>
      </w:r>
      <w:r>
        <w:rPr>
          <w:rFonts w:hint="cs"/>
          <w:cs/>
        </w:rPr>
        <w:t xml:space="preserve">ระหว่างวันที่ </w:t>
      </w:r>
      <w:r w:rsidR="009E4CAA">
        <w:rPr>
          <w:rFonts w:hint="cs"/>
          <w:color w:val="FF0000"/>
          <w:cs/>
        </w:rPr>
        <w:t>1 สิงหาคม พ.ศ. 2561</w:t>
      </w:r>
      <w:r w:rsidRPr="00A71C19">
        <w:rPr>
          <w:rFonts w:hint="cs"/>
          <w:color w:val="FF0000"/>
          <w:cs/>
        </w:rPr>
        <w:t xml:space="preserve"> ถ</w:t>
      </w:r>
      <w:r w:rsidR="009E4CAA">
        <w:rPr>
          <w:rFonts w:hint="cs"/>
          <w:color w:val="FF0000"/>
          <w:cs/>
        </w:rPr>
        <w:t>ึง วันที่ 30 พฤศจิกายน พ.ศ. 2561</w:t>
      </w:r>
      <w:r>
        <w:rPr>
          <w:rFonts w:hint="cs"/>
          <w:cs/>
        </w:rPr>
        <w:t xml:space="preserve"> เป็นระยะเวลา </w:t>
      </w:r>
      <w:r w:rsidRPr="00A71C19">
        <w:rPr>
          <w:rFonts w:hint="cs"/>
          <w:color w:val="FF0000"/>
          <w:cs/>
        </w:rPr>
        <w:t xml:space="preserve">4 เดือน </w:t>
      </w:r>
      <w:r w:rsidR="00A54C08">
        <w:rPr>
          <w:rFonts w:hint="cs"/>
          <w:color w:val="FF0000"/>
          <w:cs/>
        </w:rPr>
        <w:t>คิดเป็น</w:t>
      </w:r>
      <w:r w:rsidRPr="00A71C19">
        <w:rPr>
          <w:rFonts w:hint="cs"/>
          <w:color w:val="FF0000"/>
          <w:cs/>
        </w:rPr>
        <w:t xml:space="preserve"> </w:t>
      </w:r>
      <w:r w:rsidR="00A54C08">
        <w:rPr>
          <w:rFonts w:hint="cs"/>
          <w:color w:val="FF0000"/>
          <w:cs/>
        </w:rPr>
        <w:t>680</w:t>
      </w:r>
      <w:r w:rsidRPr="00A71C19">
        <w:rPr>
          <w:rFonts w:hint="cs"/>
          <w:color w:val="FF0000"/>
          <w:cs/>
        </w:rPr>
        <w:t xml:space="preserve"> ชั่วโมง </w:t>
      </w:r>
      <w:r>
        <w:rPr>
          <w:rFonts w:hint="cs"/>
          <w:cs/>
        </w:rPr>
        <w:t>โดย</w:t>
      </w:r>
      <w:r w:rsidR="000B4692">
        <w:rPr>
          <w:rFonts w:hint="cs"/>
          <w:cs/>
        </w:rPr>
        <w:t>สถานประกอบการกำ</w:t>
      </w:r>
      <w:r w:rsidR="00A54C08">
        <w:rPr>
          <w:rFonts w:hint="cs"/>
          <w:cs/>
        </w:rPr>
        <w:t>หนดให้มีระยะเวลาปฏิบัติงาน</w:t>
      </w:r>
      <w:r w:rsidR="00C52E69">
        <w:rPr>
          <w:rFonts w:hint="cs"/>
          <w:cs/>
        </w:rPr>
        <w:t xml:space="preserve">แต่ละวัน </w:t>
      </w:r>
      <w:r w:rsidR="000B4692" w:rsidRPr="00EF2C4B">
        <w:rPr>
          <w:rFonts w:hint="cs"/>
          <w:color w:val="FF0000"/>
          <w:cs/>
        </w:rPr>
        <w:t>ตั้งแต่ 08</w:t>
      </w:r>
      <w:r w:rsidR="000B4692" w:rsidRPr="00EF2C4B">
        <w:rPr>
          <w:color w:val="FF0000"/>
          <w:cs/>
        </w:rPr>
        <w:t>:</w:t>
      </w:r>
      <w:r w:rsidR="002F2DC3" w:rsidRPr="00EF2C4B">
        <w:rPr>
          <w:rFonts w:hint="cs"/>
          <w:color w:val="FF0000"/>
          <w:cs/>
        </w:rPr>
        <w:t>3</w:t>
      </w:r>
      <w:r w:rsidR="000B4692" w:rsidRPr="00EF2C4B">
        <w:rPr>
          <w:color w:val="FF0000"/>
        </w:rPr>
        <w:t xml:space="preserve">0 </w:t>
      </w:r>
      <w:r w:rsidR="000B4692" w:rsidRPr="00EF2C4B">
        <w:rPr>
          <w:rFonts w:hint="cs"/>
          <w:color w:val="FF0000"/>
          <w:cs/>
        </w:rPr>
        <w:t>น</w:t>
      </w:r>
      <w:r w:rsidR="002F2DC3" w:rsidRPr="00EF2C4B">
        <w:rPr>
          <w:rFonts w:hint="cs"/>
          <w:color w:val="FF0000"/>
          <w:cs/>
        </w:rPr>
        <w:t>. ถึง 17</w:t>
      </w:r>
      <w:r w:rsidR="000B4692" w:rsidRPr="00EF2C4B">
        <w:rPr>
          <w:color w:val="FF0000"/>
          <w:cs/>
        </w:rPr>
        <w:t>:</w:t>
      </w:r>
      <w:r w:rsidR="002F2DC3" w:rsidRPr="00EF2C4B">
        <w:rPr>
          <w:rFonts w:hint="cs"/>
          <w:color w:val="FF0000"/>
          <w:cs/>
        </w:rPr>
        <w:t>0</w:t>
      </w:r>
      <w:r w:rsidR="000B4692" w:rsidRPr="00EF2C4B">
        <w:rPr>
          <w:color w:val="FF0000"/>
        </w:rPr>
        <w:t xml:space="preserve">0 </w:t>
      </w:r>
      <w:r w:rsidR="000B4692" w:rsidRPr="00EF2C4B">
        <w:rPr>
          <w:rFonts w:hint="cs"/>
          <w:color w:val="FF0000"/>
          <w:cs/>
        </w:rPr>
        <w:t xml:space="preserve">น. </w:t>
      </w:r>
      <w:r w:rsidR="002F2DC3" w:rsidRPr="00EF2C4B">
        <w:rPr>
          <w:rFonts w:hint="cs"/>
          <w:color w:val="FF0000"/>
          <w:cs/>
        </w:rPr>
        <w:t xml:space="preserve">รวมทั้งสิ้น </w:t>
      </w:r>
      <w:r w:rsidR="000512D9">
        <w:rPr>
          <w:rFonts w:hint="cs"/>
          <w:color w:val="FF0000"/>
          <w:cs/>
        </w:rPr>
        <w:t>วันละ 8</w:t>
      </w:r>
      <w:r w:rsidR="002F2DC3" w:rsidRPr="00EF2C4B">
        <w:rPr>
          <w:rFonts w:hint="cs"/>
          <w:color w:val="FF0000"/>
          <w:cs/>
        </w:rPr>
        <w:t xml:space="preserve"> ชั่วโมง</w:t>
      </w:r>
      <w:r w:rsidR="000B4692" w:rsidRPr="00EF2C4B">
        <w:rPr>
          <w:rFonts w:hint="cs"/>
          <w:color w:val="FF0000"/>
          <w:cs/>
        </w:rPr>
        <w:t xml:space="preserve"> </w:t>
      </w:r>
      <w:r w:rsidR="000B4692">
        <w:rPr>
          <w:rFonts w:hint="cs"/>
          <w:cs/>
        </w:rPr>
        <w:t>ทั้งนี้</w:t>
      </w:r>
      <w:r>
        <w:rPr>
          <w:rFonts w:hint="cs"/>
          <w:cs/>
        </w:rPr>
        <w:t>ผู้ปฏิบัติ</w:t>
      </w:r>
      <w:r w:rsidR="00A71C19">
        <w:rPr>
          <w:rFonts w:hint="cs"/>
          <w:cs/>
        </w:rPr>
        <w:t>งาน</w:t>
      </w:r>
      <w:r w:rsidR="00C52E69">
        <w:rPr>
          <w:rFonts w:hint="cs"/>
          <w:cs/>
        </w:rPr>
        <w:t>มี</w:t>
      </w:r>
      <w:r w:rsidR="00A71C19">
        <w:rPr>
          <w:rFonts w:hint="cs"/>
          <w:cs/>
        </w:rPr>
        <w:t>จำนวนชั่วโมงของการปฏิบัติงานสหกิจศึกษา</w:t>
      </w:r>
      <w:r w:rsidR="00A54C08">
        <w:rPr>
          <w:rFonts w:hint="cs"/>
          <w:cs/>
        </w:rPr>
        <w:t xml:space="preserve">ทั้งสิ้น </w:t>
      </w:r>
      <w:r w:rsidR="00A54C08" w:rsidRPr="00A54C08">
        <w:rPr>
          <w:rFonts w:hint="cs"/>
          <w:color w:val="FF0000"/>
          <w:cs/>
        </w:rPr>
        <w:t>674 ชั่วโมง</w:t>
      </w:r>
      <w:r w:rsidR="000B4692" w:rsidRPr="00A54C08">
        <w:rPr>
          <w:rFonts w:hint="cs"/>
          <w:color w:val="FF0000"/>
          <w:cs/>
        </w:rPr>
        <w:t xml:space="preserve"> </w:t>
      </w:r>
      <w:r w:rsidR="00A54C08">
        <w:rPr>
          <w:rFonts w:hint="cs"/>
          <w:cs/>
        </w:rPr>
        <w:t>มีรายละเอียดต่</w:t>
      </w:r>
      <w:r w:rsidR="000B4692">
        <w:rPr>
          <w:rFonts w:hint="cs"/>
          <w:cs/>
        </w:rPr>
        <w:t>อไปนี้</w:t>
      </w:r>
    </w:p>
    <w:p w:rsidR="003343F2" w:rsidRDefault="00402ED5" w:rsidP="00991A87">
      <w:pPr>
        <w:pStyle w:val="a1"/>
      </w:pPr>
      <w:bookmarkStart w:id="659" w:name="_Toc487546632"/>
      <w:r>
        <w:rPr>
          <w:cs/>
        </w:rPr>
        <w:t>ตารางที่ ก-</w:t>
      </w:r>
      <w:r w:rsidR="00730DE2">
        <w:rPr>
          <w:noProof/>
        </w:rPr>
        <w:fldChar w:fldCharType="begin"/>
      </w:r>
      <w:r w:rsidR="00730DE2">
        <w:rPr>
          <w:noProof/>
        </w:rPr>
        <w:instrText xml:space="preserve"> SEQ </w:instrText>
      </w:r>
      <w:r w:rsidR="00730DE2">
        <w:rPr>
          <w:noProof/>
          <w:cs/>
        </w:rPr>
        <w:instrText>ตารางที่</w:instrText>
      </w:r>
      <w:r w:rsidR="00730DE2">
        <w:rPr>
          <w:noProof/>
        </w:rPr>
        <w:instrText>_</w:instrText>
      </w:r>
      <w:r w:rsidR="00730DE2">
        <w:rPr>
          <w:noProof/>
          <w:cs/>
        </w:rPr>
        <w:instrText xml:space="preserve">ก- </w:instrText>
      </w:r>
      <w:r w:rsidR="00730DE2">
        <w:rPr>
          <w:noProof/>
        </w:rPr>
        <w:instrText>\</w:instrText>
      </w:r>
      <w:r w:rsidR="00730DE2">
        <w:rPr>
          <w:noProof/>
          <w:cs/>
        </w:rPr>
        <w:instrText xml:space="preserve">* </w:instrText>
      </w:r>
      <w:r w:rsidR="00730DE2">
        <w:rPr>
          <w:noProof/>
        </w:rPr>
        <w:instrText xml:space="preserve">ARABIC </w:instrText>
      </w:r>
      <w:r w:rsidR="00730DE2">
        <w:rPr>
          <w:noProof/>
        </w:rPr>
        <w:fldChar w:fldCharType="separate"/>
      </w:r>
      <w:r w:rsidR="003B65C2">
        <w:rPr>
          <w:noProof/>
          <w:cs/>
        </w:rPr>
        <w:t>1</w:t>
      </w:r>
      <w:r w:rsidR="00730DE2">
        <w:rPr>
          <w:noProof/>
        </w:rPr>
        <w:fldChar w:fldCharType="end"/>
      </w:r>
      <w:r>
        <w:rPr>
          <w:rFonts w:hint="cs"/>
          <w:cs/>
        </w:rPr>
        <w:t xml:space="preserve"> สรุปจำนวนชั่วโมงการปฏิบัติงานสหกิจศึกษา</w:t>
      </w:r>
      <w:bookmarkEnd w:id="659"/>
      <w:r w:rsidR="007555A0">
        <w:rPr>
          <w:rFonts w:hint="cs"/>
          <w:cs/>
        </w:rPr>
        <w:t xml:space="preserve"> เดือนสิงหาคม 2560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64"/>
        <w:gridCol w:w="1216"/>
        <w:gridCol w:w="1417"/>
        <w:gridCol w:w="1195"/>
        <w:gridCol w:w="1228"/>
        <w:gridCol w:w="1190"/>
        <w:gridCol w:w="1186"/>
      </w:tblGrid>
      <w:tr w:rsidR="00A54C08" w:rsidTr="00A54C08">
        <w:tc>
          <w:tcPr>
            <w:tcW w:w="4282" w:type="pct"/>
            <w:gridSpan w:val="6"/>
          </w:tcPr>
          <w:p w:rsidR="00A54C08" w:rsidRDefault="00A54C08" w:rsidP="00991A87">
            <w:pPr>
              <w:jc w:val="center"/>
            </w:pPr>
            <w:r w:rsidRPr="000B4692">
              <w:rPr>
                <w:rFonts w:hint="cs"/>
                <w:b/>
                <w:bCs/>
                <w:cs/>
              </w:rPr>
              <w:t>สิงหาคม</w:t>
            </w:r>
            <w:r>
              <w:rPr>
                <w:rFonts w:hint="cs"/>
                <w:b/>
                <w:bCs/>
                <w:cs/>
              </w:rPr>
              <w:t xml:space="preserve"> 2560 (160 ชั่วโมง)</w:t>
            </w:r>
          </w:p>
        </w:tc>
        <w:tc>
          <w:tcPr>
            <w:tcW w:w="718" w:type="pct"/>
            <w:vMerge w:val="restart"/>
          </w:tcPr>
          <w:p w:rsidR="00A54C08" w:rsidRPr="000B4692" w:rsidRDefault="00A54C08" w:rsidP="00991A87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A54C08" w:rsidTr="00A54C08">
        <w:tc>
          <w:tcPr>
            <w:tcW w:w="503" w:type="pct"/>
          </w:tcPr>
          <w:p w:rsidR="00A54C08" w:rsidRDefault="00A54C08" w:rsidP="00991A87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สัปดาห์</w:t>
            </w:r>
          </w:p>
        </w:tc>
        <w:tc>
          <w:tcPr>
            <w:tcW w:w="736" w:type="pct"/>
          </w:tcPr>
          <w:p w:rsidR="00A54C08" w:rsidRPr="00194575" w:rsidRDefault="00A54C08" w:rsidP="00991A87">
            <w:pPr>
              <w:jc w:val="center"/>
              <w:rPr>
                <w:b/>
                <w:bCs/>
                <w:cs/>
              </w:rPr>
            </w:pPr>
            <w:r w:rsidRPr="00194575">
              <w:rPr>
                <w:rFonts w:hint="cs"/>
                <w:b/>
                <w:bCs/>
                <w:cs/>
              </w:rPr>
              <w:t xml:space="preserve">มาทำงาน </w:t>
            </w:r>
          </w:p>
        </w:tc>
        <w:tc>
          <w:tcPr>
            <w:tcW w:w="857" w:type="pct"/>
          </w:tcPr>
          <w:p w:rsidR="00A54C08" w:rsidRPr="00194575" w:rsidRDefault="00A54C08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ขาด</w:t>
            </w:r>
          </w:p>
        </w:tc>
        <w:tc>
          <w:tcPr>
            <w:tcW w:w="723" w:type="pct"/>
          </w:tcPr>
          <w:p w:rsidR="00A54C08" w:rsidRPr="00194575" w:rsidRDefault="00A54C08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ลากิจ</w:t>
            </w:r>
          </w:p>
        </w:tc>
        <w:tc>
          <w:tcPr>
            <w:tcW w:w="743" w:type="pct"/>
          </w:tcPr>
          <w:p w:rsidR="00A54C08" w:rsidRPr="00194575" w:rsidRDefault="00A54C08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ลาป่วย</w:t>
            </w:r>
          </w:p>
        </w:tc>
        <w:tc>
          <w:tcPr>
            <w:tcW w:w="720" w:type="pct"/>
          </w:tcPr>
          <w:p w:rsidR="00A54C08" w:rsidRPr="00194575" w:rsidRDefault="00A54C08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มาสาย</w:t>
            </w:r>
          </w:p>
        </w:tc>
        <w:tc>
          <w:tcPr>
            <w:tcW w:w="718" w:type="pct"/>
            <w:vMerge/>
          </w:tcPr>
          <w:p w:rsidR="00A54C08" w:rsidRPr="00194575" w:rsidRDefault="00A54C08" w:rsidP="00991A87">
            <w:pPr>
              <w:jc w:val="center"/>
              <w:rPr>
                <w:b/>
                <w:bCs/>
                <w:cs/>
              </w:rPr>
            </w:pPr>
          </w:p>
        </w:tc>
      </w:tr>
      <w:tr w:rsidR="00A54C08" w:rsidTr="00A54C08">
        <w:tc>
          <w:tcPr>
            <w:tcW w:w="503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736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32</w:t>
            </w:r>
          </w:p>
        </w:tc>
        <w:tc>
          <w:tcPr>
            <w:tcW w:w="857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23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43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20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18" w:type="pct"/>
          </w:tcPr>
          <w:p w:rsidR="00A54C08" w:rsidRDefault="00A54C08" w:rsidP="00991A87">
            <w:pPr>
              <w:jc w:val="center"/>
              <w:rPr>
                <w:cs/>
              </w:rPr>
            </w:pPr>
          </w:p>
        </w:tc>
      </w:tr>
      <w:tr w:rsidR="00A54C08" w:rsidTr="00A54C08">
        <w:tc>
          <w:tcPr>
            <w:tcW w:w="503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</w:t>
            </w:r>
          </w:p>
        </w:tc>
        <w:tc>
          <w:tcPr>
            <w:tcW w:w="736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857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23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43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20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18" w:type="pct"/>
          </w:tcPr>
          <w:p w:rsidR="00A54C08" w:rsidRDefault="00A54C08" w:rsidP="00991A87">
            <w:pPr>
              <w:jc w:val="center"/>
              <w:rPr>
                <w:cs/>
              </w:rPr>
            </w:pPr>
          </w:p>
        </w:tc>
      </w:tr>
      <w:tr w:rsidR="00A54C08" w:rsidTr="00A54C08">
        <w:tc>
          <w:tcPr>
            <w:tcW w:w="503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736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32</w:t>
            </w:r>
          </w:p>
        </w:tc>
        <w:tc>
          <w:tcPr>
            <w:tcW w:w="857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23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43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20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18" w:type="pct"/>
          </w:tcPr>
          <w:p w:rsidR="00A54C08" w:rsidRDefault="00A54C08" w:rsidP="00991A87">
            <w:pPr>
              <w:jc w:val="center"/>
              <w:rPr>
                <w:cs/>
              </w:rPr>
            </w:pPr>
          </w:p>
        </w:tc>
      </w:tr>
      <w:tr w:rsidR="00A54C08" w:rsidTr="00A54C08">
        <w:tc>
          <w:tcPr>
            <w:tcW w:w="503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736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30</w:t>
            </w:r>
          </w:p>
        </w:tc>
        <w:tc>
          <w:tcPr>
            <w:tcW w:w="857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23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43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20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2</w:t>
            </w:r>
          </w:p>
        </w:tc>
        <w:tc>
          <w:tcPr>
            <w:tcW w:w="718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สายวันที่ 21 และ 25 วันละ 1 ชั่วโมง</w:t>
            </w:r>
          </w:p>
        </w:tc>
      </w:tr>
      <w:tr w:rsidR="00A54C08" w:rsidTr="00A54C08">
        <w:tc>
          <w:tcPr>
            <w:tcW w:w="503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736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20</w:t>
            </w:r>
          </w:p>
        </w:tc>
        <w:tc>
          <w:tcPr>
            <w:tcW w:w="857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23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743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20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18" w:type="pct"/>
          </w:tcPr>
          <w:p w:rsidR="00A54C08" w:rsidRDefault="00A54C08" w:rsidP="00991A87">
            <w:pPr>
              <w:jc w:val="center"/>
              <w:rPr>
                <w:cs/>
              </w:rPr>
            </w:pPr>
          </w:p>
        </w:tc>
      </w:tr>
      <w:tr w:rsidR="00A54C08" w:rsidTr="00A54C08">
        <w:tc>
          <w:tcPr>
            <w:tcW w:w="503" w:type="pct"/>
          </w:tcPr>
          <w:p w:rsidR="00A54C08" w:rsidRPr="007555A0" w:rsidRDefault="00A54C08" w:rsidP="00991A87">
            <w:pPr>
              <w:jc w:val="center"/>
              <w:rPr>
                <w:b/>
                <w:bCs/>
                <w:cs/>
              </w:rPr>
            </w:pPr>
            <w:r w:rsidRPr="007555A0">
              <w:rPr>
                <w:rFonts w:hint="cs"/>
                <w:b/>
                <w:bCs/>
                <w:cs/>
              </w:rPr>
              <w:t>รวม</w:t>
            </w:r>
          </w:p>
        </w:tc>
        <w:tc>
          <w:tcPr>
            <w:tcW w:w="736" w:type="pct"/>
          </w:tcPr>
          <w:p w:rsidR="00A54C08" w:rsidRPr="003B65C2" w:rsidRDefault="00A54C08" w:rsidP="00991A87">
            <w:pPr>
              <w:jc w:val="center"/>
              <w:rPr>
                <w:b/>
                <w:bCs/>
                <w:u w:val="single"/>
              </w:rPr>
            </w:pPr>
            <w:r>
              <w:rPr>
                <w:rFonts w:hint="cs"/>
                <w:b/>
                <w:bCs/>
                <w:u w:val="single"/>
                <w:cs/>
              </w:rPr>
              <w:t>124</w:t>
            </w:r>
          </w:p>
        </w:tc>
        <w:tc>
          <w:tcPr>
            <w:tcW w:w="857" w:type="pct"/>
          </w:tcPr>
          <w:p w:rsidR="00A54C08" w:rsidRPr="003B65C2" w:rsidRDefault="00A54C08" w:rsidP="00991A87">
            <w:pPr>
              <w:jc w:val="center"/>
              <w:rPr>
                <w:b/>
                <w:bCs/>
                <w:u w:val="single"/>
              </w:rPr>
            </w:pPr>
            <w:r>
              <w:rPr>
                <w:rFonts w:hint="cs"/>
                <w:b/>
                <w:bCs/>
                <w:u w:val="single"/>
                <w:cs/>
              </w:rPr>
              <w:t>-</w:t>
            </w:r>
          </w:p>
        </w:tc>
        <w:tc>
          <w:tcPr>
            <w:tcW w:w="723" w:type="pct"/>
          </w:tcPr>
          <w:p w:rsidR="00A54C08" w:rsidRPr="003B65C2" w:rsidRDefault="00A54C08" w:rsidP="00991A87">
            <w:pPr>
              <w:jc w:val="center"/>
              <w:rPr>
                <w:b/>
                <w:bCs/>
                <w:u w:val="single"/>
              </w:rPr>
            </w:pPr>
            <w:r>
              <w:rPr>
                <w:rFonts w:hint="cs"/>
                <w:b/>
                <w:bCs/>
                <w:u w:val="single"/>
                <w:cs/>
              </w:rPr>
              <w:t>4</w:t>
            </w:r>
          </w:p>
        </w:tc>
        <w:tc>
          <w:tcPr>
            <w:tcW w:w="743" w:type="pct"/>
          </w:tcPr>
          <w:p w:rsidR="00A54C08" w:rsidRPr="003B65C2" w:rsidRDefault="00A54C08" w:rsidP="00991A87">
            <w:pPr>
              <w:jc w:val="center"/>
              <w:rPr>
                <w:b/>
                <w:bCs/>
                <w:u w:val="single"/>
              </w:rPr>
            </w:pPr>
            <w:r w:rsidRPr="003B65C2">
              <w:rPr>
                <w:rFonts w:hint="cs"/>
                <w:b/>
                <w:bCs/>
                <w:u w:val="single"/>
                <w:cs/>
              </w:rPr>
              <w:t>-</w:t>
            </w:r>
          </w:p>
        </w:tc>
        <w:tc>
          <w:tcPr>
            <w:tcW w:w="720" w:type="pct"/>
          </w:tcPr>
          <w:p w:rsidR="00A54C08" w:rsidRPr="003B65C2" w:rsidRDefault="00A54C08" w:rsidP="00991A87">
            <w:pPr>
              <w:jc w:val="center"/>
              <w:rPr>
                <w:b/>
                <w:bCs/>
                <w:u w:val="single"/>
              </w:rPr>
            </w:pPr>
            <w:r w:rsidRPr="003B65C2">
              <w:rPr>
                <w:rFonts w:hint="cs"/>
                <w:b/>
                <w:bCs/>
                <w:u w:val="single"/>
                <w:cs/>
              </w:rPr>
              <w:t>2</w:t>
            </w:r>
          </w:p>
        </w:tc>
        <w:tc>
          <w:tcPr>
            <w:tcW w:w="718" w:type="pct"/>
          </w:tcPr>
          <w:p w:rsidR="00A54C08" w:rsidRPr="003B65C2" w:rsidRDefault="00A54C08" w:rsidP="00991A87">
            <w:pPr>
              <w:jc w:val="center"/>
              <w:rPr>
                <w:b/>
                <w:bCs/>
                <w:u w:val="single"/>
                <w:cs/>
              </w:rPr>
            </w:pPr>
          </w:p>
        </w:tc>
      </w:tr>
    </w:tbl>
    <w:p w:rsidR="007555A0" w:rsidRDefault="007555A0" w:rsidP="00991A87">
      <w:pPr>
        <w:spacing w:line="240" w:lineRule="auto"/>
      </w:pPr>
    </w:p>
    <w:p w:rsidR="007555A0" w:rsidRDefault="007555A0" w:rsidP="00991A87">
      <w:pPr>
        <w:pStyle w:val="a1"/>
      </w:pPr>
      <w:r>
        <w:rPr>
          <w:cs/>
        </w:rPr>
        <w:t>ตารางที่ ก-</w:t>
      </w:r>
      <w:r w:rsidR="00730DE2">
        <w:rPr>
          <w:noProof/>
        </w:rPr>
        <w:fldChar w:fldCharType="begin"/>
      </w:r>
      <w:r w:rsidR="00730DE2">
        <w:rPr>
          <w:noProof/>
        </w:rPr>
        <w:instrText xml:space="preserve"> SEQ </w:instrText>
      </w:r>
      <w:r w:rsidR="00730DE2">
        <w:rPr>
          <w:noProof/>
          <w:cs/>
        </w:rPr>
        <w:instrText>ตารางที่</w:instrText>
      </w:r>
      <w:r w:rsidR="00730DE2">
        <w:rPr>
          <w:noProof/>
        </w:rPr>
        <w:instrText>_</w:instrText>
      </w:r>
      <w:r w:rsidR="00730DE2">
        <w:rPr>
          <w:noProof/>
          <w:cs/>
        </w:rPr>
        <w:instrText xml:space="preserve">ก- </w:instrText>
      </w:r>
      <w:r w:rsidR="00730DE2">
        <w:rPr>
          <w:noProof/>
        </w:rPr>
        <w:instrText>\</w:instrText>
      </w:r>
      <w:r w:rsidR="00730DE2">
        <w:rPr>
          <w:noProof/>
          <w:cs/>
        </w:rPr>
        <w:instrText xml:space="preserve">* </w:instrText>
      </w:r>
      <w:r w:rsidR="00730DE2">
        <w:rPr>
          <w:noProof/>
        </w:rPr>
        <w:instrText xml:space="preserve">ARABIC </w:instrText>
      </w:r>
      <w:r w:rsidR="00730DE2">
        <w:rPr>
          <w:noProof/>
        </w:rPr>
        <w:fldChar w:fldCharType="separate"/>
      </w:r>
      <w:r w:rsidR="003B65C2">
        <w:rPr>
          <w:noProof/>
          <w:cs/>
        </w:rPr>
        <w:t>2</w:t>
      </w:r>
      <w:r w:rsidR="00730DE2">
        <w:rPr>
          <w:noProof/>
        </w:rPr>
        <w:fldChar w:fldCharType="end"/>
      </w:r>
      <w:r>
        <w:rPr>
          <w:rFonts w:hint="cs"/>
          <w:cs/>
        </w:rPr>
        <w:t xml:space="preserve"> สรุปจำนวนชั่วโมงการปฏิบัติงานสหกิจศึกษา เดือนกันยายน 2560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965"/>
        <w:gridCol w:w="1428"/>
        <w:gridCol w:w="1663"/>
        <w:gridCol w:w="1404"/>
        <w:gridCol w:w="1442"/>
        <w:gridCol w:w="1394"/>
      </w:tblGrid>
      <w:tr w:rsidR="007555A0" w:rsidTr="003B65C2">
        <w:trPr>
          <w:tblHeader/>
        </w:trPr>
        <w:tc>
          <w:tcPr>
            <w:tcW w:w="5000" w:type="pct"/>
            <w:gridSpan w:val="6"/>
          </w:tcPr>
          <w:p w:rsidR="007555A0" w:rsidRPr="00194575" w:rsidRDefault="007555A0" w:rsidP="00991A87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กันยายน 2560 (</w:t>
            </w:r>
            <w:r w:rsidR="006B2CFF">
              <w:rPr>
                <w:rFonts w:hint="cs"/>
                <w:b/>
                <w:bCs/>
                <w:cs/>
              </w:rPr>
              <w:t xml:space="preserve">168 </w:t>
            </w:r>
            <w:r>
              <w:rPr>
                <w:rFonts w:hint="cs"/>
                <w:b/>
                <w:bCs/>
                <w:cs/>
              </w:rPr>
              <w:t>ชั่วโมง)</w:t>
            </w:r>
          </w:p>
        </w:tc>
      </w:tr>
      <w:tr w:rsidR="007555A0" w:rsidTr="003B65C2">
        <w:trPr>
          <w:tblHeader/>
        </w:trPr>
        <w:tc>
          <w:tcPr>
            <w:tcW w:w="582" w:type="pct"/>
          </w:tcPr>
          <w:p w:rsidR="007555A0" w:rsidRPr="00BF2537" w:rsidRDefault="007555A0" w:rsidP="00991A87">
            <w:pPr>
              <w:jc w:val="right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สัปดาห์</w:t>
            </w:r>
          </w:p>
        </w:tc>
        <w:tc>
          <w:tcPr>
            <w:tcW w:w="861" w:type="pct"/>
          </w:tcPr>
          <w:p w:rsidR="007555A0" w:rsidRPr="00194575" w:rsidRDefault="007555A0" w:rsidP="00991A87">
            <w:pPr>
              <w:jc w:val="center"/>
              <w:rPr>
                <w:b/>
                <w:bCs/>
                <w:cs/>
              </w:rPr>
            </w:pPr>
            <w:r w:rsidRPr="00194575">
              <w:rPr>
                <w:rFonts w:hint="cs"/>
                <w:b/>
                <w:bCs/>
                <w:cs/>
              </w:rPr>
              <w:t xml:space="preserve">มาทำงาน </w:t>
            </w:r>
          </w:p>
        </w:tc>
        <w:tc>
          <w:tcPr>
            <w:tcW w:w="1002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ขาด</w:t>
            </w:r>
          </w:p>
        </w:tc>
        <w:tc>
          <w:tcPr>
            <w:tcW w:w="846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ลากิจ</w:t>
            </w:r>
          </w:p>
        </w:tc>
        <w:tc>
          <w:tcPr>
            <w:tcW w:w="869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ลาป่วย</w:t>
            </w:r>
          </w:p>
        </w:tc>
        <w:tc>
          <w:tcPr>
            <w:tcW w:w="840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มาสาย</w:t>
            </w:r>
          </w:p>
        </w:tc>
      </w:tr>
      <w:tr w:rsidR="007555A0" w:rsidTr="007555A0">
        <w:tc>
          <w:tcPr>
            <w:tcW w:w="582" w:type="pct"/>
          </w:tcPr>
          <w:p w:rsidR="007555A0" w:rsidRDefault="007555A0" w:rsidP="00991A87">
            <w:pPr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861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8</w:t>
            </w:r>
          </w:p>
        </w:tc>
        <w:tc>
          <w:tcPr>
            <w:tcW w:w="1002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</w:tr>
      <w:tr w:rsidR="007555A0" w:rsidTr="007555A0">
        <w:tc>
          <w:tcPr>
            <w:tcW w:w="582" w:type="pct"/>
          </w:tcPr>
          <w:p w:rsidR="007555A0" w:rsidRPr="006B2CFF" w:rsidRDefault="007555A0" w:rsidP="00991A87">
            <w:pPr>
              <w:jc w:val="center"/>
              <w:rPr>
                <w:cs/>
              </w:rPr>
            </w:pPr>
            <w:r w:rsidRPr="006B2CFF">
              <w:rPr>
                <w:rFonts w:hint="cs"/>
                <w:cs/>
              </w:rPr>
              <w:t>2</w:t>
            </w:r>
          </w:p>
        </w:tc>
        <w:tc>
          <w:tcPr>
            <w:tcW w:w="861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</w:tr>
      <w:tr w:rsidR="007555A0" w:rsidTr="007555A0">
        <w:tc>
          <w:tcPr>
            <w:tcW w:w="582" w:type="pct"/>
          </w:tcPr>
          <w:p w:rsidR="007555A0" w:rsidRPr="006B2CFF" w:rsidRDefault="007555A0" w:rsidP="00991A87">
            <w:pPr>
              <w:jc w:val="center"/>
              <w:rPr>
                <w:cs/>
              </w:rPr>
            </w:pPr>
            <w:r w:rsidRPr="006B2CFF">
              <w:rPr>
                <w:rFonts w:hint="cs"/>
                <w:cs/>
              </w:rPr>
              <w:t>3</w:t>
            </w:r>
          </w:p>
        </w:tc>
        <w:tc>
          <w:tcPr>
            <w:tcW w:w="861" w:type="pct"/>
          </w:tcPr>
          <w:p w:rsidR="007555A0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</w:tr>
      <w:tr w:rsidR="007555A0" w:rsidTr="007555A0">
        <w:tc>
          <w:tcPr>
            <w:tcW w:w="582" w:type="pct"/>
          </w:tcPr>
          <w:p w:rsidR="007555A0" w:rsidRPr="006B2CFF" w:rsidRDefault="007555A0" w:rsidP="00991A87">
            <w:pPr>
              <w:jc w:val="center"/>
              <w:rPr>
                <w:cs/>
              </w:rPr>
            </w:pPr>
            <w:r w:rsidRPr="006B2CFF">
              <w:rPr>
                <w:rFonts w:hint="cs"/>
                <w:cs/>
              </w:rPr>
              <w:t>4</w:t>
            </w:r>
          </w:p>
        </w:tc>
        <w:tc>
          <w:tcPr>
            <w:tcW w:w="861" w:type="pct"/>
          </w:tcPr>
          <w:p w:rsidR="007555A0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</w:tr>
      <w:tr w:rsidR="006B2CFF" w:rsidTr="007555A0">
        <w:tc>
          <w:tcPr>
            <w:tcW w:w="582" w:type="pct"/>
          </w:tcPr>
          <w:p w:rsidR="006B2CFF" w:rsidRPr="006B2CFF" w:rsidRDefault="006B2CFF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861" w:type="pct"/>
          </w:tcPr>
          <w:p w:rsidR="006B2CFF" w:rsidRDefault="006B2CFF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B2CFF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B2CFF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B2CFF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B2CFF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</w:tr>
      <w:tr w:rsidR="007555A0" w:rsidTr="007555A0">
        <w:tc>
          <w:tcPr>
            <w:tcW w:w="582" w:type="pct"/>
          </w:tcPr>
          <w:p w:rsidR="007555A0" w:rsidRPr="007555A0" w:rsidRDefault="007555A0" w:rsidP="00991A87">
            <w:pPr>
              <w:jc w:val="center"/>
              <w:rPr>
                <w:b/>
                <w:bCs/>
                <w:cs/>
              </w:rPr>
            </w:pPr>
            <w:r w:rsidRPr="007555A0">
              <w:rPr>
                <w:rFonts w:hint="cs"/>
                <w:b/>
                <w:bCs/>
                <w:cs/>
              </w:rPr>
              <w:t>รวม</w:t>
            </w:r>
          </w:p>
        </w:tc>
        <w:tc>
          <w:tcPr>
            <w:tcW w:w="861" w:type="pct"/>
          </w:tcPr>
          <w:p w:rsidR="007555A0" w:rsidRPr="006B2CFF" w:rsidRDefault="006B2CFF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168</w:t>
            </w:r>
          </w:p>
        </w:tc>
        <w:tc>
          <w:tcPr>
            <w:tcW w:w="1002" w:type="pct"/>
          </w:tcPr>
          <w:p w:rsidR="007555A0" w:rsidRPr="006B2CFF" w:rsidRDefault="006B2CFF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6" w:type="pct"/>
          </w:tcPr>
          <w:p w:rsidR="007555A0" w:rsidRPr="006B2CFF" w:rsidRDefault="006B2CFF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69" w:type="pct"/>
          </w:tcPr>
          <w:p w:rsidR="007555A0" w:rsidRPr="006B2CFF" w:rsidRDefault="006B2CFF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0" w:type="pct"/>
          </w:tcPr>
          <w:p w:rsidR="007555A0" w:rsidRPr="006B2CFF" w:rsidRDefault="006B2CFF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</w:tr>
    </w:tbl>
    <w:p w:rsidR="007555A0" w:rsidRDefault="007555A0" w:rsidP="00991A87">
      <w:pPr>
        <w:spacing w:line="240" w:lineRule="auto"/>
      </w:pPr>
    </w:p>
    <w:p w:rsidR="007555A0" w:rsidRDefault="003B65C2" w:rsidP="00991A87">
      <w:pPr>
        <w:pStyle w:val="a1"/>
      </w:pPr>
      <w:r>
        <w:rPr>
          <w:cs/>
        </w:rPr>
        <w:t>ตารางที่ ก-</w:t>
      </w:r>
      <w:r w:rsidR="00730DE2">
        <w:rPr>
          <w:noProof/>
        </w:rPr>
        <w:fldChar w:fldCharType="begin"/>
      </w:r>
      <w:r w:rsidR="00730DE2">
        <w:rPr>
          <w:noProof/>
        </w:rPr>
        <w:instrText xml:space="preserve"> SEQ </w:instrText>
      </w:r>
      <w:r w:rsidR="00730DE2">
        <w:rPr>
          <w:noProof/>
          <w:cs/>
        </w:rPr>
        <w:instrText>ตารางที่</w:instrText>
      </w:r>
      <w:r w:rsidR="00730DE2">
        <w:rPr>
          <w:noProof/>
        </w:rPr>
        <w:instrText>_</w:instrText>
      </w:r>
      <w:r w:rsidR="00730DE2">
        <w:rPr>
          <w:noProof/>
          <w:cs/>
        </w:rPr>
        <w:instrText xml:space="preserve">ก- </w:instrText>
      </w:r>
      <w:r w:rsidR="00730DE2">
        <w:rPr>
          <w:noProof/>
        </w:rPr>
        <w:instrText>\</w:instrText>
      </w:r>
      <w:r w:rsidR="00730DE2">
        <w:rPr>
          <w:noProof/>
          <w:cs/>
        </w:rPr>
        <w:instrText xml:space="preserve">* </w:instrText>
      </w:r>
      <w:r w:rsidR="00730DE2">
        <w:rPr>
          <w:noProof/>
        </w:rPr>
        <w:instrText xml:space="preserve">ARABIC </w:instrText>
      </w:r>
      <w:r w:rsidR="00730DE2">
        <w:rPr>
          <w:noProof/>
        </w:rPr>
        <w:fldChar w:fldCharType="separate"/>
      </w:r>
      <w:r>
        <w:rPr>
          <w:noProof/>
          <w:cs/>
        </w:rPr>
        <w:t>3</w:t>
      </w:r>
      <w:r w:rsidR="00730DE2">
        <w:rPr>
          <w:noProof/>
        </w:rPr>
        <w:fldChar w:fldCharType="end"/>
      </w:r>
      <w:r>
        <w:rPr>
          <w:rFonts w:hint="cs"/>
          <w:cs/>
        </w:rPr>
        <w:t xml:space="preserve"> สรุปจำนวนชั่วโมงการปฏิบัติงานสหกิจศึกษา เดือนตุลาคม 2560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965"/>
        <w:gridCol w:w="1428"/>
        <w:gridCol w:w="1663"/>
        <w:gridCol w:w="1404"/>
        <w:gridCol w:w="1442"/>
        <w:gridCol w:w="1394"/>
      </w:tblGrid>
      <w:tr w:rsidR="007555A0" w:rsidTr="007555A0">
        <w:tc>
          <w:tcPr>
            <w:tcW w:w="5000" w:type="pct"/>
            <w:gridSpan w:val="6"/>
          </w:tcPr>
          <w:p w:rsidR="007555A0" w:rsidRPr="00194575" w:rsidRDefault="007555A0" w:rsidP="00991A87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ตุลาคม 2560 (</w:t>
            </w:r>
            <w:r w:rsidR="009F4B5E">
              <w:rPr>
                <w:rFonts w:hint="cs"/>
                <w:b/>
                <w:bCs/>
                <w:cs/>
              </w:rPr>
              <w:t xml:space="preserve">176 </w:t>
            </w:r>
            <w:r>
              <w:rPr>
                <w:rFonts w:hint="cs"/>
                <w:b/>
                <w:bCs/>
                <w:cs/>
              </w:rPr>
              <w:t>ชั่วโมง)</w:t>
            </w:r>
          </w:p>
        </w:tc>
      </w:tr>
      <w:tr w:rsidR="007555A0" w:rsidTr="007555A0">
        <w:tc>
          <w:tcPr>
            <w:tcW w:w="582" w:type="pct"/>
          </w:tcPr>
          <w:p w:rsidR="007555A0" w:rsidRPr="00BF2537" w:rsidRDefault="007555A0" w:rsidP="00991A87">
            <w:pPr>
              <w:jc w:val="right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สัปดาห์</w:t>
            </w:r>
          </w:p>
        </w:tc>
        <w:tc>
          <w:tcPr>
            <w:tcW w:w="861" w:type="pct"/>
          </w:tcPr>
          <w:p w:rsidR="007555A0" w:rsidRPr="00194575" w:rsidRDefault="007555A0" w:rsidP="00991A87">
            <w:pPr>
              <w:jc w:val="center"/>
              <w:rPr>
                <w:b/>
                <w:bCs/>
                <w:cs/>
              </w:rPr>
            </w:pPr>
            <w:r w:rsidRPr="00194575">
              <w:rPr>
                <w:rFonts w:hint="cs"/>
                <w:b/>
                <w:bCs/>
                <w:cs/>
              </w:rPr>
              <w:t xml:space="preserve">มาทำงาน </w:t>
            </w:r>
          </w:p>
        </w:tc>
        <w:tc>
          <w:tcPr>
            <w:tcW w:w="1002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ขาด</w:t>
            </w:r>
          </w:p>
        </w:tc>
        <w:tc>
          <w:tcPr>
            <w:tcW w:w="846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ลากิจ</w:t>
            </w:r>
          </w:p>
        </w:tc>
        <w:tc>
          <w:tcPr>
            <w:tcW w:w="869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ลาป่วย</w:t>
            </w:r>
          </w:p>
        </w:tc>
        <w:tc>
          <w:tcPr>
            <w:tcW w:w="840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มาสาย</w:t>
            </w:r>
          </w:p>
        </w:tc>
      </w:tr>
      <w:tr w:rsidR="006B2CFF" w:rsidTr="007555A0">
        <w:tc>
          <w:tcPr>
            <w:tcW w:w="582" w:type="pct"/>
          </w:tcPr>
          <w:p w:rsid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861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B2CFF" w:rsidTr="007555A0">
        <w:tc>
          <w:tcPr>
            <w:tcW w:w="582" w:type="pct"/>
          </w:tcPr>
          <w:p w:rsidR="006B2CFF" w:rsidRDefault="006B2CFF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</w:t>
            </w:r>
          </w:p>
        </w:tc>
        <w:tc>
          <w:tcPr>
            <w:tcW w:w="861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B2CFF" w:rsidTr="007555A0">
        <w:tc>
          <w:tcPr>
            <w:tcW w:w="582" w:type="pct"/>
          </w:tcPr>
          <w:p w:rsidR="006B2CFF" w:rsidRDefault="006B2CFF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861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B2CFF" w:rsidTr="007555A0">
        <w:tc>
          <w:tcPr>
            <w:tcW w:w="582" w:type="pct"/>
          </w:tcPr>
          <w:p w:rsidR="006B2CFF" w:rsidRDefault="006B2CFF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861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B2CFF" w:rsidTr="007555A0">
        <w:tc>
          <w:tcPr>
            <w:tcW w:w="582" w:type="pct"/>
          </w:tcPr>
          <w:p w:rsidR="006B2CFF" w:rsidRDefault="006B2CFF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861" w:type="pct"/>
          </w:tcPr>
          <w:p w:rsidR="006B2CFF" w:rsidRDefault="006B2CFF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16</w:t>
            </w:r>
          </w:p>
        </w:tc>
        <w:tc>
          <w:tcPr>
            <w:tcW w:w="1002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B2CFF" w:rsidTr="007555A0">
        <w:tc>
          <w:tcPr>
            <w:tcW w:w="582" w:type="pct"/>
          </w:tcPr>
          <w:p w:rsidR="006B2CFF" w:rsidRPr="007555A0" w:rsidRDefault="006B2CFF" w:rsidP="00991A87">
            <w:pPr>
              <w:jc w:val="center"/>
              <w:rPr>
                <w:b/>
                <w:bCs/>
                <w:cs/>
              </w:rPr>
            </w:pPr>
            <w:r w:rsidRPr="007555A0">
              <w:rPr>
                <w:rFonts w:hint="cs"/>
                <w:b/>
                <w:bCs/>
                <w:cs/>
              </w:rPr>
              <w:t>รวม</w:t>
            </w:r>
          </w:p>
        </w:tc>
        <w:tc>
          <w:tcPr>
            <w:tcW w:w="861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176</w:t>
            </w:r>
          </w:p>
        </w:tc>
        <w:tc>
          <w:tcPr>
            <w:tcW w:w="1002" w:type="pct"/>
          </w:tcPr>
          <w:p w:rsidR="006B2CFF" w:rsidRPr="006B2CFF" w:rsidRDefault="006B2CFF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6" w:type="pct"/>
          </w:tcPr>
          <w:p w:rsidR="006B2CFF" w:rsidRPr="006B2CFF" w:rsidRDefault="006B2CFF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69" w:type="pct"/>
          </w:tcPr>
          <w:p w:rsidR="006B2CFF" w:rsidRPr="006B2CFF" w:rsidRDefault="006B2CFF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0" w:type="pct"/>
          </w:tcPr>
          <w:p w:rsidR="006B2CFF" w:rsidRPr="006B2CFF" w:rsidRDefault="006B2CFF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</w:tr>
    </w:tbl>
    <w:p w:rsidR="007555A0" w:rsidRDefault="007555A0" w:rsidP="00991A87">
      <w:pPr>
        <w:spacing w:line="240" w:lineRule="auto"/>
      </w:pPr>
    </w:p>
    <w:p w:rsidR="006B2CFF" w:rsidRDefault="006B2CFF" w:rsidP="00991A87">
      <w:pPr>
        <w:spacing w:line="240" w:lineRule="auto"/>
      </w:pPr>
    </w:p>
    <w:p w:rsidR="006B2CFF" w:rsidRDefault="006B2CFF" w:rsidP="00991A87">
      <w:pPr>
        <w:spacing w:line="240" w:lineRule="auto"/>
      </w:pPr>
    </w:p>
    <w:p w:rsidR="006B2CFF" w:rsidRDefault="006B2CFF" w:rsidP="00991A87">
      <w:pPr>
        <w:spacing w:line="240" w:lineRule="auto"/>
      </w:pPr>
    </w:p>
    <w:p w:rsidR="006B2CFF" w:rsidRDefault="006B2CFF" w:rsidP="00991A87">
      <w:pPr>
        <w:spacing w:line="240" w:lineRule="auto"/>
      </w:pPr>
    </w:p>
    <w:p w:rsidR="00112085" w:rsidRDefault="00112085" w:rsidP="00991A87">
      <w:pPr>
        <w:spacing w:line="240" w:lineRule="auto"/>
      </w:pPr>
    </w:p>
    <w:p w:rsidR="00112085" w:rsidRDefault="00112085" w:rsidP="00991A87">
      <w:pPr>
        <w:spacing w:line="240" w:lineRule="auto"/>
      </w:pPr>
    </w:p>
    <w:p w:rsidR="003B65C2" w:rsidRDefault="003B65C2" w:rsidP="00991A87">
      <w:pPr>
        <w:pStyle w:val="a1"/>
      </w:pPr>
      <w:r>
        <w:rPr>
          <w:cs/>
        </w:rPr>
        <w:t>ตารางที่ ก-</w:t>
      </w:r>
      <w:r w:rsidR="00730DE2">
        <w:rPr>
          <w:noProof/>
        </w:rPr>
        <w:fldChar w:fldCharType="begin"/>
      </w:r>
      <w:r w:rsidR="00730DE2">
        <w:rPr>
          <w:noProof/>
        </w:rPr>
        <w:instrText xml:space="preserve"> SEQ </w:instrText>
      </w:r>
      <w:r w:rsidR="00730DE2">
        <w:rPr>
          <w:noProof/>
          <w:cs/>
        </w:rPr>
        <w:instrText>ตารางที่</w:instrText>
      </w:r>
      <w:r w:rsidR="00730DE2">
        <w:rPr>
          <w:noProof/>
        </w:rPr>
        <w:instrText>_</w:instrText>
      </w:r>
      <w:r w:rsidR="00730DE2">
        <w:rPr>
          <w:noProof/>
          <w:cs/>
        </w:rPr>
        <w:instrText xml:space="preserve">ก- </w:instrText>
      </w:r>
      <w:r w:rsidR="00730DE2">
        <w:rPr>
          <w:noProof/>
        </w:rPr>
        <w:instrText>\</w:instrText>
      </w:r>
      <w:r w:rsidR="00730DE2">
        <w:rPr>
          <w:noProof/>
          <w:cs/>
        </w:rPr>
        <w:instrText xml:space="preserve">* </w:instrText>
      </w:r>
      <w:r w:rsidR="00730DE2">
        <w:rPr>
          <w:noProof/>
        </w:rPr>
        <w:instrText xml:space="preserve">ARABIC </w:instrText>
      </w:r>
      <w:r w:rsidR="00730DE2">
        <w:rPr>
          <w:noProof/>
        </w:rPr>
        <w:fldChar w:fldCharType="separate"/>
      </w:r>
      <w:r>
        <w:rPr>
          <w:noProof/>
          <w:cs/>
        </w:rPr>
        <w:t>4</w:t>
      </w:r>
      <w:r w:rsidR="00730DE2">
        <w:rPr>
          <w:noProof/>
        </w:rPr>
        <w:fldChar w:fldCharType="end"/>
      </w:r>
      <w:r>
        <w:rPr>
          <w:rFonts w:hint="cs"/>
          <w:cs/>
        </w:rPr>
        <w:t xml:space="preserve"> สรุปจำนวนชั่วโมงการปฏิบัติงานสหกิจศึกษา เดือนพฤศจิกายน 2560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965"/>
        <w:gridCol w:w="1428"/>
        <w:gridCol w:w="1663"/>
        <w:gridCol w:w="1404"/>
        <w:gridCol w:w="1442"/>
        <w:gridCol w:w="1394"/>
      </w:tblGrid>
      <w:tr w:rsidR="007555A0" w:rsidTr="003B65C2">
        <w:trPr>
          <w:tblHeader/>
        </w:trPr>
        <w:tc>
          <w:tcPr>
            <w:tcW w:w="5000" w:type="pct"/>
            <w:gridSpan w:val="6"/>
          </w:tcPr>
          <w:p w:rsidR="007555A0" w:rsidRPr="00194575" w:rsidRDefault="007555A0" w:rsidP="00991A87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พฤศจิกายน 2560 (</w:t>
            </w:r>
            <w:r w:rsidR="009B00B9">
              <w:rPr>
                <w:rFonts w:hint="cs"/>
                <w:b/>
                <w:bCs/>
                <w:cs/>
              </w:rPr>
              <w:t xml:space="preserve">176 </w:t>
            </w:r>
            <w:r>
              <w:rPr>
                <w:rFonts w:hint="cs"/>
                <w:b/>
                <w:bCs/>
                <w:cs/>
              </w:rPr>
              <w:t>ชั่วโมง)</w:t>
            </w:r>
          </w:p>
        </w:tc>
      </w:tr>
      <w:tr w:rsidR="007555A0" w:rsidTr="003B65C2">
        <w:trPr>
          <w:tblHeader/>
        </w:trPr>
        <w:tc>
          <w:tcPr>
            <w:tcW w:w="582" w:type="pct"/>
          </w:tcPr>
          <w:p w:rsidR="007555A0" w:rsidRPr="00BF2537" w:rsidRDefault="007555A0" w:rsidP="00991A87">
            <w:pPr>
              <w:jc w:val="right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สัปดาห์</w:t>
            </w:r>
          </w:p>
        </w:tc>
        <w:tc>
          <w:tcPr>
            <w:tcW w:w="861" w:type="pct"/>
          </w:tcPr>
          <w:p w:rsidR="007555A0" w:rsidRPr="00194575" w:rsidRDefault="007555A0" w:rsidP="00991A87">
            <w:pPr>
              <w:jc w:val="center"/>
              <w:rPr>
                <w:b/>
                <w:bCs/>
                <w:cs/>
              </w:rPr>
            </w:pPr>
            <w:r w:rsidRPr="00194575">
              <w:rPr>
                <w:rFonts w:hint="cs"/>
                <w:b/>
                <w:bCs/>
                <w:cs/>
              </w:rPr>
              <w:t xml:space="preserve">มาทำงาน </w:t>
            </w:r>
          </w:p>
        </w:tc>
        <w:tc>
          <w:tcPr>
            <w:tcW w:w="1002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ขาด</w:t>
            </w:r>
          </w:p>
        </w:tc>
        <w:tc>
          <w:tcPr>
            <w:tcW w:w="846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ลากิจ</w:t>
            </w:r>
          </w:p>
        </w:tc>
        <w:tc>
          <w:tcPr>
            <w:tcW w:w="869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ลาป่วย</w:t>
            </w:r>
          </w:p>
        </w:tc>
        <w:tc>
          <w:tcPr>
            <w:tcW w:w="840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มาสาย</w:t>
            </w:r>
          </w:p>
        </w:tc>
      </w:tr>
      <w:tr w:rsidR="009F4B5E" w:rsidTr="007555A0">
        <w:tc>
          <w:tcPr>
            <w:tcW w:w="582" w:type="pct"/>
          </w:tcPr>
          <w:p w:rsidR="009F4B5E" w:rsidRDefault="009F4B5E" w:rsidP="00991A87">
            <w:pPr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861" w:type="pct"/>
          </w:tcPr>
          <w:p w:rsidR="009F4B5E" w:rsidRPr="009F4B5E" w:rsidRDefault="009F4B5E" w:rsidP="00991A87">
            <w:pPr>
              <w:jc w:val="center"/>
            </w:pPr>
            <w:r w:rsidRPr="009F4B5E">
              <w:rPr>
                <w:rFonts w:hint="cs"/>
                <w:cs/>
              </w:rPr>
              <w:t>24</w:t>
            </w:r>
          </w:p>
        </w:tc>
        <w:tc>
          <w:tcPr>
            <w:tcW w:w="1002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9F4B5E" w:rsidTr="007555A0">
        <w:tc>
          <w:tcPr>
            <w:tcW w:w="582" w:type="pct"/>
          </w:tcPr>
          <w:p w:rsidR="009F4B5E" w:rsidRDefault="009F4B5E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</w:t>
            </w:r>
          </w:p>
        </w:tc>
        <w:tc>
          <w:tcPr>
            <w:tcW w:w="861" w:type="pct"/>
          </w:tcPr>
          <w:p w:rsidR="009F4B5E" w:rsidRPr="009F4B5E" w:rsidRDefault="009F4B5E" w:rsidP="00991A8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9F4B5E" w:rsidTr="007555A0">
        <w:tc>
          <w:tcPr>
            <w:tcW w:w="582" w:type="pct"/>
          </w:tcPr>
          <w:p w:rsidR="009F4B5E" w:rsidRDefault="009F4B5E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861" w:type="pct"/>
          </w:tcPr>
          <w:p w:rsidR="009F4B5E" w:rsidRPr="009F4B5E" w:rsidRDefault="009F4B5E" w:rsidP="00991A8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9F4B5E" w:rsidTr="007555A0">
        <w:tc>
          <w:tcPr>
            <w:tcW w:w="582" w:type="pct"/>
          </w:tcPr>
          <w:p w:rsidR="009F4B5E" w:rsidRDefault="009F4B5E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861" w:type="pct"/>
          </w:tcPr>
          <w:p w:rsidR="009F4B5E" w:rsidRPr="009F4B5E" w:rsidRDefault="009F4B5E" w:rsidP="00991A8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9F4B5E" w:rsidTr="007555A0">
        <w:tc>
          <w:tcPr>
            <w:tcW w:w="582" w:type="pct"/>
          </w:tcPr>
          <w:p w:rsidR="009F4B5E" w:rsidRDefault="009F4B5E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861" w:type="pct"/>
          </w:tcPr>
          <w:p w:rsidR="009F4B5E" w:rsidRDefault="009F4B5E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32</w:t>
            </w:r>
          </w:p>
        </w:tc>
        <w:tc>
          <w:tcPr>
            <w:tcW w:w="1002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9F4B5E" w:rsidTr="007555A0">
        <w:tc>
          <w:tcPr>
            <w:tcW w:w="582" w:type="pct"/>
          </w:tcPr>
          <w:p w:rsidR="009F4B5E" w:rsidRPr="007555A0" w:rsidRDefault="009F4B5E" w:rsidP="00991A87">
            <w:pPr>
              <w:jc w:val="center"/>
              <w:rPr>
                <w:b/>
                <w:bCs/>
                <w:cs/>
              </w:rPr>
            </w:pPr>
            <w:r w:rsidRPr="007555A0">
              <w:rPr>
                <w:rFonts w:hint="cs"/>
                <w:b/>
                <w:bCs/>
                <w:cs/>
              </w:rPr>
              <w:t>รวม</w:t>
            </w:r>
          </w:p>
        </w:tc>
        <w:tc>
          <w:tcPr>
            <w:tcW w:w="861" w:type="pct"/>
          </w:tcPr>
          <w:p w:rsidR="009F4B5E" w:rsidRPr="003343F2" w:rsidRDefault="009F4B5E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176</w:t>
            </w:r>
          </w:p>
        </w:tc>
        <w:tc>
          <w:tcPr>
            <w:tcW w:w="1002" w:type="pct"/>
          </w:tcPr>
          <w:p w:rsidR="009F4B5E" w:rsidRPr="003343F2" w:rsidRDefault="009F4B5E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6" w:type="pct"/>
          </w:tcPr>
          <w:p w:rsidR="009F4B5E" w:rsidRPr="003343F2" w:rsidRDefault="009F4B5E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69" w:type="pct"/>
          </w:tcPr>
          <w:p w:rsidR="009F4B5E" w:rsidRPr="003343F2" w:rsidRDefault="009F4B5E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0" w:type="pct"/>
          </w:tcPr>
          <w:p w:rsidR="009F4B5E" w:rsidRPr="003343F2" w:rsidRDefault="009F4B5E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</w:tr>
    </w:tbl>
    <w:p w:rsidR="000B4692" w:rsidRDefault="000B4692" w:rsidP="00991A87">
      <w:pPr>
        <w:spacing w:line="240" w:lineRule="auto"/>
      </w:pPr>
    </w:p>
    <w:p w:rsidR="009D68CD" w:rsidRDefault="009D68CD" w:rsidP="00991A87">
      <w:pPr>
        <w:spacing w:line="240" w:lineRule="auto"/>
        <w:rPr>
          <w:cs/>
        </w:rPr>
      </w:pPr>
    </w:p>
    <w:p w:rsidR="009D68CD" w:rsidRDefault="009D68CD" w:rsidP="00991A87">
      <w:pPr>
        <w:spacing w:line="240" w:lineRule="auto"/>
      </w:pPr>
    </w:p>
    <w:p w:rsidR="009D68CD" w:rsidRDefault="00076CC2" w:rsidP="00991A87">
      <w:pPr>
        <w:spacing w:line="240" w:lineRule="auto"/>
        <w:rPr>
          <w:color w:val="FF0000"/>
        </w:rPr>
      </w:pPr>
      <w:r w:rsidRPr="00076CC2">
        <w:rPr>
          <w:rFonts w:hint="cs"/>
          <w:color w:val="FF0000"/>
          <w:cs/>
        </w:rPr>
        <w:t xml:space="preserve">หมายเหตุ </w:t>
      </w:r>
      <w:r w:rsidRPr="00076CC2">
        <w:rPr>
          <w:color w:val="FF0000"/>
          <w:cs/>
        </w:rPr>
        <w:t xml:space="preserve">: </w:t>
      </w:r>
      <w:r>
        <w:rPr>
          <w:color w:val="FF0000"/>
          <w:cs/>
        </w:rPr>
        <w:t xml:space="preserve">   </w:t>
      </w:r>
      <w:r>
        <w:rPr>
          <w:rFonts w:hint="cs"/>
          <w:color w:val="FF0000"/>
          <w:cs/>
        </w:rPr>
        <w:t>กรณีมีการขาด ลา มาสาย  หรือทำงานนอกเวลา ให้ระบุวัน และชั่วโมงที่หายไป เพื่อใช้ในการพิจารณาชั่วโมงการปฏิบัติงานสหกิจศึกษาที่ถูกต้อง</w:t>
      </w:r>
    </w:p>
    <w:p w:rsidR="001A2EBF" w:rsidRDefault="001A2EBF" w:rsidP="00991A87">
      <w:pPr>
        <w:spacing w:line="240" w:lineRule="auto"/>
        <w:rPr>
          <w:color w:val="FF0000"/>
        </w:rPr>
      </w:pPr>
    </w:p>
    <w:p w:rsidR="00136C4B" w:rsidRDefault="00136C4B" w:rsidP="00991A87">
      <w:pPr>
        <w:spacing w:line="240" w:lineRule="auto"/>
        <w:rPr>
          <w:color w:val="FF0000"/>
          <w:cs/>
        </w:rPr>
        <w:sectPr w:rsidR="00136C4B" w:rsidSect="00751999">
          <w:pgSz w:w="11906" w:h="16838" w:code="9"/>
          <w:pgMar w:top="2160" w:right="1440" w:bottom="1440" w:left="2160" w:header="1008" w:footer="720" w:gutter="0"/>
          <w:cols w:space="708"/>
          <w:docGrid w:linePitch="435"/>
        </w:sectPr>
      </w:pPr>
    </w:p>
    <w:p w:rsidR="00136C4B" w:rsidRPr="00136C4B" w:rsidRDefault="00136C4B" w:rsidP="00991A87">
      <w:pPr>
        <w:pStyle w:val="Heading2"/>
        <w:numPr>
          <w:ilvl w:val="0"/>
          <w:numId w:val="0"/>
        </w:numPr>
        <w:ind w:left="720"/>
        <w:jc w:val="center"/>
        <w:rPr>
          <w:cs/>
        </w:rPr>
      </w:pPr>
      <w:r w:rsidRPr="00136C4B">
        <w:rPr>
          <w:rFonts w:hint="cs"/>
          <w:cs/>
        </w:rPr>
        <w:t>รายงานผลการดำเนินงานสหกิจศึกษารายสัปดาห์</w:t>
      </w:r>
    </w:p>
    <w:p w:rsidR="001A2EBF" w:rsidRPr="00136C4B" w:rsidRDefault="00136C4B" w:rsidP="00991A87">
      <w:pPr>
        <w:tabs>
          <w:tab w:val="center" w:pos="4297"/>
        </w:tabs>
        <w:spacing w:line="240" w:lineRule="auto"/>
        <w:rPr>
          <w:cs/>
        </w:rPr>
        <w:sectPr w:rsidR="001A2EBF" w:rsidRPr="00136C4B" w:rsidSect="00751999">
          <w:pgSz w:w="11906" w:h="16838" w:code="9"/>
          <w:pgMar w:top="2160" w:right="1440" w:bottom="1440" w:left="2160" w:header="1008" w:footer="720" w:gutter="0"/>
          <w:cols w:space="708"/>
          <w:docGrid w:linePitch="435"/>
        </w:sectPr>
      </w:pPr>
      <w:r>
        <w:rPr>
          <w:cs/>
        </w:rPr>
        <w:tab/>
      </w:r>
    </w:p>
    <w:p w:rsidR="00FD1C17" w:rsidRPr="007E1467" w:rsidRDefault="00FD1C17" w:rsidP="00991A87">
      <w:pPr>
        <w:pStyle w:val="a2"/>
        <w:rPr>
          <w:b w:val="0"/>
          <w:bCs w:val="0"/>
          <w:sz w:val="32"/>
          <w:szCs w:val="32"/>
          <w:cs/>
        </w:rPr>
      </w:pPr>
    </w:p>
    <w:p w:rsidR="00FD1C17" w:rsidRPr="007E1467" w:rsidRDefault="00FD1C17" w:rsidP="00991A87">
      <w:pPr>
        <w:spacing w:line="240" w:lineRule="auto"/>
        <w:rPr>
          <w:cs/>
        </w:rPr>
      </w:pPr>
    </w:p>
    <w:p w:rsidR="00FD1C17" w:rsidRPr="007E1467" w:rsidRDefault="00FD1C17" w:rsidP="00991A87">
      <w:pPr>
        <w:spacing w:line="240" w:lineRule="auto"/>
        <w:rPr>
          <w:cs/>
        </w:rPr>
      </w:pPr>
    </w:p>
    <w:p w:rsidR="00FD1C17" w:rsidRPr="007E1467" w:rsidRDefault="00FD1C17" w:rsidP="00991A87">
      <w:pPr>
        <w:spacing w:line="240" w:lineRule="auto"/>
        <w:rPr>
          <w:cs/>
        </w:rPr>
      </w:pPr>
    </w:p>
    <w:p w:rsidR="00FD1C17" w:rsidRPr="007E1467" w:rsidRDefault="00FD1C17" w:rsidP="00991A87">
      <w:pPr>
        <w:spacing w:line="240" w:lineRule="auto"/>
      </w:pPr>
    </w:p>
    <w:p w:rsidR="00FD1C17" w:rsidRPr="007E1467" w:rsidRDefault="00FD1C17" w:rsidP="00991A87">
      <w:pPr>
        <w:spacing w:line="240" w:lineRule="auto"/>
      </w:pPr>
    </w:p>
    <w:p w:rsidR="00FD1C17" w:rsidRPr="007E1467" w:rsidRDefault="00FD1C17" w:rsidP="00991A87">
      <w:pPr>
        <w:spacing w:line="240" w:lineRule="auto"/>
        <w:rPr>
          <w:cs/>
        </w:rPr>
      </w:pPr>
    </w:p>
    <w:p w:rsidR="00FD1C17" w:rsidRPr="00CE4062" w:rsidRDefault="00FD1C17" w:rsidP="00991A87">
      <w:pPr>
        <w:pStyle w:val="Heading1"/>
        <w:numPr>
          <w:ilvl w:val="0"/>
          <w:numId w:val="0"/>
        </w:numPr>
        <w:spacing w:line="240" w:lineRule="auto"/>
        <w:rPr>
          <w:cs/>
        </w:rPr>
        <w:sectPr w:rsidR="00FD1C17" w:rsidRPr="00CE4062" w:rsidSect="00751999"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  <w:bookmarkStart w:id="660" w:name="_Toc487543141"/>
      <w:r w:rsidRPr="00CE4062">
        <w:rPr>
          <w:cs/>
        </w:rPr>
        <w:t>ภาคผนวก ข</w:t>
      </w:r>
      <w:r w:rsidRPr="00CE4062">
        <w:rPr>
          <w:cs/>
        </w:rPr>
        <w:br/>
        <w:t>ใบนำส่งและเอกสารสหกิจที่เกี่ยวข้อง</w:t>
      </w:r>
      <w:bookmarkEnd w:id="660"/>
    </w:p>
    <w:bookmarkEnd w:id="658"/>
    <w:p w:rsidR="00B37E0E" w:rsidRPr="00CE4062" w:rsidRDefault="00B37E0E" w:rsidP="00991A87">
      <w:pPr>
        <w:pStyle w:val="a2"/>
      </w:pPr>
      <w:r w:rsidRPr="00CE4062">
        <w:rPr>
          <w:cs/>
        </w:rPr>
        <w:t>แบบฟอร์มอนุญาตให้ไปปฏิบัติงานสหกิจศึกษา (</w:t>
      </w:r>
      <w:r w:rsidRPr="00CE4062">
        <w:t>IN</w:t>
      </w:r>
      <w:r w:rsidRPr="00CE4062">
        <w:rPr>
          <w:szCs w:val="40"/>
          <w:cs/>
        </w:rPr>
        <w:t>-</w:t>
      </w:r>
      <w:r w:rsidRPr="00CE4062">
        <w:t>S003</w:t>
      </w:r>
      <w:r w:rsidRPr="00CE4062">
        <w:rPr>
          <w:cs/>
        </w:rPr>
        <w:t>)</w:t>
      </w:r>
    </w:p>
    <w:p w:rsidR="00B37E0E" w:rsidRPr="007E1467" w:rsidRDefault="000B749A" w:rsidP="00991A87">
      <w:pPr>
        <w:spacing w:line="240" w:lineRule="auto"/>
      </w:pPr>
      <w:r w:rsidRPr="007E146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2B2A5BA3" wp14:editId="130A48DF">
                <wp:simplePos x="0" y="0"/>
                <wp:positionH relativeFrom="column">
                  <wp:posOffset>1</wp:posOffset>
                </wp:positionH>
                <wp:positionV relativeFrom="paragraph">
                  <wp:posOffset>379730</wp:posOffset>
                </wp:positionV>
                <wp:extent cx="5257800" cy="7317740"/>
                <wp:effectExtent l="0" t="0" r="19050" b="16510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7317740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1B4D047A" id="Rectangle 66" o:spid="_x0000_s1026" style="position:absolute;margin-left:0;margin-top:29.9pt;width:414pt;height:576.2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" filled="f" strokecolor="black [3213]" strokeweight=".25pt"/>
            </w:pict>
          </mc:Fallback>
        </mc:AlternateContent>
      </w:r>
    </w:p>
    <w:p w:rsidR="007C2052" w:rsidRPr="007E1467" w:rsidRDefault="007C2052" w:rsidP="00991A87">
      <w:pPr>
        <w:pStyle w:val="a2"/>
        <w:rPr>
          <w:ins w:id="661" w:author="Pahommie" w:date="2014-11-24T10:51:00Z"/>
          <w:b w:val="0"/>
          <w:bCs w:val="0"/>
          <w:sz w:val="32"/>
          <w:szCs w:val="32"/>
        </w:rPr>
      </w:pPr>
    </w:p>
    <w:p w:rsidR="008730E0" w:rsidRPr="007E1467" w:rsidRDefault="00983634" w:rsidP="00991A87">
      <w:pPr>
        <w:pStyle w:val="a2"/>
        <w:jc w:val="left"/>
        <w:rPr>
          <w:b w:val="0"/>
          <w:bCs w:val="0"/>
          <w:sz w:val="32"/>
          <w:szCs w:val="32"/>
          <w:cs/>
        </w:rPr>
      </w:pPr>
      <w:ins w:id="662" w:author="Pahommie" w:date="2014-11-24T10:51:00Z">
        <w:r w:rsidRPr="007E1467">
          <w:rPr>
            <w:b w:val="0"/>
            <w:bCs w:val="0"/>
            <w:sz w:val="32"/>
            <w:szCs w:val="32"/>
            <w:cs/>
          </w:rPr>
          <w:tab/>
        </w:r>
      </w:ins>
      <w:r w:rsidR="008730E0" w:rsidRPr="007E1467">
        <w:rPr>
          <w:b w:val="0"/>
          <w:bCs w:val="0"/>
          <w:sz w:val="32"/>
          <w:szCs w:val="32"/>
          <w:cs/>
        </w:rPr>
        <w:br w:type="page"/>
      </w:r>
    </w:p>
    <w:p w:rsidR="000207CC" w:rsidRPr="007E1467" w:rsidRDefault="000207CC" w:rsidP="00991A87">
      <w:pPr>
        <w:spacing w:line="240" w:lineRule="auto"/>
        <w:rPr>
          <w:cs/>
        </w:rPr>
        <w:sectPr w:rsidR="000207CC" w:rsidRPr="007E1467" w:rsidSect="00751999">
          <w:pgSz w:w="11906" w:h="16838" w:code="9"/>
          <w:pgMar w:top="2160" w:right="1440" w:bottom="1440" w:left="2160" w:header="1008" w:footer="720" w:gutter="0"/>
          <w:cols w:space="708"/>
          <w:docGrid w:linePitch="435"/>
        </w:sectPr>
      </w:pPr>
    </w:p>
    <w:p w:rsidR="00D010CF" w:rsidRPr="00CE4062" w:rsidRDefault="00D010CF" w:rsidP="00991A87">
      <w:pPr>
        <w:pStyle w:val="Heading2"/>
        <w:numPr>
          <w:ilvl w:val="0"/>
          <w:numId w:val="0"/>
        </w:numPr>
        <w:ind w:left="720"/>
        <w:jc w:val="center"/>
      </w:pPr>
      <w:r w:rsidRPr="00CE4062">
        <w:rPr>
          <w:cs/>
        </w:rPr>
        <w:t>แบบแจ้งรายละเอียดการปฏิบัติงาน และ</w:t>
      </w:r>
      <w:r w:rsidR="00F00682" w:rsidRPr="00CE4062">
        <w:rPr>
          <w:cs/>
        </w:rPr>
        <w:t>แ</w:t>
      </w:r>
      <w:r w:rsidRPr="00CE4062">
        <w:rPr>
          <w:cs/>
        </w:rPr>
        <w:t>ผนที่ตั้งสถานประกอบการ (</w:t>
      </w:r>
      <w:r w:rsidRPr="00CE4062">
        <w:t>IN</w:t>
      </w:r>
      <w:r w:rsidRPr="00CE4062">
        <w:rPr>
          <w:cs/>
        </w:rPr>
        <w:t>-</w:t>
      </w:r>
      <w:r w:rsidRPr="00CE4062">
        <w:t>S004</w:t>
      </w:r>
      <w:r w:rsidRPr="00CE4062">
        <w:rPr>
          <w:cs/>
        </w:rPr>
        <w:t>)</w:t>
      </w:r>
    </w:p>
    <w:p w:rsidR="00D010CF" w:rsidRPr="007E1467" w:rsidRDefault="000B749A" w:rsidP="00991A87">
      <w:pPr>
        <w:spacing w:line="240" w:lineRule="auto"/>
      </w:pPr>
      <w:r w:rsidRPr="007E146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5471BA02" wp14:editId="29F9D245">
                <wp:simplePos x="0" y="0"/>
                <wp:positionH relativeFrom="column">
                  <wp:posOffset>1</wp:posOffset>
                </wp:positionH>
                <wp:positionV relativeFrom="paragraph">
                  <wp:posOffset>384810</wp:posOffset>
                </wp:positionV>
                <wp:extent cx="5257800" cy="7317740"/>
                <wp:effectExtent l="0" t="0" r="19050" b="1651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7317740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6564393E" id="Rectangle 3" o:spid="_x0000_s1026" style="position:absolute;margin-left:0;margin-top:30.3pt;width:414pt;height:576.2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" filled="f" strokecolor="black [3213]" strokeweight=".25pt"/>
            </w:pict>
          </mc:Fallback>
        </mc:AlternateContent>
      </w:r>
    </w:p>
    <w:p w:rsidR="00D010CF" w:rsidRPr="007E1467" w:rsidRDefault="00D010CF" w:rsidP="00991A87">
      <w:pPr>
        <w:pStyle w:val="a2"/>
        <w:rPr>
          <w:ins w:id="663" w:author="Pahommie" w:date="2014-11-24T10:51:00Z"/>
          <w:b w:val="0"/>
          <w:bCs w:val="0"/>
          <w:sz w:val="32"/>
          <w:szCs w:val="32"/>
        </w:rPr>
      </w:pPr>
    </w:p>
    <w:p w:rsidR="00D010CF" w:rsidRPr="007E1467" w:rsidRDefault="00D010CF" w:rsidP="00991A87">
      <w:pPr>
        <w:pStyle w:val="a2"/>
        <w:jc w:val="left"/>
        <w:rPr>
          <w:b w:val="0"/>
          <w:bCs w:val="0"/>
          <w:sz w:val="32"/>
          <w:szCs w:val="32"/>
          <w:cs/>
        </w:rPr>
      </w:pPr>
      <w:ins w:id="664" w:author="Pahommie" w:date="2014-11-24T10:51:00Z">
        <w:r w:rsidRPr="007E1467">
          <w:rPr>
            <w:b w:val="0"/>
            <w:bCs w:val="0"/>
            <w:sz w:val="32"/>
            <w:szCs w:val="32"/>
            <w:cs/>
          </w:rPr>
          <w:tab/>
        </w:r>
      </w:ins>
      <w:r w:rsidRPr="007E1467">
        <w:rPr>
          <w:b w:val="0"/>
          <w:bCs w:val="0"/>
          <w:sz w:val="32"/>
          <w:szCs w:val="32"/>
          <w:cs/>
        </w:rPr>
        <w:br w:type="page"/>
      </w:r>
    </w:p>
    <w:p w:rsidR="00D010CF" w:rsidRPr="007E1467" w:rsidRDefault="00D010CF" w:rsidP="00991A87">
      <w:pPr>
        <w:spacing w:line="240" w:lineRule="auto"/>
        <w:rPr>
          <w:cs/>
        </w:rPr>
        <w:sectPr w:rsidR="00D010CF" w:rsidRPr="007E1467" w:rsidSect="00751999">
          <w:pgSz w:w="11906" w:h="16838" w:code="9"/>
          <w:pgMar w:top="2160" w:right="1440" w:bottom="1440" w:left="2160" w:header="1008" w:footer="720" w:gutter="0"/>
          <w:cols w:space="708"/>
          <w:docGrid w:linePitch="435"/>
        </w:sectPr>
      </w:pPr>
    </w:p>
    <w:p w:rsidR="00D010CF" w:rsidRPr="00CE4062" w:rsidRDefault="00D010CF" w:rsidP="00991A87">
      <w:pPr>
        <w:pStyle w:val="Heading2"/>
        <w:numPr>
          <w:ilvl w:val="0"/>
          <w:numId w:val="0"/>
        </w:numPr>
        <w:ind w:left="720"/>
        <w:jc w:val="center"/>
      </w:pPr>
      <w:r w:rsidRPr="00CE4062">
        <w:rPr>
          <w:cs/>
        </w:rPr>
        <w:t>แบบฟอร์มแจ้งแผนปฏิบัติงานสหกิจศึกษา (</w:t>
      </w:r>
      <w:r w:rsidRPr="00CE4062">
        <w:t>IN</w:t>
      </w:r>
      <w:r w:rsidRPr="00CE4062">
        <w:rPr>
          <w:cs/>
        </w:rPr>
        <w:t>-</w:t>
      </w:r>
      <w:r w:rsidRPr="00CE4062">
        <w:t>S00</w:t>
      </w:r>
      <w:r w:rsidRPr="00CE4062">
        <w:rPr>
          <w:cs/>
        </w:rPr>
        <w:t>5)</w:t>
      </w:r>
    </w:p>
    <w:p w:rsidR="00D010CF" w:rsidRPr="007E1467" w:rsidRDefault="000B749A" w:rsidP="00991A87">
      <w:pPr>
        <w:spacing w:line="240" w:lineRule="auto"/>
      </w:pPr>
      <w:r w:rsidRPr="007E146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471BA02" wp14:editId="29F9D245">
                <wp:simplePos x="0" y="0"/>
                <wp:positionH relativeFrom="column">
                  <wp:posOffset>1</wp:posOffset>
                </wp:positionH>
                <wp:positionV relativeFrom="paragraph">
                  <wp:posOffset>376555</wp:posOffset>
                </wp:positionV>
                <wp:extent cx="5143500" cy="7317740"/>
                <wp:effectExtent l="0" t="0" r="19050" b="1651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0" cy="7317740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07FFDACB" id="Rectangle 5" o:spid="_x0000_s1026" style="position:absolute;margin-left:0;margin-top:29.65pt;width:405pt;height:576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" filled="f" strokecolor="black [3213]" strokeweight=".25pt"/>
            </w:pict>
          </mc:Fallback>
        </mc:AlternateContent>
      </w:r>
    </w:p>
    <w:p w:rsidR="00D010CF" w:rsidRPr="007E1467" w:rsidRDefault="00D010CF" w:rsidP="00991A87">
      <w:pPr>
        <w:pStyle w:val="a2"/>
        <w:rPr>
          <w:ins w:id="665" w:author="Pahommie" w:date="2014-11-24T10:51:00Z"/>
          <w:b w:val="0"/>
          <w:bCs w:val="0"/>
          <w:sz w:val="32"/>
          <w:szCs w:val="32"/>
        </w:rPr>
      </w:pPr>
    </w:p>
    <w:p w:rsidR="00D010CF" w:rsidRPr="007E1467" w:rsidRDefault="00D010CF" w:rsidP="00991A87">
      <w:pPr>
        <w:pStyle w:val="a2"/>
        <w:jc w:val="left"/>
        <w:rPr>
          <w:b w:val="0"/>
          <w:bCs w:val="0"/>
          <w:sz w:val="32"/>
          <w:szCs w:val="32"/>
          <w:cs/>
        </w:rPr>
      </w:pPr>
      <w:ins w:id="666" w:author="Pahommie" w:date="2014-11-24T10:51:00Z">
        <w:r w:rsidRPr="007E1467">
          <w:rPr>
            <w:b w:val="0"/>
            <w:bCs w:val="0"/>
            <w:sz w:val="32"/>
            <w:szCs w:val="32"/>
            <w:cs/>
          </w:rPr>
          <w:tab/>
        </w:r>
      </w:ins>
      <w:r w:rsidRPr="007E1467">
        <w:rPr>
          <w:b w:val="0"/>
          <w:bCs w:val="0"/>
          <w:sz w:val="32"/>
          <w:szCs w:val="32"/>
          <w:cs/>
        </w:rPr>
        <w:br w:type="page"/>
      </w:r>
    </w:p>
    <w:p w:rsidR="00D010CF" w:rsidRPr="007E1467" w:rsidRDefault="00D010CF" w:rsidP="00991A87">
      <w:pPr>
        <w:spacing w:line="240" w:lineRule="auto"/>
        <w:rPr>
          <w:cs/>
        </w:rPr>
        <w:sectPr w:rsidR="00D010CF" w:rsidRPr="007E1467" w:rsidSect="00751999">
          <w:pgSz w:w="11906" w:h="16838" w:code="9"/>
          <w:pgMar w:top="2160" w:right="1440" w:bottom="1440" w:left="2160" w:header="1008" w:footer="720" w:gutter="0"/>
          <w:cols w:space="708"/>
          <w:docGrid w:linePitch="435"/>
        </w:sectPr>
      </w:pPr>
    </w:p>
    <w:p w:rsidR="00D010CF" w:rsidRPr="00CE4062" w:rsidRDefault="00D010CF" w:rsidP="00991A87">
      <w:pPr>
        <w:pStyle w:val="Heading2"/>
        <w:numPr>
          <w:ilvl w:val="0"/>
          <w:numId w:val="0"/>
        </w:numPr>
        <w:ind w:left="720"/>
        <w:jc w:val="center"/>
      </w:pPr>
      <w:r w:rsidRPr="00CE4062">
        <w:rPr>
          <w:cs/>
        </w:rPr>
        <w:t>แบบฟอร์ม</w:t>
      </w:r>
      <w:r w:rsidR="000371AF" w:rsidRPr="00CE4062">
        <w:rPr>
          <w:cs/>
        </w:rPr>
        <w:t xml:space="preserve">แจ้งโครงร่างรายงานการปฏิบัติงาน </w:t>
      </w:r>
      <w:r w:rsidRPr="00CE4062">
        <w:rPr>
          <w:cs/>
        </w:rPr>
        <w:t>(</w:t>
      </w:r>
      <w:r w:rsidRPr="00CE4062">
        <w:t>IN</w:t>
      </w:r>
      <w:r w:rsidRPr="00CE4062">
        <w:rPr>
          <w:cs/>
        </w:rPr>
        <w:t>-</w:t>
      </w:r>
      <w:r w:rsidRPr="00CE4062">
        <w:t>S00</w:t>
      </w:r>
      <w:r w:rsidRPr="00CE4062">
        <w:rPr>
          <w:cs/>
        </w:rPr>
        <w:t>6)</w:t>
      </w:r>
    </w:p>
    <w:p w:rsidR="00D010CF" w:rsidRPr="007E1467" w:rsidRDefault="000B749A" w:rsidP="00991A87">
      <w:pPr>
        <w:spacing w:line="240" w:lineRule="auto"/>
      </w:pPr>
      <w:r w:rsidRPr="007E146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5471BA02" wp14:editId="29F9D245">
                <wp:simplePos x="0" y="0"/>
                <wp:positionH relativeFrom="column">
                  <wp:posOffset>1</wp:posOffset>
                </wp:positionH>
                <wp:positionV relativeFrom="paragraph">
                  <wp:posOffset>376555</wp:posOffset>
                </wp:positionV>
                <wp:extent cx="5257800" cy="7317740"/>
                <wp:effectExtent l="0" t="0" r="19050" b="1651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7317740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709E9E2B" id="Rectangle 6" o:spid="_x0000_s1026" style="position:absolute;margin-left:0;margin-top:29.65pt;width:414pt;height:576.2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" filled="f" strokecolor="black [3213]" strokeweight=".25pt"/>
            </w:pict>
          </mc:Fallback>
        </mc:AlternateContent>
      </w:r>
    </w:p>
    <w:p w:rsidR="00D010CF" w:rsidRPr="007E1467" w:rsidRDefault="00D010CF" w:rsidP="00991A87">
      <w:pPr>
        <w:pStyle w:val="a2"/>
        <w:rPr>
          <w:ins w:id="667" w:author="Pahommie" w:date="2014-11-24T10:51:00Z"/>
          <w:b w:val="0"/>
          <w:bCs w:val="0"/>
          <w:sz w:val="32"/>
          <w:szCs w:val="32"/>
        </w:rPr>
      </w:pPr>
    </w:p>
    <w:p w:rsidR="00D010CF" w:rsidRPr="007E1467" w:rsidRDefault="00D010CF" w:rsidP="00991A87">
      <w:pPr>
        <w:pStyle w:val="a2"/>
        <w:jc w:val="left"/>
        <w:rPr>
          <w:b w:val="0"/>
          <w:bCs w:val="0"/>
          <w:sz w:val="32"/>
          <w:szCs w:val="32"/>
          <w:cs/>
        </w:rPr>
      </w:pPr>
      <w:ins w:id="668" w:author="Pahommie" w:date="2014-11-24T10:51:00Z">
        <w:r w:rsidRPr="007E1467">
          <w:rPr>
            <w:b w:val="0"/>
            <w:bCs w:val="0"/>
            <w:sz w:val="32"/>
            <w:szCs w:val="32"/>
            <w:cs/>
          </w:rPr>
          <w:tab/>
        </w:r>
      </w:ins>
      <w:r w:rsidRPr="007E1467">
        <w:rPr>
          <w:b w:val="0"/>
          <w:bCs w:val="0"/>
          <w:sz w:val="32"/>
          <w:szCs w:val="32"/>
          <w:cs/>
        </w:rPr>
        <w:br w:type="page"/>
      </w:r>
    </w:p>
    <w:p w:rsidR="00D826E5" w:rsidRPr="007E1467" w:rsidRDefault="00D826E5" w:rsidP="00991A87">
      <w:pPr>
        <w:spacing w:line="240" w:lineRule="auto"/>
        <w:rPr>
          <w:cs/>
        </w:rPr>
        <w:sectPr w:rsidR="00D826E5" w:rsidRPr="007E1467" w:rsidSect="00751999">
          <w:pgSz w:w="11906" w:h="16838" w:code="9"/>
          <w:pgMar w:top="2160" w:right="1440" w:bottom="1440" w:left="2160" w:header="1008" w:footer="720" w:gutter="0"/>
          <w:cols w:space="708"/>
          <w:docGrid w:linePitch="435"/>
        </w:sectPr>
      </w:pPr>
    </w:p>
    <w:p w:rsidR="00D826E5" w:rsidRPr="007E1467" w:rsidRDefault="00D826E5" w:rsidP="00991A87">
      <w:pPr>
        <w:spacing w:line="240" w:lineRule="auto"/>
      </w:pPr>
    </w:p>
    <w:p w:rsidR="00D826E5" w:rsidRPr="007E1467" w:rsidRDefault="00D826E5" w:rsidP="00991A87">
      <w:pPr>
        <w:spacing w:line="240" w:lineRule="auto"/>
      </w:pPr>
    </w:p>
    <w:p w:rsidR="00D826E5" w:rsidRPr="007E1467" w:rsidRDefault="00D826E5" w:rsidP="00991A87">
      <w:pPr>
        <w:spacing w:line="240" w:lineRule="auto"/>
      </w:pPr>
    </w:p>
    <w:p w:rsidR="00D826E5" w:rsidRPr="007E1467" w:rsidRDefault="00D826E5" w:rsidP="00991A87">
      <w:pPr>
        <w:spacing w:line="240" w:lineRule="auto"/>
      </w:pPr>
    </w:p>
    <w:p w:rsidR="00D826E5" w:rsidRPr="007E1467" w:rsidRDefault="00D826E5" w:rsidP="00991A87">
      <w:pPr>
        <w:spacing w:line="240" w:lineRule="auto"/>
      </w:pPr>
    </w:p>
    <w:p w:rsidR="00D826E5" w:rsidRPr="007E1467" w:rsidRDefault="00D826E5" w:rsidP="00991A87">
      <w:pPr>
        <w:spacing w:line="240" w:lineRule="auto"/>
      </w:pPr>
    </w:p>
    <w:p w:rsidR="00D826E5" w:rsidRPr="007E1467" w:rsidRDefault="00D826E5" w:rsidP="00991A87">
      <w:pPr>
        <w:spacing w:line="240" w:lineRule="auto"/>
      </w:pPr>
    </w:p>
    <w:p w:rsidR="00D826E5" w:rsidRPr="007E1467" w:rsidRDefault="00D826E5" w:rsidP="00991A87">
      <w:pPr>
        <w:spacing w:line="240" w:lineRule="auto"/>
      </w:pPr>
    </w:p>
    <w:p w:rsidR="00D2499D" w:rsidRPr="00CE4062" w:rsidRDefault="0099161B" w:rsidP="00991A87">
      <w:pPr>
        <w:pStyle w:val="Heading1"/>
        <w:numPr>
          <w:ilvl w:val="0"/>
          <w:numId w:val="0"/>
        </w:numPr>
        <w:spacing w:line="240" w:lineRule="auto"/>
        <w:rPr>
          <w:cs/>
        </w:rPr>
        <w:sectPr w:rsidR="00D2499D" w:rsidRPr="00CE4062" w:rsidSect="00751999"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  <w:bookmarkStart w:id="669" w:name="_Toc487543142"/>
      <w:r w:rsidRPr="00CE4062">
        <w:rPr>
          <w:cs/>
        </w:rPr>
        <w:t>ภาคผนวก ค</w:t>
      </w:r>
      <w:r w:rsidRPr="00CE4062">
        <w:rPr>
          <w:cs/>
        </w:rPr>
        <w:br/>
      </w:r>
      <w:r w:rsidR="00C17650" w:rsidRPr="00CE4062">
        <w:rPr>
          <w:cs/>
        </w:rPr>
        <w:t>เอกสารอื่น ๆ</w:t>
      </w:r>
      <w:bookmarkEnd w:id="669"/>
    </w:p>
    <w:p w:rsidR="00D2499D" w:rsidRPr="007E1467" w:rsidRDefault="00D2499D" w:rsidP="00991A87">
      <w:pPr>
        <w:pStyle w:val="Heading2"/>
        <w:numPr>
          <w:ilvl w:val="0"/>
          <w:numId w:val="0"/>
        </w:numPr>
        <w:ind w:left="720"/>
        <w:jc w:val="center"/>
        <w:rPr>
          <w:cs/>
        </w:rPr>
      </w:pPr>
      <w:r w:rsidRPr="007E1467">
        <w:rPr>
          <w:cs/>
        </w:rPr>
        <w:t>พจนานุกรมข้อมูล</w:t>
      </w:r>
    </w:p>
    <w:p w:rsidR="00C17650" w:rsidRPr="007E1467" w:rsidRDefault="00C17650" w:rsidP="00991A87">
      <w:pPr>
        <w:spacing w:line="240" w:lineRule="auto"/>
        <w:rPr>
          <w:cs/>
        </w:rPr>
        <w:sectPr w:rsidR="00C17650" w:rsidRPr="007E1467" w:rsidSect="00751999">
          <w:pgSz w:w="11906" w:h="16838" w:code="9"/>
          <w:pgMar w:top="2160" w:right="1440" w:bottom="1440" w:left="2160" w:header="1008" w:footer="720" w:gutter="0"/>
          <w:cols w:space="708"/>
          <w:docGrid w:linePitch="435"/>
        </w:sectPr>
      </w:pPr>
    </w:p>
    <w:p w:rsidR="00B74CD7" w:rsidRPr="007E1467" w:rsidRDefault="00B74CD7" w:rsidP="00991A87">
      <w:pPr>
        <w:pStyle w:val="Heading1"/>
        <w:numPr>
          <w:ilvl w:val="0"/>
          <w:numId w:val="0"/>
        </w:numPr>
        <w:spacing w:line="240" w:lineRule="auto"/>
      </w:pPr>
      <w:bookmarkStart w:id="670" w:name="_Toc487543143"/>
      <w:r w:rsidRPr="007E1467">
        <w:rPr>
          <w:cs/>
        </w:rPr>
        <w:t>ประวัติ</w:t>
      </w:r>
      <w:r w:rsidR="00E2040B" w:rsidRPr="007E1467">
        <w:rPr>
          <w:cs/>
        </w:rPr>
        <w:t>ย่อของผู้ปฏิบัติงาน</w:t>
      </w:r>
      <w:bookmarkEnd w:id="670"/>
    </w:p>
    <w:p w:rsidR="00B74CD7" w:rsidRPr="007E1467" w:rsidRDefault="00B74CD7" w:rsidP="00991A87">
      <w:pPr>
        <w:tabs>
          <w:tab w:val="left" w:pos="1134"/>
        </w:tabs>
        <w:spacing w:before="0" w:after="0" w:line="240" w:lineRule="auto"/>
        <w:jc w:val="distribute"/>
      </w:pPr>
    </w:p>
    <w:p w:rsidR="001D6F01" w:rsidRPr="007E1467" w:rsidRDefault="001D6F01" w:rsidP="00991A87">
      <w:pPr>
        <w:spacing w:line="240" w:lineRule="auto"/>
        <w:rPr>
          <w:cs/>
        </w:rPr>
      </w:pPr>
      <w:r w:rsidRPr="009E4CAA">
        <w:rPr>
          <w:b/>
          <w:bCs/>
          <w:cs/>
        </w:rPr>
        <w:t>ชื่อ-สกุล</w:t>
      </w:r>
      <w:r w:rsidRPr="009E4CAA">
        <w:rPr>
          <w:b/>
          <w:bCs/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  <w:t>นางสาว/นายกอไก่ ขอไข่</w:t>
      </w:r>
    </w:p>
    <w:p w:rsidR="001D6F01" w:rsidRPr="007E1467" w:rsidRDefault="001D6F01" w:rsidP="00991A87">
      <w:pPr>
        <w:spacing w:line="240" w:lineRule="auto"/>
      </w:pPr>
      <w:r w:rsidRPr="009E4CAA">
        <w:rPr>
          <w:b/>
          <w:bCs/>
          <w:cs/>
        </w:rPr>
        <w:t>วัน เดือน ปี เกิด</w:t>
      </w:r>
      <w:r w:rsidRPr="009E4CAA">
        <w:rPr>
          <w:b/>
          <w:bCs/>
          <w:cs/>
        </w:rPr>
        <w:tab/>
      </w:r>
      <w:r w:rsidRPr="007E1467">
        <w:rPr>
          <w:cs/>
        </w:rPr>
        <w:tab/>
        <w:t>วันที่ เดือน พ.ศ. 25</w:t>
      </w:r>
      <w:r w:rsidRPr="007E1467">
        <w:t>XX</w:t>
      </w:r>
    </w:p>
    <w:p w:rsidR="001D6F01" w:rsidRPr="007E1467" w:rsidRDefault="001D6F01" w:rsidP="00991A87">
      <w:pPr>
        <w:spacing w:line="240" w:lineRule="auto"/>
      </w:pPr>
      <w:r w:rsidRPr="009E4CAA">
        <w:rPr>
          <w:b/>
          <w:bCs/>
          <w:cs/>
        </w:rPr>
        <w:t>สถานที่เกิด</w:t>
      </w:r>
      <w:r w:rsidRPr="007E1467">
        <w:rPr>
          <w:cs/>
        </w:rPr>
        <w:tab/>
      </w:r>
      <w:r w:rsidRPr="007E1467">
        <w:rPr>
          <w:cs/>
        </w:rPr>
        <w:tab/>
        <w:t>จังหวัด</w:t>
      </w:r>
      <w:r w:rsidRPr="007E1467">
        <w:t>xxxxxxxx</w:t>
      </w:r>
    </w:p>
    <w:p w:rsidR="001D6F01" w:rsidRPr="007E1467" w:rsidRDefault="001D6F01" w:rsidP="00991A87">
      <w:pPr>
        <w:spacing w:line="240" w:lineRule="auto"/>
      </w:pPr>
      <w:r w:rsidRPr="009E4CAA">
        <w:rPr>
          <w:b/>
          <w:bCs/>
          <w:cs/>
        </w:rPr>
        <w:t>ที่อยู่</w:t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t>xxxxxxxxxxxxxxxxxxxxxxxxxxxxxxxxxxxxx</w:t>
      </w:r>
      <w:r w:rsidRPr="007E1467">
        <w:rPr>
          <w:cs/>
        </w:rPr>
        <w:t xml:space="preserve"> </w:t>
      </w:r>
    </w:p>
    <w:p w:rsidR="001D6F01" w:rsidRPr="007E1467" w:rsidRDefault="001D6F01" w:rsidP="00991A87">
      <w:pPr>
        <w:spacing w:line="240" w:lineRule="auto"/>
        <w:ind w:left="1440" w:firstLine="720"/>
      </w:pPr>
      <w:r w:rsidRPr="007E1467">
        <w:t>xxxxxxxxxxxxxxxxxxxxxxxxxxxxxxxxxxxxx</w:t>
      </w:r>
      <w:r w:rsidRPr="007E1467">
        <w:rPr>
          <w:cs/>
        </w:rPr>
        <w:t xml:space="preserve"> </w:t>
      </w:r>
    </w:p>
    <w:p w:rsidR="001D6F01" w:rsidRPr="007E1467" w:rsidRDefault="001D6F01" w:rsidP="00991A87">
      <w:pPr>
        <w:spacing w:line="240" w:lineRule="auto"/>
      </w:pPr>
      <w:r w:rsidRPr="009E4CAA">
        <w:rPr>
          <w:b/>
          <w:bCs/>
          <w:cs/>
        </w:rPr>
        <w:t>โทรศัพท์</w:t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t xml:space="preserve">xxx </w:t>
      </w:r>
      <w:r w:rsidR="00095842" w:rsidRPr="007E1467">
        <w:rPr>
          <w:cs/>
        </w:rPr>
        <w:t>–</w:t>
      </w:r>
      <w:r w:rsidRPr="007E1467">
        <w:t xml:space="preserve"> xxx</w:t>
      </w:r>
      <w:r w:rsidR="00095842" w:rsidRPr="007E1467">
        <w:rPr>
          <w:cs/>
        </w:rPr>
        <w:t xml:space="preserve"> - </w:t>
      </w:r>
      <w:r w:rsidRPr="007E1467">
        <w:t>xxxx</w:t>
      </w:r>
      <w:r w:rsidRPr="007E1467">
        <w:rPr>
          <w:cs/>
        </w:rPr>
        <w:tab/>
      </w:r>
    </w:p>
    <w:p w:rsidR="001D6F01" w:rsidRPr="009E4CAA" w:rsidRDefault="001D6F01" w:rsidP="00991A87">
      <w:pPr>
        <w:spacing w:line="240" w:lineRule="auto"/>
        <w:rPr>
          <w:b/>
          <w:bCs/>
        </w:rPr>
      </w:pPr>
      <w:r w:rsidRPr="009E4CAA">
        <w:rPr>
          <w:b/>
          <w:bCs/>
          <w:cs/>
        </w:rPr>
        <w:t>ประวัติการศึกษา</w:t>
      </w:r>
    </w:p>
    <w:p w:rsidR="001D6F01" w:rsidRPr="007E1467" w:rsidRDefault="001D6F01" w:rsidP="00991A87">
      <w:pPr>
        <w:spacing w:line="240" w:lineRule="auto"/>
        <w:ind w:left="2160" w:hanging="1440"/>
      </w:pPr>
      <w:r w:rsidRPr="007E1467">
        <w:rPr>
          <w:cs/>
        </w:rPr>
        <w:t xml:space="preserve">พ.ศ. 2559 </w:t>
      </w:r>
      <w:r w:rsidRPr="007E1467">
        <w:rPr>
          <w:cs/>
        </w:rPr>
        <w:tab/>
      </w:r>
      <w:r w:rsidRPr="007E1467">
        <w:t>xxxxxxx</w:t>
      </w:r>
      <w:r w:rsidRPr="007E1467">
        <w:rPr>
          <w:cs/>
        </w:rPr>
        <w:t xml:space="preserve"> </w:t>
      </w:r>
    </w:p>
    <w:p w:rsidR="001D6F01" w:rsidRPr="007E1467" w:rsidRDefault="001D6F01" w:rsidP="00991A87">
      <w:pPr>
        <w:spacing w:line="240" w:lineRule="auto"/>
        <w:ind w:left="2160" w:hanging="1440"/>
      </w:pPr>
      <w:r w:rsidRPr="007E1467">
        <w:rPr>
          <w:cs/>
        </w:rPr>
        <w:t xml:space="preserve">พ.ศ. 2554       </w:t>
      </w:r>
      <w:r w:rsidRPr="007E1467">
        <w:tab/>
        <w:t>xxxxxxx</w:t>
      </w:r>
    </w:p>
    <w:p w:rsidR="001D6F01" w:rsidRPr="009E4CAA" w:rsidRDefault="001D6F01" w:rsidP="00991A87">
      <w:pPr>
        <w:spacing w:line="240" w:lineRule="auto"/>
        <w:rPr>
          <w:b/>
          <w:bCs/>
        </w:rPr>
      </w:pPr>
      <w:r w:rsidRPr="009E4CAA">
        <w:rPr>
          <w:b/>
          <w:bCs/>
          <w:cs/>
        </w:rPr>
        <w:t>รางวัลหรือทุนการศึกษา</w:t>
      </w:r>
    </w:p>
    <w:p w:rsidR="001D6F01" w:rsidRPr="007E1467" w:rsidRDefault="001D6F01" w:rsidP="00991A87">
      <w:pPr>
        <w:spacing w:line="240" w:lineRule="auto"/>
        <w:ind w:left="720"/>
      </w:pPr>
      <w:r w:rsidRPr="007E1467">
        <w:rPr>
          <w:cs/>
        </w:rPr>
        <w:t xml:space="preserve">พ.ศ. 2559 </w:t>
      </w:r>
      <w:r w:rsidRPr="007E1467">
        <w:rPr>
          <w:cs/>
        </w:rPr>
        <w:tab/>
      </w:r>
      <w:r w:rsidRPr="007E1467">
        <w:t>xxxxxxx</w:t>
      </w:r>
      <w:r w:rsidRPr="007E1467">
        <w:rPr>
          <w:cs/>
        </w:rPr>
        <w:t xml:space="preserve"> </w:t>
      </w:r>
    </w:p>
    <w:p w:rsidR="001D6F01" w:rsidRPr="007E1467" w:rsidRDefault="001D6F01" w:rsidP="00991A87">
      <w:pPr>
        <w:spacing w:line="240" w:lineRule="auto"/>
        <w:ind w:left="720"/>
      </w:pPr>
      <w:r w:rsidRPr="007E1467">
        <w:rPr>
          <w:cs/>
        </w:rPr>
        <w:t xml:space="preserve">พ.ศ. 2558 </w:t>
      </w:r>
      <w:r w:rsidRPr="007E1467">
        <w:rPr>
          <w:cs/>
        </w:rPr>
        <w:tab/>
      </w:r>
      <w:r w:rsidRPr="007E1467">
        <w:t>xxxxxxx</w:t>
      </w:r>
    </w:p>
    <w:p w:rsidR="001C2674" w:rsidRPr="007E1467" w:rsidDel="00654662" w:rsidRDefault="001C2674" w:rsidP="00991A87">
      <w:pPr>
        <w:spacing w:after="0" w:line="240" w:lineRule="auto"/>
        <w:rPr>
          <w:del w:id="671" w:author="Pahommie" w:date="2014-11-20T15:55:00Z"/>
        </w:rPr>
      </w:pPr>
      <w:del w:id="672" w:author="Pahommie" w:date="2014-11-20T15:55:00Z">
        <w:r w:rsidRPr="007E1467" w:rsidDel="00654662">
          <w:rPr>
            <w:cs/>
          </w:rPr>
          <w:br w:type="page"/>
        </w:r>
      </w:del>
    </w:p>
    <w:p w:rsidR="001C2674" w:rsidRPr="007E1467" w:rsidRDefault="001C2674" w:rsidP="00991A87">
      <w:pPr>
        <w:spacing w:after="0" w:line="240" w:lineRule="auto"/>
      </w:pPr>
    </w:p>
    <w:sectPr w:rsidR="001C2674" w:rsidRPr="007E1467" w:rsidSect="00751999">
      <w:pgSz w:w="11906" w:h="16838" w:code="9"/>
      <w:pgMar w:top="2160" w:right="1440" w:bottom="1440" w:left="2160" w:header="1008" w:footer="720" w:gutter="0"/>
      <w:cols w:space="708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D58DC" w:rsidRDefault="00FD58DC" w:rsidP="00A2107A">
      <w:r>
        <w:separator/>
      </w:r>
    </w:p>
  </w:endnote>
  <w:endnote w:type="continuationSeparator" w:id="0">
    <w:p w:rsidR="00FD58DC" w:rsidRDefault="00FD58DC" w:rsidP="00A210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H SarabunPSK">
    <w:altName w:val="Arial Unicode MS"/>
    <w:charset w:val="00"/>
    <w:family w:val="swiss"/>
    <w:pitch w:val="variable"/>
    <w:sig w:usb0="00000000" w:usb1="5000205A" w:usb2="00000000" w:usb3="00000000" w:csb0="00010183" w:csb1="00000000"/>
    <w:embedRegular r:id="rId1" w:fontKey="{41F5AC2C-22EC-4275-9831-42F9308BA235}"/>
    <w:embedBold r:id="rId2" w:fontKey="{89F3BBB1-EF7C-4C31-A61C-FE4364612544}"/>
    <w:embedItalic r:id="rId3" w:fontKey="{29D19336-F107-48F7-B4F5-057BE95753F6}"/>
    <w:embedBoldItalic r:id="rId4" w:fontKey="{5E2BC9E9-8FDB-48C2-A3CD-2205529379C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5" w:fontKey="{8E9EDC5D-2F90-4777-8E66-B66856316531}"/>
    <w:embedBold r:id="rId6" w:fontKey="{32486D76-3004-4DF6-AC81-174E9CC999A1}"/>
    <w:embedBoldItalic r:id="rId7" w:fontKey="{7EB4533B-B9F5-4E7E-9D53-1B7F804C7217}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8" w:fontKey="{53D707EB-73D6-43B6-85AB-748C8B259197}"/>
    <w:embedBold r:id="rId9" w:fontKey="{45A5A291-E913-4825-95DB-108012509685}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  <w:embedRegular r:id="rId10" w:fontKey="{4093AA28-000D-48BE-BD0D-D5C3160B56CB}"/>
    <w:embedItalic r:id="rId11" w:fontKey="{FEEC2293-4318-4074-8D2C-E9AC0F2280B5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2" w:fontKey="{92FEA6F1-C3A1-4135-803F-D5B01A8488A4}"/>
    <w:embedBold r:id="rId13" w:fontKey="{D50E7462-68F8-4AFB-B90F-8281A8F1843A}"/>
    <w:embedItalic r:id="rId14" w:fontKey="{D93E5FB8-7CC6-41E4-A2AB-267473BFA9B4}"/>
    <w:embedBoldItalic r:id="rId15" w:fontKey="{A0254BBD-20B7-45AE-89A2-A6BF8809ED51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6" w:fontKey="{CC1DB923-C640-4AF3-817B-065864CEDFB9}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  <w:embedBold r:id="rId17" w:fontKey="{4759AD5A-C349-4F87-821C-82B1F472F3DA}"/>
  </w:font>
  <w:font w:name="AngsanaNew">
    <w:altName w:val="Arial Unicode MS"/>
    <w:panose1 w:val="00000000000000000000"/>
    <w:charset w:val="00"/>
    <w:family w:val="roman"/>
    <w:notTrueType/>
    <w:pitch w:val="default"/>
    <w:sig w:usb0="00000003" w:usb1="08080000" w:usb2="00000010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D58DC" w:rsidRDefault="00FD58DC" w:rsidP="00A2107A">
      <w:r>
        <w:separator/>
      </w:r>
    </w:p>
  </w:footnote>
  <w:footnote w:type="continuationSeparator" w:id="0">
    <w:p w:rsidR="00FD58DC" w:rsidRDefault="00FD58DC" w:rsidP="00A2107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33480225"/>
      <w:docPartObj>
        <w:docPartGallery w:val="Page Numbers (Top of Page)"/>
        <w:docPartUnique/>
      </w:docPartObj>
    </w:sdtPr>
    <w:sdtEndPr>
      <w:rPr>
        <w:rFonts w:cs="TH SarabunPSK"/>
        <w:noProof/>
        <w:szCs w:val="32"/>
      </w:rPr>
    </w:sdtEndPr>
    <w:sdtContent>
      <w:p w:rsidR="00FD58DC" w:rsidRPr="001333FF" w:rsidRDefault="00FD58DC" w:rsidP="00FF6277">
        <w:pPr>
          <w:pStyle w:val="Header"/>
          <w:spacing w:before="0"/>
          <w:jc w:val="right"/>
          <w:rPr>
            <w:rFonts w:cs="TH SarabunPSK"/>
            <w:szCs w:val="32"/>
          </w:rPr>
        </w:pPr>
        <w:r w:rsidRPr="001333FF">
          <w:rPr>
            <w:rFonts w:cs="TH SarabunPSK"/>
            <w:szCs w:val="32"/>
          </w:rPr>
          <w:fldChar w:fldCharType="begin"/>
        </w:r>
        <w:r w:rsidRPr="001333FF">
          <w:rPr>
            <w:rFonts w:cs="TH SarabunPSK"/>
            <w:szCs w:val="32"/>
          </w:rPr>
          <w:instrText xml:space="preserve"> PAGE   \</w:instrText>
        </w:r>
        <w:r w:rsidRPr="001333FF">
          <w:rPr>
            <w:rFonts w:cs="TH SarabunPSK"/>
            <w:szCs w:val="32"/>
            <w:cs/>
          </w:rPr>
          <w:instrText xml:space="preserve">* </w:instrText>
        </w:r>
        <w:r w:rsidRPr="001333FF">
          <w:rPr>
            <w:rFonts w:cs="TH SarabunPSK"/>
            <w:szCs w:val="32"/>
          </w:rPr>
          <w:instrText xml:space="preserve">MERGEFORMAT </w:instrText>
        </w:r>
        <w:r w:rsidRPr="001333FF">
          <w:rPr>
            <w:rFonts w:cs="TH SarabunPSK"/>
            <w:szCs w:val="32"/>
          </w:rPr>
          <w:fldChar w:fldCharType="separate"/>
        </w:r>
        <w:r w:rsidR="00942ADE">
          <w:rPr>
            <w:rFonts w:cs="TH SarabunPSK"/>
            <w:noProof/>
            <w:szCs w:val="32"/>
            <w:cs/>
          </w:rPr>
          <w:t>จ</w:t>
        </w:r>
        <w:r w:rsidRPr="001333FF">
          <w:rPr>
            <w:rFonts w:cs="TH SarabunPSK"/>
            <w:szCs w:val="32"/>
          </w:rPr>
          <w:fldChar w:fldCharType="end"/>
        </w:r>
      </w:p>
    </w:sdtContent>
  </w:sdt>
  <w:p w:rsidR="00FD58DC" w:rsidRDefault="00FD58D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D58DC" w:rsidRDefault="00FD58DC">
    <w:pPr>
      <w:pStyle w:val="Header"/>
      <w:jc w:val="right"/>
    </w:pPr>
  </w:p>
  <w:p w:rsidR="00FD58DC" w:rsidRDefault="00FD58D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48030516"/>
      <w:docPartObj>
        <w:docPartGallery w:val="Page Numbers (Top of Page)"/>
        <w:docPartUnique/>
      </w:docPartObj>
    </w:sdtPr>
    <w:sdtEndPr>
      <w:rPr>
        <w:noProof/>
      </w:rPr>
    </w:sdtEndPr>
    <w:sdtContent>
      <w:p w:rsidR="00FD58DC" w:rsidRDefault="00FD58DC">
        <w:pPr>
          <w:pStyle w:val="Header"/>
          <w:jc w:val="right"/>
        </w:pPr>
        <w:r>
          <w:fldChar w:fldCharType="begin"/>
        </w:r>
        <w:r>
          <w:instrText xml:space="preserve"> PAGE   \</w:instrText>
        </w:r>
        <w:r>
          <w:rPr>
            <w:rFonts w:cs="TH SarabunPSK"/>
            <w:szCs w:val="32"/>
            <w:cs/>
          </w:rPr>
          <w:instrText xml:space="preserve">* </w:instrText>
        </w:r>
        <w:r>
          <w:instrText xml:space="preserve">MERGEFORMAT </w:instrText>
        </w:r>
        <w:r>
          <w:fldChar w:fldCharType="separate"/>
        </w:r>
        <w:r w:rsidR="00942ADE">
          <w:rPr>
            <w:noProof/>
          </w:rPr>
          <w:t>13</w:t>
        </w:r>
        <w:r>
          <w:rPr>
            <w:noProof/>
          </w:rPr>
          <w:fldChar w:fldCharType="end"/>
        </w:r>
      </w:p>
    </w:sdtContent>
  </w:sdt>
  <w:p w:rsidR="00FD58DC" w:rsidRDefault="00FD58DC">
    <w:pPr>
      <w:pStyle w:val="Header"/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354315416"/>
      <w:docPartObj>
        <w:docPartGallery w:val="Page Numbers (Top of Page)"/>
        <w:docPartUnique/>
      </w:docPartObj>
    </w:sdtPr>
    <w:sdtEndPr>
      <w:rPr>
        <w:noProof/>
      </w:rPr>
    </w:sdtEndPr>
    <w:sdtContent>
      <w:p w:rsidR="00FD58DC" w:rsidRDefault="00FD58DC">
        <w:pPr>
          <w:pStyle w:val="Header"/>
          <w:jc w:val="right"/>
        </w:pPr>
        <w:r>
          <w:fldChar w:fldCharType="begin"/>
        </w:r>
        <w:r>
          <w:instrText xml:space="preserve"> PAGE   \</w:instrText>
        </w:r>
        <w:r>
          <w:rPr>
            <w:rFonts w:cs="TH SarabunPSK"/>
            <w:szCs w:val="32"/>
            <w:cs/>
          </w:rPr>
          <w:instrText xml:space="preserve">* </w:instrText>
        </w:r>
        <w:r>
          <w:instrText xml:space="preserve">MERGEFORMAT </w:instrText>
        </w:r>
        <w:r>
          <w:fldChar w:fldCharType="separate"/>
        </w:r>
        <w:r w:rsidR="00775A7B">
          <w:rPr>
            <w:noProof/>
          </w:rPr>
          <w:t>16</w:t>
        </w:r>
        <w:r>
          <w:rPr>
            <w:noProof/>
          </w:rPr>
          <w:fldChar w:fldCharType="end"/>
        </w:r>
      </w:p>
    </w:sdtContent>
  </w:sdt>
  <w:p w:rsidR="00FD58DC" w:rsidRDefault="00FD58DC">
    <w:pPr>
      <w:pStyle w:val="Header"/>
      <w:jc w:val="righ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D58DC" w:rsidRDefault="00FD58D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65636A"/>
    <w:multiLevelType w:val="hybridMultilevel"/>
    <w:tmpl w:val="3D463154"/>
    <w:lvl w:ilvl="0" w:tplc="6E6E04EC">
      <w:start w:val="1"/>
      <w:numFmt w:val="bullet"/>
      <w:lvlText w:val="-"/>
      <w:lvlJc w:val="left"/>
      <w:pPr>
        <w:ind w:left="1846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5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06" w:hanging="360"/>
      </w:pPr>
      <w:rPr>
        <w:rFonts w:ascii="Wingdings" w:hAnsi="Wingdings" w:hint="default"/>
      </w:rPr>
    </w:lvl>
  </w:abstractNum>
  <w:abstractNum w:abstractNumId="1" w15:restartNumberingAfterBreak="0">
    <w:nsid w:val="007C368C"/>
    <w:multiLevelType w:val="hybridMultilevel"/>
    <w:tmpl w:val="CE6ECFE2"/>
    <w:lvl w:ilvl="0" w:tplc="04090011">
      <w:start w:val="1"/>
      <w:numFmt w:val="decimal"/>
      <w:lvlText w:val="%1)"/>
      <w:lvlJc w:val="left"/>
      <w:pPr>
        <w:ind w:left="1296" w:hanging="360"/>
      </w:pPr>
    </w:lvl>
    <w:lvl w:ilvl="1" w:tplc="04090019" w:tentative="1">
      <w:start w:val="1"/>
      <w:numFmt w:val="lowerLetter"/>
      <w:lvlText w:val="%2."/>
      <w:lvlJc w:val="left"/>
      <w:pPr>
        <w:ind w:left="2016" w:hanging="360"/>
      </w:pPr>
    </w:lvl>
    <w:lvl w:ilvl="2" w:tplc="0409001B" w:tentative="1">
      <w:start w:val="1"/>
      <w:numFmt w:val="lowerRoman"/>
      <w:lvlText w:val="%3."/>
      <w:lvlJc w:val="right"/>
      <w:pPr>
        <w:ind w:left="2736" w:hanging="180"/>
      </w:pPr>
    </w:lvl>
    <w:lvl w:ilvl="3" w:tplc="0409000F" w:tentative="1">
      <w:start w:val="1"/>
      <w:numFmt w:val="decimal"/>
      <w:lvlText w:val="%4."/>
      <w:lvlJc w:val="left"/>
      <w:pPr>
        <w:ind w:left="3456" w:hanging="360"/>
      </w:pPr>
    </w:lvl>
    <w:lvl w:ilvl="4" w:tplc="04090019" w:tentative="1">
      <w:start w:val="1"/>
      <w:numFmt w:val="lowerLetter"/>
      <w:lvlText w:val="%5."/>
      <w:lvlJc w:val="left"/>
      <w:pPr>
        <w:ind w:left="4176" w:hanging="360"/>
      </w:pPr>
    </w:lvl>
    <w:lvl w:ilvl="5" w:tplc="0409001B" w:tentative="1">
      <w:start w:val="1"/>
      <w:numFmt w:val="lowerRoman"/>
      <w:lvlText w:val="%6."/>
      <w:lvlJc w:val="right"/>
      <w:pPr>
        <w:ind w:left="4896" w:hanging="180"/>
      </w:pPr>
    </w:lvl>
    <w:lvl w:ilvl="6" w:tplc="0409000F" w:tentative="1">
      <w:start w:val="1"/>
      <w:numFmt w:val="decimal"/>
      <w:lvlText w:val="%7."/>
      <w:lvlJc w:val="left"/>
      <w:pPr>
        <w:ind w:left="5616" w:hanging="360"/>
      </w:pPr>
    </w:lvl>
    <w:lvl w:ilvl="7" w:tplc="04090019" w:tentative="1">
      <w:start w:val="1"/>
      <w:numFmt w:val="lowerLetter"/>
      <w:lvlText w:val="%8."/>
      <w:lvlJc w:val="left"/>
      <w:pPr>
        <w:ind w:left="6336" w:hanging="360"/>
      </w:pPr>
    </w:lvl>
    <w:lvl w:ilvl="8" w:tplc="0409001B" w:tentative="1">
      <w:start w:val="1"/>
      <w:numFmt w:val="lowerRoman"/>
      <w:lvlText w:val="%9."/>
      <w:lvlJc w:val="right"/>
      <w:pPr>
        <w:ind w:left="7056" w:hanging="180"/>
      </w:pPr>
    </w:lvl>
  </w:abstractNum>
  <w:abstractNum w:abstractNumId="2" w15:restartNumberingAfterBreak="0">
    <w:nsid w:val="008B7682"/>
    <w:multiLevelType w:val="hybridMultilevel"/>
    <w:tmpl w:val="C164925C"/>
    <w:lvl w:ilvl="0" w:tplc="56964E2E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10834D6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1891FA2"/>
    <w:multiLevelType w:val="hybridMultilevel"/>
    <w:tmpl w:val="D160E07A"/>
    <w:lvl w:ilvl="0" w:tplc="534A9E7C">
      <w:start w:val="1"/>
      <w:numFmt w:val="decimal"/>
      <w:lvlText w:val="%1)"/>
      <w:lvlJc w:val="left"/>
      <w:pPr>
        <w:ind w:left="1800" w:hanging="360"/>
      </w:pPr>
      <w:rPr>
        <w:rFonts w:ascii="TH SarabunPSK" w:eastAsia="TH SarabunPSK" w:hAnsi="TH SarabunPSK" w:cs="TH SarabunPSK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02286A42"/>
    <w:multiLevelType w:val="hybridMultilevel"/>
    <w:tmpl w:val="598838A0"/>
    <w:lvl w:ilvl="0" w:tplc="828844A6">
      <w:start w:val="2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2EE1EE0"/>
    <w:multiLevelType w:val="hybridMultilevel"/>
    <w:tmpl w:val="7AB4B4D8"/>
    <w:lvl w:ilvl="0" w:tplc="5F8A98B8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30173CF"/>
    <w:multiLevelType w:val="hybridMultilevel"/>
    <w:tmpl w:val="4D88CEF0"/>
    <w:lvl w:ilvl="0" w:tplc="983A92EE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03660B71"/>
    <w:multiLevelType w:val="hybridMultilevel"/>
    <w:tmpl w:val="F88CDF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3D24401"/>
    <w:multiLevelType w:val="multilevel"/>
    <w:tmpl w:val="75BC2E6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0" w15:restartNumberingAfterBreak="0">
    <w:nsid w:val="03E10A63"/>
    <w:multiLevelType w:val="hybridMultilevel"/>
    <w:tmpl w:val="DBB2D7F4"/>
    <w:lvl w:ilvl="0" w:tplc="39EC6212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047A78CF"/>
    <w:multiLevelType w:val="multilevel"/>
    <w:tmpl w:val="611E4294"/>
    <w:lvl w:ilvl="0">
      <w:start w:val="1"/>
      <w:numFmt w:val="decimal"/>
      <w:pStyle w:val="Heading1"/>
      <w:suff w:val="nothing"/>
      <w:lvlText w:val="บทที่ %1"/>
      <w:lvlJc w:val="left"/>
      <w:pPr>
        <w:ind w:left="0" w:firstLine="0"/>
      </w:pPr>
      <w:rPr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Heading2"/>
      <w:lvlText w:val="%1.%2"/>
      <w:lvlJc w:val="left"/>
      <w:pPr>
        <w:ind w:left="720" w:hanging="720"/>
      </w:pPr>
      <w:rPr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  <w:color w:val="auto"/>
        <w:lang w:bidi="th-TH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ascii="TH SarabunPSK" w:hAnsi="TH SarabunPSK" w:cs="TH SarabunPSK" w:hint="default"/>
        <w:i w:val="0"/>
        <w:iCs w:val="0"/>
        <w:color w:val="000000" w:themeColor="text1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2" w15:restartNumberingAfterBreak="0">
    <w:nsid w:val="04850A33"/>
    <w:multiLevelType w:val="hybridMultilevel"/>
    <w:tmpl w:val="B8BC94D8"/>
    <w:lvl w:ilvl="0" w:tplc="5F64E3AE">
      <w:start w:val="1"/>
      <w:numFmt w:val="decimal"/>
      <w:suff w:val="space"/>
      <w:lvlText w:val="4.%1)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8A207B72">
      <w:start w:val="1"/>
      <w:numFmt w:val="decimal"/>
      <w:suff w:val="space"/>
      <w:lvlText w:val="4.%3)"/>
      <w:lvlJc w:val="left"/>
      <w:pPr>
        <w:ind w:left="540" w:hanging="180"/>
      </w:pPr>
      <w:rPr>
        <w:rFonts w:hint="default"/>
      </w:rPr>
    </w:lvl>
    <w:lvl w:ilvl="3" w:tplc="04090011">
      <w:start w:val="1"/>
      <w:numFmt w:val="decimal"/>
      <w:lvlText w:val="%4)"/>
      <w:lvlJc w:val="left"/>
      <w:pPr>
        <w:ind w:left="288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4BD6C17"/>
    <w:multiLevelType w:val="hybridMultilevel"/>
    <w:tmpl w:val="5396F0B0"/>
    <w:lvl w:ilvl="0" w:tplc="533A545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560653B"/>
    <w:multiLevelType w:val="hybridMultilevel"/>
    <w:tmpl w:val="502AE4CE"/>
    <w:lvl w:ilvl="0" w:tplc="13063D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595547B"/>
    <w:multiLevelType w:val="hybridMultilevel"/>
    <w:tmpl w:val="7FAA019E"/>
    <w:lvl w:ilvl="0" w:tplc="70EECE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05D61722"/>
    <w:multiLevelType w:val="hybridMultilevel"/>
    <w:tmpl w:val="370AE726"/>
    <w:lvl w:ilvl="0" w:tplc="D1206F6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06854ECC"/>
    <w:multiLevelType w:val="multilevel"/>
    <w:tmpl w:val="7A3CBDCE"/>
    <w:lvl w:ilvl="0">
      <w:start w:val="7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sz w:val="32"/>
        <w:szCs w:val="32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8" w15:restartNumberingAfterBreak="0">
    <w:nsid w:val="06B74D8E"/>
    <w:multiLevelType w:val="multilevel"/>
    <w:tmpl w:val="F410C61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714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708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4062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5056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641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7404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8758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9752" w:hanging="1800"/>
      </w:pPr>
      <w:rPr>
        <w:rFonts w:hint="default"/>
      </w:rPr>
    </w:lvl>
  </w:abstractNum>
  <w:abstractNum w:abstractNumId="19" w15:restartNumberingAfterBreak="0">
    <w:nsid w:val="0734173C"/>
    <w:multiLevelType w:val="hybridMultilevel"/>
    <w:tmpl w:val="54CA24F2"/>
    <w:lvl w:ilvl="0" w:tplc="13202D40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07476CC0"/>
    <w:multiLevelType w:val="hybridMultilevel"/>
    <w:tmpl w:val="FB8A6C0C"/>
    <w:lvl w:ilvl="0" w:tplc="337ED96E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075C147B"/>
    <w:multiLevelType w:val="hybridMultilevel"/>
    <w:tmpl w:val="008C3726"/>
    <w:lvl w:ilvl="0" w:tplc="04090011">
      <w:start w:val="1"/>
      <w:numFmt w:val="decimal"/>
      <w:lvlText w:val="%1)"/>
      <w:lvlJc w:val="left"/>
      <w:pPr>
        <w:ind w:left="2138" w:hanging="360"/>
      </w:pPr>
    </w:lvl>
    <w:lvl w:ilvl="1" w:tplc="04090019" w:tentative="1">
      <w:start w:val="1"/>
      <w:numFmt w:val="lowerLetter"/>
      <w:lvlText w:val="%2."/>
      <w:lvlJc w:val="left"/>
      <w:pPr>
        <w:ind w:left="2858" w:hanging="360"/>
      </w:pPr>
    </w:lvl>
    <w:lvl w:ilvl="2" w:tplc="0409001B" w:tentative="1">
      <w:start w:val="1"/>
      <w:numFmt w:val="lowerRoman"/>
      <w:lvlText w:val="%3."/>
      <w:lvlJc w:val="right"/>
      <w:pPr>
        <w:ind w:left="3578" w:hanging="180"/>
      </w:pPr>
    </w:lvl>
    <w:lvl w:ilvl="3" w:tplc="0409000F" w:tentative="1">
      <w:start w:val="1"/>
      <w:numFmt w:val="decimal"/>
      <w:lvlText w:val="%4."/>
      <w:lvlJc w:val="left"/>
      <w:pPr>
        <w:ind w:left="4298" w:hanging="360"/>
      </w:pPr>
    </w:lvl>
    <w:lvl w:ilvl="4" w:tplc="04090019" w:tentative="1">
      <w:start w:val="1"/>
      <w:numFmt w:val="lowerLetter"/>
      <w:lvlText w:val="%5."/>
      <w:lvlJc w:val="left"/>
      <w:pPr>
        <w:ind w:left="5018" w:hanging="360"/>
      </w:pPr>
    </w:lvl>
    <w:lvl w:ilvl="5" w:tplc="0409001B" w:tentative="1">
      <w:start w:val="1"/>
      <w:numFmt w:val="lowerRoman"/>
      <w:lvlText w:val="%6."/>
      <w:lvlJc w:val="right"/>
      <w:pPr>
        <w:ind w:left="5738" w:hanging="180"/>
      </w:pPr>
    </w:lvl>
    <w:lvl w:ilvl="6" w:tplc="0409000F" w:tentative="1">
      <w:start w:val="1"/>
      <w:numFmt w:val="decimal"/>
      <w:lvlText w:val="%7."/>
      <w:lvlJc w:val="left"/>
      <w:pPr>
        <w:ind w:left="6458" w:hanging="360"/>
      </w:pPr>
    </w:lvl>
    <w:lvl w:ilvl="7" w:tplc="04090019" w:tentative="1">
      <w:start w:val="1"/>
      <w:numFmt w:val="lowerLetter"/>
      <w:lvlText w:val="%8."/>
      <w:lvlJc w:val="left"/>
      <w:pPr>
        <w:ind w:left="7178" w:hanging="360"/>
      </w:pPr>
    </w:lvl>
    <w:lvl w:ilvl="8" w:tplc="040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22" w15:restartNumberingAfterBreak="0">
    <w:nsid w:val="078530D2"/>
    <w:multiLevelType w:val="hybridMultilevel"/>
    <w:tmpl w:val="96DE5BEE"/>
    <w:lvl w:ilvl="0" w:tplc="9248819A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07CF47DE"/>
    <w:multiLevelType w:val="hybridMultilevel"/>
    <w:tmpl w:val="53D4849C"/>
    <w:lvl w:ilvl="0" w:tplc="BE9E58A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090C36E5"/>
    <w:multiLevelType w:val="hybridMultilevel"/>
    <w:tmpl w:val="CD18C60E"/>
    <w:lvl w:ilvl="0" w:tplc="EE42D848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982010D"/>
    <w:multiLevelType w:val="multilevel"/>
    <w:tmpl w:val="EFEA8088"/>
    <w:lvl w:ilvl="0">
      <w:start w:val="5"/>
      <w:numFmt w:val="decimal"/>
      <w:lvlText w:val="%1."/>
      <w:lvlJc w:val="left"/>
      <w:pPr>
        <w:ind w:left="588" w:hanging="588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530" w:hanging="720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2340" w:hanging="720"/>
      </w:pPr>
      <w:rPr>
        <w:rFonts w:hint="default"/>
      </w:rPr>
    </w:lvl>
    <w:lvl w:ilvl="3">
      <w:start w:val="1"/>
      <w:numFmt w:val="decimal"/>
      <w:lvlText w:val="%1.%2.%3)%4."/>
      <w:lvlJc w:val="left"/>
      <w:pPr>
        <w:ind w:left="3510" w:hanging="108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5490" w:hanging="144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6300" w:hanging="144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7470" w:hanging="180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8280" w:hanging="1800"/>
      </w:pPr>
      <w:rPr>
        <w:rFonts w:hint="default"/>
      </w:rPr>
    </w:lvl>
  </w:abstractNum>
  <w:abstractNum w:abstractNumId="26" w15:restartNumberingAfterBreak="0">
    <w:nsid w:val="09955CF5"/>
    <w:multiLevelType w:val="hybridMultilevel"/>
    <w:tmpl w:val="CBB2F00C"/>
    <w:lvl w:ilvl="0" w:tplc="A3B4E0A4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099D0718"/>
    <w:multiLevelType w:val="hybridMultilevel"/>
    <w:tmpl w:val="9F285B6E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8" w15:restartNumberingAfterBreak="0">
    <w:nsid w:val="09F113FA"/>
    <w:multiLevelType w:val="hybridMultilevel"/>
    <w:tmpl w:val="9BE87E1A"/>
    <w:lvl w:ilvl="0" w:tplc="22509772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0A3C5949"/>
    <w:multiLevelType w:val="hybridMultilevel"/>
    <w:tmpl w:val="B63CC258"/>
    <w:lvl w:ilvl="0" w:tplc="5B08DF46">
      <w:start w:val="1"/>
      <w:numFmt w:val="decimal"/>
      <w:suff w:val="space"/>
      <w:lvlText w:val="%1)"/>
      <w:lvlJc w:val="left"/>
      <w:pPr>
        <w:ind w:left="2222" w:hanging="360"/>
      </w:pPr>
      <w:rPr>
        <w:rFonts w:hint="default"/>
        <w:color w:val="FF0000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FA8DD62">
      <w:start w:val="1"/>
      <w:numFmt w:val="decimal"/>
      <w:suff w:val="space"/>
      <w:lvlText w:val="%4."/>
      <w:lvlJc w:val="left"/>
      <w:pPr>
        <w:ind w:left="324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0A5D4633"/>
    <w:multiLevelType w:val="hybridMultilevel"/>
    <w:tmpl w:val="A434D688"/>
    <w:lvl w:ilvl="0" w:tplc="974268D6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0A871BEB"/>
    <w:multiLevelType w:val="hybridMultilevel"/>
    <w:tmpl w:val="C164925C"/>
    <w:lvl w:ilvl="0" w:tplc="56964E2E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0AC15018"/>
    <w:multiLevelType w:val="multilevel"/>
    <w:tmpl w:val="D536F9C2"/>
    <w:lvl w:ilvl="0">
      <w:start w:val="10"/>
      <w:numFmt w:val="decimal"/>
      <w:lvlText w:val="%1."/>
      <w:lvlJc w:val="left"/>
      <w:pPr>
        <w:ind w:left="468" w:hanging="468"/>
      </w:pPr>
      <w:rPr>
        <w:rFonts w:hint="default"/>
      </w:rPr>
    </w:lvl>
    <w:lvl w:ilvl="1">
      <w:start w:val="2"/>
      <w:numFmt w:val="decimal"/>
      <w:suff w:val="space"/>
      <w:lvlText w:val="%1.%2)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0440" w:hanging="1800"/>
      </w:pPr>
      <w:rPr>
        <w:rFonts w:hint="default"/>
      </w:rPr>
    </w:lvl>
  </w:abstractNum>
  <w:abstractNum w:abstractNumId="33" w15:restartNumberingAfterBreak="0">
    <w:nsid w:val="0AC43168"/>
    <w:multiLevelType w:val="hybridMultilevel"/>
    <w:tmpl w:val="A4DC0CCE"/>
    <w:lvl w:ilvl="0" w:tplc="3E58029E">
      <w:start w:val="3"/>
      <w:numFmt w:val="bullet"/>
      <w:lvlText w:val="-"/>
      <w:lvlJc w:val="left"/>
      <w:pPr>
        <w:ind w:left="936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34" w15:restartNumberingAfterBreak="0">
    <w:nsid w:val="0AF47068"/>
    <w:multiLevelType w:val="hybridMultilevel"/>
    <w:tmpl w:val="0B7CF2F0"/>
    <w:lvl w:ilvl="0" w:tplc="0409000F">
      <w:start w:val="1"/>
      <w:numFmt w:val="decimal"/>
      <w:lvlText w:val="%1."/>
      <w:lvlJc w:val="left"/>
      <w:pPr>
        <w:ind w:left="630" w:hanging="360"/>
      </w:p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35" w15:restartNumberingAfterBreak="0">
    <w:nsid w:val="0B00400E"/>
    <w:multiLevelType w:val="multilevel"/>
    <w:tmpl w:val="2264A268"/>
    <w:lvl w:ilvl="0">
      <w:start w:val="9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sz w:val="32"/>
        <w:szCs w:val="32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36" w15:restartNumberingAfterBreak="0">
    <w:nsid w:val="0B061F7E"/>
    <w:multiLevelType w:val="hybridMultilevel"/>
    <w:tmpl w:val="B0AAEC14"/>
    <w:lvl w:ilvl="0" w:tplc="7DE4FB20">
      <w:start w:val="1"/>
      <w:numFmt w:val="decimal"/>
      <w:suff w:val="space"/>
      <w:lvlText w:val="%1."/>
      <w:lvlJc w:val="left"/>
      <w:pPr>
        <w:ind w:left="6840" w:hanging="360"/>
      </w:pPr>
      <w:rPr>
        <w:rFonts w:ascii="TH SarabunPSK" w:eastAsia="TH SarabunPSK" w:hAnsi="TH SarabunPSK" w:cs="TH SarabunPSK"/>
      </w:rPr>
    </w:lvl>
    <w:lvl w:ilvl="1" w:tplc="55E49456">
      <w:start w:val="1"/>
      <w:numFmt w:val="decimal"/>
      <w:lvlText w:val="5.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0BE20A60"/>
    <w:multiLevelType w:val="hybridMultilevel"/>
    <w:tmpl w:val="496ACDE6"/>
    <w:lvl w:ilvl="0" w:tplc="0A9A3296">
      <w:start w:val="8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0CE25B9D"/>
    <w:multiLevelType w:val="hybridMultilevel"/>
    <w:tmpl w:val="DC6466B6"/>
    <w:lvl w:ilvl="0" w:tplc="04090011">
      <w:start w:val="1"/>
      <w:numFmt w:val="decimal"/>
      <w:lvlText w:val="%1)"/>
      <w:lvlJc w:val="left"/>
      <w:pPr>
        <w:ind w:left="2016" w:hanging="360"/>
      </w:pPr>
    </w:lvl>
    <w:lvl w:ilvl="1" w:tplc="04090019" w:tentative="1">
      <w:start w:val="1"/>
      <w:numFmt w:val="lowerLetter"/>
      <w:lvlText w:val="%2."/>
      <w:lvlJc w:val="left"/>
      <w:pPr>
        <w:ind w:left="2736" w:hanging="360"/>
      </w:pPr>
    </w:lvl>
    <w:lvl w:ilvl="2" w:tplc="0409001B" w:tentative="1">
      <w:start w:val="1"/>
      <w:numFmt w:val="lowerRoman"/>
      <w:lvlText w:val="%3."/>
      <w:lvlJc w:val="right"/>
      <w:pPr>
        <w:ind w:left="3456" w:hanging="180"/>
      </w:pPr>
    </w:lvl>
    <w:lvl w:ilvl="3" w:tplc="0409000F" w:tentative="1">
      <w:start w:val="1"/>
      <w:numFmt w:val="decimal"/>
      <w:lvlText w:val="%4."/>
      <w:lvlJc w:val="left"/>
      <w:pPr>
        <w:ind w:left="4176" w:hanging="360"/>
      </w:pPr>
    </w:lvl>
    <w:lvl w:ilvl="4" w:tplc="04090019" w:tentative="1">
      <w:start w:val="1"/>
      <w:numFmt w:val="lowerLetter"/>
      <w:lvlText w:val="%5."/>
      <w:lvlJc w:val="left"/>
      <w:pPr>
        <w:ind w:left="4896" w:hanging="360"/>
      </w:pPr>
    </w:lvl>
    <w:lvl w:ilvl="5" w:tplc="0409001B" w:tentative="1">
      <w:start w:val="1"/>
      <w:numFmt w:val="lowerRoman"/>
      <w:lvlText w:val="%6."/>
      <w:lvlJc w:val="right"/>
      <w:pPr>
        <w:ind w:left="5616" w:hanging="180"/>
      </w:pPr>
    </w:lvl>
    <w:lvl w:ilvl="6" w:tplc="0409000F" w:tentative="1">
      <w:start w:val="1"/>
      <w:numFmt w:val="decimal"/>
      <w:lvlText w:val="%7."/>
      <w:lvlJc w:val="left"/>
      <w:pPr>
        <w:ind w:left="6336" w:hanging="360"/>
      </w:pPr>
    </w:lvl>
    <w:lvl w:ilvl="7" w:tplc="04090019" w:tentative="1">
      <w:start w:val="1"/>
      <w:numFmt w:val="lowerLetter"/>
      <w:lvlText w:val="%8."/>
      <w:lvlJc w:val="left"/>
      <w:pPr>
        <w:ind w:left="7056" w:hanging="360"/>
      </w:pPr>
    </w:lvl>
    <w:lvl w:ilvl="8" w:tplc="0409001B" w:tentative="1">
      <w:start w:val="1"/>
      <w:numFmt w:val="lowerRoman"/>
      <w:lvlText w:val="%9."/>
      <w:lvlJc w:val="right"/>
      <w:pPr>
        <w:ind w:left="7776" w:hanging="180"/>
      </w:pPr>
    </w:lvl>
  </w:abstractNum>
  <w:abstractNum w:abstractNumId="39" w15:restartNumberingAfterBreak="0">
    <w:nsid w:val="0DF224E0"/>
    <w:multiLevelType w:val="hybridMultilevel"/>
    <w:tmpl w:val="7AFCBB42"/>
    <w:lvl w:ilvl="0" w:tplc="7B38B116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0E7C6F83"/>
    <w:multiLevelType w:val="hybridMultilevel"/>
    <w:tmpl w:val="8C5E5E10"/>
    <w:lvl w:ilvl="0" w:tplc="A1D60348">
      <w:start w:val="3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0EB15181"/>
    <w:multiLevelType w:val="hybridMultilevel"/>
    <w:tmpl w:val="73B8D242"/>
    <w:lvl w:ilvl="0" w:tplc="EB5E23C8">
      <w:start w:val="5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0F237369"/>
    <w:multiLevelType w:val="multilevel"/>
    <w:tmpl w:val="93745BAA"/>
    <w:lvl w:ilvl="0">
      <w:start w:val="10"/>
      <w:numFmt w:val="decimal"/>
      <w:lvlText w:val="%1."/>
      <w:lvlJc w:val="left"/>
      <w:pPr>
        <w:ind w:left="636" w:hanging="636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260" w:hanging="720"/>
      </w:pPr>
      <w:rPr>
        <w:rFonts w:hint="default"/>
      </w:rPr>
    </w:lvl>
    <w:lvl w:ilvl="2">
      <w:start w:val="1"/>
      <w:numFmt w:val="decimal"/>
      <w:lvlText w:val="%1.%2.%3)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suff w:val="space"/>
      <w:lvlText w:val="%4)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6120" w:hanging="1800"/>
      </w:pPr>
      <w:rPr>
        <w:rFonts w:hint="default"/>
      </w:rPr>
    </w:lvl>
  </w:abstractNum>
  <w:abstractNum w:abstractNumId="43" w15:restartNumberingAfterBreak="0">
    <w:nsid w:val="0F277BDF"/>
    <w:multiLevelType w:val="hybridMultilevel"/>
    <w:tmpl w:val="963E433A"/>
    <w:lvl w:ilvl="0" w:tplc="7B38B116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0F96131B"/>
    <w:multiLevelType w:val="hybridMultilevel"/>
    <w:tmpl w:val="B63CC258"/>
    <w:lvl w:ilvl="0" w:tplc="5B08DF46">
      <w:start w:val="1"/>
      <w:numFmt w:val="decimal"/>
      <w:suff w:val="space"/>
      <w:lvlText w:val="%1)"/>
      <w:lvlJc w:val="left"/>
      <w:pPr>
        <w:ind w:left="2222" w:hanging="360"/>
      </w:pPr>
      <w:rPr>
        <w:rFonts w:hint="default"/>
        <w:color w:val="FF0000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FA8DD62">
      <w:start w:val="1"/>
      <w:numFmt w:val="decimal"/>
      <w:suff w:val="space"/>
      <w:lvlText w:val="%4."/>
      <w:lvlJc w:val="left"/>
      <w:pPr>
        <w:ind w:left="324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5" w15:restartNumberingAfterBreak="0">
    <w:nsid w:val="0FF716E0"/>
    <w:multiLevelType w:val="hybridMultilevel"/>
    <w:tmpl w:val="53126598"/>
    <w:lvl w:ilvl="0" w:tplc="60FE8A40">
      <w:start w:val="1"/>
      <w:numFmt w:val="bullet"/>
      <w:lvlText w:val="-"/>
      <w:lvlJc w:val="left"/>
      <w:pPr>
        <w:ind w:left="1006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72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6" w:hanging="360"/>
      </w:pPr>
      <w:rPr>
        <w:rFonts w:ascii="Wingdings" w:hAnsi="Wingdings" w:hint="default"/>
      </w:rPr>
    </w:lvl>
  </w:abstractNum>
  <w:abstractNum w:abstractNumId="46" w15:restartNumberingAfterBreak="0">
    <w:nsid w:val="0FFF66DD"/>
    <w:multiLevelType w:val="hybridMultilevel"/>
    <w:tmpl w:val="502AE4CE"/>
    <w:lvl w:ilvl="0" w:tplc="13063D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10233BA2"/>
    <w:multiLevelType w:val="hybridMultilevel"/>
    <w:tmpl w:val="F3DE4E98"/>
    <w:lvl w:ilvl="0" w:tplc="AABC9BF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103D2D9C"/>
    <w:multiLevelType w:val="hybridMultilevel"/>
    <w:tmpl w:val="5B729B00"/>
    <w:lvl w:ilvl="0" w:tplc="533A545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10A257D2"/>
    <w:multiLevelType w:val="multilevel"/>
    <w:tmpl w:val="F9FA88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2)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560" w:hanging="1800"/>
      </w:pPr>
      <w:rPr>
        <w:rFonts w:hint="default"/>
      </w:rPr>
    </w:lvl>
  </w:abstractNum>
  <w:abstractNum w:abstractNumId="50" w15:restartNumberingAfterBreak="0">
    <w:nsid w:val="10DB628C"/>
    <w:multiLevelType w:val="hybridMultilevel"/>
    <w:tmpl w:val="644AC3F4"/>
    <w:lvl w:ilvl="0" w:tplc="9E221FB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1" w15:restartNumberingAfterBreak="0">
    <w:nsid w:val="10DB630A"/>
    <w:multiLevelType w:val="multilevel"/>
    <w:tmpl w:val="EB8A8D0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suff w:val="space"/>
      <w:lvlText w:val="%4.%5)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suff w:val="space"/>
      <w:lvlText w:val="%4.%5.%6)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52" w15:restartNumberingAfterBreak="0">
    <w:nsid w:val="117C7120"/>
    <w:multiLevelType w:val="hybridMultilevel"/>
    <w:tmpl w:val="6E0C4400"/>
    <w:lvl w:ilvl="0" w:tplc="44CA84D6">
      <w:start w:val="4"/>
      <w:numFmt w:val="bullet"/>
      <w:suff w:val="space"/>
      <w:lvlText w:val="-"/>
      <w:lvlJc w:val="left"/>
      <w:pPr>
        <w:ind w:left="2520" w:hanging="360"/>
      </w:pPr>
      <w:rPr>
        <w:rFonts w:ascii="TH SarabunPSK" w:eastAsia="TH SarabunPSK" w:hAnsi="TH SarabunPSK" w:hint="default"/>
        <w:sz w:val="40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53" w15:restartNumberingAfterBreak="0">
    <w:nsid w:val="11A522A9"/>
    <w:multiLevelType w:val="hybridMultilevel"/>
    <w:tmpl w:val="1DA0F624"/>
    <w:lvl w:ilvl="0" w:tplc="728CE1B2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11CC687F"/>
    <w:multiLevelType w:val="hybridMultilevel"/>
    <w:tmpl w:val="008C3726"/>
    <w:lvl w:ilvl="0" w:tplc="04090011">
      <w:start w:val="1"/>
      <w:numFmt w:val="decimal"/>
      <w:lvlText w:val="%1)"/>
      <w:lvlJc w:val="left"/>
      <w:pPr>
        <w:ind w:left="1211" w:hanging="360"/>
      </w:p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5" w15:restartNumberingAfterBreak="0">
    <w:nsid w:val="14C21D12"/>
    <w:multiLevelType w:val="hybridMultilevel"/>
    <w:tmpl w:val="24E4969E"/>
    <w:lvl w:ilvl="0" w:tplc="0AD4A35A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6" w15:restartNumberingAfterBreak="0">
    <w:nsid w:val="158250FA"/>
    <w:multiLevelType w:val="hybridMultilevel"/>
    <w:tmpl w:val="5ADE643C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 w15:restartNumberingAfterBreak="0">
    <w:nsid w:val="15B04028"/>
    <w:multiLevelType w:val="hybridMultilevel"/>
    <w:tmpl w:val="0576004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A290DE7C">
      <w:start w:val="1"/>
      <w:numFmt w:val="decimal"/>
      <w:lvlText w:val="%2)"/>
      <w:lvlJc w:val="left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44A60486">
      <w:start w:val="1"/>
      <w:numFmt w:val="decimal"/>
      <w:suff w:val="space"/>
      <w:lvlText w:val="%4."/>
      <w:lvlJc w:val="left"/>
      <w:pPr>
        <w:ind w:left="324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8" w15:restartNumberingAfterBreak="0">
    <w:nsid w:val="15B45F0C"/>
    <w:multiLevelType w:val="hybridMultilevel"/>
    <w:tmpl w:val="8BFE24CC"/>
    <w:lvl w:ilvl="0" w:tplc="285CAB6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15DB2ED0"/>
    <w:multiLevelType w:val="hybridMultilevel"/>
    <w:tmpl w:val="FC3AF434"/>
    <w:lvl w:ilvl="0" w:tplc="2528DAAA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16142EE1"/>
    <w:multiLevelType w:val="hybridMultilevel"/>
    <w:tmpl w:val="2FD8F484"/>
    <w:lvl w:ilvl="0" w:tplc="16C2635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16C81912"/>
    <w:multiLevelType w:val="hybridMultilevel"/>
    <w:tmpl w:val="5678BFC8"/>
    <w:lvl w:ilvl="0" w:tplc="41749056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16D77B51"/>
    <w:multiLevelType w:val="hybridMultilevel"/>
    <w:tmpl w:val="30D02C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17084690"/>
    <w:multiLevelType w:val="hybridMultilevel"/>
    <w:tmpl w:val="91C2505C"/>
    <w:lvl w:ilvl="0" w:tplc="3F96F0E0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  <w:color w:val="FF0000"/>
        <w:sz w:val="40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64" w15:restartNumberingAfterBreak="0">
    <w:nsid w:val="17525353"/>
    <w:multiLevelType w:val="multilevel"/>
    <w:tmpl w:val="A9E8A52C"/>
    <w:lvl w:ilvl="0">
      <w:start w:val="1"/>
      <w:numFmt w:val="decimal"/>
      <w:lvlText w:val="%1.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980" w:hanging="720"/>
      </w:pPr>
      <w:rPr>
        <w:rFonts w:hint="default"/>
      </w:rPr>
    </w:lvl>
    <w:lvl w:ilvl="2">
      <w:start w:val="1"/>
      <w:numFmt w:val="decimal"/>
      <w:lvlText w:val="%1.%2.%3)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lvlText w:val="%1.%2.%3)%4."/>
      <w:lvlJc w:val="left"/>
      <w:pPr>
        <w:ind w:left="4860" w:hanging="108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6120" w:hanging="108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7740" w:hanging="144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9000" w:hanging="144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10620" w:hanging="180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11880" w:hanging="1800"/>
      </w:pPr>
      <w:rPr>
        <w:rFonts w:hint="default"/>
      </w:rPr>
    </w:lvl>
  </w:abstractNum>
  <w:abstractNum w:abstractNumId="65" w15:restartNumberingAfterBreak="0">
    <w:nsid w:val="17776265"/>
    <w:multiLevelType w:val="hybridMultilevel"/>
    <w:tmpl w:val="29B8FC7A"/>
    <w:lvl w:ilvl="0" w:tplc="04090011">
      <w:start w:val="1"/>
      <w:numFmt w:val="decimal"/>
      <w:lvlText w:val="%1)"/>
      <w:lvlJc w:val="left"/>
      <w:pPr>
        <w:ind w:left="2016" w:hanging="360"/>
      </w:pPr>
    </w:lvl>
    <w:lvl w:ilvl="1" w:tplc="04090019" w:tentative="1">
      <w:start w:val="1"/>
      <w:numFmt w:val="lowerLetter"/>
      <w:lvlText w:val="%2."/>
      <w:lvlJc w:val="left"/>
      <w:pPr>
        <w:ind w:left="2736" w:hanging="360"/>
      </w:pPr>
    </w:lvl>
    <w:lvl w:ilvl="2" w:tplc="0409001B" w:tentative="1">
      <w:start w:val="1"/>
      <w:numFmt w:val="lowerRoman"/>
      <w:lvlText w:val="%3."/>
      <w:lvlJc w:val="right"/>
      <w:pPr>
        <w:ind w:left="3456" w:hanging="180"/>
      </w:pPr>
    </w:lvl>
    <w:lvl w:ilvl="3" w:tplc="0409000F" w:tentative="1">
      <w:start w:val="1"/>
      <w:numFmt w:val="decimal"/>
      <w:lvlText w:val="%4."/>
      <w:lvlJc w:val="left"/>
      <w:pPr>
        <w:ind w:left="4176" w:hanging="360"/>
      </w:pPr>
    </w:lvl>
    <w:lvl w:ilvl="4" w:tplc="04090019" w:tentative="1">
      <w:start w:val="1"/>
      <w:numFmt w:val="lowerLetter"/>
      <w:lvlText w:val="%5."/>
      <w:lvlJc w:val="left"/>
      <w:pPr>
        <w:ind w:left="4896" w:hanging="360"/>
      </w:pPr>
    </w:lvl>
    <w:lvl w:ilvl="5" w:tplc="0409001B" w:tentative="1">
      <w:start w:val="1"/>
      <w:numFmt w:val="lowerRoman"/>
      <w:lvlText w:val="%6."/>
      <w:lvlJc w:val="right"/>
      <w:pPr>
        <w:ind w:left="5616" w:hanging="180"/>
      </w:pPr>
    </w:lvl>
    <w:lvl w:ilvl="6" w:tplc="0409000F" w:tentative="1">
      <w:start w:val="1"/>
      <w:numFmt w:val="decimal"/>
      <w:lvlText w:val="%7."/>
      <w:lvlJc w:val="left"/>
      <w:pPr>
        <w:ind w:left="6336" w:hanging="360"/>
      </w:pPr>
    </w:lvl>
    <w:lvl w:ilvl="7" w:tplc="04090019" w:tentative="1">
      <w:start w:val="1"/>
      <w:numFmt w:val="lowerLetter"/>
      <w:lvlText w:val="%8."/>
      <w:lvlJc w:val="left"/>
      <w:pPr>
        <w:ind w:left="7056" w:hanging="360"/>
      </w:pPr>
    </w:lvl>
    <w:lvl w:ilvl="8" w:tplc="0409001B" w:tentative="1">
      <w:start w:val="1"/>
      <w:numFmt w:val="lowerRoman"/>
      <w:lvlText w:val="%9."/>
      <w:lvlJc w:val="right"/>
      <w:pPr>
        <w:ind w:left="7776" w:hanging="180"/>
      </w:pPr>
    </w:lvl>
  </w:abstractNum>
  <w:abstractNum w:abstractNumId="66" w15:restartNumberingAfterBreak="0">
    <w:nsid w:val="188C69B5"/>
    <w:multiLevelType w:val="hybridMultilevel"/>
    <w:tmpl w:val="83ACEBB2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7" w15:restartNumberingAfterBreak="0">
    <w:nsid w:val="18F82737"/>
    <w:multiLevelType w:val="hybridMultilevel"/>
    <w:tmpl w:val="9FD4F86A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8" w15:restartNumberingAfterBreak="0">
    <w:nsid w:val="191618EC"/>
    <w:multiLevelType w:val="hybridMultilevel"/>
    <w:tmpl w:val="D9701E4A"/>
    <w:lvl w:ilvl="0" w:tplc="44D4D518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  <w:b w:val="0"/>
        <w:bCs w:val="0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194F1D62"/>
    <w:multiLevelType w:val="hybridMultilevel"/>
    <w:tmpl w:val="1ADAA4AC"/>
    <w:lvl w:ilvl="0" w:tplc="4CBAD47C">
      <w:start w:val="1"/>
      <w:numFmt w:val="decimal"/>
      <w:lvlText w:val="[%1]"/>
      <w:lvlJc w:val="left"/>
      <w:pPr>
        <w:ind w:left="1080" w:hanging="360"/>
      </w:pPr>
      <w:rPr>
        <w:rFonts w:ascii="TH SarabunPSK" w:hAnsi="TH SarabunPSK" w:cs="TH SarabunPSK" w:hint="default"/>
        <w:b w:val="0"/>
        <w:bCs w:val="0"/>
        <w:i w:val="0"/>
        <w:iCs w:val="0"/>
        <w:sz w:val="32"/>
        <w:szCs w:val="32"/>
      </w:rPr>
    </w:lvl>
    <w:lvl w:ilvl="1" w:tplc="4CBAD47C">
      <w:start w:val="1"/>
      <w:numFmt w:val="decimal"/>
      <w:lvlText w:val="[%2]"/>
      <w:lvlJc w:val="left"/>
      <w:pPr>
        <w:ind w:left="1080" w:hanging="360"/>
      </w:pPr>
      <w:rPr>
        <w:rFonts w:ascii="TH SarabunPSK" w:hAnsi="TH SarabunPSK" w:cs="TH SarabunPSK" w:hint="default"/>
        <w:b w:val="0"/>
        <w:bCs w:val="0"/>
        <w:i w:val="0"/>
        <w:iCs w:val="0"/>
        <w:sz w:val="32"/>
        <w:szCs w:val="32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0" w15:restartNumberingAfterBreak="0">
    <w:nsid w:val="19A90BD8"/>
    <w:multiLevelType w:val="hybridMultilevel"/>
    <w:tmpl w:val="D9BC9D06"/>
    <w:lvl w:ilvl="0" w:tplc="2BBE7FF2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1" w15:restartNumberingAfterBreak="0">
    <w:nsid w:val="19B43D04"/>
    <w:multiLevelType w:val="hybridMultilevel"/>
    <w:tmpl w:val="39C80CEC"/>
    <w:lvl w:ilvl="0" w:tplc="7482191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19E051AE"/>
    <w:multiLevelType w:val="hybridMultilevel"/>
    <w:tmpl w:val="76BA4416"/>
    <w:lvl w:ilvl="0" w:tplc="6C60F92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1A5A360F"/>
    <w:multiLevelType w:val="hybridMultilevel"/>
    <w:tmpl w:val="54325A30"/>
    <w:lvl w:ilvl="0" w:tplc="40B26C6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1A915CD4"/>
    <w:multiLevelType w:val="hybridMultilevel"/>
    <w:tmpl w:val="5960355C"/>
    <w:lvl w:ilvl="0" w:tplc="58D8BBDC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5" w15:restartNumberingAfterBreak="0">
    <w:nsid w:val="1B2A42CA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1BF838B4"/>
    <w:multiLevelType w:val="hybridMultilevel"/>
    <w:tmpl w:val="37B6BD9C"/>
    <w:lvl w:ilvl="0" w:tplc="444EEA7C">
      <w:start w:val="1"/>
      <w:numFmt w:val="decimal"/>
      <w:suff w:val="space"/>
      <w:lvlText w:val="1.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7" w15:restartNumberingAfterBreak="0">
    <w:nsid w:val="1C231C27"/>
    <w:multiLevelType w:val="hybridMultilevel"/>
    <w:tmpl w:val="F88CDF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1D2435F0"/>
    <w:multiLevelType w:val="hybridMultilevel"/>
    <w:tmpl w:val="FB8A6C0C"/>
    <w:lvl w:ilvl="0" w:tplc="337ED96E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9" w15:restartNumberingAfterBreak="0">
    <w:nsid w:val="1D435423"/>
    <w:multiLevelType w:val="hybridMultilevel"/>
    <w:tmpl w:val="94C25D08"/>
    <w:lvl w:ilvl="0" w:tplc="198EA422">
      <w:start w:val="1"/>
      <w:numFmt w:val="decimal"/>
      <w:suff w:val="space"/>
      <w:lvlText w:val="10.1.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5100EE46">
      <w:start w:val="1"/>
      <w:numFmt w:val="decimal"/>
      <w:suff w:val="space"/>
      <w:lvlText w:val="10.1.%3)"/>
      <w:lvlJc w:val="left"/>
      <w:pPr>
        <w:ind w:left="54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1D5B5418"/>
    <w:multiLevelType w:val="multilevel"/>
    <w:tmpl w:val="15CEFA5A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suff w:val="space"/>
      <w:lvlText w:val="%1.%2."/>
      <w:lvlJc w:val="left"/>
      <w:pPr>
        <w:ind w:left="720" w:hanging="720"/>
      </w:pPr>
      <w:rPr>
        <w:rFonts w:hint="default"/>
        <w:b w:val="0"/>
        <w:bCs w:val="0"/>
        <w:color w:val="auto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color w:val="FFFFFF" w:themeColor="background1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color w:val="FFFFFF" w:themeColor="background1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  <w:color w:val="FFFFFF" w:themeColor="background1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color w:val="FFFFFF" w:themeColor="background1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  <w:color w:val="FFFFFF" w:themeColor="background1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  <w:color w:val="FFFFFF" w:themeColor="background1"/>
      </w:rPr>
    </w:lvl>
  </w:abstractNum>
  <w:abstractNum w:abstractNumId="81" w15:restartNumberingAfterBreak="0">
    <w:nsid w:val="1D5E6685"/>
    <w:multiLevelType w:val="multilevel"/>
    <w:tmpl w:val="729E942E"/>
    <w:lvl w:ilvl="0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suff w:val="space"/>
      <w:lvlText w:val="%1.%2."/>
      <w:lvlJc w:val="left"/>
      <w:pPr>
        <w:ind w:left="1429" w:hanging="720"/>
      </w:pPr>
      <w:rPr>
        <w:rFonts w:hint="default"/>
        <w:b w:val="0"/>
        <w:bCs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  <w:b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  <w:b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hint="default"/>
        <w:b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."/>
      <w:lvlJc w:val="left"/>
      <w:pPr>
        <w:ind w:left="2509" w:hanging="1800"/>
      </w:pPr>
      <w:rPr>
        <w:rFonts w:hint="default"/>
        <w:b/>
      </w:rPr>
    </w:lvl>
  </w:abstractNum>
  <w:abstractNum w:abstractNumId="82" w15:restartNumberingAfterBreak="0">
    <w:nsid w:val="1DCA73C4"/>
    <w:multiLevelType w:val="multilevel"/>
    <w:tmpl w:val="A2123BBC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83" w15:restartNumberingAfterBreak="0">
    <w:nsid w:val="1DF91A05"/>
    <w:multiLevelType w:val="hybridMultilevel"/>
    <w:tmpl w:val="B9AC8B04"/>
    <w:lvl w:ilvl="0" w:tplc="A52647D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1E3A409D"/>
    <w:multiLevelType w:val="hybridMultilevel"/>
    <w:tmpl w:val="152ED67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5" w15:restartNumberingAfterBreak="0">
    <w:nsid w:val="1E3D3803"/>
    <w:multiLevelType w:val="multilevel"/>
    <w:tmpl w:val="785242D2"/>
    <w:lvl w:ilvl="0">
      <w:start w:val="1"/>
      <w:numFmt w:val="decimal"/>
      <w:suff w:val="space"/>
      <w:lvlText w:val="4.5.%1)"/>
      <w:lvlJc w:val="left"/>
      <w:pPr>
        <w:ind w:left="540" w:hanging="1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1E403B52"/>
    <w:multiLevelType w:val="hybridMultilevel"/>
    <w:tmpl w:val="F730B74E"/>
    <w:lvl w:ilvl="0" w:tplc="1038AEB6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7" w15:restartNumberingAfterBreak="0">
    <w:nsid w:val="1E6F3689"/>
    <w:multiLevelType w:val="hybridMultilevel"/>
    <w:tmpl w:val="A744589A"/>
    <w:lvl w:ilvl="0" w:tplc="7482191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1F1813CC"/>
    <w:multiLevelType w:val="multilevel"/>
    <w:tmpl w:val="66A408EA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  <w:lang w:bidi="th-TH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89" w15:restartNumberingAfterBreak="0">
    <w:nsid w:val="1F506BA8"/>
    <w:multiLevelType w:val="hybridMultilevel"/>
    <w:tmpl w:val="CC98992A"/>
    <w:lvl w:ilvl="0" w:tplc="66FA16E6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0" w15:restartNumberingAfterBreak="0">
    <w:nsid w:val="202B383A"/>
    <w:multiLevelType w:val="hybridMultilevel"/>
    <w:tmpl w:val="5B96DD86"/>
    <w:lvl w:ilvl="0" w:tplc="CF8CD26E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21C8276B"/>
    <w:multiLevelType w:val="hybridMultilevel"/>
    <w:tmpl w:val="21E48F6C"/>
    <w:lvl w:ilvl="0" w:tplc="A5FE9366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754" w:hanging="360"/>
      </w:pPr>
    </w:lvl>
    <w:lvl w:ilvl="2" w:tplc="0409001B">
      <w:start w:val="1"/>
      <w:numFmt w:val="lowerRoman"/>
      <w:lvlText w:val="%3."/>
      <w:lvlJc w:val="right"/>
      <w:pPr>
        <w:ind w:left="3474" w:hanging="180"/>
      </w:pPr>
    </w:lvl>
    <w:lvl w:ilvl="3" w:tplc="0409000F" w:tentative="1">
      <w:start w:val="1"/>
      <w:numFmt w:val="decimal"/>
      <w:lvlText w:val="%4."/>
      <w:lvlJc w:val="left"/>
      <w:pPr>
        <w:ind w:left="4194" w:hanging="360"/>
      </w:pPr>
    </w:lvl>
    <w:lvl w:ilvl="4" w:tplc="04090019" w:tentative="1">
      <w:start w:val="1"/>
      <w:numFmt w:val="lowerLetter"/>
      <w:lvlText w:val="%5."/>
      <w:lvlJc w:val="left"/>
      <w:pPr>
        <w:ind w:left="4914" w:hanging="360"/>
      </w:pPr>
    </w:lvl>
    <w:lvl w:ilvl="5" w:tplc="0409001B" w:tentative="1">
      <w:start w:val="1"/>
      <w:numFmt w:val="lowerRoman"/>
      <w:lvlText w:val="%6."/>
      <w:lvlJc w:val="right"/>
      <w:pPr>
        <w:ind w:left="5634" w:hanging="180"/>
      </w:pPr>
    </w:lvl>
    <w:lvl w:ilvl="6" w:tplc="0409000F" w:tentative="1">
      <w:start w:val="1"/>
      <w:numFmt w:val="decimal"/>
      <w:lvlText w:val="%7."/>
      <w:lvlJc w:val="left"/>
      <w:pPr>
        <w:ind w:left="6354" w:hanging="360"/>
      </w:pPr>
    </w:lvl>
    <w:lvl w:ilvl="7" w:tplc="04090019" w:tentative="1">
      <w:start w:val="1"/>
      <w:numFmt w:val="lowerLetter"/>
      <w:lvlText w:val="%8."/>
      <w:lvlJc w:val="left"/>
      <w:pPr>
        <w:ind w:left="7074" w:hanging="360"/>
      </w:pPr>
    </w:lvl>
    <w:lvl w:ilvl="8" w:tplc="0409001B" w:tentative="1">
      <w:start w:val="1"/>
      <w:numFmt w:val="lowerRoman"/>
      <w:lvlText w:val="%9."/>
      <w:lvlJc w:val="right"/>
      <w:pPr>
        <w:ind w:left="7794" w:hanging="180"/>
      </w:pPr>
    </w:lvl>
  </w:abstractNum>
  <w:abstractNum w:abstractNumId="92" w15:restartNumberingAfterBreak="0">
    <w:nsid w:val="224C6AC7"/>
    <w:multiLevelType w:val="hybridMultilevel"/>
    <w:tmpl w:val="AA02C1E4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3" w15:restartNumberingAfterBreak="0">
    <w:nsid w:val="22827CDB"/>
    <w:multiLevelType w:val="hybridMultilevel"/>
    <w:tmpl w:val="5960355C"/>
    <w:lvl w:ilvl="0" w:tplc="58D8BBDC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4" w15:restartNumberingAfterBreak="0">
    <w:nsid w:val="22985F21"/>
    <w:multiLevelType w:val="hybridMultilevel"/>
    <w:tmpl w:val="9C0E7174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95" w15:restartNumberingAfterBreak="0">
    <w:nsid w:val="237D3AE4"/>
    <w:multiLevelType w:val="hybridMultilevel"/>
    <w:tmpl w:val="9FD4F86A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6" w15:restartNumberingAfterBreak="0">
    <w:nsid w:val="23873E11"/>
    <w:multiLevelType w:val="hybridMultilevel"/>
    <w:tmpl w:val="A82064CE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7" w15:restartNumberingAfterBreak="0">
    <w:nsid w:val="23AE79F9"/>
    <w:multiLevelType w:val="hybridMultilevel"/>
    <w:tmpl w:val="09C4FD58"/>
    <w:lvl w:ilvl="0" w:tplc="7DA24C9A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24C71CF1"/>
    <w:multiLevelType w:val="hybridMultilevel"/>
    <w:tmpl w:val="F97C99BE"/>
    <w:lvl w:ilvl="0" w:tplc="E35E2DAE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9" w15:restartNumberingAfterBreak="0">
    <w:nsid w:val="25265086"/>
    <w:multiLevelType w:val="multilevel"/>
    <w:tmpl w:val="24BCCC9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)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3320" w:hanging="1800"/>
      </w:pPr>
      <w:rPr>
        <w:rFonts w:hint="default"/>
      </w:rPr>
    </w:lvl>
  </w:abstractNum>
  <w:abstractNum w:abstractNumId="100" w15:restartNumberingAfterBreak="0">
    <w:nsid w:val="25375828"/>
    <w:multiLevelType w:val="hybridMultilevel"/>
    <w:tmpl w:val="A07C4862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1" w15:restartNumberingAfterBreak="0">
    <w:nsid w:val="25491E3E"/>
    <w:multiLevelType w:val="hybridMultilevel"/>
    <w:tmpl w:val="D0144B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25B25E35"/>
    <w:multiLevelType w:val="hybridMultilevel"/>
    <w:tmpl w:val="34E49CFC"/>
    <w:lvl w:ilvl="0" w:tplc="003E8ABA">
      <w:start w:val="1"/>
      <w:numFmt w:val="decimal"/>
      <w:lvlText w:val="%1)"/>
      <w:lvlJc w:val="left"/>
      <w:pPr>
        <w:ind w:left="144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3" w15:restartNumberingAfterBreak="0">
    <w:nsid w:val="25D179B8"/>
    <w:multiLevelType w:val="multilevel"/>
    <w:tmpl w:val="FCCCD0C6"/>
    <w:lvl w:ilvl="0">
      <w:start w:val="1"/>
      <w:numFmt w:val="decimal"/>
      <w:suff w:val="nothing"/>
      <w:lvlText w:val="บทที่ %1"/>
      <w:lvlJc w:val="left"/>
      <w:pPr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ind w:left="1674" w:hanging="864"/>
      </w:pPr>
      <w:rPr>
        <w:rFonts w:ascii="TH SarabunPSK" w:hAnsi="TH SarabunPSK" w:cs="TH SarabunPSK" w:hint="default"/>
        <w:i w:val="0"/>
        <w:iCs w:val="0"/>
        <w:color w:val="000000" w:themeColor="text1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04" w15:restartNumberingAfterBreak="0">
    <w:nsid w:val="25E33568"/>
    <w:multiLevelType w:val="hybridMultilevel"/>
    <w:tmpl w:val="785242D2"/>
    <w:lvl w:ilvl="0" w:tplc="6ECACC2E">
      <w:start w:val="1"/>
      <w:numFmt w:val="decimal"/>
      <w:suff w:val="space"/>
      <w:lvlText w:val="4.5.%1)"/>
      <w:lvlJc w:val="left"/>
      <w:pPr>
        <w:ind w:left="540" w:hanging="1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25EE56F5"/>
    <w:multiLevelType w:val="multilevel"/>
    <w:tmpl w:val="7B7CB8A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106" w15:restartNumberingAfterBreak="0">
    <w:nsid w:val="26A65DB7"/>
    <w:multiLevelType w:val="hybridMultilevel"/>
    <w:tmpl w:val="F62237B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7" w15:restartNumberingAfterBreak="0">
    <w:nsid w:val="26D20426"/>
    <w:multiLevelType w:val="hybridMultilevel"/>
    <w:tmpl w:val="4C084E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26EF4E93"/>
    <w:multiLevelType w:val="hybridMultilevel"/>
    <w:tmpl w:val="ACC0BC50"/>
    <w:lvl w:ilvl="0" w:tplc="883620FC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09" w15:restartNumberingAfterBreak="0">
    <w:nsid w:val="27470C54"/>
    <w:multiLevelType w:val="multilevel"/>
    <w:tmpl w:val="4922F3A6"/>
    <w:lvl w:ilvl="0">
      <w:start w:val="1"/>
      <w:numFmt w:val="decimal"/>
      <w:suff w:val="nothing"/>
      <w:lvlText w:val="บทที่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lang w:bidi="th-TH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10" w15:restartNumberingAfterBreak="0">
    <w:nsid w:val="27E52D7E"/>
    <w:multiLevelType w:val="hybridMultilevel"/>
    <w:tmpl w:val="F88CDF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28FE5B1C"/>
    <w:multiLevelType w:val="multilevel"/>
    <w:tmpl w:val="7FF8E0E6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2)"/>
      <w:lvlJc w:val="left"/>
      <w:pPr>
        <w:ind w:left="1440" w:hanging="720"/>
      </w:pPr>
      <w:rPr>
        <w:rFonts w:hint="default"/>
        <w:lang w:val="en-US"/>
      </w:rPr>
    </w:lvl>
    <w:lvl w:ilvl="2">
      <w:start w:val="1"/>
      <w:numFmt w:val="decimal"/>
      <w:lvlText w:val="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560" w:hanging="1800"/>
      </w:pPr>
      <w:rPr>
        <w:rFonts w:hint="default"/>
      </w:rPr>
    </w:lvl>
  </w:abstractNum>
  <w:abstractNum w:abstractNumId="112" w15:restartNumberingAfterBreak="0">
    <w:nsid w:val="29252CA1"/>
    <w:multiLevelType w:val="multilevel"/>
    <w:tmpl w:val="376ED502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13" w15:restartNumberingAfterBreak="0">
    <w:nsid w:val="2A1C2131"/>
    <w:multiLevelType w:val="hybridMultilevel"/>
    <w:tmpl w:val="F64671B8"/>
    <w:lvl w:ilvl="0" w:tplc="F7262702">
      <w:start w:val="1"/>
      <w:numFmt w:val="decimal"/>
      <w:suff w:val="space"/>
      <w:lvlText w:val="%1)"/>
      <w:lvlJc w:val="left"/>
      <w:pPr>
        <w:ind w:left="1069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14" w15:restartNumberingAfterBreak="0">
    <w:nsid w:val="2A763EFA"/>
    <w:multiLevelType w:val="hybridMultilevel"/>
    <w:tmpl w:val="24042F5A"/>
    <w:lvl w:ilvl="0" w:tplc="99BAE3D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5" w15:restartNumberingAfterBreak="0">
    <w:nsid w:val="2AB23087"/>
    <w:multiLevelType w:val="hybridMultilevel"/>
    <w:tmpl w:val="D9CAC872"/>
    <w:lvl w:ilvl="0" w:tplc="45F05936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2B505088"/>
    <w:multiLevelType w:val="hybridMultilevel"/>
    <w:tmpl w:val="6A34E18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7" w15:restartNumberingAfterBreak="0">
    <w:nsid w:val="2C420ACE"/>
    <w:multiLevelType w:val="hybridMultilevel"/>
    <w:tmpl w:val="7AC68564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8" w15:restartNumberingAfterBreak="0">
    <w:nsid w:val="2C667B5E"/>
    <w:multiLevelType w:val="multilevel"/>
    <w:tmpl w:val="8348C230"/>
    <w:lvl w:ilvl="0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19" w15:restartNumberingAfterBreak="0">
    <w:nsid w:val="2D57197F"/>
    <w:multiLevelType w:val="hybridMultilevel"/>
    <w:tmpl w:val="2CF2C352"/>
    <w:lvl w:ilvl="0" w:tplc="A418BB3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2D7D53E3"/>
    <w:multiLevelType w:val="hybridMultilevel"/>
    <w:tmpl w:val="C164925C"/>
    <w:lvl w:ilvl="0" w:tplc="56964E2E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2DC47B52"/>
    <w:multiLevelType w:val="hybridMultilevel"/>
    <w:tmpl w:val="8460C8CE"/>
    <w:lvl w:ilvl="0" w:tplc="E2E287D6">
      <w:start w:val="1"/>
      <w:numFmt w:val="decimal"/>
      <w:suff w:val="space"/>
      <w:lvlText w:val="%1)"/>
      <w:lvlJc w:val="left"/>
      <w:pPr>
        <w:ind w:left="22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942" w:hanging="360"/>
      </w:pPr>
    </w:lvl>
    <w:lvl w:ilvl="2" w:tplc="0409001B" w:tentative="1">
      <w:start w:val="1"/>
      <w:numFmt w:val="lowerRoman"/>
      <w:lvlText w:val="%3."/>
      <w:lvlJc w:val="right"/>
      <w:pPr>
        <w:ind w:left="3662" w:hanging="180"/>
      </w:pPr>
    </w:lvl>
    <w:lvl w:ilvl="3" w:tplc="0409000F">
      <w:start w:val="1"/>
      <w:numFmt w:val="decimal"/>
      <w:lvlText w:val="%4."/>
      <w:lvlJc w:val="left"/>
      <w:pPr>
        <w:ind w:left="4382" w:hanging="360"/>
      </w:pPr>
    </w:lvl>
    <w:lvl w:ilvl="4" w:tplc="04090019" w:tentative="1">
      <w:start w:val="1"/>
      <w:numFmt w:val="lowerLetter"/>
      <w:lvlText w:val="%5."/>
      <w:lvlJc w:val="left"/>
      <w:pPr>
        <w:ind w:left="5102" w:hanging="360"/>
      </w:pPr>
    </w:lvl>
    <w:lvl w:ilvl="5" w:tplc="0409001B" w:tentative="1">
      <w:start w:val="1"/>
      <w:numFmt w:val="lowerRoman"/>
      <w:lvlText w:val="%6."/>
      <w:lvlJc w:val="right"/>
      <w:pPr>
        <w:ind w:left="5822" w:hanging="180"/>
      </w:pPr>
    </w:lvl>
    <w:lvl w:ilvl="6" w:tplc="0409000F" w:tentative="1">
      <w:start w:val="1"/>
      <w:numFmt w:val="decimal"/>
      <w:lvlText w:val="%7."/>
      <w:lvlJc w:val="left"/>
      <w:pPr>
        <w:ind w:left="6542" w:hanging="360"/>
      </w:pPr>
    </w:lvl>
    <w:lvl w:ilvl="7" w:tplc="04090019" w:tentative="1">
      <w:start w:val="1"/>
      <w:numFmt w:val="lowerLetter"/>
      <w:lvlText w:val="%8."/>
      <w:lvlJc w:val="left"/>
      <w:pPr>
        <w:ind w:left="7262" w:hanging="360"/>
      </w:pPr>
    </w:lvl>
    <w:lvl w:ilvl="8" w:tplc="0409001B" w:tentative="1">
      <w:start w:val="1"/>
      <w:numFmt w:val="lowerRoman"/>
      <w:lvlText w:val="%9."/>
      <w:lvlJc w:val="right"/>
      <w:pPr>
        <w:ind w:left="7982" w:hanging="180"/>
      </w:pPr>
    </w:lvl>
  </w:abstractNum>
  <w:abstractNum w:abstractNumId="122" w15:restartNumberingAfterBreak="0">
    <w:nsid w:val="2E2F7E80"/>
    <w:multiLevelType w:val="hybridMultilevel"/>
    <w:tmpl w:val="E40EA044"/>
    <w:lvl w:ilvl="0" w:tplc="B8287B5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3" w15:restartNumberingAfterBreak="0">
    <w:nsid w:val="2E6B7C4C"/>
    <w:multiLevelType w:val="hybridMultilevel"/>
    <w:tmpl w:val="91F86746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4" w15:restartNumberingAfterBreak="0">
    <w:nsid w:val="2E8E3F35"/>
    <w:multiLevelType w:val="multilevel"/>
    <w:tmpl w:val="EB8A8D0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suff w:val="space"/>
      <w:lvlText w:val="%4.%5)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suff w:val="space"/>
      <w:lvlText w:val="%4.%5.%6)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25" w15:restartNumberingAfterBreak="0">
    <w:nsid w:val="2E925E72"/>
    <w:multiLevelType w:val="hybridMultilevel"/>
    <w:tmpl w:val="A07C4862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6" w15:restartNumberingAfterBreak="0">
    <w:nsid w:val="2EEF5418"/>
    <w:multiLevelType w:val="hybridMultilevel"/>
    <w:tmpl w:val="0FEC15CE"/>
    <w:lvl w:ilvl="0" w:tplc="9A90FF12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7" w15:restartNumberingAfterBreak="0">
    <w:nsid w:val="2EF81978"/>
    <w:multiLevelType w:val="multilevel"/>
    <w:tmpl w:val="45729E24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28" w15:restartNumberingAfterBreak="0">
    <w:nsid w:val="2F4F2F77"/>
    <w:multiLevelType w:val="hybridMultilevel"/>
    <w:tmpl w:val="6714F2AA"/>
    <w:lvl w:ilvl="0" w:tplc="204C5C8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9" w15:restartNumberingAfterBreak="0">
    <w:nsid w:val="2F936922"/>
    <w:multiLevelType w:val="multilevel"/>
    <w:tmpl w:val="7BDE8F3A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30" w15:restartNumberingAfterBreak="0">
    <w:nsid w:val="305B3D63"/>
    <w:multiLevelType w:val="hybridMultilevel"/>
    <w:tmpl w:val="76227F76"/>
    <w:lvl w:ilvl="0" w:tplc="95580078">
      <w:start w:val="1"/>
      <w:numFmt w:val="decimal"/>
      <w:suff w:val="space"/>
      <w:lvlText w:val="5.%1)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31" w15:restartNumberingAfterBreak="0">
    <w:nsid w:val="30A84D0D"/>
    <w:multiLevelType w:val="hybridMultilevel"/>
    <w:tmpl w:val="1CFC4DFA"/>
    <w:lvl w:ilvl="0" w:tplc="0409000F">
      <w:start w:val="1"/>
      <w:numFmt w:val="decimal"/>
      <w:lvlText w:val="%1."/>
      <w:lvlJc w:val="left"/>
      <w:pPr>
        <w:ind w:left="1069" w:hanging="360"/>
      </w:p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2" w15:restartNumberingAfterBreak="0">
    <w:nsid w:val="30C94018"/>
    <w:multiLevelType w:val="hybridMultilevel"/>
    <w:tmpl w:val="BCDCDB16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3" w15:restartNumberingAfterBreak="0">
    <w:nsid w:val="30D63D74"/>
    <w:multiLevelType w:val="hybridMultilevel"/>
    <w:tmpl w:val="9432DD6E"/>
    <w:lvl w:ilvl="0" w:tplc="53EE4B28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4" w15:restartNumberingAfterBreak="0">
    <w:nsid w:val="30E02B3D"/>
    <w:multiLevelType w:val="hybridMultilevel"/>
    <w:tmpl w:val="1FE87910"/>
    <w:lvl w:ilvl="0" w:tplc="FD3460CA">
      <w:start w:val="1"/>
      <w:numFmt w:val="decimal"/>
      <w:lvlText w:val="%1)"/>
      <w:lvlJc w:val="left"/>
      <w:pPr>
        <w:ind w:left="108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5" w15:restartNumberingAfterBreak="0">
    <w:nsid w:val="311538CC"/>
    <w:multiLevelType w:val="hybridMultilevel"/>
    <w:tmpl w:val="AC282106"/>
    <w:lvl w:ilvl="0" w:tplc="8A648116">
      <w:start w:val="1"/>
      <w:numFmt w:val="decimal"/>
      <w:suff w:val="space"/>
      <w:lvlText w:val="%1."/>
      <w:lvlJc w:val="left"/>
      <w:pPr>
        <w:ind w:left="684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6" w15:restartNumberingAfterBreak="0">
    <w:nsid w:val="31204E33"/>
    <w:multiLevelType w:val="hybridMultilevel"/>
    <w:tmpl w:val="8C76EE90"/>
    <w:lvl w:ilvl="0" w:tplc="53D45E84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7" w15:restartNumberingAfterBreak="0">
    <w:nsid w:val="31471F39"/>
    <w:multiLevelType w:val="hybridMultilevel"/>
    <w:tmpl w:val="CC22D5B0"/>
    <w:lvl w:ilvl="0" w:tplc="EC6EF9D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8" w15:restartNumberingAfterBreak="0">
    <w:nsid w:val="314A26B1"/>
    <w:multiLevelType w:val="hybridMultilevel"/>
    <w:tmpl w:val="172AFB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9" w15:restartNumberingAfterBreak="0">
    <w:nsid w:val="31816C87"/>
    <w:multiLevelType w:val="hybridMultilevel"/>
    <w:tmpl w:val="F53EFB18"/>
    <w:lvl w:ilvl="0" w:tplc="5502C0BE">
      <w:start w:val="1"/>
      <w:numFmt w:val="decimal"/>
      <w:suff w:val="space"/>
      <w:lvlText w:val="%1."/>
      <w:lvlJc w:val="left"/>
      <w:pPr>
        <w:ind w:left="144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0" w15:restartNumberingAfterBreak="0">
    <w:nsid w:val="319E2ACF"/>
    <w:multiLevelType w:val="multilevel"/>
    <w:tmpl w:val="CF3E1176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suff w:val="space"/>
      <w:lvlText w:val="%1.%2."/>
      <w:lvlJc w:val="left"/>
      <w:pPr>
        <w:ind w:left="720" w:hanging="720"/>
      </w:pPr>
      <w:rPr>
        <w:rFonts w:hint="default"/>
        <w:color w:val="auto"/>
      </w:rPr>
    </w:lvl>
    <w:lvl w:ilvl="2">
      <w:start w:val="1"/>
      <w:numFmt w:val="decimal"/>
      <w:suff w:val="space"/>
      <w:lvlText w:val="%1.%2.%3."/>
      <w:lvlJc w:val="left"/>
      <w:pPr>
        <w:ind w:left="720" w:hanging="720"/>
      </w:pPr>
      <w:rPr>
        <w:rFonts w:hint="default"/>
        <w:color w:val="auto"/>
        <w:lang w:bidi="th-TH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41" w15:restartNumberingAfterBreak="0">
    <w:nsid w:val="32EE2320"/>
    <w:multiLevelType w:val="multilevel"/>
    <w:tmpl w:val="6588B1A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42" w15:restartNumberingAfterBreak="0">
    <w:nsid w:val="33340B10"/>
    <w:multiLevelType w:val="multilevel"/>
    <w:tmpl w:val="DDC8F78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43" w15:restartNumberingAfterBreak="0">
    <w:nsid w:val="341B3E4F"/>
    <w:multiLevelType w:val="hybridMultilevel"/>
    <w:tmpl w:val="2BEA230E"/>
    <w:lvl w:ilvl="0" w:tplc="FDA2CDB0">
      <w:start w:val="1"/>
      <w:numFmt w:val="decimal"/>
      <w:suff w:val="space"/>
      <w:lvlText w:val="[%1]"/>
      <w:lvlJc w:val="left"/>
      <w:pPr>
        <w:ind w:left="22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4" w15:restartNumberingAfterBreak="0">
    <w:nsid w:val="34B001B5"/>
    <w:multiLevelType w:val="hybridMultilevel"/>
    <w:tmpl w:val="6520D81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9F6691C6">
      <w:start w:val="1"/>
      <w:numFmt w:val="decimal"/>
      <w:lvlText w:val="%2)"/>
      <w:lvlJc w:val="left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A2D42644">
      <w:start w:val="1"/>
      <w:numFmt w:val="decimal"/>
      <w:suff w:val="space"/>
      <w:lvlText w:val="%4."/>
      <w:lvlJc w:val="left"/>
      <w:pPr>
        <w:ind w:left="324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5" w15:restartNumberingAfterBreak="0">
    <w:nsid w:val="34BD654D"/>
    <w:multiLevelType w:val="multilevel"/>
    <w:tmpl w:val="FFB09824"/>
    <w:lvl w:ilvl="0">
      <w:start w:val="4"/>
      <w:numFmt w:val="decimal"/>
      <w:lvlText w:val="%1."/>
      <w:lvlJc w:val="left"/>
      <w:pPr>
        <w:ind w:left="516" w:hanging="516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980" w:hanging="72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3240" w:hanging="720"/>
      </w:pPr>
      <w:rPr>
        <w:rFonts w:ascii="Symbol" w:hAnsi="Symbol" w:hint="default"/>
        <w:sz w:val="40"/>
      </w:rPr>
    </w:lvl>
    <w:lvl w:ilvl="3">
      <w:start w:val="1"/>
      <w:numFmt w:val="decimal"/>
      <w:lvlText w:val="%1.%2.%3)%4."/>
      <w:lvlJc w:val="left"/>
      <w:pPr>
        <w:ind w:left="4860" w:hanging="108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6120" w:hanging="108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7740" w:hanging="144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9000" w:hanging="144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10620" w:hanging="180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11880" w:hanging="1800"/>
      </w:pPr>
      <w:rPr>
        <w:rFonts w:hint="default"/>
      </w:rPr>
    </w:lvl>
  </w:abstractNum>
  <w:abstractNum w:abstractNumId="146" w15:restartNumberingAfterBreak="0">
    <w:nsid w:val="34E037E9"/>
    <w:multiLevelType w:val="hybridMultilevel"/>
    <w:tmpl w:val="E194A152"/>
    <w:lvl w:ilvl="0" w:tplc="AD6233F6">
      <w:start w:val="1"/>
      <w:numFmt w:val="decimal"/>
      <w:suff w:val="space"/>
      <w:lvlText w:val="%1."/>
      <w:lvlJc w:val="left"/>
      <w:pPr>
        <w:ind w:left="248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08" w:hanging="360"/>
      </w:pPr>
    </w:lvl>
    <w:lvl w:ilvl="2" w:tplc="0409001B" w:tentative="1">
      <w:start w:val="1"/>
      <w:numFmt w:val="lowerRoman"/>
      <w:lvlText w:val="%3."/>
      <w:lvlJc w:val="right"/>
      <w:pPr>
        <w:ind w:left="3928" w:hanging="180"/>
      </w:pPr>
    </w:lvl>
    <w:lvl w:ilvl="3" w:tplc="0409000F" w:tentative="1">
      <w:start w:val="1"/>
      <w:numFmt w:val="decimal"/>
      <w:lvlText w:val="%4."/>
      <w:lvlJc w:val="left"/>
      <w:pPr>
        <w:ind w:left="4648" w:hanging="360"/>
      </w:pPr>
    </w:lvl>
    <w:lvl w:ilvl="4" w:tplc="04090019" w:tentative="1">
      <w:start w:val="1"/>
      <w:numFmt w:val="lowerLetter"/>
      <w:lvlText w:val="%5."/>
      <w:lvlJc w:val="left"/>
      <w:pPr>
        <w:ind w:left="5368" w:hanging="360"/>
      </w:pPr>
    </w:lvl>
    <w:lvl w:ilvl="5" w:tplc="0409001B" w:tentative="1">
      <w:start w:val="1"/>
      <w:numFmt w:val="lowerRoman"/>
      <w:lvlText w:val="%6."/>
      <w:lvlJc w:val="right"/>
      <w:pPr>
        <w:ind w:left="6088" w:hanging="180"/>
      </w:pPr>
    </w:lvl>
    <w:lvl w:ilvl="6" w:tplc="0409000F" w:tentative="1">
      <w:start w:val="1"/>
      <w:numFmt w:val="decimal"/>
      <w:lvlText w:val="%7."/>
      <w:lvlJc w:val="left"/>
      <w:pPr>
        <w:ind w:left="6808" w:hanging="360"/>
      </w:pPr>
    </w:lvl>
    <w:lvl w:ilvl="7" w:tplc="04090019" w:tentative="1">
      <w:start w:val="1"/>
      <w:numFmt w:val="lowerLetter"/>
      <w:lvlText w:val="%8."/>
      <w:lvlJc w:val="left"/>
      <w:pPr>
        <w:ind w:left="7528" w:hanging="360"/>
      </w:pPr>
    </w:lvl>
    <w:lvl w:ilvl="8" w:tplc="0409001B" w:tentative="1">
      <w:start w:val="1"/>
      <w:numFmt w:val="lowerRoman"/>
      <w:lvlText w:val="%9."/>
      <w:lvlJc w:val="right"/>
      <w:pPr>
        <w:ind w:left="8248" w:hanging="180"/>
      </w:pPr>
    </w:lvl>
  </w:abstractNum>
  <w:abstractNum w:abstractNumId="147" w15:restartNumberingAfterBreak="0">
    <w:nsid w:val="35857364"/>
    <w:multiLevelType w:val="hybridMultilevel"/>
    <w:tmpl w:val="39B2EF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8" w15:restartNumberingAfterBreak="0">
    <w:nsid w:val="35D84DB2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9" w15:restartNumberingAfterBreak="0">
    <w:nsid w:val="36052992"/>
    <w:multiLevelType w:val="hybridMultilevel"/>
    <w:tmpl w:val="EDB02E4E"/>
    <w:lvl w:ilvl="0" w:tplc="BAB4023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0" w15:restartNumberingAfterBreak="0">
    <w:nsid w:val="36A52080"/>
    <w:multiLevelType w:val="hybridMultilevel"/>
    <w:tmpl w:val="12CC923A"/>
    <w:lvl w:ilvl="0" w:tplc="64C07028">
      <w:start w:val="2"/>
      <w:numFmt w:val="bullet"/>
      <w:lvlText w:val="-"/>
      <w:lvlJc w:val="left"/>
      <w:pPr>
        <w:ind w:left="360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51" w15:restartNumberingAfterBreak="0">
    <w:nsid w:val="36B909C8"/>
    <w:multiLevelType w:val="hybridMultilevel"/>
    <w:tmpl w:val="0D6E84B8"/>
    <w:lvl w:ilvl="0" w:tplc="B822A178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2" w15:restartNumberingAfterBreak="0">
    <w:nsid w:val="36BB66B7"/>
    <w:multiLevelType w:val="hybridMultilevel"/>
    <w:tmpl w:val="9F6802C4"/>
    <w:lvl w:ilvl="0" w:tplc="04090011">
      <w:start w:val="1"/>
      <w:numFmt w:val="decimal"/>
      <w:lvlText w:val="%1)"/>
      <w:lvlJc w:val="left"/>
      <w:pPr>
        <w:ind w:left="1373" w:hanging="360"/>
      </w:pPr>
    </w:lvl>
    <w:lvl w:ilvl="1" w:tplc="04090019" w:tentative="1">
      <w:start w:val="1"/>
      <w:numFmt w:val="lowerLetter"/>
      <w:lvlText w:val="%2."/>
      <w:lvlJc w:val="left"/>
      <w:pPr>
        <w:ind w:left="2093" w:hanging="360"/>
      </w:pPr>
    </w:lvl>
    <w:lvl w:ilvl="2" w:tplc="0409001B" w:tentative="1">
      <w:start w:val="1"/>
      <w:numFmt w:val="lowerRoman"/>
      <w:lvlText w:val="%3."/>
      <w:lvlJc w:val="right"/>
      <w:pPr>
        <w:ind w:left="2813" w:hanging="180"/>
      </w:pPr>
    </w:lvl>
    <w:lvl w:ilvl="3" w:tplc="0409000F" w:tentative="1">
      <w:start w:val="1"/>
      <w:numFmt w:val="decimal"/>
      <w:lvlText w:val="%4."/>
      <w:lvlJc w:val="left"/>
      <w:pPr>
        <w:ind w:left="3533" w:hanging="360"/>
      </w:pPr>
    </w:lvl>
    <w:lvl w:ilvl="4" w:tplc="04090019" w:tentative="1">
      <w:start w:val="1"/>
      <w:numFmt w:val="lowerLetter"/>
      <w:lvlText w:val="%5."/>
      <w:lvlJc w:val="left"/>
      <w:pPr>
        <w:ind w:left="4253" w:hanging="360"/>
      </w:pPr>
    </w:lvl>
    <w:lvl w:ilvl="5" w:tplc="0409001B" w:tentative="1">
      <w:start w:val="1"/>
      <w:numFmt w:val="lowerRoman"/>
      <w:lvlText w:val="%6."/>
      <w:lvlJc w:val="right"/>
      <w:pPr>
        <w:ind w:left="4973" w:hanging="180"/>
      </w:pPr>
    </w:lvl>
    <w:lvl w:ilvl="6" w:tplc="0409000F" w:tentative="1">
      <w:start w:val="1"/>
      <w:numFmt w:val="decimal"/>
      <w:lvlText w:val="%7."/>
      <w:lvlJc w:val="left"/>
      <w:pPr>
        <w:ind w:left="5693" w:hanging="360"/>
      </w:pPr>
    </w:lvl>
    <w:lvl w:ilvl="7" w:tplc="04090019" w:tentative="1">
      <w:start w:val="1"/>
      <w:numFmt w:val="lowerLetter"/>
      <w:lvlText w:val="%8."/>
      <w:lvlJc w:val="left"/>
      <w:pPr>
        <w:ind w:left="6413" w:hanging="360"/>
      </w:pPr>
    </w:lvl>
    <w:lvl w:ilvl="8" w:tplc="0409001B" w:tentative="1">
      <w:start w:val="1"/>
      <w:numFmt w:val="lowerRoman"/>
      <w:lvlText w:val="%9."/>
      <w:lvlJc w:val="right"/>
      <w:pPr>
        <w:ind w:left="7133" w:hanging="180"/>
      </w:pPr>
    </w:lvl>
  </w:abstractNum>
  <w:abstractNum w:abstractNumId="153" w15:restartNumberingAfterBreak="0">
    <w:nsid w:val="36BB6F14"/>
    <w:multiLevelType w:val="multilevel"/>
    <w:tmpl w:val="3014F10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)"/>
      <w:lvlJc w:val="left"/>
      <w:pPr>
        <w:ind w:left="1980" w:hanging="720"/>
      </w:pPr>
      <w:rPr>
        <w:rFonts w:hint="default"/>
        <w:b w:val="0"/>
      </w:rPr>
    </w:lvl>
    <w:lvl w:ilvl="2">
      <w:start w:val="1"/>
      <w:numFmt w:val="decimal"/>
      <w:lvlText w:val="%1.%2)%3."/>
      <w:lvlJc w:val="left"/>
      <w:pPr>
        <w:ind w:left="3240" w:hanging="720"/>
      </w:pPr>
      <w:rPr>
        <w:rFonts w:hint="default"/>
        <w:b w:val="0"/>
      </w:rPr>
    </w:lvl>
    <w:lvl w:ilvl="3">
      <w:start w:val="1"/>
      <w:numFmt w:val="decimal"/>
      <w:lvlText w:val="%1.%2)%3.%4."/>
      <w:lvlJc w:val="left"/>
      <w:pPr>
        <w:ind w:left="4860" w:hanging="1080"/>
      </w:pPr>
      <w:rPr>
        <w:rFonts w:hint="default"/>
        <w:b w:val="0"/>
      </w:rPr>
    </w:lvl>
    <w:lvl w:ilvl="4">
      <w:start w:val="1"/>
      <w:numFmt w:val="decimal"/>
      <w:lvlText w:val="%1.%2)%3.%4.%5."/>
      <w:lvlJc w:val="left"/>
      <w:pPr>
        <w:ind w:left="6120" w:hanging="1080"/>
      </w:pPr>
      <w:rPr>
        <w:rFonts w:hint="default"/>
        <w:b w:val="0"/>
      </w:rPr>
    </w:lvl>
    <w:lvl w:ilvl="5">
      <w:start w:val="1"/>
      <w:numFmt w:val="decimal"/>
      <w:lvlText w:val="%1.%2)%3.%4.%5.%6."/>
      <w:lvlJc w:val="left"/>
      <w:pPr>
        <w:ind w:left="7740" w:hanging="1440"/>
      </w:pPr>
      <w:rPr>
        <w:rFonts w:hint="default"/>
        <w:b w:val="0"/>
      </w:rPr>
    </w:lvl>
    <w:lvl w:ilvl="6">
      <w:start w:val="1"/>
      <w:numFmt w:val="decimal"/>
      <w:lvlText w:val="%1.%2)%3.%4.%5.%6.%7."/>
      <w:lvlJc w:val="left"/>
      <w:pPr>
        <w:ind w:left="9360" w:hanging="1800"/>
      </w:pPr>
      <w:rPr>
        <w:rFonts w:hint="default"/>
        <w:b w:val="0"/>
      </w:rPr>
    </w:lvl>
    <w:lvl w:ilvl="7">
      <w:start w:val="1"/>
      <w:numFmt w:val="decimal"/>
      <w:lvlText w:val="%1.%2)%3.%4.%5.%6.%7.%8."/>
      <w:lvlJc w:val="left"/>
      <w:pPr>
        <w:ind w:left="10620" w:hanging="1800"/>
      </w:pPr>
      <w:rPr>
        <w:rFonts w:hint="default"/>
        <w:b w:val="0"/>
      </w:rPr>
    </w:lvl>
    <w:lvl w:ilvl="8">
      <w:start w:val="1"/>
      <w:numFmt w:val="decimal"/>
      <w:lvlText w:val="%1.%2)%3.%4.%5.%6.%7.%8.%9."/>
      <w:lvlJc w:val="left"/>
      <w:pPr>
        <w:ind w:left="12240" w:hanging="2160"/>
      </w:pPr>
      <w:rPr>
        <w:rFonts w:hint="default"/>
        <w:b w:val="0"/>
      </w:rPr>
    </w:lvl>
  </w:abstractNum>
  <w:abstractNum w:abstractNumId="154" w15:restartNumberingAfterBreak="0">
    <w:nsid w:val="36C738DA"/>
    <w:multiLevelType w:val="hybridMultilevel"/>
    <w:tmpl w:val="75000386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55" w15:restartNumberingAfterBreak="0">
    <w:nsid w:val="36F760AE"/>
    <w:multiLevelType w:val="hybridMultilevel"/>
    <w:tmpl w:val="C268C206"/>
    <w:lvl w:ilvl="0" w:tplc="285CAB6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6" w15:restartNumberingAfterBreak="0">
    <w:nsid w:val="37DD47DD"/>
    <w:multiLevelType w:val="multilevel"/>
    <w:tmpl w:val="26DE7C8A"/>
    <w:lvl w:ilvl="0">
      <w:start w:val="1"/>
      <w:numFmt w:val="decimal"/>
      <w:lvlText w:val="%1."/>
      <w:lvlJc w:val="left"/>
      <w:pPr>
        <w:ind w:left="720" w:hanging="360"/>
      </w:pPr>
      <w:rPr>
        <w:rFonts w:ascii="TH SarabunPSK" w:eastAsia="TH SarabunPSK" w:hAnsi="TH SarabunPSK" w:cs="TH SarabunPSK"/>
      </w:rPr>
    </w:lvl>
    <w:lvl w:ilvl="1">
      <w:start w:val="2"/>
      <w:numFmt w:val="decimal"/>
      <w:isLgl/>
      <w:lvlText w:val="%1.%2"/>
      <w:lvlJc w:val="left"/>
      <w:pPr>
        <w:ind w:left="722" w:hanging="360"/>
      </w:pPr>
      <w:rPr>
        <w:rFonts w:cs="TH SarabunPSK" w:hint="default"/>
      </w:rPr>
    </w:lvl>
    <w:lvl w:ilvl="2">
      <w:start w:val="1"/>
      <w:numFmt w:val="decimal"/>
      <w:isLgl/>
      <w:lvlText w:val="%1.%2.%3"/>
      <w:lvlJc w:val="left"/>
      <w:pPr>
        <w:ind w:left="1084" w:hanging="720"/>
      </w:pPr>
      <w:rPr>
        <w:rFonts w:cs="TH SarabunPSK" w:hint="default"/>
      </w:rPr>
    </w:lvl>
    <w:lvl w:ilvl="3">
      <w:start w:val="1"/>
      <w:numFmt w:val="decimal"/>
      <w:isLgl/>
      <w:lvlText w:val="%1.%2.%3.%4"/>
      <w:lvlJc w:val="left"/>
      <w:pPr>
        <w:ind w:left="1086" w:hanging="720"/>
      </w:pPr>
      <w:rPr>
        <w:rFonts w:cs="TH SarabunPSK" w:hint="default"/>
      </w:rPr>
    </w:lvl>
    <w:lvl w:ilvl="4">
      <w:start w:val="1"/>
      <w:numFmt w:val="decimal"/>
      <w:isLgl/>
      <w:lvlText w:val="%1.%2.%3.%4.%5"/>
      <w:lvlJc w:val="left"/>
      <w:pPr>
        <w:ind w:left="1448" w:hanging="1080"/>
      </w:pPr>
      <w:rPr>
        <w:rFonts w:cs="TH SarabunPSK" w:hint="default"/>
      </w:rPr>
    </w:lvl>
    <w:lvl w:ilvl="5">
      <w:start w:val="1"/>
      <w:numFmt w:val="decimal"/>
      <w:isLgl/>
      <w:lvlText w:val="%1.%2.%3.%4.%5.%6"/>
      <w:lvlJc w:val="left"/>
      <w:pPr>
        <w:ind w:left="1450" w:hanging="1080"/>
      </w:pPr>
      <w:rPr>
        <w:rFonts w:cs="TH SarabunPSK" w:hint="default"/>
      </w:rPr>
    </w:lvl>
    <w:lvl w:ilvl="6">
      <w:start w:val="1"/>
      <w:numFmt w:val="decimal"/>
      <w:isLgl/>
      <w:lvlText w:val="%1.%2.%3.%4.%5.%6.%7"/>
      <w:lvlJc w:val="left"/>
      <w:pPr>
        <w:ind w:left="1812" w:hanging="1440"/>
      </w:pPr>
      <w:rPr>
        <w:rFonts w:cs="TH SarabunPSK" w:hint="default"/>
      </w:rPr>
    </w:lvl>
    <w:lvl w:ilvl="7">
      <w:start w:val="1"/>
      <w:numFmt w:val="decimal"/>
      <w:isLgl/>
      <w:lvlText w:val="%1.%2.%3.%4.%5.%6.%7.%8"/>
      <w:lvlJc w:val="left"/>
      <w:pPr>
        <w:ind w:left="1814" w:hanging="1440"/>
      </w:pPr>
      <w:rPr>
        <w:rFonts w:cs="TH SarabunPSK" w:hint="default"/>
      </w:rPr>
    </w:lvl>
    <w:lvl w:ilvl="8">
      <w:start w:val="1"/>
      <w:numFmt w:val="decimal"/>
      <w:isLgl/>
      <w:lvlText w:val="%1.%2.%3.%4.%5.%6.%7.%8.%9"/>
      <w:lvlJc w:val="left"/>
      <w:pPr>
        <w:ind w:left="2176" w:hanging="1800"/>
      </w:pPr>
      <w:rPr>
        <w:rFonts w:cs="TH SarabunPSK" w:hint="default"/>
      </w:rPr>
    </w:lvl>
  </w:abstractNum>
  <w:abstractNum w:abstractNumId="157" w15:restartNumberingAfterBreak="0">
    <w:nsid w:val="38154828"/>
    <w:multiLevelType w:val="hybridMultilevel"/>
    <w:tmpl w:val="831C2BF8"/>
    <w:lvl w:ilvl="0" w:tplc="05C0E722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8" w15:restartNumberingAfterBreak="0">
    <w:nsid w:val="38640357"/>
    <w:multiLevelType w:val="hybridMultilevel"/>
    <w:tmpl w:val="D6227330"/>
    <w:lvl w:ilvl="0" w:tplc="2DDA6BF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9" w15:restartNumberingAfterBreak="0">
    <w:nsid w:val="38CB0279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0" w15:restartNumberingAfterBreak="0">
    <w:nsid w:val="38F13093"/>
    <w:multiLevelType w:val="hybridMultilevel"/>
    <w:tmpl w:val="F45C1856"/>
    <w:lvl w:ilvl="0" w:tplc="BEC4E95C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1" w15:restartNumberingAfterBreak="0">
    <w:nsid w:val="39D314D2"/>
    <w:multiLevelType w:val="hybridMultilevel"/>
    <w:tmpl w:val="995CCA60"/>
    <w:lvl w:ilvl="0" w:tplc="1012D382">
      <w:start w:val="1"/>
      <w:numFmt w:val="decimal"/>
      <w:suff w:val="space"/>
      <w:lvlText w:val="10.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2" w15:restartNumberingAfterBreak="0">
    <w:nsid w:val="3AA34FE8"/>
    <w:multiLevelType w:val="hybridMultilevel"/>
    <w:tmpl w:val="83F00746"/>
    <w:lvl w:ilvl="0" w:tplc="E33E81E4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3" w15:restartNumberingAfterBreak="0">
    <w:nsid w:val="3BEC12FA"/>
    <w:multiLevelType w:val="hybridMultilevel"/>
    <w:tmpl w:val="F62237B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4" w15:restartNumberingAfterBreak="0">
    <w:nsid w:val="3C3920B8"/>
    <w:multiLevelType w:val="hybridMultilevel"/>
    <w:tmpl w:val="CBBA124E"/>
    <w:lvl w:ilvl="0" w:tplc="AE5EC34C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65" w15:restartNumberingAfterBreak="0">
    <w:nsid w:val="3C7811D2"/>
    <w:multiLevelType w:val="multilevel"/>
    <w:tmpl w:val="E5E28BE2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66" w15:restartNumberingAfterBreak="0">
    <w:nsid w:val="3C8151A7"/>
    <w:multiLevelType w:val="multilevel"/>
    <w:tmpl w:val="DDC8F78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67" w15:restartNumberingAfterBreak="0">
    <w:nsid w:val="3C8A42B3"/>
    <w:multiLevelType w:val="multilevel"/>
    <w:tmpl w:val="DDC8F78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68" w15:restartNumberingAfterBreak="0">
    <w:nsid w:val="3D9C4B3D"/>
    <w:multiLevelType w:val="multilevel"/>
    <w:tmpl w:val="EB8A8D0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suff w:val="space"/>
      <w:lvlText w:val="%4.%5)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suff w:val="space"/>
      <w:lvlText w:val="%4.%5.%6)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69" w15:restartNumberingAfterBreak="0">
    <w:nsid w:val="3DF81C8F"/>
    <w:multiLevelType w:val="multilevel"/>
    <w:tmpl w:val="FD58DAA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70" w15:restartNumberingAfterBreak="0">
    <w:nsid w:val="3E2D05AF"/>
    <w:multiLevelType w:val="hybridMultilevel"/>
    <w:tmpl w:val="6008B1D8"/>
    <w:lvl w:ilvl="0" w:tplc="3DB2518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1" w15:restartNumberingAfterBreak="0">
    <w:nsid w:val="3E504F07"/>
    <w:multiLevelType w:val="hybridMultilevel"/>
    <w:tmpl w:val="A9DAB0DA"/>
    <w:lvl w:ilvl="0" w:tplc="34749B78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2" w15:restartNumberingAfterBreak="0">
    <w:nsid w:val="3ED06D00"/>
    <w:multiLevelType w:val="hybridMultilevel"/>
    <w:tmpl w:val="A1560F98"/>
    <w:lvl w:ilvl="0" w:tplc="BD9CB8C6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  <w:lang w:bidi="th-TH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3" w15:restartNumberingAfterBreak="0">
    <w:nsid w:val="3F5F6B89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4" w15:restartNumberingAfterBreak="0">
    <w:nsid w:val="3F90304A"/>
    <w:multiLevelType w:val="hybridMultilevel"/>
    <w:tmpl w:val="0602B93C"/>
    <w:lvl w:ilvl="0" w:tplc="C55612D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5" w15:restartNumberingAfterBreak="0">
    <w:nsid w:val="40985B5B"/>
    <w:multiLevelType w:val="hybridMultilevel"/>
    <w:tmpl w:val="A52AB02A"/>
    <w:lvl w:ilvl="0" w:tplc="EF96F0DA">
      <w:start w:val="1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  <w:color w:val="auto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6" w15:restartNumberingAfterBreak="0">
    <w:nsid w:val="40AF4A00"/>
    <w:multiLevelType w:val="multilevel"/>
    <w:tmpl w:val="BFE68916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864" w:hanging="864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)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)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77" w15:restartNumberingAfterBreak="0">
    <w:nsid w:val="411868B8"/>
    <w:multiLevelType w:val="hybridMultilevel"/>
    <w:tmpl w:val="4CF01F20"/>
    <w:lvl w:ilvl="0" w:tplc="9E221FB2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8" w15:restartNumberingAfterBreak="0">
    <w:nsid w:val="41A51E32"/>
    <w:multiLevelType w:val="hybridMultilevel"/>
    <w:tmpl w:val="91F86746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9" w15:restartNumberingAfterBreak="0">
    <w:nsid w:val="41B90667"/>
    <w:multiLevelType w:val="multilevel"/>
    <w:tmpl w:val="70BAFAFE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80" w15:restartNumberingAfterBreak="0">
    <w:nsid w:val="41BF7576"/>
    <w:multiLevelType w:val="hybridMultilevel"/>
    <w:tmpl w:val="83ACEBB2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1" w15:restartNumberingAfterBreak="0">
    <w:nsid w:val="42E176B4"/>
    <w:multiLevelType w:val="hybridMultilevel"/>
    <w:tmpl w:val="DBD2B49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2" w15:restartNumberingAfterBreak="0">
    <w:nsid w:val="439D218F"/>
    <w:multiLevelType w:val="hybridMultilevel"/>
    <w:tmpl w:val="6990138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83" w15:restartNumberingAfterBreak="0">
    <w:nsid w:val="43E14058"/>
    <w:multiLevelType w:val="hybridMultilevel"/>
    <w:tmpl w:val="367E078A"/>
    <w:lvl w:ilvl="0" w:tplc="B75CF06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4" w15:restartNumberingAfterBreak="0">
    <w:nsid w:val="4465237C"/>
    <w:multiLevelType w:val="hybridMultilevel"/>
    <w:tmpl w:val="0044999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5" w15:restartNumberingAfterBreak="0">
    <w:nsid w:val="45160F23"/>
    <w:multiLevelType w:val="hybridMultilevel"/>
    <w:tmpl w:val="E3361594"/>
    <w:lvl w:ilvl="0" w:tplc="0DD4BC8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6" w15:restartNumberingAfterBreak="0">
    <w:nsid w:val="452B39C3"/>
    <w:multiLevelType w:val="hybridMultilevel"/>
    <w:tmpl w:val="5960355C"/>
    <w:lvl w:ilvl="0" w:tplc="58D8BBDC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7" w15:restartNumberingAfterBreak="0">
    <w:nsid w:val="45DE2392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8" w15:restartNumberingAfterBreak="0">
    <w:nsid w:val="460B56C7"/>
    <w:multiLevelType w:val="hybridMultilevel"/>
    <w:tmpl w:val="27B818F6"/>
    <w:lvl w:ilvl="0" w:tplc="F61A0152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9" w15:restartNumberingAfterBreak="0">
    <w:nsid w:val="46E62710"/>
    <w:multiLevelType w:val="hybridMultilevel"/>
    <w:tmpl w:val="9BDCC28A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90" w15:restartNumberingAfterBreak="0">
    <w:nsid w:val="47053FEC"/>
    <w:multiLevelType w:val="hybridMultilevel"/>
    <w:tmpl w:val="F9F82FB4"/>
    <w:lvl w:ilvl="0" w:tplc="AB987632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1" w15:restartNumberingAfterBreak="0">
    <w:nsid w:val="47066543"/>
    <w:multiLevelType w:val="hybridMultilevel"/>
    <w:tmpl w:val="F3A6A854"/>
    <w:lvl w:ilvl="0" w:tplc="0EE6D75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2" w15:restartNumberingAfterBreak="0">
    <w:nsid w:val="473864B4"/>
    <w:multiLevelType w:val="multilevel"/>
    <w:tmpl w:val="CF3E1176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suff w:val="space"/>
      <w:lvlText w:val="%1.%2."/>
      <w:lvlJc w:val="left"/>
      <w:pPr>
        <w:ind w:left="720" w:hanging="720"/>
      </w:pPr>
      <w:rPr>
        <w:rFonts w:hint="default"/>
        <w:color w:val="auto"/>
      </w:rPr>
    </w:lvl>
    <w:lvl w:ilvl="2">
      <w:start w:val="1"/>
      <w:numFmt w:val="decimal"/>
      <w:suff w:val="space"/>
      <w:lvlText w:val="%1.%2.%3."/>
      <w:lvlJc w:val="left"/>
      <w:pPr>
        <w:ind w:left="720" w:hanging="720"/>
      </w:pPr>
      <w:rPr>
        <w:rFonts w:hint="default"/>
        <w:color w:val="auto"/>
        <w:lang w:bidi="th-TH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93" w15:restartNumberingAfterBreak="0">
    <w:nsid w:val="48B879F6"/>
    <w:multiLevelType w:val="hybridMultilevel"/>
    <w:tmpl w:val="5A5E62FA"/>
    <w:lvl w:ilvl="0" w:tplc="822A09C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4" w15:restartNumberingAfterBreak="0">
    <w:nsid w:val="48F4717C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5" w15:restartNumberingAfterBreak="0">
    <w:nsid w:val="4A64148F"/>
    <w:multiLevelType w:val="multilevel"/>
    <w:tmpl w:val="E682BF28"/>
    <w:lvl w:ilvl="0">
      <w:start w:val="4"/>
      <w:numFmt w:val="decimal"/>
      <w:lvlText w:val="%1."/>
      <w:lvlJc w:val="left"/>
      <w:pPr>
        <w:ind w:left="516" w:hanging="516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980" w:hanging="720"/>
      </w:pPr>
      <w:rPr>
        <w:rFonts w:hint="default"/>
      </w:rPr>
    </w:lvl>
    <w:lvl w:ilvl="2">
      <w:start w:val="1"/>
      <w:numFmt w:val="decimal"/>
      <w:lvlText w:val="%1.%2.%3)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lvlText w:val="%1.%2.%3)%4."/>
      <w:lvlJc w:val="left"/>
      <w:pPr>
        <w:ind w:left="4860" w:hanging="108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6120" w:hanging="108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7740" w:hanging="144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9000" w:hanging="144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10620" w:hanging="180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11880" w:hanging="1800"/>
      </w:pPr>
      <w:rPr>
        <w:rFonts w:hint="default"/>
      </w:rPr>
    </w:lvl>
  </w:abstractNum>
  <w:abstractNum w:abstractNumId="196" w15:restartNumberingAfterBreak="0">
    <w:nsid w:val="4A7C2F0E"/>
    <w:multiLevelType w:val="multilevel"/>
    <w:tmpl w:val="DDC8F78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612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97" w15:restartNumberingAfterBreak="0">
    <w:nsid w:val="4AE626FD"/>
    <w:multiLevelType w:val="hybridMultilevel"/>
    <w:tmpl w:val="FC2E0FD0"/>
    <w:lvl w:ilvl="0" w:tplc="50509C56">
      <w:start w:val="1"/>
      <w:numFmt w:val="decimal"/>
      <w:suff w:val="space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8" w15:restartNumberingAfterBreak="0">
    <w:nsid w:val="4AF021F0"/>
    <w:multiLevelType w:val="hybridMultilevel"/>
    <w:tmpl w:val="500AF220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9" w15:restartNumberingAfterBreak="0">
    <w:nsid w:val="4AFD1E28"/>
    <w:multiLevelType w:val="hybridMultilevel"/>
    <w:tmpl w:val="26E81DF6"/>
    <w:lvl w:ilvl="0" w:tplc="B23C3936">
      <w:start w:val="1"/>
      <w:numFmt w:val="decimal"/>
      <w:suff w:val="space"/>
      <w:lvlText w:val="1.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0" w15:restartNumberingAfterBreak="0">
    <w:nsid w:val="4BF24807"/>
    <w:multiLevelType w:val="hybridMultilevel"/>
    <w:tmpl w:val="8312BD26"/>
    <w:lvl w:ilvl="0" w:tplc="F29029C6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  <w:lang w:bidi="th-TH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1" w15:restartNumberingAfterBreak="0">
    <w:nsid w:val="4C3E32FF"/>
    <w:multiLevelType w:val="hybridMultilevel"/>
    <w:tmpl w:val="1744E562"/>
    <w:lvl w:ilvl="0" w:tplc="B29C9852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2" w15:restartNumberingAfterBreak="0">
    <w:nsid w:val="4C5F1D76"/>
    <w:multiLevelType w:val="hybridMultilevel"/>
    <w:tmpl w:val="AC34B232"/>
    <w:lvl w:ilvl="0" w:tplc="CAC6AEF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3" w15:restartNumberingAfterBreak="0">
    <w:nsid w:val="4D23020F"/>
    <w:multiLevelType w:val="hybridMultilevel"/>
    <w:tmpl w:val="E47CEEF4"/>
    <w:lvl w:ilvl="0" w:tplc="AFA6FEA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4" w15:restartNumberingAfterBreak="0">
    <w:nsid w:val="4DBB357D"/>
    <w:multiLevelType w:val="multilevel"/>
    <w:tmpl w:val="7C0C498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3320" w:hanging="1800"/>
      </w:pPr>
      <w:rPr>
        <w:rFonts w:hint="default"/>
      </w:rPr>
    </w:lvl>
  </w:abstractNum>
  <w:abstractNum w:abstractNumId="205" w15:restartNumberingAfterBreak="0">
    <w:nsid w:val="4E4157D1"/>
    <w:multiLevelType w:val="multilevel"/>
    <w:tmpl w:val="785242D2"/>
    <w:lvl w:ilvl="0">
      <w:start w:val="1"/>
      <w:numFmt w:val="decimal"/>
      <w:suff w:val="space"/>
      <w:lvlText w:val="4.5.%1)"/>
      <w:lvlJc w:val="left"/>
      <w:pPr>
        <w:ind w:left="540" w:hanging="1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6" w15:restartNumberingAfterBreak="0">
    <w:nsid w:val="4EED1926"/>
    <w:multiLevelType w:val="hybridMultilevel"/>
    <w:tmpl w:val="218AFB14"/>
    <w:lvl w:ilvl="0" w:tplc="B0E00A8C">
      <w:start w:val="3"/>
      <w:numFmt w:val="bullet"/>
      <w:suff w:val="space"/>
      <w:lvlText w:val="-"/>
      <w:lvlJc w:val="left"/>
      <w:pPr>
        <w:ind w:left="2880" w:hanging="360"/>
      </w:pPr>
      <w:rPr>
        <w:rFonts w:ascii="TH SarabunPSK" w:eastAsia="Times New Roman" w:hAnsi="TH SarabunPSK"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07" w15:restartNumberingAfterBreak="0">
    <w:nsid w:val="4F025427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8" w15:restartNumberingAfterBreak="0">
    <w:nsid w:val="4F0A099A"/>
    <w:multiLevelType w:val="multilevel"/>
    <w:tmpl w:val="70BAFAFE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09" w15:restartNumberingAfterBreak="0">
    <w:nsid w:val="4F1A6E43"/>
    <w:multiLevelType w:val="hybridMultilevel"/>
    <w:tmpl w:val="768A13D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0" w15:restartNumberingAfterBreak="0">
    <w:nsid w:val="4FAF2F30"/>
    <w:multiLevelType w:val="hybridMultilevel"/>
    <w:tmpl w:val="7F681CA4"/>
    <w:lvl w:ilvl="0" w:tplc="A4B0A2AE">
      <w:start w:val="1"/>
      <w:numFmt w:val="bullet"/>
      <w:lvlText w:val="-"/>
      <w:lvlJc w:val="left"/>
      <w:pPr>
        <w:ind w:left="646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3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6" w:hanging="360"/>
      </w:pPr>
      <w:rPr>
        <w:rFonts w:ascii="Wingdings" w:hAnsi="Wingdings" w:hint="default"/>
      </w:rPr>
    </w:lvl>
  </w:abstractNum>
  <w:abstractNum w:abstractNumId="211" w15:restartNumberingAfterBreak="0">
    <w:nsid w:val="4FB10272"/>
    <w:multiLevelType w:val="multilevel"/>
    <w:tmpl w:val="FF761A98"/>
    <w:lvl w:ilvl="0">
      <w:start w:val="3"/>
      <w:numFmt w:val="decimal"/>
      <w:lvlText w:val="%1"/>
      <w:lvlJc w:val="left"/>
      <w:pPr>
        <w:ind w:left="360" w:hanging="360"/>
      </w:pPr>
      <w:rPr>
        <w:rFonts w:ascii="TH SarabunPSK" w:eastAsia="TH SarabunPSK" w:hAnsi="TH SarabunPSK" w:cs="TH SarabunPSK" w:hint="default"/>
        <w:color w:val="0000FF"/>
        <w:u w:val="single"/>
      </w:rPr>
    </w:lvl>
    <w:lvl w:ilvl="1">
      <w:start w:val="4"/>
      <w:numFmt w:val="decimal"/>
      <w:lvlText w:val="%1-%2"/>
      <w:lvlJc w:val="left"/>
      <w:pPr>
        <w:ind w:left="862" w:hanging="720"/>
      </w:pPr>
      <w:rPr>
        <w:rFonts w:ascii="TH SarabunPSK" w:eastAsia="TH SarabunPSK" w:hAnsi="TH SarabunPSK" w:cs="TH SarabunPSK" w:hint="default"/>
        <w:color w:val="0000FF"/>
        <w:u w:val="single"/>
      </w:rPr>
    </w:lvl>
    <w:lvl w:ilvl="2">
      <w:start w:val="1"/>
      <w:numFmt w:val="decimal"/>
      <w:lvlText w:val="%1-%2.%3"/>
      <w:lvlJc w:val="left"/>
      <w:pPr>
        <w:ind w:left="1004" w:hanging="720"/>
      </w:pPr>
      <w:rPr>
        <w:rFonts w:ascii="TH SarabunPSK" w:eastAsia="TH SarabunPSK" w:hAnsi="TH SarabunPSK" w:cs="TH SarabunPSK" w:hint="default"/>
        <w:color w:val="0000FF"/>
        <w:u w:val="single"/>
      </w:rPr>
    </w:lvl>
    <w:lvl w:ilvl="3">
      <w:start w:val="1"/>
      <w:numFmt w:val="decimal"/>
      <w:lvlText w:val="%1-%2.%3.%4"/>
      <w:lvlJc w:val="left"/>
      <w:pPr>
        <w:ind w:left="1506" w:hanging="1080"/>
      </w:pPr>
      <w:rPr>
        <w:rFonts w:ascii="TH SarabunPSK" w:eastAsia="TH SarabunPSK" w:hAnsi="TH SarabunPSK" w:cs="TH SarabunPSK" w:hint="default"/>
        <w:color w:val="0000FF"/>
        <w:u w:val="single"/>
      </w:rPr>
    </w:lvl>
    <w:lvl w:ilvl="4">
      <w:start w:val="1"/>
      <w:numFmt w:val="decimal"/>
      <w:lvlText w:val="%1-%2.%3.%4.%5"/>
      <w:lvlJc w:val="left"/>
      <w:pPr>
        <w:ind w:left="2008" w:hanging="1440"/>
      </w:pPr>
      <w:rPr>
        <w:rFonts w:ascii="TH SarabunPSK" w:eastAsia="TH SarabunPSK" w:hAnsi="TH SarabunPSK" w:cs="TH SarabunPSK" w:hint="default"/>
        <w:color w:val="0000FF"/>
        <w:u w:val="single"/>
      </w:rPr>
    </w:lvl>
    <w:lvl w:ilvl="5">
      <w:start w:val="1"/>
      <w:numFmt w:val="decimal"/>
      <w:lvlText w:val="%1-%2.%3.%4.%5.%6"/>
      <w:lvlJc w:val="left"/>
      <w:pPr>
        <w:ind w:left="2510" w:hanging="1800"/>
      </w:pPr>
      <w:rPr>
        <w:rFonts w:ascii="TH SarabunPSK" w:eastAsia="TH SarabunPSK" w:hAnsi="TH SarabunPSK" w:cs="TH SarabunPSK" w:hint="default"/>
        <w:color w:val="0000FF"/>
        <w:u w:val="single"/>
      </w:rPr>
    </w:lvl>
    <w:lvl w:ilvl="6">
      <w:start w:val="1"/>
      <w:numFmt w:val="decimal"/>
      <w:lvlText w:val="%1-%2.%3.%4.%5.%6.%7"/>
      <w:lvlJc w:val="left"/>
      <w:pPr>
        <w:ind w:left="2652" w:hanging="1800"/>
      </w:pPr>
      <w:rPr>
        <w:rFonts w:ascii="TH SarabunPSK" w:eastAsia="TH SarabunPSK" w:hAnsi="TH SarabunPSK" w:cs="TH SarabunPSK" w:hint="default"/>
        <w:color w:val="0000FF"/>
        <w:u w:val="single"/>
      </w:rPr>
    </w:lvl>
    <w:lvl w:ilvl="7">
      <w:start w:val="1"/>
      <w:numFmt w:val="decimal"/>
      <w:lvlText w:val="%1-%2.%3.%4.%5.%6.%7.%8"/>
      <w:lvlJc w:val="left"/>
      <w:pPr>
        <w:ind w:left="3154" w:hanging="2160"/>
      </w:pPr>
      <w:rPr>
        <w:rFonts w:ascii="TH SarabunPSK" w:eastAsia="TH SarabunPSK" w:hAnsi="TH SarabunPSK" w:cs="TH SarabunPSK" w:hint="default"/>
        <w:color w:val="0000FF"/>
        <w:u w:val="single"/>
      </w:rPr>
    </w:lvl>
    <w:lvl w:ilvl="8">
      <w:start w:val="1"/>
      <w:numFmt w:val="decimal"/>
      <w:lvlText w:val="%1-%2.%3.%4.%5.%6.%7.%8.%9"/>
      <w:lvlJc w:val="left"/>
      <w:pPr>
        <w:ind w:left="3656" w:hanging="2520"/>
      </w:pPr>
      <w:rPr>
        <w:rFonts w:ascii="TH SarabunPSK" w:eastAsia="TH SarabunPSK" w:hAnsi="TH SarabunPSK" w:cs="TH SarabunPSK" w:hint="default"/>
        <w:color w:val="0000FF"/>
        <w:u w:val="single"/>
      </w:rPr>
    </w:lvl>
  </w:abstractNum>
  <w:abstractNum w:abstractNumId="212" w15:restartNumberingAfterBreak="0">
    <w:nsid w:val="502D0C5F"/>
    <w:multiLevelType w:val="hybridMultilevel"/>
    <w:tmpl w:val="7A14BE62"/>
    <w:lvl w:ilvl="0" w:tplc="BAC0DE52">
      <w:start w:val="1"/>
      <w:numFmt w:val="decimal"/>
      <w:suff w:val="space"/>
      <w:lvlText w:val="%1)"/>
      <w:lvlJc w:val="left"/>
      <w:pPr>
        <w:ind w:left="22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3" w15:restartNumberingAfterBreak="0">
    <w:nsid w:val="5071480D"/>
    <w:multiLevelType w:val="hybridMultilevel"/>
    <w:tmpl w:val="E2C0674A"/>
    <w:lvl w:ilvl="0" w:tplc="F3F49AEC">
      <w:start w:val="1"/>
      <w:numFmt w:val="decimal"/>
      <w:suff w:val="space"/>
      <w:lvlText w:val="%1."/>
      <w:lvlJc w:val="left"/>
      <w:pPr>
        <w:ind w:left="144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14" w15:restartNumberingAfterBreak="0">
    <w:nsid w:val="50BB5B4C"/>
    <w:multiLevelType w:val="hybridMultilevel"/>
    <w:tmpl w:val="7F9CE142"/>
    <w:lvl w:ilvl="0" w:tplc="A1F82C58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5" w15:restartNumberingAfterBreak="0">
    <w:nsid w:val="51E74B69"/>
    <w:multiLevelType w:val="multilevel"/>
    <w:tmpl w:val="3F02B6AE"/>
    <w:lvl w:ilvl="0">
      <w:start w:val="4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sz w:val="32"/>
        <w:szCs w:val="32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16" w15:restartNumberingAfterBreak="0">
    <w:nsid w:val="520F6175"/>
    <w:multiLevelType w:val="hybridMultilevel"/>
    <w:tmpl w:val="83ACEBB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7" w15:restartNumberingAfterBreak="0">
    <w:nsid w:val="52EC7D14"/>
    <w:multiLevelType w:val="multilevel"/>
    <w:tmpl w:val="90AA51A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3.3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18" w15:restartNumberingAfterBreak="0">
    <w:nsid w:val="542276D3"/>
    <w:multiLevelType w:val="hybridMultilevel"/>
    <w:tmpl w:val="87124AC4"/>
    <w:lvl w:ilvl="0" w:tplc="AD3C6308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9" w15:restartNumberingAfterBreak="0">
    <w:nsid w:val="54F4634E"/>
    <w:multiLevelType w:val="hybridMultilevel"/>
    <w:tmpl w:val="F272C11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0" w15:restartNumberingAfterBreak="0">
    <w:nsid w:val="55585BBB"/>
    <w:multiLevelType w:val="hybridMultilevel"/>
    <w:tmpl w:val="38E2C342"/>
    <w:lvl w:ilvl="0" w:tplc="41749056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1" w15:restartNumberingAfterBreak="0">
    <w:nsid w:val="559E510A"/>
    <w:multiLevelType w:val="hybridMultilevel"/>
    <w:tmpl w:val="4F865B30"/>
    <w:lvl w:ilvl="0" w:tplc="64C07028">
      <w:start w:val="2"/>
      <w:numFmt w:val="bullet"/>
      <w:lvlText w:val="-"/>
      <w:lvlJc w:val="left"/>
      <w:pPr>
        <w:ind w:left="252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22" w15:restartNumberingAfterBreak="0">
    <w:nsid w:val="565E1A9F"/>
    <w:multiLevelType w:val="multilevel"/>
    <w:tmpl w:val="75BC2E6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23" w15:restartNumberingAfterBreak="0">
    <w:nsid w:val="56704D0B"/>
    <w:multiLevelType w:val="hybridMultilevel"/>
    <w:tmpl w:val="FB8A6C0C"/>
    <w:lvl w:ilvl="0" w:tplc="337ED96E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4" w15:restartNumberingAfterBreak="0">
    <w:nsid w:val="56D2772B"/>
    <w:multiLevelType w:val="hybridMultilevel"/>
    <w:tmpl w:val="A6349500"/>
    <w:lvl w:ilvl="0" w:tplc="8D068214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5" w15:restartNumberingAfterBreak="0">
    <w:nsid w:val="571B7391"/>
    <w:multiLevelType w:val="hybridMultilevel"/>
    <w:tmpl w:val="B810C83E"/>
    <w:lvl w:ilvl="0" w:tplc="55422018">
      <w:start w:val="1"/>
      <w:numFmt w:val="decimal"/>
      <w:suff w:val="space"/>
      <w:lvlText w:val="10.2.%1)"/>
      <w:lvlJc w:val="left"/>
      <w:pPr>
        <w:ind w:left="540" w:hanging="1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6" w15:restartNumberingAfterBreak="0">
    <w:nsid w:val="586602E6"/>
    <w:multiLevelType w:val="hybridMultilevel"/>
    <w:tmpl w:val="CBBA124E"/>
    <w:lvl w:ilvl="0" w:tplc="AE5EC34C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27" w15:restartNumberingAfterBreak="0">
    <w:nsid w:val="58F742FC"/>
    <w:multiLevelType w:val="multilevel"/>
    <w:tmpl w:val="8B7A569A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864" w:hanging="864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suff w:val="space"/>
      <w:lvlText w:val="%1.%2)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6%1.%2.%3)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28" w15:restartNumberingAfterBreak="0">
    <w:nsid w:val="592D60EB"/>
    <w:multiLevelType w:val="hybridMultilevel"/>
    <w:tmpl w:val="BD921BC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9" w15:restartNumberingAfterBreak="0">
    <w:nsid w:val="59F26568"/>
    <w:multiLevelType w:val="hybridMultilevel"/>
    <w:tmpl w:val="93AA6A96"/>
    <w:lvl w:ilvl="0" w:tplc="568E16C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0" w15:restartNumberingAfterBreak="0">
    <w:nsid w:val="5AA36461"/>
    <w:multiLevelType w:val="hybridMultilevel"/>
    <w:tmpl w:val="8AAC8000"/>
    <w:lvl w:ilvl="0" w:tplc="6346DCB4">
      <w:start w:val="1"/>
      <w:numFmt w:val="decimal"/>
      <w:suff w:val="space"/>
      <w:lvlText w:val="%1)"/>
      <w:lvlJc w:val="left"/>
      <w:pPr>
        <w:ind w:left="22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1" w15:restartNumberingAfterBreak="0">
    <w:nsid w:val="5AE842A2"/>
    <w:multiLevelType w:val="hybridMultilevel"/>
    <w:tmpl w:val="CBBA124E"/>
    <w:lvl w:ilvl="0" w:tplc="AE5EC34C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32" w15:restartNumberingAfterBreak="0">
    <w:nsid w:val="5BD41740"/>
    <w:multiLevelType w:val="hybridMultilevel"/>
    <w:tmpl w:val="EFD8B900"/>
    <w:lvl w:ilvl="0" w:tplc="64C07028">
      <w:start w:val="2"/>
      <w:numFmt w:val="bullet"/>
      <w:lvlText w:val="-"/>
      <w:lvlJc w:val="left"/>
      <w:pPr>
        <w:ind w:left="288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33" w15:restartNumberingAfterBreak="0">
    <w:nsid w:val="5BE9304E"/>
    <w:multiLevelType w:val="multilevel"/>
    <w:tmpl w:val="DDC8F78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612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34" w15:restartNumberingAfterBreak="0">
    <w:nsid w:val="5C1144E1"/>
    <w:multiLevelType w:val="multilevel"/>
    <w:tmpl w:val="8B7A569A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864" w:hanging="864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suff w:val="space"/>
      <w:lvlText w:val="%1.%2)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6%1.%2.%3)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35" w15:restartNumberingAfterBreak="0">
    <w:nsid w:val="5C9635E7"/>
    <w:multiLevelType w:val="hybridMultilevel"/>
    <w:tmpl w:val="8A043E36"/>
    <w:lvl w:ilvl="0" w:tplc="03DA0AC6">
      <w:start w:val="1"/>
      <w:numFmt w:val="decimal"/>
      <w:suff w:val="space"/>
      <w:lvlText w:val="5.4.%1)"/>
      <w:lvlJc w:val="left"/>
      <w:pPr>
        <w:ind w:left="720" w:hanging="360"/>
      </w:pPr>
      <w:rPr>
        <w:rFonts w:ascii="TH SarabunPSK" w:hAnsi="TH SarabunPSK" w:cs="TH SarabunPSK" w:hint="default"/>
        <w:i w:val="0"/>
        <w:iCs w:val="0"/>
        <w:color w:val="000000" w:themeColor="text1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6" w15:restartNumberingAfterBreak="0">
    <w:nsid w:val="5D210A91"/>
    <w:multiLevelType w:val="hybridMultilevel"/>
    <w:tmpl w:val="9B0471EA"/>
    <w:lvl w:ilvl="0" w:tplc="3022EF7A">
      <w:start w:val="1"/>
      <w:numFmt w:val="decimal"/>
      <w:suff w:val="space"/>
      <w:lvlText w:val="1.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7" w15:restartNumberingAfterBreak="0">
    <w:nsid w:val="5DBF26BF"/>
    <w:multiLevelType w:val="hybridMultilevel"/>
    <w:tmpl w:val="B046F038"/>
    <w:lvl w:ilvl="0" w:tplc="8F5E9B26">
      <w:start w:val="1"/>
      <w:numFmt w:val="decimal"/>
      <w:suff w:val="space"/>
      <w:lvlText w:val="%1."/>
      <w:lvlJc w:val="left"/>
      <w:pPr>
        <w:ind w:left="2034" w:hanging="360"/>
      </w:pPr>
      <w:rPr>
        <w:rFonts w:ascii="TH SarabunPSK" w:eastAsiaTheme="majorEastAsia" w:hAnsi="TH SarabunPSK" w:cs="TH SarabunPSK" w:hint="default"/>
      </w:rPr>
    </w:lvl>
    <w:lvl w:ilvl="1" w:tplc="04090019" w:tentative="1">
      <w:start w:val="1"/>
      <w:numFmt w:val="lowerLetter"/>
      <w:lvlText w:val="%2."/>
      <w:lvlJc w:val="left"/>
      <w:pPr>
        <w:ind w:left="2754" w:hanging="360"/>
      </w:pPr>
    </w:lvl>
    <w:lvl w:ilvl="2" w:tplc="0409001B" w:tentative="1">
      <w:start w:val="1"/>
      <w:numFmt w:val="lowerRoman"/>
      <w:lvlText w:val="%3."/>
      <w:lvlJc w:val="right"/>
      <w:pPr>
        <w:ind w:left="3474" w:hanging="180"/>
      </w:pPr>
    </w:lvl>
    <w:lvl w:ilvl="3" w:tplc="0409000F" w:tentative="1">
      <w:start w:val="1"/>
      <w:numFmt w:val="decimal"/>
      <w:lvlText w:val="%4."/>
      <w:lvlJc w:val="left"/>
      <w:pPr>
        <w:ind w:left="4194" w:hanging="360"/>
      </w:pPr>
    </w:lvl>
    <w:lvl w:ilvl="4" w:tplc="04090019" w:tentative="1">
      <w:start w:val="1"/>
      <w:numFmt w:val="lowerLetter"/>
      <w:lvlText w:val="%5."/>
      <w:lvlJc w:val="left"/>
      <w:pPr>
        <w:ind w:left="4914" w:hanging="360"/>
      </w:pPr>
    </w:lvl>
    <w:lvl w:ilvl="5" w:tplc="0409001B" w:tentative="1">
      <w:start w:val="1"/>
      <w:numFmt w:val="lowerRoman"/>
      <w:lvlText w:val="%6."/>
      <w:lvlJc w:val="right"/>
      <w:pPr>
        <w:ind w:left="5634" w:hanging="180"/>
      </w:pPr>
    </w:lvl>
    <w:lvl w:ilvl="6" w:tplc="0409000F" w:tentative="1">
      <w:start w:val="1"/>
      <w:numFmt w:val="decimal"/>
      <w:lvlText w:val="%7."/>
      <w:lvlJc w:val="left"/>
      <w:pPr>
        <w:ind w:left="6354" w:hanging="360"/>
      </w:pPr>
    </w:lvl>
    <w:lvl w:ilvl="7" w:tplc="04090019" w:tentative="1">
      <w:start w:val="1"/>
      <w:numFmt w:val="lowerLetter"/>
      <w:lvlText w:val="%8."/>
      <w:lvlJc w:val="left"/>
      <w:pPr>
        <w:ind w:left="7074" w:hanging="360"/>
      </w:pPr>
    </w:lvl>
    <w:lvl w:ilvl="8" w:tplc="0409001B" w:tentative="1">
      <w:start w:val="1"/>
      <w:numFmt w:val="lowerRoman"/>
      <w:lvlText w:val="%9."/>
      <w:lvlJc w:val="right"/>
      <w:pPr>
        <w:ind w:left="7794" w:hanging="180"/>
      </w:pPr>
    </w:lvl>
  </w:abstractNum>
  <w:abstractNum w:abstractNumId="238" w15:restartNumberingAfterBreak="0">
    <w:nsid w:val="5F7D1990"/>
    <w:multiLevelType w:val="hybridMultilevel"/>
    <w:tmpl w:val="9FD4F86A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39" w15:restartNumberingAfterBreak="0">
    <w:nsid w:val="5F811F3D"/>
    <w:multiLevelType w:val="hybridMultilevel"/>
    <w:tmpl w:val="9DBA8DBE"/>
    <w:lvl w:ilvl="0" w:tplc="C9ECE4A2">
      <w:start w:val="1"/>
      <w:numFmt w:val="decimal"/>
      <w:suff w:val="space"/>
      <w:lvlText w:val="5.%1)"/>
      <w:lvlJc w:val="left"/>
      <w:pPr>
        <w:ind w:left="720" w:hanging="360"/>
      </w:pPr>
      <w:rPr>
        <w:rFonts w:ascii="TH SarabunPSK" w:hAnsi="TH SarabunPSK" w:cs="TH SarabunPSK" w:hint="default"/>
        <w:i w:val="0"/>
        <w:iCs w:val="0"/>
        <w:color w:val="000000" w:themeColor="text1"/>
        <w:sz w:val="32"/>
        <w:szCs w:val="32"/>
      </w:rPr>
    </w:lvl>
    <w:lvl w:ilvl="1" w:tplc="8F263FB0">
      <w:start w:val="1"/>
      <w:numFmt w:val="decimal"/>
      <w:suff w:val="space"/>
      <w:lvlText w:val="5.%2)"/>
      <w:lvlJc w:val="left"/>
      <w:pPr>
        <w:ind w:left="720" w:hanging="360"/>
      </w:pPr>
      <w:rPr>
        <w:rFonts w:ascii="TH SarabunPSK" w:hAnsi="TH SarabunPSK" w:cs="TH SarabunPSK" w:hint="default"/>
        <w:i w:val="0"/>
        <w:iCs w:val="0"/>
        <w:color w:val="000000" w:themeColor="text1"/>
        <w:sz w:val="32"/>
        <w:szCs w:val="32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0" w15:restartNumberingAfterBreak="0">
    <w:nsid w:val="608C2C8C"/>
    <w:multiLevelType w:val="hybridMultilevel"/>
    <w:tmpl w:val="E6C25E06"/>
    <w:lvl w:ilvl="0" w:tplc="7EBC958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1" w15:restartNumberingAfterBreak="0">
    <w:nsid w:val="60BE3277"/>
    <w:multiLevelType w:val="multilevel"/>
    <w:tmpl w:val="AE080E00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4.%4)"/>
      <w:lvlJc w:val="left"/>
      <w:pPr>
        <w:ind w:left="3240" w:hanging="1080"/>
      </w:pPr>
      <w:rPr>
        <w:rFonts w:hint="default"/>
        <w:b w:val="0"/>
        <w:bCs w:val="0"/>
        <w:sz w:val="32"/>
        <w:szCs w:val="32"/>
        <w:lang w:bidi="th-TH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42" w15:restartNumberingAfterBreak="0">
    <w:nsid w:val="60C23702"/>
    <w:multiLevelType w:val="hybridMultilevel"/>
    <w:tmpl w:val="DF7669E8"/>
    <w:lvl w:ilvl="0" w:tplc="76EE1EFE">
      <w:numFmt w:val="bullet"/>
      <w:lvlText w:val="-"/>
      <w:lvlJc w:val="left"/>
      <w:pPr>
        <w:ind w:left="720" w:hanging="360"/>
      </w:pPr>
      <w:rPr>
        <w:rFonts w:ascii="TH SarabunPSK" w:eastAsiaTheme="minorEastAsia" w:hAnsi="TH SarabunPSK" w:cs="TH SarabunPSK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6EE1EFE">
      <w:numFmt w:val="bullet"/>
      <w:lvlText w:val="-"/>
      <w:lvlJc w:val="left"/>
      <w:pPr>
        <w:ind w:left="2880" w:hanging="360"/>
      </w:pPr>
      <w:rPr>
        <w:rFonts w:ascii="TH SarabunPSK" w:eastAsiaTheme="minorEastAsia" w:hAnsi="TH SarabunPSK" w:cs="TH SarabunPSK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3" w15:restartNumberingAfterBreak="0">
    <w:nsid w:val="622A41C6"/>
    <w:multiLevelType w:val="hybridMultilevel"/>
    <w:tmpl w:val="433E0C9C"/>
    <w:lvl w:ilvl="0" w:tplc="A17CC0F0">
      <w:start w:val="4"/>
      <w:numFmt w:val="bullet"/>
      <w:lvlText w:val="-"/>
      <w:lvlJc w:val="left"/>
      <w:pPr>
        <w:ind w:left="180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44" w15:restartNumberingAfterBreak="0">
    <w:nsid w:val="6271522E"/>
    <w:multiLevelType w:val="hybridMultilevel"/>
    <w:tmpl w:val="CE261A36"/>
    <w:lvl w:ilvl="0" w:tplc="04090001">
      <w:start w:val="1"/>
      <w:numFmt w:val="bullet"/>
      <w:lvlText w:val=""/>
      <w:lvlJc w:val="left"/>
      <w:pPr>
        <w:ind w:left="2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00" w:hanging="360"/>
      </w:pPr>
      <w:rPr>
        <w:rFonts w:ascii="Wingdings" w:hAnsi="Wingdings" w:hint="default"/>
      </w:rPr>
    </w:lvl>
  </w:abstractNum>
  <w:abstractNum w:abstractNumId="245" w15:restartNumberingAfterBreak="0">
    <w:nsid w:val="628D7EBB"/>
    <w:multiLevelType w:val="hybridMultilevel"/>
    <w:tmpl w:val="C6F40A4E"/>
    <w:lvl w:ilvl="0" w:tplc="A4E8C180">
      <w:start w:val="3"/>
      <w:numFmt w:val="bullet"/>
      <w:lvlText w:val="-"/>
      <w:lvlJc w:val="left"/>
      <w:pPr>
        <w:ind w:left="1080" w:hanging="360"/>
      </w:pPr>
      <w:rPr>
        <w:rFonts w:ascii="TH SarabunPSK" w:eastAsia="Times New Roman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6" w15:restartNumberingAfterBreak="0">
    <w:nsid w:val="63296407"/>
    <w:multiLevelType w:val="hybridMultilevel"/>
    <w:tmpl w:val="4372EA4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47" w15:restartNumberingAfterBreak="0">
    <w:nsid w:val="63CF4948"/>
    <w:multiLevelType w:val="hybridMultilevel"/>
    <w:tmpl w:val="2652721E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48" w15:restartNumberingAfterBreak="0">
    <w:nsid w:val="65ED0DA7"/>
    <w:multiLevelType w:val="hybridMultilevel"/>
    <w:tmpl w:val="6866A844"/>
    <w:lvl w:ilvl="0" w:tplc="5980208E">
      <w:start w:val="1"/>
      <w:numFmt w:val="decimal"/>
      <w:suff w:val="space"/>
      <w:lvlText w:val="%1."/>
      <w:lvlJc w:val="left"/>
      <w:pPr>
        <w:ind w:left="1069" w:hanging="360"/>
      </w:pPr>
      <w:rPr>
        <w:rFonts w:ascii="TH SarabunPSK" w:eastAsia="TH SarabunPSK" w:hAnsi="TH SarabunPSK" w:cs="TH SarabunPSK"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9" w15:restartNumberingAfterBreak="0">
    <w:nsid w:val="660E04BD"/>
    <w:multiLevelType w:val="multilevel"/>
    <w:tmpl w:val="1480CB40"/>
    <w:lvl w:ilvl="0">
      <w:start w:val="1"/>
      <w:numFmt w:val="decimal"/>
      <w:lvlText w:val="%1"/>
      <w:lvlJc w:val="left"/>
      <w:pPr>
        <w:tabs>
          <w:tab w:val="num" w:pos="690"/>
        </w:tabs>
        <w:ind w:left="690" w:hanging="690"/>
      </w:pPr>
      <w:rPr>
        <w:rFonts w:hint="default"/>
        <w:b/>
        <w:bCs/>
      </w:rPr>
    </w:lvl>
    <w:lvl w:ilvl="1">
      <w:start w:val="2"/>
      <w:numFmt w:val="decimal"/>
      <w:lvlText w:val="%1.%2"/>
      <w:lvlJc w:val="left"/>
      <w:pPr>
        <w:tabs>
          <w:tab w:val="num" w:pos="1927"/>
        </w:tabs>
        <w:ind w:left="1927" w:hanging="690"/>
      </w:pPr>
      <w:rPr>
        <w:rFonts w:hint="default"/>
        <w:b/>
        <w:bCs/>
      </w:rPr>
    </w:lvl>
    <w:lvl w:ilvl="2">
      <w:start w:val="4"/>
      <w:numFmt w:val="decimal"/>
      <w:suff w:val="space"/>
      <w:lvlText w:val="%1.%2.%3"/>
      <w:lvlJc w:val="left"/>
      <w:pPr>
        <w:ind w:left="3194" w:hanging="72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tabs>
          <w:tab w:val="num" w:pos="4791"/>
        </w:tabs>
        <w:ind w:left="4791" w:hanging="1080"/>
      </w:pPr>
      <w:rPr>
        <w:rFonts w:hint="default"/>
        <w:b/>
        <w:bCs/>
      </w:rPr>
    </w:lvl>
    <w:lvl w:ilvl="4">
      <w:start w:val="1"/>
      <w:numFmt w:val="decimal"/>
      <w:lvlText w:val="%1.%2.%3.%4.%5"/>
      <w:lvlJc w:val="left"/>
      <w:pPr>
        <w:tabs>
          <w:tab w:val="num" w:pos="6028"/>
        </w:tabs>
        <w:ind w:left="6028" w:hanging="1080"/>
      </w:pPr>
      <w:rPr>
        <w:rFonts w:hint="default"/>
        <w:b/>
        <w:bCs/>
      </w:rPr>
    </w:lvl>
    <w:lvl w:ilvl="5">
      <w:start w:val="1"/>
      <w:numFmt w:val="decimal"/>
      <w:lvlText w:val="%1.%2.%3.%4.%5.%6"/>
      <w:lvlJc w:val="left"/>
      <w:pPr>
        <w:tabs>
          <w:tab w:val="num" w:pos="7625"/>
        </w:tabs>
        <w:ind w:left="7625" w:hanging="1440"/>
      </w:pPr>
      <w:rPr>
        <w:rFonts w:hint="default"/>
        <w:b/>
        <w:bCs/>
      </w:rPr>
    </w:lvl>
    <w:lvl w:ilvl="6">
      <w:start w:val="1"/>
      <w:numFmt w:val="decimal"/>
      <w:lvlText w:val="%1.%2.%3.%4.%5.%6.%7"/>
      <w:lvlJc w:val="left"/>
      <w:pPr>
        <w:tabs>
          <w:tab w:val="num" w:pos="8862"/>
        </w:tabs>
        <w:ind w:left="8862" w:hanging="1440"/>
      </w:pPr>
      <w:rPr>
        <w:rFonts w:hint="default"/>
        <w:b/>
        <w:bCs/>
      </w:rPr>
    </w:lvl>
    <w:lvl w:ilvl="7">
      <w:start w:val="1"/>
      <w:numFmt w:val="decimal"/>
      <w:lvlText w:val="%1.%2.%3.%4.%5.%6.%7.%8"/>
      <w:lvlJc w:val="left"/>
      <w:pPr>
        <w:tabs>
          <w:tab w:val="num" w:pos="10459"/>
        </w:tabs>
        <w:ind w:left="10459" w:hanging="1800"/>
      </w:pPr>
      <w:rPr>
        <w:rFonts w:hint="default"/>
        <w:b/>
        <w:bCs/>
      </w:rPr>
    </w:lvl>
    <w:lvl w:ilvl="8">
      <w:start w:val="1"/>
      <w:numFmt w:val="decimal"/>
      <w:lvlText w:val="%1.%2.%3.%4.%5.%6.%7.%8.%9"/>
      <w:lvlJc w:val="left"/>
      <w:pPr>
        <w:tabs>
          <w:tab w:val="num" w:pos="12056"/>
        </w:tabs>
        <w:ind w:left="12056" w:hanging="2160"/>
      </w:pPr>
      <w:rPr>
        <w:rFonts w:hint="default"/>
        <w:b/>
        <w:bCs/>
      </w:rPr>
    </w:lvl>
  </w:abstractNum>
  <w:abstractNum w:abstractNumId="250" w15:restartNumberingAfterBreak="0">
    <w:nsid w:val="661169A0"/>
    <w:multiLevelType w:val="multilevel"/>
    <w:tmpl w:val="C1B84F24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0440" w:hanging="1800"/>
      </w:pPr>
      <w:rPr>
        <w:rFonts w:hint="default"/>
      </w:rPr>
    </w:lvl>
  </w:abstractNum>
  <w:abstractNum w:abstractNumId="251" w15:restartNumberingAfterBreak="0">
    <w:nsid w:val="66482F80"/>
    <w:multiLevelType w:val="hybridMultilevel"/>
    <w:tmpl w:val="5066AE6E"/>
    <w:lvl w:ilvl="0" w:tplc="8F229BD2">
      <w:start w:val="1"/>
      <w:numFmt w:val="decimal"/>
      <w:suff w:val="space"/>
      <w:lvlText w:val="%1)"/>
      <w:lvlJc w:val="left"/>
      <w:pPr>
        <w:ind w:left="720" w:hanging="360"/>
      </w:pPr>
      <w:rPr>
        <w:rFonts w:ascii="TH SarabunPSK" w:hAnsi="TH SarabunPSK" w:cs="TH SarabunPSK" w:hint="default"/>
        <w:i w:val="0"/>
        <w:iCs w:val="0"/>
        <w:color w:val="000000" w:themeColor="text1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2" w15:restartNumberingAfterBreak="0">
    <w:nsid w:val="675742B5"/>
    <w:multiLevelType w:val="hybridMultilevel"/>
    <w:tmpl w:val="75000386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53" w15:restartNumberingAfterBreak="0">
    <w:nsid w:val="67D348FE"/>
    <w:multiLevelType w:val="hybridMultilevel"/>
    <w:tmpl w:val="E4004F8E"/>
    <w:lvl w:ilvl="0" w:tplc="01F8BFF0">
      <w:start w:val="1"/>
      <w:numFmt w:val="decimal"/>
      <w:suff w:val="space"/>
      <w:lvlText w:val="%1)"/>
      <w:lvlJc w:val="left"/>
      <w:pPr>
        <w:ind w:left="22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4" w15:restartNumberingAfterBreak="0">
    <w:nsid w:val="68B8268E"/>
    <w:multiLevelType w:val="hybridMultilevel"/>
    <w:tmpl w:val="9F6802C4"/>
    <w:lvl w:ilvl="0" w:tplc="04090011">
      <w:start w:val="1"/>
      <w:numFmt w:val="decimal"/>
      <w:lvlText w:val="%1)"/>
      <w:lvlJc w:val="left"/>
      <w:pPr>
        <w:ind w:left="1373" w:hanging="360"/>
      </w:pPr>
    </w:lvl>
    <w:lvl w:ilvl="1" w:tplc="04090019" w:tentative="1">
      <w:start w:val="1"/>
      <w:numFmt w:val="lowerLetter"/>
      <w:lvlText w:val="%2."/>
      <w:lvlJc w:val="left"/>
      <w:pPr>
        <w:ind w:left="2093" w:hanging="360"/>
      </w:pPr>
    </w:lvl>
    <w:lvl w:ilvl="2" w:tplc="0409001B" w:tentative="1">
      <w:start w:val="1"/>
      <w:numFmt w:val="lowerRoman"/>
      <w:lvlText w:val="%3."/>
      <w:lvlJc w:val="right"/>
      <w:pPr>
        <w:ind w:left="2813" w:hanging="180"/>
      </w:pPr>
    </w:lvl>
    <w:lvl w:ilvl="3" w:tplc="0409000F" w:tentative="1">
      <w:start w:val="1"/>
      <w:numFmt w:val="decimal"/>
      <w:lvlText w:val="%4."/>
      <w:lvlJc w:val="left"/>
      <w:pPr>
        <w:ind w:left="3533" w:hanging="360"/>
      </w:pPr>
    </w:lvl>
    <w:lvl w:ilvl="4" w:tplc="04090019" w:tentative="1">
      <w:start w:val="1"/>
      <w:numFmt w:val="lowerLetter"/>
      <w:lvlText w:val="%5."/>
      <w:lvlJc w:val="left"/>
      <w:pPr>
        <w:ind w:left="4253" w:hanging="360"/>
      </w:pPr>
    </w:lvl>
    <w:lvl w:ilvl="5" w:tplc="0409001B" w:tentative="1">
      <w:start w:val="1"/>
      <w:numFmt w:val="lowerRoman"/>
      <w:lvlText w:val="%6."/>
      <w:lvlJc w:val="right"/>
      <w:pPr>
        <w:ind w:left="4973" w:hanging="180"/>
      </w:pPr>
    </w:lvl>
    <w:lvl w:ilvl="6" w:tplc="0409000F" w:tentative="1">
      <w:start w:val="1"/>
      <w:numFmt w:val="decimal"/>
      <w:lvlText w:val="%7."/>
      <w:lvlJc w:val="left"/>
      <w:pPr>
        <w:ind w:left="5693" w:hanging="360"/>
      </w:pPr>
    </w:lvl>
    <w:lvl w:ilvl="7" w:tplc="04090019" w:tentative="1">
      <w:start w:val="1"/>
      <w:numFmt w:val="lowerLetter"/>
      <w:lvlText w:val="%8."/>
      <w:lvlJc w:val="left"/>
      <w:pPr>
        <w:ind w:left="6413" w:hanging="360"/>
      </w:pPr>
    </w:lvl>
    <w:lvl w:ilvl="8" w:tplc="0409001B" w:tentative="1">
      <w:start w:val="1"/>
      <w:numFmt w:val="lowerRoman"/>
      <w:lvlText w:val="%9."/>
      <w:lvlJc w:val="right"/>
      <w:pPr>
        <w:ind w:left="7133" w:hanging="180"/>
      </w:pPr>
    </w:lvl>
  </w:abstractNum>
  <w:abstractNum w:abstractNumId="255" w15:restartNumberingAfterBreak="0">
    <w:nsid w:val="692D2C97"/>
    <w:multiLevelType w:val="hybridMultilevel"/>
    <w:tmpl w:val="D0E20274"/>
    <w:lvl w:ilvl="0" w:tplc="C8F87264">
      <w:start w:val="1"/>
      <w:numFmt w:val="decimal"/>
      <w:suff w:val="space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6" w15:restartNumberingAfterBreak="0">
    <w:nsid w:val="69F81B33"/>
    <w:multiLevelType w:val="hybridMultilevel"/>
    <w:tmpl w:val="1F08E7FE"/>
    <w:lvl w:ilvl="0" w:tplc="561CF09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7" w15:restartNumberingAfterBreak="0">
    <w:nsid w:val="6AF90F6F"/>
    <w:multiLevelType w:val="multilevel"/>
    <w:tmpl w:val="9FC0FC5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0440" w:hanging="1800"/>
      </w:pPr>
      <w:rPr>
        <w:rFonts w:hint="default"/>
      </w:rPr>
    </w:lvl>
  </w:abstractNum>
  <w:abstractNum w:abstractNumId="258" w15:restartNumberingAfterBreak="0">
    <w:nsid w:val="6B4331C2"/>
    <w:multiLevelType w:val="hybridMultilevel"/>
    <w:tmpl w:val="82C40D8A"/>
    <w:lvl w:ilvl="0" w:tplc="83ACDDDA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9" w15:restartNumberingAfterBreak="0">
    <w:nsid w:val="6BBF5EDF"/>
    <w:multiLevelType w:val="hybridMultilevel"/>
    <w:tmpl w:val="2F6A48D0"/>
    <w:lvl w:ilvl="0" w:tplc="A35A4616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54" w:hanging="360"/>
      </w:pPr>
    </w:lvl>
    <w:lvl w:ilvl="2" w:tplc="0409001B" w:tentative="1">
      <w:start w:val="1"/>
      <w:numFmt w:val="lowerRoman"/>
      <w:lvlText w:val="%3."/>
      <w:lvlJc w:val="right"/>
      <w:pPr>
        <w:ind w:left="3474" w:hanging="180"/>
      </w:pPr>
    </w:lvl>
    <w:lvl w:ilvl="3" w:tplc="0409000F">
      <w:start w:val="1"/>
      <w:numFmt w:val="decimal"/>
      <w:lvlText w:val="%4."/>
      <w:lvlJc w:val="left"/>
      <w:pPr>
        <w:ind w:left="4194" w:hanging="360"/>
      </w:pPr>
    </w:lvl>
    <w:lvl w:ilvl="4" w:tplc="04090019" w:tentative="1">
      <w:start w:val="1"/>
      <w:numFmt w:val="lowerLetter"/>
      <w:lvlText w:val="%5."/>
      <w:lvlJc w:val="left"/>
      <w:pPr>
        <w:ind w:left="4914" w:hanging="360"/>
      </w:pPr>
    </w:lvl>
    <w:lvl w:ilvl="5" w:tplc="0409001B" w:tentative="1">
      <w:start w:val="1"/>
      <w:numFmt w:val="lowerRoman"/>
      <w:lvlText w:val="%6."/>
      <w:lvlJc w:val="right"/>
      <w:pPr>
        <w:ind w:left="5634" w:hanging="180"/>
      </w:pPr>
    </w:lvl>
    <w:lvl w:ilvl="6" w:tplc="0409000F" w:tentative="1">
      <w:start w:val="1"/>
      <w:numFmt w:val="decimal"/>
      <w:lvlText w:val="%7."/>
      <w:lvlJc w:val="left"/>
      <w:pPr>
        <w:ind w:left="6354" w:hanging="360"/>
      </w:pPr>
    </w:lvl>
    <w:lvl w:ilvl="7" w:tplc="04090019" w:tentative="1">
      <w:start w:val="1"/>
      <w:numFmt w:val="lowerLetter"/>
      <w:lvlText w:val="%8."/>
      <w:lvlJc w:val="left"/>
      <w:pPr>
        <w:ind w:left="7074" w:hanging="360"/>
      </w:pPr>
    </w:lvl>
    <w:lvl w:ilvl="8" w:tplc="0409001B" w:tentative="1">
      <w:start w:val="1"/>
      <w:numFmt w:val="lowerRoman"/>
      <w:lvlText w:val="%9."/>
      <w:lvlJc w:val="right"/>
      <w:pPr>
        <w:ind w:left="7794" w:hanging="180"/>
      </w:pPr>
    </w:lvl>
  </w:abstractNum>
  <w:abstractNum w:abstractNumId="260" w15:restartNumberingAfterBreak="0">
    <w:nsid w:val="6C553964"/>
    <w:multiLevelType w:val="hybridMultilevel"/>
    <w:tmpl w:val="CF0EF30C"/>
    <w:lvl w:ilvl="0" w:tplc="04090011">
      <w:start w:val="1"/>
      <w:numFmt w:val="decimal"/>
      <w:lvlText w:val="%1)"/>
      <w:lvlJc w:val="left"/>
      <w:pPr>
        <w:ind w:left="1656" w:hanging="360"/>
      </w:pPr>
    </w:lvl>
    <w:lvl w:ilvl="1" w:tplc="04090019" w:tentative="1">
      <w:start w:val="1"/>
      <w:numFmt w:val="lowerLetter"/>
      <w:lvlText w:val="%2."/>
      <w:lvlJc w:val="left"/>
      <w:pPr>
        <w:ind w:left="2376" w:hanging="360"/>
      </w:pPr>
    </w:lvl>
    <w:lvl w:ilvl="2" w:tplc="0409001B" w:tentative="1">
      <w:start w:val="1"/>
      <w:numFmt w:val="lowerRoman"/>
      <w:lvlText w:val="%3."/>
      <w:lvlJc w:val="right"/>
      <w:pPr>
        <w:ind w:left="3096" w:hanging="180"/>
      </w:pPr>
    </w:lvl>
    <w:lvl w:ilvl="3" w:tplc="0409000F" w:tentative="1">
      <w:start w:val="1"/>
      <w:numFmt w:val="decimal"/>
      <w:lvlText w:val="%4."/>
      <w:lvlJc w:val="left"/>
      <w:pPr>
        <w:ind w:left="3816" w:hanging="360"/>
      </w:pPr>
    </w:lvl>
    <w:lvl w:ilvl="4" w:tplc="04090019" w:tentative="1">
      <w:start w:val="1"/>
      <w:numFmt w:val="lowerLetter"/>
      <w:lvlText w:val="%5."/>
      <w:lvlJc w:val="left"/>
      <w:pPr>
        <w:ind w:left="4536" w:hanging="360"/>
      </w:pPr>
    </w:lvl>
    <w:lvl w:ilvl="5" w:tplc="0409001B" w:tentative="1">
      <w:start w:val="1"/>
      <w:numFmt w:val="lowerRoman"/>
      <w:lvlText w:val="%6."/>
      <w:lvlJc w:val="right"/>
      <w:pPr>
        <w:ind w:left="5256" w:hanging="180"/>
      </w:pPr>
    </w:lvl>
    <w:lvl w:ilvl="6" w:tplc="0409000F" w:tentative="1">
      <w:start w:val="1"/>
      <w:numFmt w:val="decimal"/>
      <w:lvlText w:val="%7."/>
      <w:lvlJc w:val="left"/>
      <w:pPr>
        <w:ind w:left="5976" w:hanging="360"/>
      </w:pPr>
    </w:lvl>
    <w:lvl w:ilvl="7" w:tplc="04090019" w:tentative="1">
      <w:start w:val="1"/>
      <w:numFmt w:val="lowerLetter"/>
      <w:lvlText w:val="%8."/>
      <w:lvlJc w:val="left"/>
      <w:pPr>
        <w:ind w:left="6696" w:hanging="360"/>
      </w:pPr>
    </w:lvl>
    <w:lvl w:ilvl="8" w:tplc="0409001B" w:tentative="1">
      <w:start w:val="1"/>
      <w:numFmt w:val="lowerRoman"/>
      <w:lvlText w:val="%9."/>
      <w:lvlJc w:val="right"/>
      <w:pPr>
        <w:ind w:left="7416" w:hanging="180"/>
      </w:pPr>
    </w:lvl>
  </w:abstractNum>
  <w:abstractNum w:abstractNumId="261" w15:restartNumberingAfterBreak="0">
    <w:nsid w:val="6CA95B36"/>
    <w:multiLevelType w:val="hybridMultilevel"/>
    <w:tmpl w:val="ED1A98E6"/>
    <w:lvl w:ilvl="0" w:tplc="7584D2FE">
      <w:start w:val="1"/>
      <w:numFmt w:val="decimal"/>
      <w:suff w:val="space"/>
      <w:lvlText w:val="%1)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62" w15:restartNumberingAfterBreak="0">
    <w:nsid w:val="6D3A21D3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3" w15:restartNumberingAfterBreak="0">
    <w:nsid w:val="6DBF74B5"/>
    <w:multiLevelType w:val="hybridMultilevel"/>
    <w:tmpl w:val="9BB055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4" w15:restartNumberingAfterBreak="0">
    <w:nsid w:val="6EA21F05"/>
    <w:multiLevelType w:val="hybridMultilevel"/>
    <w:tmpl w:val="56904200"/>
    <w:lvl w:ilvl="0" w:tplc="4C9A3F0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5" w15:restartNumberingAfterBreak="0">
    <w:nsid w:val="6EA46A2F"/>
    <w:multiLevelType w:val="hybridMultilevel"/>
    <w:tmpl w:val="EE304B08"/>
    <w:lvl w:ilvl="0" w:tplc="D20823AE">
      <w:start w:val="1"/>
      <w:numFmt w:val="decimal"/>
      <w:lvlText w:val="%1)"/>
      <w:lvlJc w:val="left"/>
      <w:pPr>
        <w:ind w:left="144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6" w15:restartNumberingAfterBreak="0">
    <w:nsid w:val="6EAB5DB2"/>
    <w:multiLevelType w:val="hybridMultilevel"/>
    <w:tmpl w:val="174AF56E"/>
    <w:lvl w:ilvl="0" w:tplc="3134FC98">
      <w:start w:val="1"/>
      <w:numFmt w:val="decimal"/>
      <w:suff w:val="space"/>
      <w:lvlText w:val="1.%1)"/>
      <w:lvlJc w:val="left"/>
      <w:pPr>
        <w:ind w:left="720" w:hanging="360"/>
      </w:pPr>
      <w:rPr>
        <w:rFonts w:hint="default"/>
      </w:rPr>
    </w:lvl>
    <w:lvl w:ilvl="1" w:tplc="7292E664">
      <w:start w:val="1"/>
      <w:numFmt w:val="decimal"/>
      <w:suff w:val="space"/>
      <w:lvlText w:val="1.%2)"/>
      <w:lvlJc w:val="left"/>
      <w:pPr>
        <w:ind w:left="72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7" w15:restartNumberingAfterBreak="0">
    <w:nsid w:val="6EB2682D"/>
    <w:multiLevelType w:val="hybridMultilevel"/>
    <w:tmpl w:val="19182E14"/>
    <w:lvl w:ilvl="0" w:tplc="204C5C8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8" w15:restartNumberingAfterBreak="0">
    <w:nsid w:val="6EC24611"/>
    <w:multiLevelType w:val="hybridMultilevel"/>
    <w:tmpl w:val="D6227330"/>
    <w:lvl w:ilvl="0" w:tplc="2DDA6BF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9" w15:restartNumberingAfterBreak="0">
    <w:nsid w:val="6F485FFD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0" w15:restartNumberingAfterBreak="0">
    <w:nsid w:val="6F766213"/>
    <w:multiLevelType w:val="multilevel"/>
    <w:tmpl w:val="C742B8A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40" w:hanging="720"/>
      </w:pPr>
      <w:rPr>
        <w:rFonts w:hint="default"/>
        <w:b w:val="0"/>
        <w:bCs/>
      </w:rPr>
    </w:lvl>
    <w:lvl w:ilvl="2">
      <w:start w:val="1"/>
      <w:numFmt w:val="decimal"/>
      <w:lvlText w:val="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920" w:hanging="2160"/>
      </w:pPr>
      <w:rPr>
        <w:rFonts w:hint="default"/>
      </w:rPr>
    </w:lvl>
  </w:abstractNum>
  <w:abstractNum w:abstractNumId="271" w15:restartNumberingAfterBreak="0">
    <w:nsid w:val="713302B4"/>
    <w:multiLevelType w:val="hybridMultilevel"/>
    <w:tmpl w:val="F5DC9344"/>
    <w:lvl w:ilvl="0" w:tplc="10807C6E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2" w15:restartNumberingAfterBreak="0">
    <w:nsid w:val="728657C9"/>
    <w:multiLevelType w:val="hybridMultilevel"/>
    <w:tmpl w:val="4328DC74"/>
    <w:lvl w:ilvl="0" w:tplc="C058752A">
      <w:start w:val="1"/>
      <w:numFmt w:val="decimal"/>
      <w:lvlText w:val="%1)"/>
      <w:lvlJc w:val="left"/>
      <w:pPr>
        <w:ind w:left="1440" w:hanging="360"/>
      </w:pPr>
      <w:rPr>
        <w:rFonts w:cs="TH SarabunPSK"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3" w15:restartNumberingAfterBreak="0">
    <w:nsid w:val="7290544D"/>
    <w:multiLevelType w:val="hybridMultilevel"/>
    <w:tmpl w:val="4A5041BA"/>
    <w:lvl w:ilvl="0" w:tplc="F438AC9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4" w15:restartNumberingAfterBreak="0">
    <w:nsid w:val="72E3310E"/>
    <w:multiLevelType w:val="hybridMultilevel"/>
    <w:tmpl w:val="5F0CDAD2"/>
    <w:lvl w:ilvl="0" w:tplc="E33E886E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5" w15:restartNumberingAfterBreak="0">
    <w:nsid w:val="73013CD7"/>
    <w:multiLevelType w:val="hybridMultilevel"/>
    <w:tmpl w:val="B9EE8E20"/>
    <w:lvl w:ilvl="0" w:tplc="E378F36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6" w15:restartNumberingAfterBreak="0">
    <w:nsid w:val="737C1AD1"/>
    <w:multiLevelType w:val="hybridMultilevel"/>
    <w:tmpl w:val="4CB8AE5C"/>
    <w:lvl w:ilvl="0" w:tplc="A3326572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7" w15:restartNumberingAfterBreak="0">
    <w:nsid w:val="74CC1526"/>
    <w:multiLevelType w:val="hybridMultilevel"/>
    <w:tmpl w:val="6F72C062"/>
    <w:lvl w:ilvl="0" w:tplc="E88C029E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8" w15:restartNumberingAfterBreak="0">
    <w:nsid w:val="75533A6D"/>
    <w:multiLevelType w:val="hybridMultilevel"/>
    <w:tmpl w:val="05946680"/>
    <w:lvl w:ilvl="0" w:tplc="F7FE63EE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9" w15:restartNumberingAfterBreak="0">
    <w:nsid w:val="758072C6"/>
    <w:multiLevelType w:val="hybridMultilevel"/>
    <w:tmpl w:val="38966068"/>
    <w:lvl w:ilvl="0" w:tplc="2974927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0" w15:restartNumberingAfterBreak="0">
    <w:nsid w:val="75BF687D"/>
    <w:multiLevelType w:val="hybridMultilevel"/>
    <w:tmpl w:val="F2322DA6"/>
    <w:lvl w:ilvl="0" w:tplc="D41CC21A">
      <w:start w:val="1"/>
      <w:numFmt w:val="decimal"/>
      <w:suff w:val="space"/>
      <w:lvlText w:val="%1)"/>
      <w:lvlJc w:val="left"/>
      <w:pPr>
        <w:ind w:left="180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2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8" w:hanging="360"/>
      </w:pPr>
      <w:rPr>
        <w:rFonts w:ascii="Wingdings" w:hAnsi="Wingdings" w:hint="default"/>
      </w:rPr>
    </w:lvl>
  </w:abstractNum>
  <w:abstractNum w:abstractNumId="281" w15:restartNumberingAfterBreak="0">
    <w:nsid w:val="75E47970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2" w15:restartNumberingAfterBreak="0">
    <w:nsid w:val="76073B6C"/>
    <w:multiLevelType w:val="hybridMultilevel"/>
    <w:tmpl w:val="864A2408"/>
    <w:lvl w:ilvl="0" w:tplc="81DC5A76">
      <w:start w:val="1"/>
      <w:numFmt w:val="decimal"/>
      <w:suff w:val="space"/>
      <w:lvlText w:val="1.4.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FAC88876">
      <w:start w:val="1"/>
      <w:numFmt w:val="decimal"/>
      <w:suff w:val="space"/>
      <w:lvlText w:val="1.4.%3)"/>
      <w:lvlJc w:val="left"/>
      <w:pPr>
        <w:ind w:left="12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3" w15:restartNumberingAfterBreak="0">
    <w:nsid w:val="761138BE"/>
    <w:multiLevelType w:val="hybridMultilevel"/>
    <w:tmpl w:val="27E6173C"/>
    <w:lvl w:ilvl="0" w:tplc="68A6FE66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4" w15:restartNumberingAfterBreak="0">
    <w:nsid w:val="763A51EF"/>
    <w:multiLevelType w:val="multilevel"/>
    <w:tmpl w:val="817267B8"/>
    <w:lvl w:ilvl="0">
      <w:start w:val="1"/>
      <w:numFmt w:val="decimal"/>
      <w:suff w:val="nothing"/>
      <w:lvlText w:val="บทที่ %1"/>
      <w:lvlJc w:val="left"/>
      <w:pPr>
        <w:ind w:left="432" w:hanging="432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ascii="TH SarabunPSK" w:hAnsi="TH SarabunPSK" w:cs="TH SarabunPSK" w:hint="default"/>
        <w:i w:val="0"/>
        <w:iCs w:val="0"/>
        <w:color w:val="000000" w:themeColor="text1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85" w15:restartNumberingAfterBreak="0">
    <w:nsid w:val="76737048"/>
    <w:multiLevelType w:val="multilevel"/>
    <w:tmpl w:val="9DE87F60"/>
    <w:lvl w:ilvl="0">
      <w:start w:val="10"/>
      <w:numFmt w:val="decimal"/>
      <w:lvlText w:val="%1."/>
      <w:lvlJc w:val="left"/>
      <w:pPr>
        <w:ind w:left="636" w:hanging="636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)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)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4680" w:hanging="1800"/>
      </w:pPr>
      <w:rPr>
        <w:rFonts w:hint="default"/>
      </w:rPr>
    </w:lvl>
  </w:abstractNum>
  <w:abstractNum w:abstractNumId="286" w15:restartNumberingAfterBreak="0">
    <w:nsid w:val="77DD23F7"/>
    <w:multiLevelType w:val="hybridMultilevel"/>
    <w:tmpl w:val="C164925C"/>
    <w:lvl w:ilvl="0" w:tplc="56964E2E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7" w15:restartNumberingAfterBreak="0">
    <w:nsid w:val="77E86440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8" w15:restartNumberingAfterBreak="0">
    <w:nsid w:val="788E219D"/>
    <w:multiLevelType w:val="multilevel"/>
    <w:tmpl w:val="5D96AF7E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89" w15:restartNumberingAfterBreak="0">
    <w:nsid w:val="79226C48"/>
    <w:multiLevelType w:val="hybridMultilevel"/>
    <w:tmpl w:val="3AB22FC0"/>
    <w:lvl w:ilvl="0" w:tplc="496E4DB2">
      <w:start w:val="1"/>
      <w:numFmt w:val="decimal"/>
      <w:suff w:val="space"/>
      <w:lvlText w:val="%1."/>
      <w:lvlJc w:val="left"/>
      <w:pPr>
        <w:ind w:left="1080" w:hanging="360"/>
      </w:pPr>
      <w:rPr>
        <w:rFonts w:ascii="TH SarabunPSK" w:eastAsia="TH SarabunPSK" w:hAnsi="TH SarabunPSK" w:cs="TH SarabunPSK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0" w15:restartNumberingAfterBreak="0">
    <w:nsid w:val="796578D2"/>
    <w:multiLevelType w:val="hybridMultilevel"/>
    <w:tmpl w:val="2550F0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1" w15:restartNumberingAfterBreak="0">
    <w:nsid w:val="79725267"/>
    <w:multiLevelType w:val="hybridMultilevel"/>
    <w:tmpl w:val="2054920E"/>
    <w:lvl w:ilvl="0" w:tplc="AABC9BF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2" w15:restartNumberingAfterBreak="0">
    <w:nsid w:val="7A196B96"/>
    <w:multiLevelType w:val="hybridMultilevel"/>
    <w:tmpl w:val="5124217A"/>
    <w:lvl w:ilvl="0" w:tplc="56F8BCB4">
      <w:start w:val="1"/>
      <w:numFmt w:val="decimal"/>
      <w:lvlText w:val="ตารางที่ ก-%1."/>
      <w:lvlJc w:val="left"/>
      <w:pPr>
        <w:ind w:left="720" w:hanging="360"/>
      </w:pPr>
      <w:rPr>
        <w:rFonts w:ascii="TH SarabunPSK" w:hAnsi="TH SarabunPSK" w:hint="default"/>
        <w:b w:val="0"/>
        <w:i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3" w15:restartNumberingAfterBreak="0">
    <w:nsid w:val="7A49065E"/>
    <w:multiLevelType w:val="hybridMultilevel"/>
    <w:tmpl w:val="CE7CEA7E"/>
    <w:lvl w:ilvl="0" w:tplc="04090011">
      <w:start w:val="1"/>
      <w:numFmt w:val="decimal"/>
      <w:lvlText w:val="%1)"/>
      <w:lvlJc w:val="left"/>
      <w:pPr>
        <w:ind w:left="2394" w:hanging="360"/>
      </w:pPr>
    </w:lvl>
    <w:lvl w:ilvl="1" w:tplc="04090019" w:tentative="1">
      <w:start w:val="1"/>
      <w:numFmt w:val="lowerLetter"/>
      <w:lvlText w:val="%2."/>
      <w:lvlJc w:val="left"/>
      <w:pPr>
        <w:ind w:left="3114" w:hanging="360"/>
      </w:pPr>
    </w:lvl>
    <w:lvl w:ilvl="2" w:tplc="0409001B" w:tentative="1">
      <w:start w:val="1"/>
      <w:numFmt w:val="lowerRoman"/>
      <w:lvlText w:val="%3."/>
      <w:lvlJc w:val="right"/>
      <w:pPr>
        <w:ind w:left="3834" w:hanging="180"/>
      </w:pPr>
    </w:lvl>
    <w:lvl w:ilvl="3" w:tplc="0409000F" w:tentative="1">
      <w:start w:val="1"/>
      <w:numFmt w:val="decimal"/>
      <w:lvlText w:val="%4."/>
      <w:lvlJc w:val="left"/>
      <w:pPr>
        <w:ind w:left="4554" w:hanging="360"/>
      </w:pPr>
    </w:lvl>
    <w:lvl w:ilvl="4" w:tplc="04090019" w:tentative="1">
      <w:start w:val="1"/>
      <w:numFmt w:val="lowerLetter"/>
      <w:lvlText w:val="%5."/>
      <w:lvlJc w:val="left"/>
      <w:pPr>
        <w:ind w:left="5274" w:hanging="360"/>
      </w:pPr>
    </w:lvl>
    <w:lvl w:ilvl="5" w:tplc="0409001B" w:tentative="1">
      <w:start w:val="1"/>
      <w:numFmt w:val="lowerRoman"/>
      <w:lvlText w:val="%6."/>
      <w:lvlJc w:val="right"/>
      <w:pPr>
        <w:ind w:left="5994" w:hanging="180"/>
      </w:pPr>
    </w:lvl>
    <w:lvl w:ilvl="6" w:tplc="0409000F" w:tentative="1">
      <w:start w:val="1"/>
      <w:numFmt w:val="decimal"/>
      <w:lvlText w:val="%7."/>
      <w:lvlJc w:val="left"/>
      <w:pPr>
        <w:ind w:left="6714" w:hanging="360"/>
      </w:pPr>
    </w:lvl>
    <w:lvl w:ilvl="7" w:tplc="04090019" w:tentative="1">
      <w:start w:val="1"/>
      <w:numFmt w:val="lowerLetter"/>
      <w:lvlText w:val="%8."/>
      <w:lvlJc w:val="left"/>
      <w:pPr>
        <w:ind w:left="7434" w:hanging="360"/>
      </w:pPr>
    </w:lvl>
    <w:lvl w:ilvl="8" w:tplc="0409001B" w:tentative="1">
      <w:start w:val="1"/>
      <w:numFmt w:val="lowerRoman"/>
      <w:lvlText w:val="%9."/>
      <w:lvlJc w:val="right"/>
      <w:pPr>
        <w:ind w:left="8154" w:hanging="180"/>
      </w:pPr>
    </w:lvl>
  </w:abstractNum>
  <w:abstractNum w:abstractNumId="294" w15:restartNumberingAfterBreak="0">
    <w:nsid w:val="7A5F51A0"/>
    <w:multiLevelType w:val="multilevel"/>
    <w:tmpl w:val="7922811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3320" w:hanging="1800"/>
      </w:pPr>
      <w:rPr>
        <w:rFonts w:hint="default"/>
      </w:rPr>
    </w:lvl>
  </w:abstractNum>
  <w:abstractNum w:abstractNumId="295" w15:restartNumberingAfterBreak="0">
    <w:nsid w:val="7ACF1C99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6" w15:restartNumberingAfterBreak="0">
    <w:nsid w:val="7B704495"/>
    <w:multiLevelType w:val="hybridMultilevel"/>
    <w:tmpl w:val="1CFC4DFA"/>
    <w:lvl w:ilvl="0" w:tplc="0409000F">
      <w:start w:val="1"/>
      <w:numFmt w:val="decimal"/>
      <w:lvlText w:val="%1."/>
      <w:lvlJc w:val="left"/>
      <w:pPr>
        <w:ind w:left="1656" w:hanging="360"/>
      </w:pPr>
    </w:lvl>
    <w:lvl w:ilvl="1" w:tplc="04090019" w:tentative="1">
      <w:start w:val="1"/>
      <w:numFmt w:val="lowerLetter"/>
      <w:lvlText w:val="%2."/>
      <w:lvlJc w:val="left"/>
      <w:pPr>
        <w:ind w:left="2376" w:hanging="360"/>
      </w:pPr>
    </w:lvl>
    <w:lvl w:ilvl="2" w:tplc="0409001B" w:tentative="1">
      <w:start w:val="1"/>
      <w:numFmt w:val="lowerRoman"/>
      <w:lvlText w:val="%3."/>
      <w:lvlJc w:val="right"/>
      <w:pPr>
        <w:ind w:left="3096" w:hanging="180"/>
      </w:pPr>
    </w:lvl>
    <w:lvl w:ilvl="3" w:tplc="0409000F" w:tentative="1">
      <w:start w:val="1"/>
      <w:numFmt w:val="decimal"/>
      <w:lvlText w:val="%4."/>
      <w:lvlJc w:val="left"/>
      <w:pPr>
        <w:ind w:left="3816" w:hanging="360"/>
      </w:pPr>
    </w:lvl>
    <w:lvl w:ilvl="4" w:tplc="04090019" w:tentative="1">
      <w:start w:val="1"/>
      <w:numFmt w:val="lowerLetter"/>
      <w:lvlText w:val="%5."/>
      <w:lvlJc w:val="left"/>
      <w:pPr>
        <w:ind w:left="4536" w:hanging="360"/>
      </w:pPr>
    </w:lvl>
    <w:lvl w:ilvl="5" w:tplc="0409001B" w:tentative="1">
      <w:start w:val="1"/>
      <w:numFmt w:val="lowerRoman"/>
      <w:lvlText w:val="%6."/>
      <w:lvlJc w:val="right"/>
      <w:pPr>
        <w:ind w:left="5256" w:hanging="180"/>
      </w:pPr>
    </w:lvl>
    <w:lvl w:ilvl="6" w:tplc="0409000F" w:tentative="1">
      <w:start w:val="1"/>
      <w:numFmt w:val="decimal"/>
      <w:lvlText w:val="%7."/>
      <w:lvlJc w:val="left"/>
      <w:pPr>
        <w:ind w:left="5976" w:hanging="360"/>
      </w:pPr>
    </w:lvl>
    <w:lvl w:ilvl="7" w:tplc="04090019" w:tentative="1">
      <w:start w:val="1"/>
      <w:numFmt w:val="lowerLetter"/>
      <w:lvlText w:val="%8."/>
      <w:lvlJc w:val="left"/>
      <w:pPr>
        <w:ind w:left="6696" w:hanging="360"/>
      </w:pPr>
    </w:lvl>
    <w:lvl w:ilvl="8" w:tplc="0409001B" w:tentative="1">
      <w:start w:val="1"/>
      <w:numFmt w:val="lowerRoman"/>
      <w:lvlText w:val="%9."/>
      <w:lvlJc w:val="right"/>
      <w:pPr>
        <w:ind w:left="7416" w:hanging="180"/>
      </w:pPr>
    </w:lvl>
  </w:abstractNum>
  <w:abstractNum w:abstractNumId="297" w15:restartNumberingAfterBreak="0">
    <w:nsid w:val="7C691C26"/>
    <w:multiLevelType w:val="hybridMultilevel"/>
    <w:tmpl w:val="419AFE62"/>
    <w:lvl w:ilvl="0" w:tplc="04090011">
      <w:start w:val="1"/>
      <w:numFmt w:val="decimal"/>
      <w:lvlText w:val="%1)"/>
      <w:lvlJc w:val="left"/>
      <w:pPr>
        <w:ind w:left="2016" w:hanging="360"/>
      </w:pPr>
    </w:lvl>
    <w:lvl w:ilvl="1" w:tplc="04090019" w:tentative="1">
      <w:start w:val="1"/>
      <w:numFmt w:val="lowerLetter"/>
      <w:lvlText w:val="%2."/>
      <w:lvlJc w:val="left"/>
      <w:pPr>
        <w:ind w:left="2736" w:hanging="360"/>
      </w:pPr>
    </w:lvl>
    <w:lvl w:ilvl="2" w:tplc="0409001B" w:tentative="1">
      <w:start w:val="1"/>
      <w:numFmt w:val="lowerRoman"/>
      <w:lvlText w:val="%3."/>
      <w:lvlJc w:val="right"/>
      <w:pPr>
        <w:ind w:left="3456" w:hanging="180"/>
      </w:pPr>
    </w:lvl>
    <w:lvl w:ilvl="3" w:tplc="0409000F" w:tentative="1">
      <w:start w:val="1"/>
      <w:numFmt w:val="decimal"/>
      <w:lvlText w:val="%4."/>
      <w:lvlJc w:val="left"/>
      <w:pPr>
        <w:ind w:left="4176" w:hanging="360"/>
      </w:pPr>
    </w:lvl>
    <w:lvl w:ilvl="4" w:tplc="04090019" w:tentative="1">
      <w:start w:val="1"/>
      <w:numFmt w:val="lowerLetter"/>
      <w:lvlText w:val="%5."/>
      <w:lvlJc w:val="left"/>
      <w:pPr>
        <w:ind w:left="4896" w:hanging="360"/>
      </w:pPr>
    </w:lvl>
    <w:lvl w:ilvl="5" w:tplc="0409001B" w:tentative="1">
      <w:start w:val="1"/>
      <w:numFmt w:val="lowerRoman"/>
      <w:lvlText w:val="%6."/>
      <w:lvlJc w:val="right"/>
      <w:pPr>
        <w:ind w:left="5616" w:hanging="180"/>
      </w:pPr>
    </w:lvl>
    <w:lvl w:ilvl="6" w:tplc="0409000F" w:tentative="1">
      <w:start w:val="1"/>
      <w:numFmt w:val="decimal"/>
      <w:lvlText w:val="%7."/>
      <w:lvlJc w:val="left"/>
      <w:pPr>
        <w:ind w:left="6336" w:hanging="360"/>
      </w:pPr>
    </w:lvl>
    <w:lvl w:ilvl="7" w:tplc="04090019" w:tentative="1">
      <w:start w:val="1"/>
      <w:numFmt w:val="lowerLetter"/>
      <w:lvlText w:val="%8."/>
      <w:lvlJc w:val="left"/>
      <w:pPr>
        <w:ind w:left="7056" w:hanging="360"/>
      </w:pPr>
    </w:lvl>
    <w:lvl w:ilvl="8" w:tplc="0409001B" w:tentative="1">
      <w:start w:val="1"/>
      <w:numFmt w:val="lowerRoman"/>
      <w:lvlText w:val="%9."/>
      <w:lvlJc w:val="right"/>
      <w:pPr>
        <w:ind w:left="7776" w:hanging="180"/>
      </w:pPr>
    </w:lvl>
  </w:abstractNum>
  <w:abstractNum w:abstractNumId="298" w15:restartNumberingAfterBreak="0">
    <w:nsid w:val="7E141A80"/>
    <w:multiLevelType w:val="hybridMultilevel"/>
    <w:tmpl w:val="72DE2EE4"/>
    <w:lvl w:ilvl="0" w:tplc="4B706CA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9" w15:restartNumberingAfterBreak="0">
    <w:nsid w:val="7ECF184F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84"/>
  </w:num>
  <w:num w:numId="2">
    <w:abstractNumId w:val="109"/>
  </w:num>
  <w:num w:numId="3">
    <w:abstractNumId w:val="263"/>
  </w:num>
  <w:num w:numId="4">
    <w:abstractNumId w:val="263"/>
    <w:lvlOverride w:ilvl="0">
      <w:startOverride w:val="1"/>
    </w:lvlOverride>
  </w:num>
  <w:num w:numId="5">
    <w:abstractNumId w:val="34"/>
  </w:num>
  <w:num w:numId="6">
    <w:abstractNumId w:val="284"/>
  </w:num>
  <w:num w:numId="7">
    <w:abstractNumId w:val="242"/>
  </w:num>
  <w:num w:numId="8">
    <w:abstractNumId w:val="157"/>
  </w:num>
  <w:num w:numId="9">
    <w:abstractNumId w:val="15"/>
  </w:num>
  <w:num w:numId="10">
    <w:abstractNumId w:val="261"/>
  </w:num>
  <w:num w:numId="11">
    <w:abstractNumId w:val="284"/>
  </w:num>
  <w:num w:numId="12">
    <w:abstractNumId w:val="217"/>
  </w:num>
  <w:num w:numId="13">
    <w:abstractNumId w:val="33"/>
  </w:num>
  <w:num w:numId="14">
    <w:abstractNumId w:val="169"/>
  </w:num>
  <w:num w:numId="15">
    <w:abstractNumId w:val="263"/>
  </w:num>
  <w:num w:numId="16">
    <w:abstractNumId w:val="284"/>
  </w:num>
  <w:num w:numId="17">
    <w:abstractNumId w:val="284"/>
  </w:num>
  <w:num w:numId="18">
    <w:abstractNumId w:val="284"/>
  </w:num>
  <w:num w:numId="19">
    <w:abstractNumId w:val="284"/>
  </w:num>
  <w:num w:numId="20">
    <w:abstractNumId w:val="284"/>
  </w:num>
  <w:num w:numId="21">
    <w:abstractNumId w:val="284"/>
  </w:num>
  <w:num w:numId="22">
    <w:abstractNumId w:val="242"/>
  </w:num>
  <w:num w:numId="23">
    <w:abstractNumId w:val="27"/>
  </w:num>
  <w:num w:numId="24">
    <w:abstractNumId w:val="284"/>
  </w:num>
  <w:num w:numId="25">
    <w:abstractNumId w:val="284"/>
  </w:num>
  <w:num w:numId="26">
    <w:abstractNumId w:val="284"/>
  </w:num>
  <w:num w:numId="27">
    <w:abstractNumId w:val="284"/>
  </w:num>
  <w:num w:numId="28">
    <w:abstractNumId w:val="284"/>
  </w:num>
  <w:num w:numId="29">
    <w:abstractNumId w:val="126"/>
  </w:num>
  <w:num w:numId="30">
    <w:abstractNumId w:val="113"/>
  </w:num>
  <w:num w:numId="31">
    <w:abstractNumId w:val="260"/>
  </w:num>
  <w:num w:numId="32">
    <w:abstractNumId w:val="198"/>
  </w:num>
  <w:num w:numId="33">
    <w:abstractNumId w:val="243"/>
  </w:num>
  <w:num w:numId="34">
    <w:abstractNumId w:val="238"/>
  </w:num>
  <w:num w:numId="35">
    <w:abstractNumId w:val="284"/>
  </w:num>
  <w:num w:numId="36">
    <w:abstractNumId w:val="293"/>
  </w:num>
  <w:num w:numId="37">
    <w:abstractNumId w:val="67"/>
  </w:num>
  <w:num w:numId="38">
    <w:abstractNumId w:val="284"/>
  </w:num>
  <w:num w:numId="39">
    <w:abstractNumId w:val="284"/>
  </w:num>
  <w:num w:numId="40">
    <w:abstractNumId w:val="284"/>
  </w:num>
  <w:num w:numId="41">
    <w:abstractNumId w:val="284"/>
  </w:num>
  <w:num w:numId="42">
    <w:abstractNumId w:val="284"/>
  </w:num>
  <w:num w:numId="43">
    <w:abstractNumId w:val="284"/>
  </w:num>
  <w:num w:numId="44">
    <w:abstractNumId w:val="284"/>
  </w:num>
  <w:num w:numId="45">
    <w:abstractNumId w:val="154"/>
  </w:num>
  <w:num w:numId="46">
    <w:abstractNumId w:val="247"/>
  </w:num>
  <w:num w:numId="47">
    <w:abstractNumId w:val="96"/>
  </w:num>
  <w:num w:numId="48">
    <w:abstractNumId w:val="65"/>
  </w:num>
  <w:num w:numId="49">
    <w:abstractNumId w:val="297"/>
  </w:num>
  <w:num w:numId="50">
    <w:abstractNumId w:val="38"/>
  </w:num>
  <w:num w:numId="51">
    <w:abstractNumId w:val="252"/>
  </w:num>
  <w:num w:numId="52">
    <w:abstractNumId w:val="1"/>
  </w:num>
  <w:num w:numId="53">
    <w:abstractNumId w:val="190"/>
  </w:num>
  <w:num w:numId="54">
    <w:abstractNumId w:val="92"/>
  </w:num>
  <w:num w:numId="55">
    <w:abstractNumId w:val="265"/>
  </w:num>
  <w:num w:numId="56">
    <w:abstractNumId w:val="284"/>
  </w:num>
  <w:num w:numId="57">
    <w:abstractNumId w:val="284"/>
  </w:num>
  <w:num w:numId="58">
    <w:abstractNumId w:val="284"/>
  </w:num>
  <w:num w:numId="59">
    <w:abstractNumId w:val="284"/>
  </w:num>
  <w:num w:numId="60">
    <w:abstractNumId w:val="284"/>
  </w:num>
  <w:num w:numId="61">
    <w:abstractNumId w:val="284"/>
  </w:num>
  <w:num w:numId="62">
    <w:abstractNumId w:val="284"/>
  </w:num>
  <w:num w:numId="63">
    <w:abstractNumId w:val="284"/>
  </w:num>
  <w:num w:numId="64">
    <w:abstractNumId w:val="284"/>
  </w:num>
  <w:num w:numId="65">
    <w:abstractNumId w:val="133"/>
  </w:num>
  <w:num w:numId="66">
    <w:abstractNumId w:val="132"/>
  </w:num>
  <w:num w:numId="67">
    <w:abstractNumId w:val="125"/>
  </w:num>
  <w:num w:numId="68">
    <w:abstractNumId w:val="22"/>
  </w:num>
  <w:num w:numId="69">
    <w:abstractNumId w:val="284"/>
  </w:num>
  <w:num w:numId="70">
    <w:abstractNumId w:val="284"/>
  </w:num>
  <w:num w:numId="71">
    <w:abstractNumId w:val="284"/>
  </w:num>
  <w:num w:numId="72">
    <w:abstractNumId w:val="284"/>
  </w:num>
  <w:num w:numId="73">
    <w:abstractNumId w:val="284"/>
  </w:num>
  <w:num w:numId="74">
    <w:abstractNumId w:val="284"/>
  </w:num>
  <w:num w:numId="75">
    <w:abstractNumId w:val="284"/>
  </w:num>
  <w:num w:numId="76">
    <w:abstractNumId w:val="284"/>
  </w:num>
  <w:num w:numId="77">
    <w:abstractNumId w:val="184"/>
  </w:num>
  <w:num w:numId="78">
    <w:abstractNumId w:val="100"/>
  </w:num>
  <w:num w:numId="79">
    <w:abstractNumId w:val="284"/>
  </w:num>
  <w:num w:numId="80">
    <w:abstractNumId w:val="56"/>
  </w:num>
  <w:num w:numId="81">
    <w:abstractNumId w:val="283"/>
  </w:num>
  <w:num w:numId="82">
    <w:abstractNumId w:val="163"/>
  </w:num>
  <w:num w:numId="83">
    <w:abstractNumId w:val="81"/>
  </w:num>
  <w:num w:numId="84">
    <w:abstractNumId w:val="117"/>
  </w:num>
  <w:num w:numId="85">
    <w:abstractNumId w:val="228"/>
  </w:num>
  <w:num w:numId="86">
    <w:abstractNumId w:val="7"/>
  </w:num>
  <w:num w:numId="87">
    <w:abstractNumId w:val="284"/>
  </w:num>
  <w:num w:numId="88">
    <w:abstractNumId w:val="284"/>
  </w:num>
  <w:num w:numId="89">
    <w:abstractNumId w:val="107"/>
  </w:num>
  <w:num w:numId="90">
    <w:abstractNumId w:val="213"/>
  </w:num>
  <w:num w:numId="91">
    <w:abstractNumId w:val="180"/>
  </w:num>
  <w:num w:numId="92">
    <w:abstractNumId w:val="66"/>
  </w:num>
  <w:num w:numId="93">
    <w:abstractNumId w:val="280"/>
  </w:num>
  <w:num w:numId="94">
    <w:abstractNumId w:val="189"/>
  </w:num>
  <w:num w:numId="95">
    <w:abstractNumId w:val="284"/>
  </w:num>
  <w:num w:numId="96">
    <w:abstractNumId w:val="284"/>
  </w:num>
  <w:num w:numId="97">
    <w:abstractNumId w:val="95"/>
  </w:num>
  <w:num w:numId="98">
    <w:abstractNumId w:val="121"/>
  </w:num>
  <w:num w:numId="99">
    <w:abstractNumId w:val="152"/>
  </w:num>
  <w:num w:numId="100">
    <w:abstractNumId w:val="254"/>
  </w:num>
  <w:num w:numId="101">
    <w:abstractNumId w:val="136"/>
  </w:num>
  <w:num w:numId="102">
    <w:abstractNumId w:val="255"/>
  </w:num>
  <w:num w:numId="103">
    <w:abstractNumId w:val="209"/>
  </w:num>
  <w:num w:numId="104">
    <w:abstractNumId w:val="181"/>
  </w:num>
  <w:num w:numId="105">
    <w:abstractNumId w:val="162"/>
  </w:num>
  <w:num w:numId="106">
    <w:abstractNumId w:val="216"/>
  </w:num>
  <w:num w:numId="107">
    <w:abstractNumId w:val="139"/>
  </w:num>
  <w:num w:numId="108">
    <w:abstractNumId w:val="201"/>
  </w:num>
  <w:num w:numId="109">
    <w:abstractNumId w:val="106"/>
  </w:num>
  <w:num w:numId="110">
    <w:abstractNumId w:val="278"/>
  </w:num>
  <w:num w:numId="111">
    <w:abstractNumId w:val="91"/>
  </w:num>
  <w:num w:numId="112">
    <w:abstractNumId w:val="21"/>
  </w:num>
  <w:num w:numId="113">
    <w:abstractNumId w:val="54"/>
  </w:num>
  <w:num w:numId="114">
    <w:abstractNumId w:val="259"/>
  </w:num>
  <w:num w:numId="115">
    <w:abstractNumId w:val="237"/>
  </w:num>
  <w:num w:numId="116">
    <w:abstractNumId w:val="289"/>
  </w:num>
  <w:num w:numId="117">
    <w:abstractNumId w:val="102"/>
  </w:num>
  <w:num w:numId="118">
    <w:abstractNumId w:val="70"/>
  </w:num>
  <w:num w:numId="119">
    <w:abstractNumId w:val="219"/>
  </w:num>
  <w:num w:numId="120">
    <w:abstractNumId w:val="248"/>
  </w:num>
  <w:num w:numId="121">
    <w:abstractNumId w:val="271"/>
  </w:num>
  <w:num w:numId="122">
    <w:abstractNumId w:val="178"/>
  </w:num>
  <w:num w:numId="123">
    <w:abstractNumId w:val="123"/>
  </w:num>
  <w:num w:numId="124">
    <w:abstractNumId w:val="10"/>
  </w:num>
  <w:num w:numId="125">
    <w:abstractNumId w:val="296"/>
  </w:num>
  <w:num w:numId="126">
    <w:abstractNumId w:val="253"/>
  </w:num>
  <w:num w:numId="127">
    <w:abstractNumId w:val="211"/>
  </w:num>
  <w:num w:numId="128">
    <w:abstractNumId w:val="138"/>
  </w:num>
  <w:num w:numId="129">
    <w:abstractNumId w:val="146"/>
  </w:num>
  <w:num w:numId="130">
    <w:abstractNumId w:val="151"/>
  </w:num>
  <w:num w:numId="131">
    <w:abstractNumId w:val="214"/>
  </w:num>
  <w:num w:numId="132">
    <w:abstractNumId w:val="131"/>
  </w:num>
  <w:num w:numId="133">
    <w:abstractNumId w:val="103"/>
  </w:num>
  <w:num w:numId="134">
    <w:abstractNumId w:val="284"/>
  </w:num>
  <w:num w:numId="135">
    <w:abstractNumId w:val="284"/>
  </w:num>
  <w:num w:numId="136">
    <w:abstractNumId w:val="11"/>
  </w:num>
  <w:num w:numId="137">
    <w:abstractNumId w:val="86"/>
  </w:num>
  <w:num w:numId="138">
    <w:abstractNumId w:val="177"/>
  </w:num>
  <w:num w:numId="139">
    <w:abstractNumId w:val="26"/>
  </w:num>
  <w:num w:numId="140">
    <w:abstractNumId w:val="171"/>
  </w:num>
  <w:num w:numId="141">
    <w:abstractNumId w:val="49"/>
  </w:num>
  <w:num w:numId="142">
    <w:abstractNumId w:val="111"/>
  </w:num>
  <w:num w:numId="143">
    <w:abstractNumId w:val="108"/>
  </w:num>
  <w:num w:numId="144">
    <w:abstractNumId w:val="11"/>
  </w:num>
  <w:num w:numId="145">
    <w:abstractNumId w:val="11"/>
  </w:num>
  <w:num w:numId="146">
    <w:abstractNumId w:val="142"/>
  </w:num>
  <w:num w:numId="147">
    <w:abstractNumId w:val="168"/>
  </w:num>
  <w:num w:numId="148">
    <w:abstractNumId w:val="12"/>
  </w:num>
  <w:num w:numId="149">
    <w:abstractNumId w:val="31"/>
  </w:num>
  <w:num w:numId="150">
    <w:abstractNumId w:val="241"/>
  </w:num>
  <w:num w:numId="151">
    <w:abstractNumId w:val="104"/>
  </w:num>
  <w:num w:numId="152">
    <w:abstractNumId w:val="274"/>
  </w:num>
  <w:num w:numId="153">
    <w:abstractNumId w:val="88"/>
  </w:num>
  <w:num w:numId="154">
    <w:abstractNumId w:val="161"/>
  </w:num>
  <w:num w:numId="155">
    <w:abstractNumId w:val="79"/>
  </w:num>
  <w:num w:numId="156">
    <w:abstractNumId w:val="207"/>
  </w:num>
  <w:num w:numId="157">
    <w:abstractNumId w:val="285"/>
  </w:num>
  <w:num w:numId="158">
    <w:abstractNumId w:val="32"/>
  </w:num>
  <w:num w:numId="159">
    <w:abstractNumId w:val="225"/>
  </w:num>
  <w:num w:numId="160">
    <w:abstractNumId w:val="148"/>
  </w:num>
  <w:num w:numId="161">
    <w:abstractNumId w:val="42"/>
  </w:num>
  <w:num w:numId="162">
    <w:abstractNumId w:val="206"/>
  </w:num>
  <w:num w:numId="163">
    <w:abstractNumId w:val="50"/>
  </w:num>
  <w:num w:numId="164">
    <w:abstractNumId w:val="75"/>
  </w:num>
  <w:num w:numId="165">
    <w:abstractNumId w:val="11"/>
  </w:num>
  <w:num w:numId="166">
    <w:abstractNumId w:val="251"/>
  </w:num>
  <w:num w:numId="167">
    <w:abstractNumId w:val="159"/>
  </w:num>
  <w:num w:numId="168">
    <w:abstractNumId w:val="11"/>
  </w:num>
  <w:num w:numId="169">
    <w:abstractNumId w:val="239"/>
  </w:num>
  <w:num w:numId="170">
    <w:abstractNumId w:val="135"/>
  </w:num>
  <w:num w:numId="171">
    <w:abstractNumId w:val="130"/>
  </w:num>
  <w:num w:numId="172">
    <w:abstractNumId w:val="11"/>
  </w:num>
  <w:num w:numId="173">
    <w:abstractNumId w:val="11"/>
  </w:num>
  <w:num w:numId="174">
    <w:abstractNumId w:val="11"/>
  </w:num>
  <w:num w:numId="175">
    <w:abstractNumId w:val="235"/>
  </w:num>
  <w:num w:numId="176">
    <w:abstractNumId w:val="25"/>
  </w:num>
  <w:num w:numId="177">
    <w:abstractNumId w:val="11"/>
  </w:num>
  <w:num w:numId="178">
    <w:abstractNumId w:val="6"/>
  </w:num>
  <w:num w:numId="179">
    <w:abstractNumId w:val="266"/>
  </w:num>
  <w:num w:numId="180">
    <w:abstractNumId w:val="11"/>
  </w:num>
  <w:num w:numId="181">
    <w:abstractNumId w:val="24"/>
  </w:num>
  <w:num w:numId="182">
    <w:abstractNumId w:val="57"/>
  </w:num>
  <w:num w:numId="183">
    <w:abstractNumId w:val="80"/>
  </w:num>
  <w:num w:numId="184">
    <w:abstractNumId w:val="144"/>
  </w:num>
  <w:num w:numId="185">
    <w:abstractNumId w:val="192"/>
  </w:num>
  <w:num w:numId="186">
    <w:abstractNumId w:val="175"/>
  </w:num>
  <w:num w:numId="187">
    <w:abstractNumId w:val="140"/>
  </w:num>
  <w:num w:numId="188">
    <w:abstractNumId w:val="11"/>
  </w:num>
  <w:num w:numId="189">
    <w:abstractNumId w:val="11"/>
  </w:num>
  <w:num w:numId="190">
    <w:abstractNumId w:val="97"/>
  </w:num>
  <w:num w:numId="191">
    <w:abstractNumId w:val="236"/>
  </w:num>
  <w:num w:numId="192">
    <w:abstractNumId w:val="292"/>
  </w:num>
  <w:num w:numId="193">
    <w:abstractNumId w:val="99"/>
  </w:num>
  <w:num w:numId="194">
    <w:abstractNumId w:val="11"/>
  </w:num>
  <w:num w:numId="195">
    <w:abstractNumId w:val="28"/>
  </w:num>
  <w:num w:numId="196">
    <w:abstractNumId w:val="11"/>
  </w:num>
  <w:num w:numId="197">
    <w:abstractNumId w:val="11"/>
  </w:num>
  <w:num w:numId="198">
    <w:abstractNumId w:val="11"/>
  </w:num>
  <w:num w:numId="199">
    <w:abstractNumId w:val="89"/>
  </w:num>
  <w:num w:numId="200">
    <w:abstractNumId w:val="11"/>
  </w:num>
  <w:num w:numId="201">
    <w:abstractNumId w:val="55"/>
  </w:num>
  <w:num w:numId="202">
    <w:abstractNumId w:val="224"/>
  </w:num>
  <w:num w:numId="203">
    <w:abstractNumId w:val="11"/>
  </w:num>
  <w:num w:numId="204">
    <w:abstractNumId w:val="218"/>
  </w:num>
  <w:num w:numId="205">
    <w:abstractNumId w:val="20"/>
  </w:num>
  <w:num w:numId="206">
    <w:abstractNumId w:val="160"/>
  </w:num>
  <w:num w:numId="207">
    <w:abstractNumId w:val="11"/>
  </w:num>
  <w:num w:numId="208">
    <w:abstractNumId w:val="11"/>
  </w:num>
  <w:num w:numId="209">
    <w:abstractNumId w:val="197"/>
  </w:num>
  <w:num w:numId="210">
    <w:abstractNumId w:val="11"/>
  </w:num>
  <w:num w:numId="211">
    <w:abstractNumId w:val="188"/>
  </w:num>
  <w:num w:numId="212">
    <w:abstractNumId w:val="76"/>
  </w:num>
  <w:num w:numId="213">
    <w:abstractNumId w:val="196"/>
  </w:num>
  <w:num w:numId="214">
    <w:abstractNumId w:val="153"/>
  </w:num>
  <w:num w:numId="215">
    <w:abstractNumId w:val="282"/>
  </w:num>
  <w:num w:numId="216">
    <w:abstractNumId w:val="199"/>
  </w:num>
  <w:num w:numId="217">
    <w:abstractNumId w:val="233"/>
  </w:num>
  <w:num w:numId="218">
    <w:abstractNumId w:val="270"/>
  </w:num>
  <w:num w:numId="219">
    <w:abstractNumId w:val="101"/>
  </w:num>
  <w:num w:numId="220">
    <w:abstractNumId w:val="11"/>
  </w:num>
  <w:num w:numId="221">
    <w:abstractNumId w:val="11"/>
  </w:num>
  <w:num w:numId="222">
    <w:abstractNumId w:val="11"/>
  </w:num>
  <w:num w:numId="223">
    <w:abstractNumId w:val="11"/>
  </w:num>
  <w:num w:numId="224">
    <w:abstractNumId w:val="258"/>
  </w:num>
  <w:num w:numId="225">
    <w:abstractNumId w:val="11"/>
  </w:num>
  <w:num w:numId="226">
    <w:abstractNumId w:val="19"/>
  </w:num>
  <w:num w:numId="227">
    <w:abstractNumId w:val="11"/>
  </w:num>
  <w:num w:numId="228">
    <w:abstractNumId w:val="166"/>
  </w:num>
  <w:num w:numId="229">
    <w:abstractNumId w:val="44"/>
  </w:num>
  <w:num w:numId="230">
    <w:abstractNumId w:val="167"/>
  </w:num>
  <w:num w:numId="231">
    <w:abstractNumId w:val="134"/>
  </w:num>
  <w:num w:numId="232">
    <w:abstractNumId w:val="230"/>
  </w:num>
  <w:num w:numId="233">
    <w:abstractNumId w:val="212"/>
  </w:num>
  <w:num w:numId="234">
    <w:abstractNumId w:val="143"/>
  </w:num>
  <w:num w:numId="235">
    <w:abstractNumId w:val="69"/>
  </w:num>
  <w:num w:numId="236">
    <w:abstractNumId w:val="275"/>
  </w:num>
  <w:num w:numId="237">
    <w:abstractNumId w:val="149"/>
  </w:num>
  <w:num w:numId="238">
    <w:abstractNumId w:val="276"/>
  </w:num>
  <w:num w:numId="239">
    <w:abstractNumId w:val="60"/>
  </w:num>
  <w:num w:numId="240">
    <w:abstractNumId w:val="229"/>
  </w:num>
  <w:num w:numId="241">
    <w:abstractNumId w:val="267"/>
  </w:num>
  <w:num w:numId="242">
    <w:abstractNumId w:val="128"/>
  </w:num>
  <w:num w:numId="243">
    <w:abstractNumId w:val="115"/>
  </w:num>
  <w:num w:numId="244">
    <w:abstractNumId w:val="23"/>
  </w:num>
  <w:num w:numId="245">
    <w:abstractNumId w:val="220"/>
  </w:num>
  <w:num w:numId="246">
    <w:abstractNumId w:val="61"/>
  </w:num>
  <w:num w:numId="247">
    <w:abstractNumId w:val="185"/>
  </w:num>
  <w:num w:numId="248">
    <w:abstractNumId w:val="155"/>
  </w:num>
  <w:num w:numId="249">
    <w:abstractNumId w:val="58"/>
  </w:num>
  <w:num w:numId="250">
    <w:abstractNumId w:val="273"/>
  </w:num>
  <w:num w:numId="251">
    <w:abstractNumId w:val="240"/>
  </w:num>
  <w:num w:numId="252">
    <w:abstractNumId w:val="83"/>
  </w:num>
  <w:num w:numId="253">
    <w:abstractNumId w:val="48"/>
  </w:num>
  <w:num w:numId="254">
    <w:abstractNumId w:val="13"/>
  </w:num>
  <w:num w:numId="255">
    <w:abstractNumId w:val="264"/>
  </w:num>
  <w:num w:numId="256">
    <w:abstractNumId w:val="203"/>
  </w:num>
  <w:num w:numId="257">
    <w:abstractNumId w:val="47"/>
  </w:num>
  <w:num w:numId="258">
    <w:abstractNumId w:val="291"/>
  </w:num>
  <w:num w:numId="259">
    <w:abstractNumId w:val="298"/>
  </w:num>
  <w:num w:numId="260">
    <w:abstractNumId w:val="193"/>
  </w:num>
  <w:num w:numId="261">
    <w:abstractNumId w:val="72"/>
  </w:num>
  <w:num w:numId="262">
    <w:abstractNumId w:val="170"/>
  </w:num>
  <w:num w:numId="263">
    <w:abstractNumId w:val="73"/>
  </w:num>
  <w:num w:numId="264">
    <w:abstractNumId w:val="183"/>
  </w:num>
  <w:num w:numId="265">
    <w:abstractNumId w:val="53"/>
  </w:num>
  <w:num w:numId="266">
    <w:abstractNumId w:val="30"/>
  </w:num>
  <w:num w:numId="267">
    <w:abstractNumId w:val="191"/>
  </w:num>
  <w:num w:numId="268">
    <w:abstractNumId w:val="43"/>
  </w:num>
  <w:num w:numId="269">
    <w:abstractNumId w:val="39"/>
  </w:num>
  <w:num w:numId="270">
    <w:abstractNumId w:val="202"/>
  </w:num>
  <w:num w:numId="271">
    <w:abstractNumId w:val="174"/>
  </w:num>
  <w:num w:numId="272">
    <w:abstractNumId w:val="71"/>
  </w:num>
  <w:num w:numId="273">
    <w:abstractNumId w:val="87"/>
  </w:num>
  <w:num w:numId="274">
    <w:abstractNumId w:val="119"/>
  </w:num>
  <w:num w:numId="275">
    <w:abstractNumId w:val="122"/>
  </w:num>
  <w:num w:numId="276">
    <w:abstractNumId w:val="256"/>
  </w:num>
  <w:num w:numId="277">
    <w:abstractNumId w:val="249"/>
  </w:num>
  <w:num w:numId="278">
    <w:abstractNumId w:val="120"/>
  </w:num>
  <w:num w:numId="279">
    <w:abstractNumId w:val="200"/>
  </w:num>
  <w:num w:numId="280">
    <w:abstractNumId w:val="286"/>
  </w:num>
  <w:num w:numId="281">
    <w:abstractNumId w:val="2"/>
  </w:num>
  <w:num w:numId="282">
    <w:abstractNumId w:val="262"/>
  </w:num>
  <w:num w:numId="283">
    <w:abstractNumId w:val="68"/>
  </w:num>
  <w:num w:numId="284">
    <w:abstractNumId w:val="269"/>
  </w:num>
  <w:num w:numId="285">
    <w:abstractNumId w:val="287"/>
  </w:num>
  <w:num w:numId="286">
    <w:abstractNumId w:val="295"/>
  </w:num>
  <w:num w:numId="287">
    <w:abstractNumId w:val="194"/>
  </w:num>
  <w:num w:numId="288">
    <w:abstractNumId w:val="173"/>
  </w:num>
  <w:num w:numId="289">
    <w:abstractNumId w:val="281"/>
  </w:num>
  <w:num w:numId="290">
    <w:abstractNumId w:val="3"/>
  </w:num>
  <w:num w:numId="291">
    <w:abstractNumId w:val="187"/>
  </w:num>
  <w:num w:numId="292">
    <w:abstractNumId w:val="172"/>
  </w:num>
  <w:num w:numId="293">
    <w:abstractNumId w:val="141"/>
  </w:num>
  <w:num w:numId="294">
    <w:abstractNumId w:val="290"/>
  </w:num>
  <w:num w:numId="295">
    <w:abstractNumId w:val="8"/>
  </w:num>
  <w:num w:numId="296">
    <w:abstractNumId w:val="208"/>
  </w:num>
  <w:num w:numId="297">
    <w:abstractNumId w:val="127"/>
  </w:num>
  <w:num w:numId="298">
    <w:abstractNumId w:val="165"/>
  </w:num>
  <w:num w:numId="299">
    <w:abstractNumId w:val="41"/>
  </w:num>
  <w:num w:numId="300">
    <w:abstractNumId w:val="46"/>
  </w:num>
  <w:num w:numId="301">
    <w:abstractNumId w:val="77"/>
  </w:num>
  <w:num w:numId="302">
    <w:abstractNumId w:val="179"/>
  </w:num>
  <w:num w:numId="303">
    <w:abstractNumId w:val="5"/>
  </w:num>
  <w:num w:numId="304">
    <w:abstractNumId w:val="288"/>
  </w:num>
  <w:num w:numId="305">
    <w:abstractNumId w:val="245"/>
  </w:num>
  <w:num w:numId="306">
    <w:abstractNumId w:val="215"/>
  </w:num>
  <w:num w:numId="307">
    <w:abstractNumId w:val="17"/>
  </w:num>
  <w:num w:numId="308">
    <w:abstractNumId w:val="37"/>
  </w:num>
  <w:num w:numId="309">
    <w:abstractNumId w:val="35"/>
  </w:num>
  <w:num w:numId="310">
    <w:abstractNumId w:val="156"/>
  </w:num>
  <w:num w:numId="311">
    <w:abstractNumId w:val="110"/>
  </w:num>
  <w:num w:numId="312">
    <w:abstractNumId w:val="129"/>
  </w:num>
  <w:num w:numId="313">
    <w:abstractNumId w:val="112"/>
  </w:num>
  <w:num w:numId="314">
    <w:abstractNumId w:val="118"/>
  </w:num>
  <w:num w:numId="315">
    <w:abstractNumId w:val="222"/>
  </w:num>
  <w:num w:numId="316">
    <w:abstractNumId w:val="82"/>
  </w:num>
  <w:num w:numId="317">
    <w:abstractNumId w:val="40"/>
  </w:num>
  <w:num w:numId="318">
    <w:abstractNumId w:val="59"/>
  </w:num>
  <w:num w:numId="319">
    <w:abstractNumId w:val="9"/>
  </w:num>
  <w:num w:numId="320">
    <w:abstractNumId w:val="14"/>
  </w:num>
  <w:num w:numId="321">
    <w:abstractNumId w:val="94"/>
  </w:num>
  <w:num w:numId="322">
    <w:abstractNumId w:val="62"/>
  </w:num>
  <w:num w:numId="323">
    <w:abstractNumId w:val="11"/>
  </w:num>
  <w:num w:numId="324">
    <w:abstractNumId w:val="11"/>
  </w:num>
  <w:num w:numId="325">
    <w:abstractNumId w:val="11"/>
  </w:num>
  <w:num w:numId="326">
    <w:abstractNumId w:val="299"/>
  </w:num>
  <w:num w:numId="327">
    <w:abstractNumId w:val="36"/>
  </w:num>
  <w:num w:numId="328">
    <w:abstractNumId w:val="250"/>
  </w:num>
  <w:num w:numId="329">
    <w:abstractNumId w:val="205"/>
  </w:num>
  <w:num w:numId="330">
    <w:abstractNumId w:val="85"/>
  </w:num>
  <w:num w:numId="331">
    <w:abstractNumId w:val="277"/>
  </w:num>
  <w:num w:numId="332">
    <w:abstractNumId w:val="195"/>
  </w:num>
  <w:num w:numId="333">
    <w:abstractNumId w:val="52"/>
  </w:num>
  <w:num w:numId="334">
    <w:abstractNumId w:val="29"/>
  </w:num>
  <w:num w:numId="335">
    <w:abstractNumId w:val="90"/>
  </w:num>
  <w:num w:numId="336">
    <w:abstractNumId w:val="223"/>
  </w:num>
  <w:num w:numId="337">
    <w:abstractNumId w:val="176"/>
  </w:num>
  <w:num w:numId="338">
    <w:abstractNumId w:val="11"/>
  </w:num>
  <w:num w:numId="339">
    <w:abstractNumId w:val="11"/>
  </w:num>
  <w:num w:numId="340">
    <w:abstractNumId w:val="11"/>
  </w:num>
  <w:num w:numId="341">
    <w:abstractNumId w:val="11"/>
  </w:num>
  <w:num w:numId="342">
    <w:abstractNumId w:val="11"/>
  </w:num>
  <w:num w:numId="343">
    <w:abstractNumId w:val="11"/>
  </w:num>
  <w:num w:numId="344">
    <w:abstractNumId w:val="11"/>
  </w:num>
  <w:num w:numId="345">
    <w:abstractNumId w:val="11"/>
  </w:num>
  <w:num w:numId="346">
    <w:abstractNumId w:val="11"/>
  </w:num>
  <w:num w:numId="347">
    <w:abstractNumId w:val="11"/>
  </w:num>
  <w:num w:numId="348">
    <w:abstractNumId w:val="11"/>
  </w:num>
  <w:num w:numId="349">
    <w:abstractNumId w:val="11"/>
  </w:num>
  <w:num w:numId="350">
    <w:abstractNumId w:val="11"/>
  </w:num>
  <w:num w:numId="351">
    <w:abstractNumId w:val="11"/>
  </w:num>
  <w:num w:numId="352">
    <w:abstractNumId w:val="11"/>
  </w:num>
  <w:num w:numId="353">
    <w:abstractNumId w:val="11"/>
  </w:num>
  <w:num w:numId="354">
    <w:abstractNumId w:val="11"/>
  </w:num>
  <w:num w:numId="355">
    <w:abstractNumId w:val="63"/>
  </w:num>
  <w:num w:numId="356">
    <w:abstractNumId w:val="145"/>
  </w:num>
  <w:num w:numId="357">
    <w:abstractNumId w:val="227"/>
  </w:num>
  <w:num w:numId="358">
    <w:abstractNumId w:val="234"/>
  </w:num>
  <w:num w:numId="359">
    <w:abstractNumId w:val="124"/>
  </w:num>
  <w:num w:numId="360">
    <w:abstractNumId w:val="51"/>
  </w:num>
  <w:num w:numId="361">
    <w:abstractNumId w:val="114"/>
  </w:num>
  <w:num w:numId="362">
    <w:abstractNumId w:val="158"/>
  </w:num>
  <w:num w:numId="363">
    <w:abstractNumId w:val="279"/>
  </w:num>
  <w:num w:numId="364">
    <w:abstractNumId w:val="272"/>
  </w:num>
  <w:num w:numId="365">
    <w:abstractNumId w:val="246"/>
  </w:num>
  <w:num w:numId="366">
    <w:abstractNumId w:val="221"/>
  </w:num>
  <w:num w:numId="367">
    <w:abstractNumId w:val="116"/>
  </w:num>
  <w:num w:numId="368">
    <w:abstractNumId w:val="244"/>
  </w:num>
  <w:num w:numId="369">
    <w:abstractNumId w:val="137"/>
  </w:num>
  <w:num w:numId="370">
    <w:abstractNumId w:val="18"/>
  </w:num>
  <w:num w:numId="371">
    <w:abstractNumId w:val="150"/>
  </w:num>
  <w:num w:numId="372">
    <w:abstractNumId w:val="182"/>
  </w:num>
  <w:num w:numId="373">
    <w:abstractNumId w:val="147"/>
  </w:num>
  <w:num w:numId="374">
    <w:abstractNumId w:val="84"/>
  </w:num>
  <w:num w:numId="375">
    <w:abstractNumId w:val="64"/>
  </w:num>
  <w:num w:numId="376">
    <w:abstractNumId w:val="232"/>
  </w:num>
  <w:num w:numId="377">
    <w:abstractNumId w:val="210"/>
  </w:num>
  <w:num w:numId="378">
    <w:abstractNumId w:val="45"/>
  </w:num>
  <w:num w:numId="379">
    <w:abstractNumId w:val="0"/>
  </w:num>
  <w:num w:numId="380">
    <w:abstractNumId w:val="16"/>
  </w:num>
  <w:num w:numId="381">
    <w:abstractNumId w:val="257"/>
  </w:num>
  <w:num w:numId="382">
    <w:abstractNumId w:val="98"/>
  </w:num>
  <w:num w:numId="383">
    <w:abstractNumId w:val="294"/>
  </w:num>
  <w:num w:numId="384">
    <w:abstractNumId w:val="204"/>
  </w:num>
  <w:num w:numId="385">
    <w:abstractNumId w:val="105"/>
  </w:num>
  <w:num w:numId="386">
    <w:abstractNumId w:val="74"/>
  </w:num>
  <w:num w:numId="387">
    <w:abstractNumId w:val="186"/>
  </w:num>
  <w:num w:numId="388">
    <w:abstractNumId w:val="93"/>
  </w:num>
  <w:num w:numId="389">
    <w:abstractNumId w:val="4"/>
  </w:num>
  <w:num w:numId="390">
    <w:abstractNumId w:val="226"/>
  </w:num>
  <w:num w:numId="391">
    <w:abstractNumId w:val="164"/>
  </w:num>
  <w:num w:numId="392">
    <w:abstractNumId w:val="231"/>
  </w:num>
  <w:num w:numId="393">
    <w:abstractNumId w:val="268"/>
  </w:num>
  <w:num w:numId="394">
    <w:abstractNumId w:val="78"/>
  </w:num>
  <w:numIdMacAtCleanup w:val="390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Nun Jiranun">
    <w15:presenceInfo w15:providerId="Windows Live" w15:userId="62fdfa9e0b397a4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embedTrueTypeFonts/>
  <w:hideSpellingErrors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2674"/>
    <w:rsid w:val="00000748"/>
    <w:rsid w:val="00000C91"/>
    <w:rsid w:val="0000141D"/>
    <w:rsid w:val="000043D9"/>
    <w:rsid w:val="00007F40"/>
    <w:rsid w:val="0001220B"/>
    <w:rsid w:val="000122E5"/>
    <w:rsid w:val="000123DB"/>
    <w:rsid w:val="0001299B"/>
    <w:rsid w:val="000148D1"/>
    <w:rsid w:val="00016CD7"/>
    <w:rsid w:val="00016D06"/>
    <w:rsid w:val="000207CC"/>
    <w:rsid w:val="00022062"/>
    <w:rsid w:val="000237BB"/>
    <w:rsid w:val="00023DA4"/>
    <w:rsid w:val="00024443"/>
    <w:rsid w:val="0002451F"/>
    <w:rsid w:val="00024A88"/>
    <w:rsid w:val="00024F15"/>
    <w:rsid w:val="00030794"/>
    <w:rsid w:val="00031144"/>
    <w:rsid w:val="0003200B"/>
    <w:rsid w:val="00033204"/>
    <w:rsid w:val="000360D7"/>
    <w:rsid w:val="000362EB"/>
    <w:rsid w:val="000371AF"/>
    <w:rsid w:val="00041E04"/>
    <w:rsid w:val="000427D8"/>
    <w:rsid w:val="00042DB7"/>
    <w:rsid w:val="00042EFE"/>
    <w:rsid w:val="00046F36"/>
    <w:rsid w:val="0004737E"/>
    <w:rsid w:val="00050CE8"/>
    <w:rsid w:val="000512D9"/>
    <w:rsid w:val="0005352F"/>
    <w:rsid w:val="000539F0"/>
    <w:rsid w:val="00053DDD"/>
    <w:rsid w:val="0005706C"/>
    <w:rsid w:val="0006064A"/>
    <w:rsid w:val="00060C43"/>
    <w:rsid w:val="00062041"/>
    <w:rsid w:val="00062372"/>
    <w:rsid w:val="0006290B"/>
    <w:rsid w:val="00062FB2"/>
    <w:rsid w:val="000630E4"/>
    <w:rsid w:val="000633CE"/>
    <w:rsid w:val="00063715"/>
    <w:rsid w:val="000638D7"/>
    <w:rsid w:val="0006438A"/>
    <w:rsid w:val="0006678B"/>
    <w:rsid w:val="00071590"/>
    <w:rsid w:val="0007160F"/>
    <w:rsid w:val="00072A05"/>
    <w:rsid w:val="000734E6"/>
    <w:rsid w:val="00073998"/>
    <w:rsid w:val="000749AB"/>
    <w:rsid w:val="00075AAB"/>
    <w:rsid w:val="00076CC2"/>
    <w:rsid w:val="000771C8"/>
    <w:rsid w:val="00080EEE"/>
    <w:rsid w:val="00081994"/>
    <w:rsid w:val="00082166"/>
    <w:rsid w:val="00084B6F"/>
    <w:rsid w:val="000863BD"/>
    <w:rsid w:val="000868C8"/>
    <w:rsid w:val="0008711E"/>
    <w:rsid w:val="00087654"/>
    <w:rsid w:val="00087949"/>
    <w:rsid w:val="0009079C"/>
    <w:rsid w:val="00091C0A"/>
    <w:rsid w:val="00091F4E"/>
    <w:rsid w:val="0009261A"/>
    <w:rsid w:val="00092E49"/>
    <w:rsid w:val="000930FB"/>
    <w:rsid w:val="0009312D"/>
    <w:rsid w:val="00095842"/>
    <w:rsid w:val="00096BD2"/>
    <w:rsid w:val="000976E2"/>
    <w:rsid w:val="00097F48"/>
    <w:rsid w:val="000A06C2"/>
    <w:rsid w:val="000A0C11"/>
    <w:rsid w:val="000A0C29"/>
    <w:rsid w:val="000A29E8"/>
    <w:rsid w:val="000A3E93"/>
    <w:rsid w:val="000A467B"/>
    <w:rsid w:val="000A4829"/>
    <w:rsid w:val="000A4F08"/>
    <w:rsid w:val="000B0F8B"/>
    <w:rsid w:val="000B247C"/>
    <w:rsid w:val="000B2BE6"/>
    <w:rsid w:val="000B4692"/>
    <w:rsid w:val="000B749A"/>
    <w:rsid w:val="000C0897"/>
    <w:rsid w:val="000C09E7"/>
    <w:rsid w:val="000C0A8D"/>
    <w:rsid w:val="000C24CE"/>
    <w:rsid w:val="000C2E97"/>
    <w:rsid w:val="000C6654"/>
    <w:rsid w:val="000C6C21"/>
    <w:rsid w:val="000C730B"/>
    <w:rsid w:val="000C7E2A"/>
    <w:rsid w:val="000D013E"/>
    <w:rsid w:val="000D0C94"/>
    <w:rsid w:val="000D366A"/>
    <w:rsid w:val="000D379C"/>
    <w:rsid w:val="000D3877"/>
    <w:rsid w:val="000D3D06"/>
    <w:rsid w:val="000D41A6"/>
    <w:rsid w:val="000D4217"/>
    <w:rsid w:val="000D4776"/>
    <w:rsid w:val="000D4975"/>
    <w:rsid w:val="000D5431"/>
    <w:rsid w:val="000D6540"/>
    <w:rsid w:val="000D73DD"/>
    <w:rsid w:val="000D7FD2"/>
    <w:rsid w:val="000E01C7"/>
    <w:rsid w:val="000E1494"/>
    <w:rsid w:val="000E183F"/>
    <w:rsid w:val="000E2122"/>
    <w:rsid w:val="000E2E31"/>
    <w:rsid w:val="000E398E"/>
    <w:rsid w:val="000E536B"/>
    <w:rsid w:val="000E5514"/>
    <w:rsid w:val="000E5754"/>
    <w:rsid w:val="000E5EB2"/>
    <w:rsid w:val="000F144E"/>
    <w:rsid w:val="000F1F96"/>
    <w:rsid w:val="000F27C3"/>
    <w:rsid w:val="000F5173"/>
    <w:rsid w:val="000F7DB4"/>
    <w:rsid w:val="00100F61"/>
    <w:rsid w:val="001022F3"/>
    <w:rsid w:val="00102C99"/>
    <w:rsid w:val="00103030"/>
    <w:rsid w:val="00104621"/>
    <w:rsid w:val="0010704F"/>
    <w:rsid w:val="00110268"/>
    <w:rsid w:val="00111D89"/>
    <w:rsid w:val="00112062"/>
    <w:rsid w:val="00112085"/>
    <w:rsid w:val="00113393"/>
    <w:rsid w:val="001162E4"/>
    <w:rsid w:val="00116568"/>
    <w:rsid w:val="001166A9"/>
    <w:rsid w:val="001168BC"/>
    <w:rsid w:val="00117B2F"/>
    <w:rsid w:val="00120C69"/>
    <w:rsid w:val="001216AB"/>
    <w:rsid w:val="00122A1A"/>
    <w:rsid w:val="0012306E"/>
    <w:rsid w:val="001231CC"/>
    <w:rsid w:val="0012344F"/>
    <w:rsid w:val="0012556F"/>
    <w:rsid w:val="0012776E"/>
    <w:rsid w:val="00127843"/>
    <w:rsid w:val="00127EC2"/>
    <w:rsid w:val="001306E7"/>
    <w:rsid w:val="001333FF"/>
    <w:rsid w:val="00133669"/>
    <w:rsid w:val="00135153"/>
    <w:rsid w:val="00136A0C"/>
    <w:rsid w:val="00136C4B"/>
    <w:rsid w:val="00137990"/>
    <w:rsid w:val="00137C0A"/>
    <w:rsid w:val="00140230"/>
    <w:rsid w:val="001436BE"/>
    <w:rsid w:val="001445B6"/>
    <w:rsid w:val="00146C39"/>
    <w:rsid w:val="001504D2"/>
    <w:rsid w:val="00153432"/>
    <w:rsid w:val="00153B78"/>
    <w:rsid w:val="00153DB8"/>
    <w:rsid w:val="00154C06"/>
    <w:rsid w:val="00154CB5"/>
    <w:rsid w:val="00154E43"/>
    <w:rsid w:val="00154E9E"/>
    <w:rsid w:val="0015521E"/>
    <w:rsid w:val="00156089"/>
    <w:rsid w:val="0015620A"/>
    <w:rsid w:val="0015699B"/>
    <w:rsid w:val="00160E5E"/>
    <w:rsid w:val="00161C4E"/>
    <w:rsid w:val="001641E1"/>
    <w:rsid w:val="00164962"/>
    <w:rsid w:val="00165C99"/>
    <w:rsid w:val="00167FCA"/>
    <w:rsid w:val="00171378"/>
    <w:rsid w:val="0017145E"/>
    <w:rsid w:val="00172D0F"/>
    <w:rsid w:val="00174E93"/>
    <w:rsid w:val="00174ECB"/>
    <w:rsid w:val="00175471"/>
    <w:rsid w:val="00176466"/>
    <w:rsid w:val="00177542"/>
    <w:rsid w:val="0017780D"/>
    <w:rsid w:val="0017781C"/>
    <w:rsid w:val="00177AAD"/>
    <w:rsid w:val="00177EBE"/>
    <w:rsid w:val="001811BA"/>
    <w:rsid w:val="0018555A"/>
    <w:rsid w:val="00185E6B"/>
    <w:rsid w:val="00190EEC"/>
    <w:rsid w:val="00193430"/>
    <w:rsid w:val="001941DF"/>
    <w:rsid w:val="00194575"/>
    <w:rsid w:val="00194F2C"/>
    <w:rsid w:val="001958CC"/>
    <w:rsid w:val="00195F94"/>
    <w:rsid w:val="001960A7"/>
    <w:rsid w:val="001A132B"/>
    <w:rsid w:val="001A180C"/>
    <w:rsid w:val="001A260F"/>
    <w:rsid w:val="001A2EBF"/>
    <w:rsid w:val="001A4DC8"/>
    <w:rsid w:val="001A4E5A"/>
    <w:rsid w:val="001A53FB"/>
    <w:rsid w:val="001A5F24"/>
    <w:rsid w:val="001A69AB"/>
    <w:rsid w:val="001A6B0A"/>
    <w:rsid w:val="001B00D6"/>
    <w:rsid w:val="001B016A"/>
    <w:rsid w:val="001B0FC2"/>
    <w:rsid w:val="001B2577"/>
    <w:rsid w:val="001B2E40"/>
    <w:rsid w:val="001B3674"/>
    <w:rsid w:val="001B5086"/>
    <w:rsid w:val="001B543A"/>
    <w:rsid w:val="001B66E8"/>
    <w:rsid w:val="001B7AF4"/>
    <w:rsid w:val="001C2674"/>
    <w:rsid w:val="001C31BF"/>
    <w:rsid w:val="001C35ED"/>
    <w:rsid w:val="001C3FB6"/>
    <w:rsid w:val="001C44D3"/>
    <w:rsid w:val="001C6446"/>
    <w:rsid w:val="001C724D"/>
    <w:rsid w:val="001C72DF"/>
    <w:rsid w:val="001D0DE8"/>
    <w:rsid w:val="001D32B0"/>
    <w:rsid w:val="001D38B5"/>
    <w:rsid w:val="001D44A2"/>
    <w:rsid w:val="001D4E12"/>
    <w:rsid w:val="001D6847"/>
    <w:rsid w:val="001D6F01"/>
    <w:rsid w:val="001E09BA"/>
    <w:rsid w:val="001E0A53"/>
    <w:rsid w:val="001E2D9F"/>
    <w:rsid w:val="001E4FDA"/>
    <w:rsid w:val="001E584F"/>
    <w:rsid w:val="001E59C1"/>
    <w:rsid w:val="001E59E4"/>
    <w:rsid w:val="001E68C5"/>
    <w:rsid w:val="001E733E"/>
    <w:rsid w:val="001E7B3F"/>
    <w:rsid w:val="001E7E79"/>
    <w:rsid w:val="001F09BB"/>
    <w:rsid w:val="001F1CCB"/>
    <w:rsid w:val="001F1F56"/>
    <w:rsid w:val="001F2D4E"/>
    <w:rsid w:val="001F68D7"/>
    <w:rsid w:val="00200526"/>
    <w:rsid w:val="0020682B"/>
    <w:rsid w:val="0021054C"/>
    <w:rsid w:val="002107AF"/>
    <w:rsid w:val="00212E14"/>
    <w:rsid w:val="00213EC9"/>
    <w:rsid w:val="0021405C"/>
    <w:rsid w:val="002143EE"/>
    <w:rsid w:val="00215139"/>
    <w:rsid w:val="002166B2"/>
    <w:rsid w:val="00220E2C"/>
    <w:rsid w:val="00220E5A"/>
    <w:rsid w:val="00220F9F"/>
    <w:rsid w:val="00221859"/>
    <w:rsid w:val="0022273C"/>
    <w:rsid w:val="00223DC8"/>
    <w:rsid w:val="00225851"/>
    <w:rsid w:val="00227C60"/>
    <w:rsid w:val="00230569"/>
    <w:rsid w:val="00232BD9"/>
    <w:rsid w:val="00235638"/>
    <w:rsid w:val="00236311"/>
    <w:rsid w:val="00236802"/>
    <w:rsid w:val="0023682E"/>
    <w:rsid w:val="00237D6F"/>
    <w:rsid w:val="002401AA"/>
    <w:rsid w:val="002403D0"/>
    <w:rsid w:val="002406FC"/>
    <w:rsid w:val="00240DD1"/>
    <w:rsid w:val="00240E4D"/>
    <w:rsid w:val="00241986"/>
    <w:rsid w:val="00242BB6"/>
    <w:rsid w:val="00242F07"/>
    <w:rsid w:val="002430C0"/>
    <w:rsid w:val="002435B0"/>
    <w:rsid w:val="00243D18"/>
    <w:rsid w:val="00247FC3"/>
    <w:rsid w:val="00250D76"/>
    <w:rsid w:val="002526E1"/>
    <w:rsid w:val="00252F66"/>
    <w:rsid w:val="0025324E"/>
    <w:rsid w:val="00253345"/>
    <w:rsid w:val="00257670"/>
    <w:rsid w:val="00261D92"/>
    <w:rsid w:val="00267876"/>
    <w:rsid w:val="00267D23"/>
    <w:rsid w:val="00271953"/>
    <w:rsid w:val="002721FE"/>
    <w:rsid w:val="00272249"/>
    <w:rsid w:val="00273832"/>
    <w:rsid w:val="0027582E"/>
    <w:rsid w:val="00281EF1"/>
    <w:rsid w:val="00283D10"/>
    <w:rsid w:val="00285BD5"/>
    <w:rsid w:val="002908B4"/>
    <w:rsid w:val="00291097"/>
    <w:rsid w:val="00291461"/>
    <w:rsid w:val="00291A03"/>
    <w:rsid w:val="00294D41"/>
    <w:rsid w:val="002958E5"/>
    <w:rsid w:val="00296311"/>
    <w:rsid w:val="002966F4"/>
    <w:rsid w:val="00296922"/>
    <w:rsid w:val="002975E8"/>
    <w:rsid w:val="002A06DC"/>
    <w:rsid w:val="002A0CFE"/>
    <w:rsid w:val="002A16BF"/>
    <w:rsid w:val="002A316B"/>
    <w:rsid w:val="002A410C"/>
    <w:rsid w:val="002A4CB1"/>
    <w:rsid w:val="002A4EA6"/>
    <w:rsid w:val="002A4FA6"/>
    <w:rsid w:val="002A633A"/>
    <w:rsid w:val="002A69BB"/>
    <w:rsid w:val="002A7673"/>
    <w:rsid w:val="002B0CB1"/>
    <w:rsid w:val="002B11AD"/>
    <w:rsid w:val="002B1A2E"/>
    <w:rsid w:val="002B4EA4"/>
    <w:rsid w:val="002B587F"/>
    <w:rsid w:val="002C17C9"/>
    <w:rsid w:val="002C1AF2"/>
    <w:rsid w:val="002C33F3"/>
    <w:rsid w:val="002C4F14"/>
    <w:rsid w:val="002C5C53"/>
    <w:rsid w:val="002C68E0"/>
    <w:rsid w:val="002C74D9"/>
    <w:rsid w:val="002D0C97"/>
    <w:rsid w:val="002D11E3"/>
    <w:rsid w:val="002D17A8"/>
    <w:rsid w:val="002D1ED1"/>
    <w:rsid w:val="002D3B7D"/>
    <w:rsid w:val="002D4A47"/>
    <w:rsid w:val="002D4BD7"/>
    <w:rsid w:val="002D5466"/>
    <w:rsid w:val="002D5B08"/>
    <w:rsid w:val="002D7284"/>
    <w:rsid w:val="002D784C"/>
    <w:rsid w:val="002D7CE7"/>
    <w:rsid w:val="002E1A29"/>
    <w:rsid w:val="002E4699"/>
    <w:rsid w:val="002E5960"/>
    <w:rsid w:val="002E65A7"/>
    <w:rsid w:val="002E7452"/>
    <w:rsid w:val="002F2DC3"/>
    <w:rsid w:val="002F3481"/>
    <w:rsid w:val="002F37E1"/>
    <w:rsid w:val="002F4F98"/>
    <w:rsid w:val="002F56FD"/>
    <w:rsid w:val="002F57EA"/>
    <w:rsid w:val="002F59F0"/>
    <w:rsid w:val="002F5D1E"/>
    <w:rsid w:val="003006E1"/>
    <w:rsid w:val="00302F6C"/>
    <w:rsid w:val="003038B7"/>
    <w:rsid w:val="00304434"/>
    <w:rsid w:val="003057E1"/>
    <w:rsid w:val="00310FEA"/>
    <w:rsid w:val="0031220D"/>
    <w:rsid w:val="003123E2"/>
    <w:rsid w:val="00313ABF"/>
    <w:rsid w:val="003143B1"/>
    <w:rsid w:val="00315875"/>
    <w:rsid w:val="00320B0F"/>
    <w:rsid w:val="003211AC"/>
    <w:rsid w:val="00323873"/>
    <w:rsid w:val="0032438B"/>
    <w:rsid w:val="003271EF"/>
    <w:rsid w:val="00327D1F"/>
    <w:rsid w:val="003304F1"/>
    <w:rsid w:val="00330FC9"/>
    <w:rsid w:val="00331443"/>
    <w:rsid w:val="00332CE7"/>
    <w:rsid w:val="003334D2"/>
    <w:rsid w:val="003343F2"/>
    <w:rsid w:val="0033477E"/>
    <w:rsid w:val="00334CA1"/>
    <w:rsid w:val="0033639F"/>
    <w:rsid w:val="0033667A"/>
    <w:rsid w:val="00336834"/>
    <w:rsid w:val="00337E7A"/>
    <w:rsid w:val="0034083D"/>
    <w:rsid w:val="00341583"/>
    <w:rsid w:val="00341B73"/>
    <w:rsid w:val="00342A2E"/>
    <w:rsid w:val="0034628C"/>
    <w:rsid w:val="00346591"/>
    <w:rsid w:val="003476D8"/>
    <w:rsid w:val="00350E56"/>
    <w:rsid w:val="0035104B"/>
    <w:rsid w:val="00351C9F"/>
    <w:rsid w:val="00351FCF"/>
    <w:rsid w:val="00352A79"/>
    <w:rsid w:val="00354711"/>
    <w:rsid w:val="003547C0"/>
    <w:rsid w:val="0035516C"/>
    <w:rsid w:val="00355A74"/>
    <w:rsid w:val="003560B4"/>
    <w:rsid w:val="00356CE3"/>
    <w:rsid w:val="00361B25"/>
    <w:rsid w:val="00361D4E"/>
    <w:rsid w:val="00361FAB"/>
    <w:rsid w:val="00363663"/>
    <w:rsid w:val="00365451"/>
    <w:rsid w:val="00365CC5"/>
    <w:rsid w:val="00367BD5"/>
    <w:rsid w:val="00367FE5"/>
    <w:rsid w:val="00371BAF"/>
    <w:rsid w:val="003726E9"/>
    <w:rsid w:val="0037322E"/>
    <w:rsid w:val="00374A15"/>
    <w:rsid w:val="003760D4"/>
    <w:rsid w:val="00376998"/>
    <w:rsid w:val="00377C28"/>
    <w:rsid w:val="0038136A"/>
    <w:rsid w:val="00382BDE"/>
    <w:rsid w:val="00383829"/>
    <w:rsid w:val="003854CC"/>
    <w:rsid w:val="0038577D"/>
    <w:rsid w:val="0038581F"/>
    <w:rsid w:val="003860DC"/>
    <w:rsid w:val="003870EA"/>
    <w:rsid w:val="0039038B"/>
    <w:rsid w:val="00390696"/>
    <w:rsid w:val="00390AA4"/>
    <w:rsid w:val="00392C20"/>
    <w:rsid w:val="00392DE3"/>
    <w:rsid w:val="003959E0"/>
    <w:rsid w:val="00397AC2"/>
    <w:rsid w:val="003A19BC"/>
    <w:rsid w:val="003A64CF"/>
    <w:rsid w:val="003A66A9"/>
    <w:rsid w:val="003B23CF"/>
    <w:rsid w:val="003B2AAD"/>
    <w:rsid w:val="003B2ACE"/>
    <w:rsid w:val="003B32E9"/>
    <w:rsid w:val="003B3EE9"/>
    <w:rsid w:val="003B65C2"/>
    <w:rsid w:val="003B7336"/>
    <w:rsid w:val="003B784E"/>
    <w:rsid w:val="003B7D20"/>
    <w:rsid w:val="003C08E8"/>
    <w:rsid w:val="003C13B6"/>
    <w:rsid w:val="003C1C5F"/>
    <w:rsid w:val="003C2423"/>
    <w:rsid w:val="003C3407"/>
    <w:rsid w:val="003C5CE7"/>
    <w:rsid w:val="003C6377"/>
    <w:rsid w:val="003C7FEF"/>
    <w:rsid w:val="003D351D"/>
    <w:rsid w:val="003D63AD"/>
    <w:rsid w:val="003D6656"/>
    <w:rsid w:val="003D69D8"/>
    <w:rsid w:val="003E304D"/>
    <w:rsid w:val="003E4D64"/>
    <w:rsid w:val="003E53B6"/>
    <w:rsid w:val="003E5978"/>
    <w:rsid w:val="003E5B72"/>
    <w:rsid w:val="003E6E9A"/>
    <w:rsid w:val="003E7A73"/>
    <w:rsid w:val="003E7D2F"/>
    <w:rsid w:val="003F0439"/>
    <w:rsid w:val="003F069E"/>
    <w:rsid w:val="003F219F"/>
    <w:rsid w:val="003F2AEA"/>
    <w:rsid w:val="003F2C7C"/>
    <w:rsid w:val="003F2EC8"/>
    <w:rsid w:val="003F31EC"/>
    <w:rsid w:val="003F54BB"/>
    <w:rsid w:val="003F6EB8"/>
    <w:rsid w:val="003F7AAA"/>
    <w:rsid w:val="0040084D"/>
    <w:rsid w:val="00400D44"/>
    <w:rsid w:val="00401C85"/>
    <w:rsid w:val="00401FA5"/>
    <w:rsid w:val="00402ED5"/>
    <w:rsid w:val="00403437"/>
    <w:rsid w:val="00403591"/>
    <w:rsid w:val="00404C08"/>
    <w:rsid w:val="004067AC"/>
    <w:rsid w:val="0040774B"/>
    <w:rsid w:val="004079E7"/>
    <w:rsid w:val="00410054"/>
    <w:rsid w:val="00411E65"/>
    <w:rsid w:val="0041349D"/>
    <w:rsid w:val="004137C1"/>
    <w:rsid w:val="00414E51"/>
    <w:rsid w:val="00417919"/>
    <w:rsid w:val="00420262"/>
    <w:rsid w:val="0042121D"/>
    <w:rsid w:val="00424A26"/>
    <w:rsid w:val="00424B2C"/>
    <w:rsid w:val="00424D71"/>
    <w:rsid w:val="004250D7"/>
    <w:rsid w:val="00425A63"/>
    <w:rsid w:val="004264A3"/>
    <w:rsid w:val="00426805"/>
    <w:rsid w:val="00426E66"/>
    <w:rsid w:val="0042719F"/>
    <w:rsid w:val="00427959"/>
    <w:rsid w:val="004308A3"/>
    <w:rsid w:val="00431D6B"/>
    <w:rsid w:val="004348C7"/>
    <w:rsid w:val="00434F82"/>
    <w:rsid w:val="004355B6"/>
    <w:rsid w:val="00435877"/>
    <w:rsid w:val="00435F0C"/>
    <w:rsid w:val="00436866"/>
    <w:rsid w:val="00441B67"/>
    <w:rsid w:val="004430B3"/>
    <w:rsid w:val="00444997"/>
    <w:rsid w:val="00445852"/>
    <w:rsid w:val="00451EBE"/>
    <w:rsid w:val="004526C0"/>
    <w:rsid w:val="004526FD"/>
    <w:rsid w:val="004527AA"/>
    <w:rsid w:val="004535F8"/>
    <w:rsid w:val="00455F77"/>
    <w:rsid w:val="0045730F"/>
    <w:rsid w:val="00462CF5"/>
    <w:rsid w:val="00464802"/>
    <w:rsid w:val="00465B29"/>
    <w:rsid w:val="00466E91"/>
    <w:rsid w:val="00467923"/>
    <w:rsid w:val="004708CA"/>
    <w:rsid w:val="00471A40"/>
    <w:rsid w:val="00473D07"/>
    <w:rsid w:val="00473EE8"/>
    <w:rsid w:val="004741CE"/>
    <w:rsid w:val="00474D1F"/>
    <w:rsid w:val="004757BB"/>
    <w:rsid w:val="004757BE"/>
    <w:rsid w:val="00476DB7"/>
    <w:rsid w:val="00480452"/>
    <w:rsid w:val="0048124E"/>
    <w:rsid w:val="00483275"/>
    <w:rsid w:val="00483BBF"/>
    <w:rsid w:val="00484A97"/>
    <w:rsid w:val="004851A5"/>
    <w:rsid w:val="00486131"/>
    <w:rsid w:val="0048629C"/>
    <w:rsid w:val="00486489"/>
    <w:rsid w:val="00490A85"/>
    <w:rsid w:val="00491F1A"/>
    <w:rsid w:val="00493729"/>
    <w:rsid w:val="00493CE1"/>
    <w:rsid w:val="004941A6"/>
    <w:rsid w:val="00494E0A"/>
    <w:rsid w:val="00495518"/>
    <w:rsid w:val="00495DE6"/>
    <w:rsid w:val="004960D8"/>
    <w:rsid w:val="004963CF"/>
    <w:rsid w:val="0049754E"/>
    <w:rsid w:val="004A0724"/>
    <w:rsid w:val="004A257C"/>
    <w:rsid w:val="004A3097"/>
    <w:rsid w:val="004A34F8"/>
    <w:rsid w:val="004A4379"/>
    <w:rsid w:val="004A4858"/>
    <w:rsid w:val="004A59CA"/>
    <w:rsid w:val="004A5C41"/>
    <w:rsid w:val="004A694E"/>
    <w:rsid w:val="004B104C"/>
    <w:rsid w:val="004B30AF"/>
    <w:rsid w:val="004B3238"/>
    <w:rsid w:val="004B4B62"/>
    <w:rsid w:val="004B5083"/>
    <w:rsid w:val="004B55B7"/>
    <w:rsid w:val="004B5A17"/>
    <w:rsid w:val="004B7829"/>
    <w:rsid w:val="004C2E92"/>
    <w:rsid w:val="004C3C10"/>
    <w:rsid w:val="004C3EDB"/>
    <w:rsid w:val="004C6A49"/>
    <w:rsid w:val="004C70CA"/>
    <w:rsid w:val="004C7361"/>
    <w:rsid w:val="004C74C3"/>
    <w:rsid w:val="004D0094"/>
    <w:rsid w:val="004D216F"/>
    <w:rsid w:val="004D4213"/>
    <w:rsid w:val="004D4829"/>
    <w:rsid w:val="004D5589"/>
    <w:rsid w:val="004D56FC"/>
    <w:rsid w:val="004D57FB"/>
    <w:rsid w:val="004D7423"/>
    <w:rsid w:val="004E0FB4"/>
    <w:rsid w:val="004E1A1A"/>
    <w:rsid w:val="004E20AD"/>
    <w:rsid w:val="004E2C42"/>
    <w:rsid w:val="004E400C"/>
    <w:rsid w:val="004E47DA"/>
    <w:rsid w:val="004E47DF"/>
    <w:rsid w:val="004E4817"/>
    <w:rsid w:val="004E604E"/>
    <w:rsid w:val="004E6C30"/>
    <w:rsid w:val="004E6F36"/>
    <w:rsid w:val="004E7B6F"/>
    <w:rsid w:val="004E7DD7"/>
    <w:rsid w:val="004F030A"/>
    <w:rsid w:val="004F04A9"/>
    <w:rsid w:val="004F1219"/>
    <w:rsid w:val="004F1DBC"/>
    <w:rsid w:val="004F2286"/>
    <w:rsid w:val="004F36CF"/>
    <w:rsid w:val="004F68A3"/>
    <w:rsid w:val="004F7050"/>
    <w:rsid w:val="004F74CD"/>
    <w:rsid w:val="005008F9"/>
    <w:rsid w:val="00502D52"/>
    <w:rsid w:val="00502E47"/>
    <w:rsid w:val="00504049"/>
    <w:rsid w:val="00504AAF"/>
    <w:rsid w:val="00504C93"/>
    <w:rsid w:val="00504DF9"/>
    <w:rsid w:val="0050520E"/>
    <w:rsid w:val="005069FC"/>
    <w:rsid w:val="00506AD7"/>
    <w:rsid w:val="00507CB0"/>
    <w:rsid w:val="00507E62"/>
    <w:rsid w:val="00510685"/>
    <w:rsid w:val="00512C24"/>
    <w:rsid w:val="00512FC5"/>
    <w:rsid w:val="00513AEF"/>
    <w:rsid w:val="00514AF8"/>
    <w:rsid w:val="005156A2"/>
    <w:rsid w:val="00516E56"/>
    <w:rsid w:val="00520617"/>
    <w:rsid w:val="00521F1B"/>
    <w:rsid w:val="0052330B"/>
    <w:rsid w:val="00526BCE"/>
    <w:rsid w:val="00526E19"/>
    <w:rsid w:val="00530FE1"/>
    <w:rsid w:val="0053375D"/>
    <w:rsid w:val="00534FA4"/>
    <w:rsid w:val="005405AC"/>
    <w:rsid w:val="00540A94"/>
    <w:rsid w:val="005428AA"/>
    <w:rsid w:val="00543866"/>
    <w:rsid w:val="00543997"/>
    <w:rsid w:val="00543E81"/>
    <w:rsid w:val="00544F3E"/>
    <w:rsid w:val="00545885"/>
    <w:rsid w:val="0054597C"/>
    <w:rsid w:val="005462EC"/>
    <w:rsid w:val="005466AC"/>
    <w:rsid w:val="00547D5F"/>
    <w:rsid w:val="00551249"/>
    <w:rsid w:val="00552C90"/>
    <w:rsid w:val="005535EF"/>
    <w:rsid w:val="00554D84"/>
    <w:rsid w:val="00554DB6"/>
    <w:rsid w:val="00555D25"/>
    <w:rsid w:val="00556DDD"/>
    <w:rsid w:val="00556F1E"/>
    <w:rsid w:val="005570D3"/>
    <w:rsid w:val="00557280"/>
    <w:rsid w:val="0055786A"/>
    <w:rsid w:val="0056066F"/>
    <w:rsid w:val="005644C1"/>
    <w:rsid w:val="00565067"/>
    <w:rsid w:val="00565E65"/>
    <w:rsid w:val="00567F5D"/>
    <w:rsid w:val="00572421"/>
    <w:rsid w:val="00572FB8"/>
    <w:rsid w:val="0057353A"/>
    <w:rsid w:val="00573AA2"/>
    <w:rsid w:val="00574B0D"/>
    <w:rsid w:val="005801E2"/>
    <w:rsid w:val="0058131A"/>
    <w:rsid w:val="0058178E"/>
    <w:rsid w:val="00581DF4"/>
    <w:rsid w:val="005841FB"/>
    <w:rsid w:val="005877DB"/>
    <w:rsid w:val="0059175D"/>
    <w:rsid w:val="00591BCA"/>
    <w:rsid w:val="0059689D"/>
    <w:rsid w:val="005973F7"/>
    <w:rsid w:val="005A058C"/>
    <w:rsid w:val="005A0637"/>
    <w:rsid w:val="005A1C92"/>
    <w:rsid w:val="005A2005"/>
    <w:rsid w:val="005A43F0"/>
    <w:rsid w:val="005A51AC"/>
    <w:rsid w:val="005A55BA"/>
    <w:rsid w:val="005A66E3"/>
    <w:rsid w:val="005A791D"/>
    <w:rsid w:val="005A7E6C"/>
    <w:rsid w:val="005B03A3"/>
    <w:rsid w:val="005B1330"/>
    <w:rsid w:val="005B2E4D"/>
    <w:rsid w:val="005B4D63"/>
    <w:rsid w:val="005B668B"/>
    <w:rsid w:val="005B6AC8"/>
    <w:rsid w:val="005B6D39"/>
    <w:rsid w:val="005B6DC6"/>
    <w:rsid w:val="005C0F19"/>
    <w:rsid w:val="005C14FE"/>
    <w:rsid w:val="005C1FDD"/>
    <w:rsid w:val="005C31B1"/>
    <w:rsid w:val="005C31C1"/>
    <w:rsid w:val="005C3BDE"/>
    <w:rsid w:val="005C4090"/>
    <w:rsid w:val="005C502B"/>
    <w:rsid w:val="005C51FF"/>
    <w:rsid w:val="005C547B"/>
    <w:rsid w:val="005C70CE"/>
    <w:rsid w:val="005C73B6"/>
    <w:rsid w:val="005C788C"/>
    <w:rsid w:val="005D0310"/>
    <w:rsid w:val="005D0CD9"/>
    <w:rsid w:val="005D23ED"/>
    <w:rsid w:val="005D2D14"/>
    <w:rsid w:val="005D5C27"/>
    <w:rsid w:val="005D5F48"/>
    <w:rsid w:val="005D66E3"/>
    <w:rsid w:val="005D6F51"/>
    <w:rsid w:val="005E0056"/>
    <w:rsid w:val="005E1DCF"/>
    <w:rsid w:val="005E5AFD"/>
    <w:rsid w:val="005E616C"/>
    <w:rsid w:val="005F01E1"/>
    <w:rsid w:val="005F0200"/>
    <w:rsid w:val="005F15F8"/>
    <w:rsid w:val="005F183B"/>
    <w:rsid w:val="005F18BE"/>
    <w:rsid w:val="005F2A73"/>
    <w:rsid w:val="005F31A5"/>
    <w:rsid w:val="005F3649"/>
    <w:rsid w:val="005F46F0"/>
    <w:rsid w:val="005F49FE"/>
    <w:rsid w:val="005F6803"/>
    <w:rsid w:val="005F715F"/>
    <w:rsid w:val="006002C3"/>
    <w:rsid w:val="00601A43"/>
    <w:rsid w:val="00601A67"/>
    <w:rsid w:val="006023E2"/>
    <w:rsid w:val="00604563"/>
    <w:rsid w:val="00605088"/>
    <w:rsid w:val="00605C5E"/>
    <w:rsid w:val="00606919"/>
    <w:rsid w:val="0060694C"/>
    <w:rsid w:val="00606C0C"/>
    <w:rsid w:val="0060742F"/>
    <w:rsid w:val="0060755C"/>
    <w:rsid w:val="00607858"/>
    <w:rsid w:val="006107B5"/>
    <w:rsid w:val="00610A2A"/>
    <w:rsid w:val="006134ED"/>
    <w:rsid w:val="00613563"/>
    <w:rsid w:val="00613C6C"/>
    <w:rsid w:val="00614161"/>
    <w:rsid w:val="00614850"/>
    <w:rsid w:val="00614BA5"/>
    <w:rsid w:val="00615635"/>
    <w:rsid w:val="006166F9"/>
    <w:rsid w:val="00616E4B"/>
    <w:rsid w:val="006175CF"/>
    <w:rsid w:val="00621455"/>
    <w:rsid w:val="0062393A"/>
    <w:rsid w:val="00623AD1"/>
    <w:rsid w:val="006263AA"/>
    <w:rsid w:val="00627235"/>
    <w:rsid w:val="00627BA1"/>
    <w:rsid w:val="00627E62"/>
    <w:rsid w:val="00631437"/>
    <w:rsid w:val="00632272"/>
    <w:rsid w:val="00632C96"/>
    <w:rsid w:val="0063302E"/>
    <w:rsid w:val="00634681"/>
    <w:rsid w:val="00637E94"/>
    <w:rsid w:val="00640793"/>
    <w:rsid w:val="0064116F"/>
    <w:rsid w:val="00641E24"/>
    <w:rsid w:val="00644605"/>
    <w:rsid w:val="0064535C"/>
    <w:rsid w:val="00645A98"/>
    <w:rsid w:val="00646BD2"/>
    <w:rsid w:val="00650A89"/>
    <w:rsid w:val="00650E85"/>
    <w:rsid w:val="006513B2"/>
    <w:rsid w:val="006528CB"/>
    <w:rsid w:val="006531E4"/>
    <w:rsid w:val="00654170"/>
    <w:rsid w:val="00654662"/>
    <w:rsid w:val="00655E0C"/>
    <w:rsid w:val="00660F38"/>
    <w:rsid w:val="00661022"/>
    <w:rsid w:val="00662652"/>
    <w:rsid w:val="00662A21"/>
    <w:rsid w:val="0066385E"/>
    <w:rsid w:val="006642A1"/>
    <w:rsid w:val="00665772"/>
    <w:rsid w:val="006659BD"/>
    <w:rsid w:val="00666D2A"/>
    <w:rsid w:val="0067001D"/>
    <w:rsid w:val="00670955"/>
    <w:rsid w:val="00671623"/>
    <w:rsid w:val="00672BAE"/>
    <w:rsid w:val="00673B4B"/>
    <w:rsid w:val="0067485A"/>
    <w:rsid w:val="0067521A"/>
    <w:rsid w:val="0067531D"/>
    <w:rsid w:val="00675B03"/>
    <w:rsid w:val="00677837"/>
    <w:rsid w:val="00677BFD"/>
    <w:rsid w:val="00680A84"/>
    <w:rsid w:val="00683385"/>
    <w:rsid w:val="006843AA"/>
    <w:rsid w:val="0068759C"/>
    <w:rsid w:val="00687806"/>
    <w:rsid w:val="00691386"/>
    <w:rsid w:val="00691D28"/>
    <w:rsid w:val="0069275C"/>
    <w:rsid w:val="006A062F"/>
    <w:rsid w:val="006A104A"/>
    <w:rsid w:val="006A3DF7"/>
    <w:rsid w:val="006A4910"/>
    <w:rsid w:val="006A5073"/>
    <w:rsid w:val="006A7DA8"/>
    <w:rsid w:val="006B01D0"/>
    <w:rsid w:val="006B04BB"/>
    <w:rsid w:val="006B1544"/>
    <w:rsid w:val="006B2A73"/>
    <w:rsid w:val="006B2CFF"/>
    <w:rsid w:val="006B35DF"/>
    <w:rsid w:val="006B4437"/>
    <w:rsid w:val="006B6750"/>
    <w:rsid w:val="006B6D45"/>
    <w:rsid w:val="006C0B2D"/>
    <w:rsid w:val="006C0F72"/>
    <w:rsid w:val="006C1738"/>
    <w:rsid w:val="006C20FF"/>
    <w:rsid w:val="006C2D98"/>
    <w:rsid w:val="006C385F"/>
    <w:rsid w:val="006C3C03"/>
    <w:rsid w:val="006C3C15"/>
    <w:rsid w:val="006C4150"/>
    <w:rsid w:val="006C5624"/>
    <w:rsid w:val="006C5B3F"/>
    <w:rsid w:val="006C62A6"/>
    <w:rsid w:val="006C717F"/>
    <w:rsid w:val="006C7B75"/>
    <w:rsid w:val="006C7FBD"/>
    <w:rsid w:val="006D0F84"/>
    <w:rsid w:val="006D1258"/>
    <w:rsid w:val="006D16F3"/>
    <w:rsid w:val="006D1E9B"/>
    <w:rsid w:val="006D217D"/>
    <w:rsid w:val="006D3D21"/>
    <w:rsid w:val="006D55BA"/>
    <w:rsid w:val="006D7061"/>
    <w:rsid w:val="006E06F1"/>
    <w:rsid w:val="006E07FA"/>
    <w:rsid w:val="006E09AB"/>
    <w:rsid w:val="006E0AB5"/>
    <w:rsid w:val="006E1616"/>
    <w:rsid w:val="006E20E4"/>
    <w:rsid w:val="006E2847"/>
    <w:rsid w:val="006E3482"/>
    <w:rsid w:val="006E6F67"/>
    <w:rsid w:val="006E72C1"/>
    <w:rsid w:val="006F0D54"/>
    <w:rsid w:val="006F0DF2"/>
    <w:rsid w:val="006F10BC"/>
    <w:rsid w:val="006F140F"/>
    <w:rsid w:val="006F2051"/>
    <w:rsid w:val="006F4E53"/>
    <w:rsid w:val="006F6088"/>
    <w:rsid w:val="006F6F64"/>
    <w:rsid w:val="00702995"/>
    <w:rsid w:val="00703814"/>
    <w:rsid w:val="00704329"/>
    <w:rsid w:val="00705055"/>
    <w:rsid w:val="007051EC"/>
    <w:rsid w:val="007055C2"/>
    <w:rsid w:val="00706744"/>
    <w:rsid w:val="0070696E"/>
    <w:rsid w:val="00710BE1"/>
    <w:rsid w:val="0071273B"/>
    <w:rsid w:val="00713B3A"/>
    <w:rsid w:val="00714AD0"/>
    <w:rsid w:val="00716073"/>
    <w:rsid w:val="007166CE"/>
    <w:rsid w:val="00716B94"/>
    <w:rsid w:val="00717110"/>
    <w:rsid w:val="00717A06"/>
    <w:rsid w:val="00720CCA"/>
    <w:rsid w:val="00723A9C"/>
    <w:rsid w:val="0072426A"/>
    <w:rsid w:val="007251B8"/>
    <w:rsid w:val="0072696F"/>
    <w:rsid w:val="00727045"/>
    <w:rsid w:val="0072715B"/>
    <w:rsid w:val="00727B6B"/>
    <w:rsid w:val="0073008D"/>
    <w:rsid w:val="007303E5"/>
    <w:rsid w:val="00730DE2"/>
    <w:rsid w:val="007330C9"/>
    <w:rsid w:val="00733180"/>
    <w:rsid w:val="007350A9"/>
    <w:rsid w:val="00736311"/>
    <w:rsid w:val="007368B2"/>
    <w:rsid w:val="00736BC5"/>
    <w:rsid w:val="00736D31"/>
    <w:rsid w:val="00742451"/>
    <w:rsid w:val="0074374B"/>
    <w:rsid w:val="00743A91"/>
    <w:rsid w:val="0074485A"/>
    <w:rsid w:val="00746730"/>
    <w:rsid w:val="00746C1E"/>
    <w:rsid w:val="00750C0E"/>
    <w:rsid w:val="00751999"/>
    <w:rsid w:val="0075264B"/>
    <w:rsid w:val="00752D2A"/>
    <w:rsid w:val="007555A0"/>
    <w:rsid w:val="00756255"/>
    <w:rsid w:val="00756277"/>
    <w:rsid w:val="00756774"/>
    <w:rsid w:val="007568E4"/>
    <w:rsid w:val="00760984"/>
    <w:rsid w:val="0076190B"/>
    <w:rsid w:val="00761D22"/>
    <w:rsid w:val="0076207F"/>
    <w:rsid w:val="00763668"/>
    <w:rsid w:val="00763F5C"/>
    <w:rsid w:val="00764EDD"/>
    <w:rsid w:val="00765498"/>
    <w:rsid w:val="00765942"/>
    <w:rsid w:val="0076606C"/>
    <w:rsid w:val="00766167"/>
    <w:rsid w:val="00766688"/>
    <w:rsid w:val="00766F93"/>
    <w:rsid w:val="00767647"/>
    <w:rsid w:val="007716E4"/>
    <w:rsid w:val="00774B3F"/>
    <w:rsid w:val="00775A7B"/>
    <w:rsid w:val="007762B9"/>
    <w:rsid w:val="00777205"/>
    <w:rsid w:val="007775CF"/>
    <w:rsid w:val="00780048"/>
    <w:rsid w:val="00780D1A"/>
    <w:rsid w:val="00782556"/>
    <w:rsid w:val="00783001"/>
    <w:rsid w:val="0078385A"/>
    <w:rsid w:val="00784CB7"/>
    <w:rsid w:val="00786445"/>
    <w:rsid w:val="00786742"/>
    <w:rsid w:val="00787F4A"/>
    <w:rsid w:val="007918E9"/>
    <w:rsid w:val="00791AC7"/>
    <w:rsid w:val="00794AA0"/>
    <w:rsid w:val="00794B88"/>
    <w:rsid w:val="00795E9D"/>
    <w:rsid w:val="00796103"/>
    <w:rsid w:val="007966F3"/>
    <w:rsid w:val="00796C59"/>
    <w:rsid w:val="007974DE"/>
    <w:rsid w:val="00797FE4"/>
    <w:rsid w:val="007A010A"/>
    <w:rsid w:val="007A0429"/>
    <w:rsid w:val="007A33D1"/>
    <w:rsid w:val="007A5A74"/>
    <w:rsid w:val="007A6AF4"/>
    <w:rsid w:val="007B1FD8"/>
    <w:rsid w:val="007B341D"/>
    <w:rsid w:val="007B3B1F"/>
    <w:rsid w:val="007B492A"/>
    <w:rsid w:val="007B4B38"/>
    <w:rsid w:val="007B4C97"/>
    <w:rsid w:val="007B66BA"/>
    <w:rsid w:val="007B6B10"/>
    <w:rsid w:val="007C2052"/>
    <w:rsid w:val="007C246C"/>
    <w:rsid w:val="007C26E3"/>
    <w:rsid w:val="007C2D78"/>
    <w:rsid w:val="007C3589"/>
    <w:rsid w:val="007C36AB"/>
    <w:rsid w:val="007C40E3"/>
    <w:rsid w:val="007C471F"/>
    <w:rsid w:val="007C5568"/>
    <w:rsid w:val="007C7994"/>
    <w:rsid w:val="007D0478"/>
    <w:rsid w:val="007D05DA"/>
    <w:rsid w:val="007D1206"/>
    <w:rsid w:val="007D1966"/>
    <w:rsid w:val="007D2A56"/>
    <w:rsid w:val="007D3D87"/>
    <w:rsid w:val="007D3F48"/>
    <w:rsid w:val="007D424F"/>
    <w:rsid w:val="007D5302"/>
    <w:rsid w:val="007E04D6"/>
    <w:rsid w:val="007E1188"/>
    <w:rsid w:val="007E1467"/>
    <w:rsid w:val="007E1BCC"/>
    <w:rsid w:val="007E36B6"/>
    <w:rsid w:val="007E6F99"/>
    <w:rsid w:val="007E7D1B"/>
    <w:rsid w:val="007F08DD"/>
    <w:rsid w:val="007F1DE1"/>
    <w:rsid w:val="007F2210"/>
    <w:rsid w:val="007F260B"/>
    <w:rsid w:val="007F2DD0"/>
    <w:rsid w:val="007F399F"/>
    <w:rsid w:val="007F3AA6"/>
    <w:rsid w:val="007F5984"/>
    <w:rsid w:val="007F5DDF"/>
    <w:rsid w:val="007F711E"/>
    <w:rsid w:val="007F7986"/>
    <w:rsid w:val="008007CD"/>
    <w:rsid w:val="00801255"/>
    <w:rsid w:val="0080132D"/>
    <w:rsid w:val="008013F4"/>
    <w:rsid w:val="00801668"/>
    <w:rsid w:val="00801C67"/>
    <w:rsid w:val="00804310"/>
    <w:rsid w:val="0080522B"/>
    <w:rsid w:val="008063A4"/>
    <w:rsid w:val="00810882"/>
    <w:rsid w:val="00810A86"/>
    <w:rsid w:val="008112C4"/>
    <w:rsid w:val="0081194E"/>
    <w:rsid w:val="008119B4"/>
    <w:rsid w:val="0081237F"/>
    <w:rsid w:val="00814F01"/>
    <w:rsid w:val="00814FA9"/>
    <w:rsid w:val="0081559D"/>
    <w:rsid w:val="00817A49"/>
    <w:rsid w:val="00817B22"/>
    <w:rsid w:val="00821E07"/>
    <w:rsid w:val="00822570"/>
    <w:rsid w:val="00825413"/>
    <w:rsid w:val="008254CF"/>
    <w:rsid w:val="0082558B"/>
    <w:rsid w:val="00825F1B"/>
    <w:rsid w:val="00826C06"/>
    <w:rsid w:val="008277E0"/>
    <w:rsid w:val="00830008"/>
    <w:rsid w:val="0083070F"/>
    <w:rsid w:val="00830B11"/>
    <w:rsid w:val="00831BD9"/>
    <w:rsid w:val="00832994"/>
    <w:rsid w:val="00835F0B"/>
    <w:rsid w:val="008373F2"/>
    <w:rsid w:val="0084116E"/>
    <w:rsid w:val="00843DF7"/>
    <w:rsid w:val="008450EE"/>
    <w:rsid w:val="00847397"/>
    <w:rsid w:val="00851BBC"/>
    <w:rsid w:val="008551C4"/>
    <w:rsid w:val="00857332"/>
    <w:rsid w:val="00857C79"/>
    <w:rsid w:val="00860423"/>
    <w:rsid w:val="008613DA"/>
    <w:rsid w:val="00861702"/>
    <w:rsid w:val="00862902"/>
    <w:rsid w:val="0086302A"/>
    <w:rsid w:val="00865BBB"/>
    <w:rsid w:val="00872120"/>
    <w:rsid w:val="00872923"/>
    <w:rsid w:val="00872D0F"/>
    <w:rsid w:val="008730E0"/>
    <w:rsid w:val="008731CC"/>
    <w:rsid w:val="00873F3A"/>
    <w:rsid w:val="00875072"/>
    <w:rsid w:val="00875C2D"/>
    <w:rsid w:val="00876175"/>
    <w:rsid w:val="00877347"/>
    <w:rsid w:val="00877976"/>
    <w:rsid w:val="008809D2"/>
    <w:rsid w:val="00880CD4"/>
    <w:rsid w:val="00882D27"/>
    <w:rsid w:val="00882D59"/>
    <w:rsid w:val="00882F00"/>
    <w:rsid w:val="00882FE5"/>
    <w:rsid w:val="0088393A"/>
    <w:rsid w:val="008843C7"/>
    <w:rsid w:val="00884444"/>
    <w:rsid w:val="0088507B"/>
    <w:rsid w:val="008867B4"/>
    <w:rsid w:val="0088731E"/>
    <w:rsid w:val="00887C17"/>
    <w:rsid w:val="00890715"/>
    <w:rsid w:val="00890768"/>
    <w:rsid w:val="00890A3D"/>
    <w:rsid w:val="0089160A"/>
    <w:rsid w:val="008924AD"/>
    <w:rsid w:val="00893977"/>
    <w:rsid w:val="00893A88"/>
    <w:rsid w:val="00896607"/>
    <w:rsid w:val="008967E3"/>
    <w:rsid w:val="00897FAB"/>
    <w:rsid w:val="008A11D9"/>
    <w:rsid w:val="008A1793"/>
    <w:rsid w:val="008A1A4D"/>
    <w:rsid w:val="008A3408"/>
    <w:rsid w:val="008A374E"/>
    <w:rsid w:val="008A4A16"/>
    <w:rsid w:val="008A66EC"/>
    <w:rsid w:val="008B2C33"/>
    <w:rsid w:val="008B33C1"/>
    <w:rsid w:val="008B35E0"/>
    <w:rsid w:val="008B3C19"/>
    <w:rsid w:val="008B49BE"/>
    <w:rsid w:val="008B4A0C"/>
    <w:rsid w:val="008B569B"/>
    <w:rsid w:val="008B56C2"/>
    <w:rsid w:val="008B5B04"/>
    <w:rsid w:val="008B690B"/>
    <w:rsid w:val="008B7E4F"/>
    <w:rsid w:val="008C06E3"/>
    <w:rsid w:val="008C306D"/>
    <w:rsid w:val="008C313A"/>
    <w:rsid w:val="008C3180"/>
    <w:rsid w:val="008C4AAF"/>
    <w:rsid w:val="008C4DE6"/>
    <w:rsid w:val="008C4E13"/>
    <w:rsid w:val="008C714A"/>
    <w:rsid w:val="008C736C"/>
    <w:rsid w:val="008C75ED"/>
    <w:rsid w:val="008C7CF2"/>
    <w:rsid w:val="008D126B"/>
    <w:rsid w:val="008D1620"/>
    <w:rsid w:val="008D1712"/>
    <w:rsid w:val="008D1B28"/>
    <w:rsid w:val="008D28DB"/>
    <w:rsid w:val="008D3DBE"/>
    <w:rsid w:val="008D4370"/>
    <w:rsid w:val="008D51B1"/>
    <w:rsid w:val="008D587C"/>
    <w:rsid w:val="008D608F"/>
    <w:rsid w:val="008D7BE9"/>
    <w:rsid w:val="008E153E"/>
    <w:rsid w:val="008E28E5"/>
    <w:rsid w:val="008E360A"/>
    <w:rsid w:val="008E3675"/>
    <w:rsid w:val="008E422C"/>
    <w:rsid w:val="008E4AB5"/>
    <w:rsid w:val="008E4F4D"/>
    <w:rsid w:val="008E505C"/>
    <w:rsid w:val="008F2B6C"/>
    <w:rsid w:val="008F4299"/>
    <w:rsid w:val="008F53CE"/>
    <w:rsid w:val="00900A47"/>
    <w:rsid w:val="00902932"/>
    <w:rsid w:val="009029BA"/>
    <w:rsid w:val="00902B5D"/>
    <w:rsid w:val="00904CCB"/>
    <w:rsid w:val="0090604F"/>
    <w:rsid w:val="00907D25"/>
    <w:rsid w:val="00907F36"/>
    <w:rsid w:val="00910298"/>
    <w:rsid w:val="0091054B"/>
    <w:rsid w:val="00910559"/>
    <w:rsid w:val="00910851"/>
    <w:rsid w:val="009109F8"/>
    <w:rsid w:val="00912227"/>
    <w:rsid w:val="0091291F"/>
    <w:rsid w:val="00912A4A"/>
    <w:rsid w:val="00912AF4"/>
    <w:rsid w:val="009134B0"/>
    <w:rsid w:val="00913BE2"/>
    <w:rsid w:val="00915848"/>
    <w:rsid w:val="009175D3"/>
    <w:rsid w:val="0091767C"/>
    <w:rsid w:val="00917875"/>
    <w:rsid w:val="00920609"/>
    <w:rsid w:val="0092081A"/>
    <w:rsid w:val="00921867"/>
    <w:rsid w:val="00922A21"/>
    <w:rsid w:val="00923800"/>
    <w:rsid w:val="009250EF"/>
    <w:rsid w:val="009254F1"/>
    <w:rsid w:val="0092597E"/>
    <w:rsid w:val="00927F36"/>
    <w:rsid w:val="00930114"/>
    <w:rsid w:val="009304DB"/>
    <w:rsid w:val="0093099E"/>
    <w:rsid w:val="00931A0B"/>
    <w:rsid w:val="00931CC2"/>
    <w:rsid w:val="00931FED"/>
    <w:rsid w:val="0093278D"/>
    <w:rsid w:val="00934015"/>
    <w:rsid w:val="009341D4"/>
    <w:rsid w:val="0093606A"/>
    <w:rsid w:val="009371F5"/>
    <w:rsid w:val="009378F3"/>
    <w:rsid w:val="00941840"/>
    <w:rsid w:val="00942ADE"/>
    <w:rsid w:val="009436B2"/>
    <w:rsid w:val="00943FD7"/>
    <w:rsid w:val="0094400D"/>
    <w:rsid w:val="00944835"/>
    <w:rsid w:val="00944FCD"/>
    <w:rsid w:val="0094617B"/>
    <w:rsid w:val="00946DE9"/>
    <w:rsid w:val="0094786D"/>
    <w:rsid w:val="00950179"/>
    <w:rsid w:val="00950757"/>
    <w:rsid w:val="009514BB"/>
    <w:rsid w:val="00952B8A"/>
    <w:rsid w:val="00952F71"/>
    <w:rsid w:val="0095369F"/>
    <w:rsid w:val="00954165"/>
    <w:rsid w:val="0095425E"/>
    <w:rsid w:val="00954968"/>
    <w:rsid w:val="0095741B"/>
    <w:rsid w:val="00957B98"/>
    <w:rsid w:val="00957E5A"/>
    <w:rsid w:val="00961220"/>
    <w:rsid w:val="00961424"/>
    <w:rsid w:val="00961ABB"/>
    <w:rsid w:val="00962A40"/>
    <w:rsid w:val="009635C8"/>
    <w:rsid w:val="009654C5"/>
    <w:rsid w:val="0096551D"/>
    <w:rsid w:val="00965DC9"/>
    <w:rsid w:val="00966666"/>
    <w:rsid w:val="00970300"/>
    <w:rsid w:val="009721BC"/>
    <w:rsid w:val="00974B29"/>
    <w:rsid w:val="00975DEB"/>
    <w:rsid w:val="00976E03"/>
    <w:rsid w:val="009774F1"/>
    <w:rsid w:val="00980D68"/>
    <w:rsid w:val="00981B4C"/>
    <w:rsid w:val="00981FFD"/>
    <w:rsid w:val="00983634"/>
    <w:rsid w:val="00984F9C"/>
    <w:rsid w:val="00986302"/>
    <w:rsid w:val="009865DF"/>
    <w:rsid w:val="00986DCA"/>
    <w:rsid w:val="00987C10"/>
    <w:rsid w:val="00990E1C"/>
    <w:rsid w:val="0099161B"/>
    <w:rsid w:val="009919BE"/>
    <w:rsid w:val="00991A87"/>
    <w:rsid w:val="00992189"/>
    <w:rsid w:val="0099235F"/>
    <w:rsid w:val="00996FBD"/>
    <w:rsid w:val="00997CF1"/>
    <w:rsid w:val="00997D52"/>
    <w:rsid w:val="009A0ECB"/>
    <w:rsid w:val="009A2B08"/>
    <w:rsid w:val="009A2B39"/>
    <w:rsid w:val="009A371E"/>
    <w:rsid w:val="009A4AC7"/>
    <w:rsid w:val="009B00B9"/>
    <w:rsid w:val="009B03AE"/>
    <w:rsid w:val="009B07CD"/>
    <w:rsid w:val="009B12AE"/>
    <w:rsid w:val="009B1AC7"/>
    <w:rsid w:val="009B48AB"/>
    <w:rsid w:val="009B6578"/>
    <w:rsid w:val="009C04D8"/>
    <w:rsid w:val="009C13DF"/>
    <w:rsid w:val="009C1C37"/>
    <w:rsid w:val="009C2354"/>
    <w:rsid w:val="009C2569"/>
    <w:rsid w:val="009C35C1"/>
    <w:rsid w:val="009C37C9"/>
    <w:rsid w:val="009C4D4B"/>
    <w:rsid w:val="009C4E9C"/>
    <w:rsid w:val="009C5FA4"/>
    <w:rsid w:val="009C7B70"/>
    <w:rsid w:val="009D0873"/>
    <w:rsid w:val="009D097B"/>
    <w:rsid w:val="009D1A50"/>
    <w:rsid w:val="009D1AE9"/>
    <w:rsid w:val="009D2E5E"/>
    <w:rsid w:val="009D4DBE"/>
    <w:rsid w:val="009D4F33"/>
    <w:rsid w:val="009D56F9"/>
    <w:rsid w:val="009D68CD"/>
    <w:rsid w:val="009D7F3C"/>
    <w:rsid w:val="009E142C"/>
    <w:rsid w:val="009E17E9"/>
    <w:rsid w:val="009E1838"/>
    <w:rsid w:val="009E33CC"/>
    <w:rsid w:val="009E34DE"/>
    <w:rsid w:val="009E3D95"/>
    <w:rsid w:val="009E47C3"/>
    <w:rsid w:val="009E4CAA"/>
    <w:rsid w:val="009F025C"/>
    <w:rsid w:val="009F0D56"/>
    <w:rsid w:val="009F1C35"/>
    <w:rsid w:val="009F2D4A"/>
    <w:rsid w:val="009F2EA5"/>
    <w:rsid w:val="009F395B"/>
    <w:rsid w:val="009F398D"/>
    <w:rsid w:val="009F4B5E"/>
    <w:rsid w:val="009F4FF7"/>
    <w:rsid w:val="009F5170"/>
    <w:rsid w:val="009F578D"/>
    <w:rsid w:val="009F6A25"/>
    <w:rsid w:val="009F6BC9"/>
    <w:rsid w:val="009F7AF1"/>
    <w:rsid w:val="009F7F5E"/>
    <w:rsid w:val="00A0186B"/>
    <w:rsid w:val="00A01979"/>
    <w:rsid w:val="00A03129"/>
    <w:rsid w:val="00A036D2"/>
    <w:rsid w:val="00A04BB2"/>
    <w:rsid w:val="00A059C1"/>
    <w:rsid w:val="00A05EA6"/>
    <w:rsid w:val="00A061C5"/>
    <w:rsid w:val="00A06294"/>
    <w:rsid w:val="00A07FFA"/>
    <w:rsid w:val="00A11014"/>
    <w:rsid w:val="00A1197F"/>
    <w:rsid w:val="00A12DF1"/>
    <w:rsid w:val="00A13254"/>
    <w:rsid w:val="00A13A99"/>
    <w:rsid w:val="00A13F1F"/>
    <w:rsid w:val="00A14729"/>
    <w:rsid w:val="00A14A11"/>
    <w:rsid w:val="00A15D53"/>
    <w:rsid w:val="00A15D7A"/>
    <w:rsid w:val="00A175DD"/>
    <w:rsid w:val="00A2107A"/>
    <w:rsid w:val="00A226BE"/>
    <w:rsid w:val="00A23681"/>
    <w:rsid w:val="00A24044"/>
    <w:rsid w:val="00A244BD"/>
    <w:rsid w:val="00A246B4"/>
    <w:rsid w:val="00A2523A"/>
    <w:rsid w:val="00A25DB0"/>
    <w:rsid w:val="00A26CDE"/>
    <w:rsid w:val="00A27409"/>
    <w:rsid w:val="00A27E04"/>
    <w:rsid w:val="00A30698"/>
    <w:rsid w:val="00A33286"/>
    <w:rsid w:val="00A33431"/>
    <w:rsid w:val="00A33CAF"/>
    <w:rsid w:val="00A35875"/>
    <w:rsid w:val="00A35C5E"/>
    <w:rsid w:val="00A37555"/>
    <w:rsid w:val="00A41D0C"/>
    <w:rsid w:val="00A42DC7"/>
    <w:rsid w:val="00A43467"/>
    <w:rsid w:val="00A43746"/>
    <w:rsid w:val="00A43C16"/>
    <w:rsid w:val="00A44456"/>
    <w:rsid w:val="00A46438"/>
    <w:rsid w:val="00A5032F"/>
    <w:rsid w:val="00A5152F"/>
    <w:rsid w:val="00A51AB2"/>
    <w:rsid w:val="00A530A4"/>
    <w:rsid w:val="00A5334E"/>
    <w:rsid w:val="00A547C7"/>
    <w:rsid w:val="00A54C08"/>
    <w:rsid w:val="00A6080A"/>
    <w:rsid w:val="00A65304"/>
    <w:rsid w:val="00A65889"/>
    <w:rsid w:val="00A65A22"/>
    <w:rsid w:val="00A70F6F"/>
    <w:rsid w:val="00A712A2"/>
    <w:rsid w:val="00A71C19"/>
    <w:rsid w:val="00A73997"/>
    <w:rsid w:val="00A73DEF"/>
    <w:rsid w:val="00A7426E"/>
    <w:rsid w:val="00A75387"/>
    <w:rsid w:val="00A75405"/>
    <w:rsid w:val="00A75A2E"/>
    <w:rsid w:val="00A7651E"/>
    <w:rsid w:val="00A77706"/>
    <w:rsid w:val="00A777A3"/>
    <w:rsid w:val="00A803BF"/>
    <w:rsid w:val="00A80A17"/>
    <w:rsid w:val="00A81253"/>
    <w:rsid w:val="00A8226C"/>
    <w:rsid w:val="00A845E4"/>
    <w:rsid w:val="00A85CE5"/>
    <w:rsid w:val="00A87363"/>
    <w:rsid w:val="00A87B97"/>
    <w:rsid w:val="00A87D64"/>
    <w:rsid w:val="00A90109"/>
    <w:rsid w:val="00A90AD8"/>
    <w:rsid w:val="00A90E3E"/>
    <w:rsid w:val="00A92467"/>
    <w:rsid w:val="00A92DC8"/>
    <w:rsid w:val="00A95AE5"/>
    <w:rsid w:val="00A95BEE"/>
    <w:rsid w:val="00A95D8B"/>
    <w:rsid w:val="00A96B88"/>
    <w:rsid w:val="00A96F76"/>
    <w:rsid w:val="00A97689"/>
    <w:rsid w:val="00AA0E47"/>
    <w:rsid w:val="00AA215D"/>
    <w:rsid w:val="00AA2667"/>
    <w:rsid w:val="00AA2C27"/>
    <w:rsid w:val="00AA41CD"/>
    <w:rsid w:val="00AA4FBD"/>
    <w:rsid w:val="00AA606B"/>
    <w:rsid w:val="00AA7059"/>
    <w:rsid w:val="00AA723D"/>
    <w:rsid w:val="00AB1BEE"/>
    <w:rsid w:val="00AB1DFF"/>
    <w:rsid w:val="00AB1E25"/>
    <w:rsid w:val="00AB1FE7"/>
    <w:rsid w:val="00AB3B93"/>
    <w:rsid w:val="00AB4EAE"/>
    <w:rsid w:val="00AB54B2"/>
    <w:rsid w:val="00AB5EAF"/>
    <w:rsid w:val="00AB5EFB"/>
    <w:rsid w:val="00AB65FC"/>
    <w:rsid w:val="00AB6B62"/>
    <w:rsid w:val="00AB7A21"/>
    <w:rsid w:val="00AC09E3"/>
    <w:rsid w:val="00AC1094"/>
    <w:rsid w:val="00AC13EB"/>
    <w:rsid w:val="00AC2D15"/>
    <w:rsid w:val="00AC3B9C"/>
    <w:rsid w:val="00AC4C3A"/>
    <w:rsid w:val="00AC782B"/>
    <w:rsid w:val="00AD0A53"/>
    <w:rsid w:val="00AD194A"/>
    <w:rsid w:val="00AD2637"/>
    <w:rsid w:val="00AD26C2"/>
    <w:rsid w:val="00AD6338"/>
    <w:rsid w:val="00AD7C8D"/>
    <w:rsid w:val="00AE04DC"/>
    <w:rsid w:val="00AE0E44"/>
    <w:rsid w:val="00AE1AA4"/>
    <w:rsid w:val="00AE2C33"/>
    <w:rsid w:val="00AE3C0E"/>
    <w:rsid w:val="00AE4479"/>
    <w:rsid w:val="00AE73EF"/>
    <w:rsid w:val="00AE74A0"/>
    <w:rsid w:val="00AE7611"/>
    <w:rsid w:val="00AF0377"/>
    <w:rsid w:val="00AF0A0C"/>
    <w:rsid w:val="00AF1405"/>
    <w:rsid w:val="00AF181B"/>
    <w:rsid w:val="00AF3343"/>
    <w:rsid w:val="00AF36C8"/>
    <w:rsid w:val="00AF3ABE"/>
    <w:rsid w:val="00AF3D90"/>
    <w:rsid w:val="00AF5F98"/>
    <w:rsid w:val="00B0182A"/>
    <w:rsid w:val="00B038F5"/>
    <w:rsid w:val="00B03C38"/>
    <w:rsid w:val="00B04E31"/>
    <w:rsid w:val="00B05096"/>
    <w:rsid w:val="00B06D8B"/>
    <w:rsid w:val="00B06E81"/>
    <w:rsid w:val="00B07E95"/>
    <w:rsid w:val="00B129C7"/>
    <w:rsid w:val="00B12D51"/>
    <w:rsid w:val="00B1353B"/>
    <w:rsid w:val="00B146CA"/>
    <w:rsid w:val="00B153CF"/>
    <w:rsid w:val="00B15DE8"/>
    <w:rsid w:val="00B16CDF"/>
    <w:rsid w:val="00B1788E"/>
    <w:rsid w:val="00B20781"/>
    <w:rsid w:val="00B224D6"/>
    <w:rsid w:val="00B23533"/>
    <w:rsid w:val="00B24441"/>
    <w:rsid w:val="00B255F6"/>
    <w:rsid w:val="00B2591C"/>
    <w:rsid w:val="00B27644"/>
    <w:rsid w:val="00B27A7D"/>
    <w:rsid w:val="00B303C1"/>
    <w:rsid w:val="00B31E6B"/>
    <w:rsid w:val="00B32101"/>
    <w:rsid w:val="00B34288"/>
    <w:rsid w:val="00B34504"/>
    <w:rsid w:val="00B3487E"/>
    <w:rsid w:val="00B34C66"/>
    <w:rsid w:val="00B353A2"/>
    <w:rsid w:val="00B37E0E"/>
    <w:rsid w:val="00B41121"/>
    <w:rsid w:val="00B425DE"/>
    <w:rsid w:val="00B42E98"/>
    <w:rsid w:val="00B43CFB"/>
    <w:rsid w:val="00B44508"/>
    <w:rsid w:val="00B4470E"/>
    <w:rsid w:val="00B4520A"/>
    <w:rsid w:val="00B45E7E"/>
    <w:rsid w:val="00B45F05"/>
    <w:rsid w:val="00B50DCB"/>
    <w:rsid w:val="00B515A5"/>
    <w:rsid w:val="00B520AA"/>
    <w:rsid w:val="00B52CE5"/>
    <w:rsid w:val="00B537D4"/>
    <w:rsid w:val="00B5476D"/>
    <w:rsid w:val="00B54DB9"/>
    <w:rsid w:val="00B567EA"/>
    <w:rsid w:val="00B571A1"/>
    <w:rsid w:val="00B625AD"/>
    <w:rsid w:val="00B630BC"/>
    <w:rsid w:val="00B66345"/>
    <w:rsid w:val="00B6752A"/>
    <w:rsid w:val="00B67C0A"/>
    <w:rsid w:val="00B67C79"/>
    <w:rsid w:val="00B70B93"/>
    <w:rsid w:val="00B719AE"/>
    <w:rsid w:val="00B74CD7"/>
    <w:rsid w:val="00B74E9B"/>
    <w:rsid w:val="00B76473"/>
    <w:rsid w:val="00B82FAB"/>
    <w:rsid w:val="00B843B7"/>
    <w:rsid w:val="00B8613D"/>
    <w:rsid w:val="00B877D1"/>
    <w:rsid w:val="00B9017D"/>
    <w:rsid w:val="00B909A2"/>
    <w:rsid w:val="00B93019"/>
    <w:rsid w:val="00B941B3"/>
    <w:rsid w:val="00B94255"/>
    <w:rsid w:val="00B94775"/>
    <w:rsid w:val="00B95041"/>
    <w:rsid w:val="00B95383"/>
    <w:rsid w:val="00B957B4"/>
    <w:rsid w:val="00B9724D"/>
    <w:rsid w:val="00BA2BD6"/>
    <w:rsid w:val="00BA44DD"/>
    <w:rsid w:val="00BA5239"/>
    <w:rsid w:val="00BA668A"/>
    <w:rsid w:val="00BA7CC2"/>
    <w:rsid w:val="00BB0002"/>
    <w:rsid w:val="00BB11A2"/>
    <w:rsid w:val="00BB3FF0"/>
    <w:rsid w:val="00BB52F2"/>
    <w:rsid w:val="00BB5356"/>
    <w:rsid w:val="00BB61D7"/>
    <w:rsid w:val="00BB7ADC"/>
    <w:rsid w:val="00BC072B"/>
    <w:rsid w:val="00BC1F7D"/>
    <w:rsid w:val="00BC2272"/>
    <w:rsid w:val="00BC2792"/>
    <w:rsid w:val="00BC2A7E"/>
    <w:rsid w:val="00BC3957"/>
    <w:rsid w:val="00BC4525"/>
    <w:rsid w:val="00BC59B9"/>
    <w:rsid w:val="00BC7197"/>
    <w:rsid w:val="00BC7328"/>
    <w:rsid w:val="00BC7819"/>
    <w:rsid w:val="00BD25B5"/>
    <w:rsid w:val="00BD3B20"/>
    <w:rsid w:val="00BD41B4"/>
    <w:rsid w:val="00BD572F"/>
    <w:rsid w:val="00BD7241"/>
    <w:rsid w:val="00BE0B55"/>
    <w:rsid w:val="00BE0E00"/>
    <w:rsid w:val="00BE171E"/>
    <w:rsid w:val="00BE1889"/>
    <w:rsid w:val="00BE19DB"/>
    <w:rsid w:val="00BE2326"/>
    <w:rsid w:val="00BE3F4E"/>
    <w:rsid w:val="00BE5017"/>
    <w:rsid w:val="00BE609A"/>
    <w:rsid w:val="00BE7C4F"/>
    <w:rsid w:val="00BE7F62"/>
    <w:rsid w:val="00BF004E"/>
    <w:rsid w:val="00BF05E5"/>
    <w:rsid w:val="00BF2537"/>
    <w:rsid w:val="00BF4F2B"/>
    <w:rsid w:val="00C001F3"/>
    <w:rsid w:val="00C002C6"/>
    <w:rsid w:val="00C019BA"/>
    <w:rsid w:val="00C03E7D"/>
    <w:rsid w:val="00C042CC"/>
    <w:rsid w:val="00C0664A"/>
    <w:rsid w:val="00C07A4B"/>
    <w:rsid w:val="00C13303"/>
    <w:rsid w:val="00C13639"/>
    <w:rsid w:val="00C13884"/>
    <w:rsid w:val="00C1459B"/>
    <w:rsid w:val="00C15775"/>
    <w:rsid w:val="00C15AFC"/>
    <w:rsid w:val="00C1630F"/>
    <w:rsid w:val="00C16618"/>
    <w:rsid w:val="00C17650"/>
    <w:rsid w:val="00C20C59"/>
    <w:rsid w:val="00C22CD9"/>
    <w:rsid w:val="00C231A8"/>
    <w:rsid w:val="00C23BB9"/>
    <w:rsid w:val="00C23F6D"/>
    <w:rsid w:val="00C24E73"/>
    <w:rsid w:val="00C25714"/>
    <w:rsid w:val="00C272F3"/>
    <w:rsid w:val="00C30418"/>
    <w:rsid w:val="00C304B6"/>
    <w:rsid w:val="00C30921"/>
    <w:rsid w:val="00C310D0"/>
    <w:rsid w:val="00C32A73"/>
    <w:rsid w:val="00C32EA7"/>
    <w:rsid w:val="00C33AB7"/>
    <w:rsid w:val="00C33CCA"/>
    <w:rsid w:val="00C34003"/>
    <w:rsid w:val="00C34300"/>
    <w:rsid w:val="00C34DC6"/>
    <w:rsid w:val="00C34F37"/>
    <w:rsid w:val="00C372B7"/>
    <w:rsid w:val="00C37A35"/>
    <w:rsid w:val="00C42AA6"/>
    <w:rsid w:val="00C43795"/>
    <w:rsid w:val="00C43D49"/>
    <w:rsid w:val="00C44AFC"/>
    <w:rsid w:val="00C460DA"/>
    <w:rsid w:val="00C471DD"/>
    <w:rsid w:val="00C50B2D"/>
    <w:rsid w:val="00C50B8D"/>
    <w:rsid w:val="00C51097"/>
    <w:rsid w:val="00C5274C"/>
    <w:rsid w:val="00C5284F"/>
    <w:rsid w:val="00C52E69"/>
    <w:rsid w:val="00C53A15"/>
    <w:rsid w:val="00C54319"/>
    <w:rsid w:val="00C54394"/>
    <w:rsid w:val="00C549DF"/>
    <w:rsid w:val="00C54E15"/>
    <w:rsid w:val="00C56CE1"/>
    <w:rsid w:val="00C5739B"/>
    <w:rsid w:val="00C576A9"/>
    <w:rsid w:val="00C57DB0"/>
    <w:rsid w:val="00C60DF7"/>
    <w:rsid w:val="00C6105F"/>
    <w:rsid w:val="00C610A6"/>
    <w:rsid w:val="00C623C2"/>
    <w:rsid w:val="00C62B31"/>
    <w:rsid w:val="00C63712"/>
    <w:rsid w:val="00C63743"/>
    <w:rsid w:val="00C65270"/>
    <w:rsid w:val="00C6586E"/>
    <w:rsid w:val="00C6758B"/>
    <w:rsid w:val="00C6788E"/>
    <w:rsid w:val="00C67C0F"/>
    <w:rsid w:val="00C71CBC"/>
    <w:rsid w:val="00C74B41"/>
    <w:rsid w:val="00C755EC"/>
    <w:rsid w:val="00C76998"/>
    <w:rsid w:val="00C77F62"/>
    <w:rsid w:val="00C77F8C"/>
    <w:rsid w:val="00C80105"/>
    <w:rsid w:val="00C80D1A"/>
    <w:rsid w:val="00C80DE1"/>
    <w:rsid w:val="00C81FC7"/>
    <w:rsid w:val="00C81FF6"/>
    <w:rsid w:val="00C8283C"/>
    <w:rsid w:val="00C83080"/>
    <w:rsid w:val="00C831D3"/>
    <w:rsid w:val="00C87B48"/>
    <w:rsid w:val="00C90E66"/>
    <w:rsid w:val="00C91BC3"/>
    <w:rsid w:val="00C92608"/>
    <w:rsid w:val="00C927A5"/>
    <w:rsid w:val="00C9478E"/>
    <w:rsid w:val="00C9530E"/>
    <w:rsid w:val="00C963F6"/>
    <w:rsid w:val="00C96524"/>
    <w:rsid w:val="00C96D65"/>
    <w:rsid w:val="00C97E2C"/>
    <w:rsid w:val="00CA09ED"/>
    <w:rsid w:val="00CA0A55"/>
    <w:rsid w:val="00CA2420"/>
    <w:rsid w:val="00CA298D"/>
    <w:rsid w:val="00CA56C2"/>
    <w:rsid w:val="00CA59AB"/>
    <w:rsid w:val="00CB18C9"/>
    <w:rsid w:val="00CB245D"/>
    <w:rsid w:val="00CB2DCC"/>
    <w:rsid w:val="00CB356A"/>
    <w:rsid w:val="00CB4725"/>
    <w:rsid w:val="00CB4B7B"/>
    <w:rsid w:val="00CB5E24"/>
    <w:rsid w:val="00CB700F"/>
    <w:rsid w:val="00CC0F72"/>
    <w:rsid w:val="00CC221B"/>
    <w:rsid w:val="00CC298C"/>
    <w:rsid w:val="00CC3177"/>
    <w:rsid w:val="00CC3D90"/>
    <w:rsid w:val="00CC418F"/>
    <w:rsid w:val="00CC54AF"/>
    <w:rsid w:val="00CC6D4B"/>
    <w:rsid w:val="00CD2974"/>
    <w:rsid w:val="00CD2AAB"/>
    <w:rsid w:val="00CD472B"/>
    <w:rsid w:val="00CD5516"/>
    <w:rsid w:val="00CD75FC"/>
    <w:rsid w:val="00CE0A6A"/>
    <w:rsid w:val="00CE29E5"/>
    <w:rsid w:val="00CE31FF"/>
    <w:rsid w:val="00CE32CF"/>
    <w:rsid w:val="00CE4062"/>
    <w:rsid w:val="00CE56E1"/>
    <w:rsid w:val="00CE5892"/>
    <w:rsid w:val="00CE5EBD"/>
    <w:rsid w:val="00CE6446"/>
    <w:rsid w:val="00CF09FC"/>
    <w:rsid w:val="00CF19A8"/>
    <w:rsid w:val="00CF472E"/>
    <w:rsid w:val="00CF64DC"/>
    <w:rsid w:val="00CF6CDF"/>
    <w:rsid w:val="00CF747E"/>
    <w:rsid w:val="00D010CF"/>
    <w:rsid w:val="00D015A1"/>
    <w:rsid w:val="00D02787"/>
    <w:rsid w:val="00D032A2"/>
    <w:rsid w:val="00D04355"/>
    <w:rsid w:val="00D04871"/>
    <w:rsid w:val="00D05AED"/>
    <w:rsid w:val="00D05C74"/>
    <w:rsid w:val="00D06227"/>
    <w:rsid w:val="00D06373"/>
    <w:rsid w:val="00D0637B"/>
    <w:rsid w:val="00D0644E"/>
    <w:rsid w:val="00D0744A"/>
    <w:rsid w:val="00D07491"/>
    <w:rsid w:val="00D07A0A"/>
    <w:rsid w:val="00D11329"/>
    <w:rsid w:val="00D118C5"/>
    <w:rsid w:val="00D1332D"/>
    <w:rsid w:val="00D13DDA"/>
    <w:rsid w:val="00D1468F"/>
    <w:rsid w:val="00D14B0C"/>
    <w:rsid w:val="00D16589"/>
    <w:rsid w:val="00D211A9"/>
    <w:rsid w:val="00D24313"/>
    <w:rsid w:val="00D2499D"/>
    <w:rsid w:val="00D24AD4"/>
    <w:rsid w:val="00D264C3"/>
    <w:rsid w:val="00D26706"/>
    <w:rsid w:val="00D272C1"/>
    <w:rsid w:val="00D30781"/>
    <w:rsid w:val="00D3229F"/>
    <w:rsid w:val="00D323FF"/>
    <w:rsid w:val="00D334DA"/>
    <w:rsid w:val="00D34C10"/>
    <w:rsid w:val="00D34C41"/>
    <w:rsid w:val="00D353EB"/>
    <w:rsid w:val="00D35B8F"/>
    <w:rsid w:val="00D36BF8"/>
    <w:rsid w:val="00D374D1"/>
    <w:rsid w:val="00D37B23"/>
    <w:rsid w:val="00D37C52"/>
    <w:rsid w:val="00D4097B"/>
    <w:rsid w:val="00D40E52"/>
    <w:rsid w:val="00D41E13"/>
    <w:rsid w:val="00D424EF"/>
    <w:rsid w:val="00D42790"/>
    <w:rsid w:val="00D43464"/>
    <w:rsid w:val="00D45E67"/>
    <w:rsid w:val="00D46EF9"/>
    <w:rsid w:val="00D50254"/>
    <w:rsid w:val="00D52346"/>
    <w:rsid w:val="00D526D3"/>
    <w:rsid w:val="00D52732"/>
    <w:rsid w:val="00D5312B"/>
    <w:rsid w:val="00D53785"/>
    <w:rsid w:val="00D53A37"/>
    <w:rsid w:val="00D54577"/>
    <w:rsid w:val="00D55225"/>
    <w:rsid w:val="00D56204"/>
    <w:rsid w:val="00D57068"/>
    <w:rsid w:val="00D632AA"/>
    <w:rsid w:val="00D637DA"/>
    <w:rsid w:val="00D66D2B"/>
    <w:rsid w:val="00D67220"/>
    <w:rsid w:val="00D70D37"/>
    <w:rsid w:val="00D71C0A"/>
    <w:rsid w:val="00D71CD5"/>
    <w:rsid w:val="00D72BF5"/>
    <w:rsid w:val="00D72D9E"/>
    <w:rsid w:val="00D7340B"/>
    <w:rsid w:val="00D735A3"/>
    <w:rsid w:val="00D73E2B"/>
    <w:rsid w:val="00D74A92"/>
    <w:rsid w:val="00D754ED"/>
    <w:rsid w:val="00D7598C"/>
    <w:rsid w:val="00D75ABD"/>
    <w:rsid w:val="00D76693"/>
    <w:rsid w:val="00D77072"/>
    <w:rsid w:val="00D77CF0"/>
    <w:rsid w:val="00D80456"/>
    <w:rsid w:val="00D826E5"/>
    <w:rsid w:val="00D830A8"/>
    <w:rsid w:val="00D8471A"/>
    <w:rsid w:val="00D84DC7"/>
    <w:rsid w:val="00D84F37"/>
    <w:rsid w:val="00D85750"/>
    <w:rsid w:val="00D90ADF"/>
    <w:rsid w:val="00D90D12"/>
    <w:rsid w:val="00D90E34"/>
    <w:rsid w:val="00D93786"/>
    <w:rsid w:val="00D95A2F"/>
    <w:rsid w:val="00D966A9"/>
    <w:rsid w:val="00D9773E"/>
    <w:rsid w:val="00D9774A"/>
    <w:rsid w:val="00DA0109"/>
    <w:rsid w:val="00DA017D"/>
    <w:rsid w:val="00DA07FB"/>
    <w:rsid w:val="00DA2519"/>
    <w:rsid w:val="00DA2C27"/>
    <w:rsid w:val="00DA331D"/>
    <w:rsid w:val="00DA3A8A"/>
    <w:rsid w:val="00DA6414"/>
    <w:rsid w:val="00DA78D9"/>
    <w:rsid w:val="00DA7907"/>
    <w:rsid w:val="00DB1C08"/>
    <w:rsid w:val="00DB3296"/>
    <w:rsid w:val="00DB4943"/>
    <w:rsid w:val="00DB546C"/>
    <w:rsid w:val="00DB6E89"/>
    <w:rsid w:val="00DB74B9"/>
    <w:rsid w:val="00DC3FA2"/>
    <w:rsid w:val="00DC42CB"/>
    <w:rsid w:val="00DC56F4"/>
    <w:rsid w:val="00DC5889"/>
    <w:rsid w:val="00DC718E"/>
    <w:rsid w:val="00DD429E"/>
    <w:rsid w:val="00DD438B"/>
    <w:rsid w:val="00DD5AB3"/>
    <w:rsid w:val="00DD6D2D"/>
    <w:rsid w:val="00DD7744"/>
    <w:rsid w:val="00DD79DB"/>
    <w:rsid w:val="00DE04AB"/>
    <w:rsid w:val="00DE41A7"/>
    <w:rsid w:val="00DE69C8"/>
    <w:rsid w:val="00DE704A"/>
    <w:rsid w:val="00DE7F7A"/>
    <w:rsid w:val="00DF092E"/>
    <w:rsid w:val="00DF1187"/>
    <w:rsid w:val="00DF1ED1"/>
    <w:rsid w:val="00DF4F46"/>
    <w:rsid w:val="00DF4F4F"/>
    <w:rsid w:val="00DF512B"/>
    <w:rsid w:val="00DF538C"/>
    <w:rsid w:val="00DF604D"/>
    <w:rsid w:val="00DF7714"/>
    <w:rsid w:val="00DF7A17"/>
    <w:rsid w:val="00DF7D81"/>
    <w:rsid w:val="00DF7EB7"/>
    <w:rsid w:val="00E0013C"/>
    <w:rsid w:val="00E01987"/>
    <w:rsid w:val="00E01B35"/>
    <w:rsid w:val="00E01B58"/>
    <w:rsid w:val="00E041FB"/>
    <w:rsid w:val="00E04730"/>
    <w:rsid w:val="00E05890"/>
    <w:rsid w:val="00E05BFF"/>
    <w:rsid w:val="00E067C7"/>
    <w:rsid w:val="00E102B1"/>
    <w:rsid w:val="00E102CA"/>
    <w:rsid w:val="00E121A1"/>
    <w:rsid w:val="00E1319C"/>
    <w:rsid w:val="00E13D7D"/>
    <w:rsid w:val="00E15127"/>
    <w:rsid w:val="00E15199"/>
    <w:rsid w:val="00E15BD4"/>
    <w:rsid w:val="00E17225"/>
    <w:rsid w:val="00E2040B"/>
    <w:rsid w:val="00E2094D"/>
    <w:rsid w:val="00E2136B"/>
    <w:rsid w:val="00E21392"/>
    <w:rsid w:val="00E21456"/>
    <w:rsid w:val="00E24762"/>
    <w:rsid w:val="00E265B3"/>
    <w:rsid w:val="00E272D4"/>
    <w:rsid w:val="00E27647"/>
    <w:rsid w:val="00E2781B"/>
    <w:rsid w:val="00E27E8F"/>
    <w:rsid w:val="00E30FB6"/>
    <w:rsid w:val="00E31196"/>
    <w:rsid w:val="00E322D8"/>
    <w:rsid w:val="00E3302F"/>
    <w:rsid w:val="00E356F9"/>
    <w:rsid w:val="00E36198"/>
    <w:rsid w:val="00E36E28"/>
    <w:rsid w:val="00E37C25"/>
    <w:rsid w:val="00E37DA1"/>
    <w:rsid w:val="00E40868"/>
    <w:rsid w:val="00E411D6"/>
    <w:rsid w:val="00E415D3"/>
    <w:rsid w:val="00E41779"/>
    <w:rsid w:val="00E43DF5"/>
    <w:rsid w:val="00E450CA"/>
    <w:rsid w:val="00E464CB"/>
    <w:rsid w:val="00E46DCF"/>
    <w:rsid w:val="00E50FF7"/>
    <w:rsid w:val="00E516AD"/>
    <w:rsid w:val="00E52570"/>
    <w:rsid w:val="00E53866"/>
    <w:rsid w:val="00E54FCA"/>
    <w:rsid w:val="00E55E92"/>
    <w:rsid w:val="00E60BD6"/>
    <w:rsid w:val="00E63E4A"/>
    <w:rsid w:val="00E64A2B"/>
    <w:rsid w:val="00E65241"/>
    <w:rsid w:val="00E6543F"/>
    <w:rsid w:val="00E66135"/>
    <w:rsid w:val="00E66EA9"/>
    <w:rsid w:val="00E6779D"/>
    <w:rsid w:val="00E71053"/>
    <w:rsid w:val="00E71C39"/>
    <w:rsid w:val="00E722D6"/>
    <w:rsid w:val="00E74D33"/>
    <w:rsid w:val="00E75B72"/>
    <w:rsid w:val="00E76829"/>
    <w:rsid w:val="00E76C71"/>
    <w:rsid w:val="00E7754F"/>
    <w:rsid w:val="00E77BD5"/>
    <w:rsid w:val="00E805F5"/>
    <w:rsid w:val="00E80695"/>
    <w:rsid w:val="00E81CA4"/>
    <w:rsid w:val="00E821DD"/>
    <w:rsid w:val="00E82A79"/>
    <w:rsid w:val="00E858D1"/>
    <w:rsid w:val="00E85EB6"/>
    <w:rsid w:val="00E860C9"/>
    <w:rsid w:val="00E86179"/>
    <w:rsid w:val="00E87020"/>
    <w:rsid w:val="00E8785C"/>
    <w:rsid w:val="00E924B6"/>
    <w:rsid w:val="00E92FE7"/>
    <w:rsid w:val="00E941E8"/>
    <w:rsid w:val="00EA0083"/>
    <w:rsid w:val="00EA163E"/>
    <w:rsid w:val="00EA3361"/>
    <w:rsid w:val="00EA3571"/>
    <w:rsid w:val="00EA3ABA"/>
    <w:rsid w:val="00EA3D46"/>
    <w:rsid w:val="00EA5B03"/>
    <w:rsid w:val="00EA764E"/>
    <w:rsid w:val="00EB1EE0"/>
    <w:rsid w:val="00EB2B12"/>
    <w:rsid w:val="00EB31AC"/>
    <w:rsid w:val="00EB3951"/>
    <w:rsid w:val="00EB41CC"/>
    <w:rsid w:val="00EB4A25"/>
    <w:rsid w:val="00EB5603"/>
    <w:rsid w:val="00EC3C94"/>
    <w:rsid w:val="00EC4005"/>
    <w:rsid w:val="00EC46EB"/>
    <w:rsid w:val="00EC47ED"/>
    <w:rsid w:val="00EC5B82"/>
    <w:rsid w:val="00EC70E5"/>
    <w:rsid w:val="00EC7759"/>
    <w:rsid w:val="00ED0C17"/>
    <w:rsid w:val="00ED33B7"/>
    <w:rsid w:val="00ED50CA"/>
    <w:rsid w:val="00ED7037"/>
    <w:rsid w:val="00ED7451"/>
    <w:rsid w:val="00EE0020"/>
    <w:rsid w:val="00EE0458"/>
    <w:rsid w:val="00EE0D96"/>
    <w:rsid w:val="00EE2D99"/>
    <w:rsid w:val="00EE3B87"/>
    <w:rsid w:val="00EE3EF3"/>
    <w:rsid w:val="00EE4055"/>
    <w:rsid w:val="00EE430B"/>
    <w:rsid w:val="00EE4D0D"/>
    <w:rsid w:val="00EE4D4D"/>
    <w:rsid w:val="00EE6866"/>
    <w:rsid w:val="00EE68D9"/>
    <w:rsid w:val="00EF0C04"/>
    <w:rsid w:val="00EF0C60"/>
    <w:rsid w:val="00EF16C0"/>
    <w:rsid w:val="00EF18A0"/>
    <w:rsid w:val="00EF2C4B"/>
    <w:rsid w:val="00EF3543"/>
    <w:rsid w:val="00EF3FD5"/>
    <w:rsid w:val="00EF4278"/>
    <w:rsid w:val="00EF50A3"/>
    <w:rsid w:val="00EF58DD"/>
    <w:rsid w:val="00EF6054"/>
    <w:rsid w:val="00F00624"/>
    <w:rsid w:val="00F00682"/>
    <w:rsid w:val="00F00712"/>
    <w:rsid w:val="00F00919"/>
    <w:rsid w:val="00F0212B"/>
    <w:rsid w:val="00F02AE1"/>
    <w:rsid w:val="00F038E2"/>
    <w:rsid w:val="00F042D6"/>
    <w:rsid w:val="00F04AC4"/>
    <w:rsid w:val="00F04BDD"/>
    <w:rsid w:val="00F05011"/>
    <w:rsid w:val="00F05AC3"/>
    <w:rsid w:val="00F070B3"/>
    <w:rsid w:val="00F07776"/>
    <w:rsid w:val="00F07F32"/>
    <w:rsid w:val="00F123C4"/>
    <w:rsid w:val="00F1255D"/>
    <w:rsid w:val="00F12706"/>
    <w:rsid w:val="00F12716"/>
    <w:rsid w:val="00F12917"/>
    <w:rsid w:val="00F12A3D"/>
    <w:rsid w:val="00F13643"/>
    <w:rsid w:val="00F149DF"/>
    <w:rsid w:val="00F163A8"/>
    <w:rsid w:val="00F201BA"/>
    <w:rsid w:val="00F20F01"/>
    <w:rsid w:val="00F213A1"/>
    <w:rsid w:val="00F219B8"/>
    <w:rsid w:val="00F229A8"/>
    <w:rsid w:val="00F22B07"/>
    <w:rsid w:val="00F233BD"/>
    <w:rsid w:val="00F23F9C"/>
    <w:rsid w:val="00F24D96"/>
    <w:rsid w:val="00F252F3"/>
    <w:rsid w:val="00F25858"/>
    <w:rsid w:val="00F25A3F"/>
    <w:rsid w:val="00F25E85"/>
    <w:rsid w:val="00F307C9"/>
    <w:rsid w:val="00F30B24"/>
    <w:rsid w:val="00F30F03"/>
    <w:rsid w:val="00F31E08"/>
    <w:rsid w:val="00F31E88"/>
    <w:rsid w:val="00F328C5"/>
    <w:rsid w:val="00F33746"/>
    <w:rsid w:val="00F339CE"/>
    <w:rsid w:val="00F36E4C"/>
    <w:rsid w:val="00F40BDC"/>
    <w:rsid w:val="00F45A75"/>
    <w:rsid w:val="00F46118"/>
    <w:rsid w:val="00F4716D"/>
    <w:rsid w:val="00F47685"/>
    <w:rsid w:val="00F47C44"/>
    <w:rsid w:val="00F5087D"/>
    <w:rsid w:val="00F50FD8"/>
    <w:rsid w:val="00F5224E"/>
    <w:rsid w:val="00F52A47"/>
    <w:rsid w:val="00F52CEC"/>
    <w:rsid w:val="00F54261"/>
    <w:rsid w:val="00F54BD3"/>
    <w:rsid w:val="00F55473"/>
    <w:rsid w:val="00F558C0"/>
    <w:rsid w:val="00F579AD"/>
    <w:rsid w:val="00F615E8"/>
    <w:rsid w:val="00F62D80"/>
    <w:rsid w:val="00F64BD2"/>
    <w:rsid w:val="00F64E91"/>
    <w:rsid w:val="00F66C53"/>
    <w:rsid w:val="00F70E49"/>
    <w:rsid w:val="00F73712"/>
    <w:rsid w:val="00F740B5"/>
    <w:rsid w:val="00F7596F"/>
    <w:rsid w:val="00F76E7B"/>
    <w:rsid w:val="00F807E4"/>
    <w:rsid w:val="00F80DA1"/>
    <w:rsid w:val="00F81404"/>
    <w:rsid w:val="00F8375D"/>
    <w:rsid w:val="00F84054"/>
    <w:rsid w:val="00F8593C"/>
    <w:rsid w:val="00F8636F"/>
    <w:rsid w:val="00F8640C"/>
    <w:rsid w:val="00F86EE1"/>
    <w:rsid w:val="00F90B26"/>
    <w:rsid w:val="00F90B9B"/>
    <w:rsid w:val="00F922BD"/>
    <w:rsid w:val="00F92E92"/>
    <w:rsid w:val="00F93DA1"/>
    <w:rsid w:val="00F94E55"/>
    <w:rsid w:val="00F94FB4"/>
    <w:rsid w:val="00F95158"/>
    <w:rsid w:val="00F96626"/>
    <w:rsid w:val="00F9689F"/>
    <w:rsid w:val="00F96B0F"/>
    <w:rsid w:val="00F975D8"/>
    <w:rsid w:val="00FA1C57"/>
    <w:rsid w:val="00FA39AA"/>
    <w:rsid w:val="00FA5AF7"/>
    <w:rsid w:val="00FA63E7"/>
    <w:rsid w:val="00FA6F8D"/>
    <w:rsid w:val="00FB04A0"/>
    <w:rsid w:val="00FB1DB0"/>
    <w:rsid w:val="00FB232D"/>
    <w:rsid w:val="00FB3957"/>
    <w:rsid w:val="00FB5109"/>
    <w:rsid w:val="00FB522D"/>
    <w:rsid w:val="00FB60D4"/>
    <w:rsid w:val="00FC07A9"/>
    <w:rsid w:val="00FC124E"/>
    <w:rsid w:val="00FC1285"/>
    <w:rsid w:val="00FC26E2"/>
    <w:rsid w:val="00FC4D99"/>
    <w:rsid w:val="00FC5825"/>
    <w:rsid w:val="00FC5894"/>
    <w:rsid w:val="00FC7A30"/>
    <w:rsid w:val="00FD0B3D"/>
    <w:rsid w:val="00FD1C17"/>
    <w:rsid w:val="00FD4C38"/>
    <w:rsid w:val="00FD5503"/>
    <w:rsid w:val="00FD58DC"/>
    <w:rsid w:val="00FD5C70"/>
    <w:rsid w:val="00FD6457"/>
    <w:rsid w:val="00FD6C4A"/>
    <w:rsid w:val="00FE289C"/>
    <w:rsid w:val="00FE4C1F"/>
    <w:rsid w:val="00FE6DED"/>
    <w:rsid w:val="00FF4E7F"/>
    <w:rsid w:val="00FF6277"/>
    <w:rsid w:val="00FF74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5DC88565"/>
  <w15:chartTrackingRefBased/>
  <w15:docId w15:val="{59F8812F-53FB-4B77-86B5-41AB37C0CF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96FBD"/>
    <w:pPr>
      <w:spacing w:before="120" w:after="120"/>
      <w:jc w:val="thaiDistribute"/>
    </w:pPr>
    <w:rPr>
      <w:rFonts w:ascii="TH SarabunPSK" w:eastAsia="TH SarabunPSK" w:hAnsi="TH SarabunPSK" w:cs="TH SarabunPSK"/>
      <w:sz w:val="32"/>
      <w:szCs w:val="32"/>
    </w:rPr>
  </w:style>
  <w:style w:type="paragraph" w:styleId="Heading1">
    <w:name w:val="heading 1"/>
    <w:aliases w:val="บทที่"/>
    <w:basedOn w:val="Normal"/>
    <w:next w:val="Normal"/>
    <w:link w:val="Heading1Char"/>
    <w:qFormat/>
    <w:rsid w:val="00A87D64"/>
    <w:pPr>
      <w:numPr>
        <w:numId w:val="136"/>
      </w:numPr>
      <w:jc w:val="center"/>
      <w:outlineLvl w:val="0"/>
    </w:pPr>
    <w:rPr>
      <w:b/>
      <w:bCs/>
      <w:sz w:val="40"/>
      <w:szCs w:val="40"/>
    </w:rPr>
  </w:style>
  <w:style w:type="paragraph" w:styleId="Heading2">
    <w:name w:val="heading 2"/>
    <w:basedOn w:val="Normal"/>
    <w:next w:val="Normal"/>
    <w:link w:val="Heading2Char"/>
    <w:unhideWhenUsed/>
    <w:qFormat/>
    <w:rsid w:val="00A87D64"/>
    <w:pPr>
      <w:keepNext/>
      <w:keepLines/>
      <w:numPr>
        <w:ilvl w:val="1"/>
        <w:numId w:val="136"/>
      </w:numPr>
      <w:spacing w:before="320" w:after="0" w:line="240" w:lineRule="auto"/>
      <w:jc w:val="left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nhideWhenUsed/>
    <w:qFormat/>
    <w:rsid w:val="00A87D64"/>
    <w:pPr>
      <w:keepNext/>
      <w:keepLines/>
      <w:numPr>
        <w:ilvl w:val="2"/>
        <w:numId w:val="136"/>
      </w:numPr>
      <w:spacing w:after="0" w:line="240" w:lineRule="auto"/>
      <w:jc w:val="left"/>
      <w:outlineLvl w:val="2"/>
    </w:pPr>
    <w:rPr>
      <w:b/>
      <w:bCs/>
      <w:sz w:val="36"/>
      <w:szCs w:val="36"/>
    </w:rPr>
  </w:style>
  <w:style w:type="paragraph" w:styleId="Heading4">
    <w:name w:val="heading 4"/>
    <w:basedOn w:val="Normal"/>
    <w:next w:val="Normal"/>
    <w:link w:val="Heading4Char"/>
    <w:unhideWhenUsed/>
    <w:qFormat/>
    <w:rsid w:val="00743A91"/>
    <w:pPr>
      <w:keepNext/>
      <w:keepLines/>
      <w:numPr>
        <w:ilvl w:val="3"/>
        <w:numId w:val="136"/>
      </w:numPr>
      <w:spacing w:before="0" w:after="0"/>
      <w:outlineLvl w:val="3"/>
    </w:pPr>
    <w:rPr>
      <w:rFonts w:eastAsiaTheme="majorEastAsia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C2674"/>
    <w:pPr>
      <w:keepNext/>
      <w:keepLines/>
      <w:numPr>
        <w:ilvl w:val="4"/>
        <w:numId w:val="136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1C2674"/>
    <w:pPr>
      <w:keepNext/>
      <w:keepLines/>
      <w:numPr>
        <w:ilvl w:val="5"/>
        <w:numId w:val="136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C2674"/>
    <w:pPr>
      <w:keepNext/>
      <w:keepLines/>
      <w:numPr>
        <w:ilvl w:val="6"/>
        <w:numId w:val="13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1C2674"/>
    <w:pPr>
      <w:keepNext/>
      <w:keepLines/>
      <w:numPr>
        <w:ilvl w:val="7"/>
        <w:numId w:val="136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C2674"/>
    <w:pPr>
      <w:keepNext/>
      <w:keepLines/>
      <w:numPr>
        <w:ilvl w:val="8"/>
        <w:numId w:val="13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1C2674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character" w:customStyle="1" w:styleId="Heading1Char">
    <w:name w:val="Heading 1 Char"/>
    <w:aliases w:val="บทที่ Char"/>
    <w:basedOn w:val="DefaultParagraphFont"/>
    <w:link w:val="Heading1"/>
    <w:rsid w:val="00A87D64"/>
    <w:rPr>
      <w:rFonts w:ascii="TH SarabunPSK" w:eastAsia="TH SarabunPSK" w:hAnsi="TH SarabunPSK" w:cs="TH SarabunPSK"/>
      <w:b/>
      <w:bCs/>
      <w:sz w:val="40"/>
      <w:szCs w:val="40"/>
    </w:rPr>
  </w:style>
  <w:style w:type="character" w:customStyle="1" w:styleId="Heading2Char">
    <w:name w:val="Heading 2 Char"/>
    <w:basedOn w:val="DefaultParagraphFont"/>
    <w:link w:val="Heading2"/>
    <w:rsid w:val="00A87D64"/>
    <w:rPr>
      <w:rFonts w:ascii="TH SarabunPSK" w:eastAsia="TH SarabunPSK" w:hAnsi="TH SarabunPSK" w:cs="TH SarabunPSK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rsid w:val="00A87D64"/>
    <w:rPr>
      <w:rFonts w:ascii="TH SarabunPSK" w:eastAsia="TH SarabunPSK" w:hAnsi="TH SarabunPSK" w:cs="TH SarabunPSK"/>
      <w:b/>
      <w:bCs/>
      <w:sz w:val="36"/>
      <w:szCs w:val="36"/>
    </w:rPr>
  </w:style>
  <w:style w:type="character" w:customStyle="1" w:styleId="Heading4Char">
    <w:name w:val="Heading 4 Char"/>
    <w:basedOn w:val="DefaultParagraphFont"/>
    <w:link w:val="Heading4"/>
    <w:rsid w:val="00743A91"/>
    <w:rPr>
      <w:rFonts w:ascii="TH SarabunPSK" w:eastAsiaTheme="majorEastAsia" w:hAnsi="TH SarabunPSK" w:cs="TH SarabunPSK"/>
      <w:sz w:val="32"/>
      <w:szCs w:val="32"/>
    </w:rPr>
  </w:style>
  <w:style w:type="character" w:customStyle="1" w:styleId="Heading5Char">
    <w:name w:val="Heading 5 Char"/>
    <w:basedOn w:val="DefaultParagraphFont"/>
    <w:link w:val="Heading5"/>
    <w:uiPriority w:val="9"/>
    <w:rsid w:val="001C2674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1C2674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1C2674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1C2674"/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C267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paragraph" w:styleId="ListParagraph">
    <w:name w:val="List Paragraph"/>
    <w:basedOn w:val="Normal"/>
    <w:link w:val="ListParagraphChar"/>
    <w:uiPriority w:val="34"/>
    <w:qFormat/>
    <w:rsid w:val="001C2674"/>
    <w:pPr>
      <w:spacing w:after="0" w:line="276" w:lineRule="auto"/>
      <w:ind w:left="720"/>
      <w:contextualSpacing/>
    </w:pPr>
    <w:rPr>
      <w:rFonts w:cs="Angsana New"/>
      <w:szCs w:val="40"/>
    </w:rPr>
  </w:style>
  <w:style w:type="paragraph" w:customStyle="1" w:styleId="a">
    <w:name w:val="ลำดับ"/>
    <w:next w:val="Heading5"/>
    <w:link w:val="Char"/>
    <w:qFormat/>
    <w:rsid w:val="001C2674"/>
    <w:pPr>
      <w:spacing w:before="60" w:after="0" w:line="240" w:lineRule="auto"/>
    </w:pPr>
    <w:rPr>
      <w:rFonts w:ascii="TH SarabunPSK" w:eastAsia="TH SarabunPSK" w:hAnsi="TH SarabunPSK" w:cs="TH SarabunPSK"/>
      <w:sz w:val="32"/>
      <w:szCs w:val="32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1C2674"/>
    <w:rPr>
      <w:rFonts w:ascii="TH SarabunPSK" w:eastAsia="TH SarabunPSK" w:hAnsi="TH SarabunPSK" w:cs="Angsana New"/>
      <w:sz w:val="32"/>
      <w:szCs w:val="40"/>
    </w:rPr>
  </w:style>
  <w:style w:type="character" w:customStyle="1" w:styleId="Char">
    <w:name w:val="ลำดับ Char"/>
    <w:basedOn w:val="ListParagraphChar"/>
    <w:link w:val="a"/>
    <w:rsid w:val="001C2674"/>
    <w:rPr>
      <w:rFonts w:ascii="TH SarabunPSK" w:eastAsia="TH SarabunPSK" w:hAnsi="TH SarabunPSK" w:cs="TH SarabunPSK"/>
      <w:sz w:val="32"/>
      <w:szCs w:val="32"/>
    </w:rPr>
  </w:style>
  <w:style w:type="paragraph" w:customStyle="1" w:styleId="a0">
    <w:name w:val="ภาพที่"/>
    <w:basedOn w:val="Caption"/>
    <w:link w:val="Char0"/>
    <w:qFormat/>
    <w:rsid w:val="000E398E"/>
    <w:pPr>
      <w:jc w:val="center"/>
    </w:pPr>
    <w:rPr>
      <w:i w:val="0"/>
      <w:iCs w:val="0"/>
      <w:color w:val="auto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1C2674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1C2674"/>
    <w:rPr>
      <w:rFonts w:ascii="TH SarabunPSK" w:eastAsia="TH SarabunPSK" w:hAnsi="TH SarabunPSK" w:cs="Angsana New"/>
      <w:sz w:val="32"/>
      <w:szCs w:val="40"/>
    </w:rPr>
  </w:style>
  <w:style w:type="character" w:customStyle="1" w:styleId="CaptionChar">
    <w:name w:val="Caption Char"/>
    <w:basedOn w:val="DefaultParagraphFont"/>
    <w:link w:val="Caption"/>
    <w:uiPriority w:val="35"/>
    <w:rsid w:val="001C2674"/>
    <w:rPr>
      <w:i/>
      <w:iCs/>
      <w:color w:val="44546A" w:themeColor="text2"/>
      <w:sz w:val="18"/>
      <w:szCs w:val="22"/>
    </w:rPr>
  </w:style>
  <w:style w:type="character" w:customStyle="1" w:styleId="Char0">
    <w:name w:val="ภาพที่ Char"/>
    <w:basedOn w:val="CaptionChar"/>
    <w:link w:val="a0"/>
    <w:rsid w:val="000E398E"/>
    <w:rPr>
      <w:rFonts w:ascii="TH SarabunPSK" w:eastAsia="TH SarabunPSK" w:hAnsi="TH SarabunPSK" w:cs="TH SarabunPSK"/>
      <w:i w:val="0"/>
      <w:iCs w:val="0"/>
      <w:color w:val="44546A" w:themeColor="text2"/>
      <w:sz w:val="32"/>
      <w:szCs w:val="32"/>
    </w:rPr>
  </w:style>
  <w:style w:type="paragraph" w:styleId="Footer">
    <w:name w:val="footer"/>
    <w:basedOn w:val="Normal"/>
    <w:link w:val="FooterChar"/>
    <w:uiPriority w:val="99"/>
    <w:unhideWhenUsed/>
    <w:rsid w:val="001C2674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1C2674"/>
    <w:rPr>
      <w:rFonts w:ascii="TH SarabunPSK" w:eastAsia="TH SarabunPSK" w:hAnsi="TH SarabunPSK" w:cs="Angsana New"/>
      <w:sz w:val="32"/>
      <w:szCs w:val="40"/>
    </w:rPr>
  </w:style>
  <w:style w:type="table" w:styleId="TableGrid">
    <w:name w:val="Table Grid"/>
    <w:basedOn w:val="TableNormal"/>
    <w:uiPriority w:val="39"/>
    <w:rsid w:val="001C26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1">
    <w:name w:val="ตารางที่"/>
    <w:basedOn w:val="Caption"/>
    <w:link w:val="Char1"/>
    <w:qFormat/>
    <w:rsid w:val="00D77072"/>
    <w:pPr>
      <w:spacing w:before="320" w:after="320"/>
    </w:pPr>
    <w:rPr>
      <w:i w:val="0"/>
      <w:iCs w:val="0"/>
      <w:color w:val="auto"/>
      <w:sz w:val="32"/>
      <w:szCs w:val="32"/>
    </w:rPr>
  </w:style>
  <w:style w:type="character" w:customStyle="1" w:styleId="Char1">
    <w:name w:val="ตารางที่ Char"/>
    <w:basedOn w:val="CaptionChar"/>
    <w:link w:val="a1"/>
    <w:rsid w:val="00D77072"/>
    <w:rPr>
      <w:rFonts w:ascii="TH SarabunPSK" w:eastAsia="TH SarabunPSK" w:hAnsi="TH SarabunPSK" w:cs="TH SarabunPSK"/>
      <w:i w:val="0"/>
      <w:iCs w:val="0"/>
      <w:color w:val="44546A" w:themeColor="text2"/>
      <w:sz w:val="32"/>
      <w:szCs w:val="32"/>
    </w:rPr>
  </w:style>
  <w:style w:type="paragraph" w:customStyle="1" w:styleId="a2">
    <w:name w:val="ภาคผนวก"/>
    <w:basedOn w:val="Normal"/>
    <w:link w:val="Char2"/>
    <w:qFormat/>
    <w:rsid w:val="00B16CDF"/>
    <w:pPr>
      <w:spacing w:after="0" w:line="240" w:lineRule="auto"/>
      <w:jc w:val="center"/>
    </w:pPr>
    <w:rPr>
      <w:b/>
      <w:bCs/>
      <w:sz w:val="40"/>
      <w:szCs w:val="36"/>
    </w:rPr>
  </w:style>
  <w:style w:type="character" w:styleId="Hyperlink">
    <w:name w:val="Hyperlink"/>
    <w:basedOn w:val="DefaultParagraphFont"/>
    <w:uiPriority w:val="99"/>
    <w:unhideWhenUsed/>
    <w:rsid w:val="001C2674"/>
    <w:rPr>
      <w:color w:val="0000FF"/>
      <w:u w:val="single"/>
    </w:rPr>
  </w:style>
  <w:style w:type="character" w:customStyle="1" w:styleId="Char2">
    <w:name w:val="ภาคผนวก Char"/>
    <w:basedOn w:val="DefaultParagraphFont"/>
    <w:link w:val="a2"/>
    <w:rsid w:val="00B16CDF"/>
    <w:rPr>
      <w:rFonts w:ascii="TH SarabunPSK" w:eastAsia="TH SarabunPSK" w:hAnsi="TH SarabunPSK" w:cs="TH SarabunPSK"/>
      <w:b/>
      <w:bCs/>
      <w:sz w:val="40"/>
      <w:szCs w:val="36"/>
    </w:rPr>
  </w:style>
  <w:style w:type="character" w:customStyle="1" w:styleId="spell-diff-red">
    <w:name w:val="spell-diff-red"/>
    <w:basedOn w:val="DefaultParagraphFont"/>
    <w:rsid w:val="001C2674"/>
  </w:style>
  <w:style w:type="paragraph" w:styleId="TOC1">
    <w:name w:val="toc 1"/>
    <w:basedOn w:val="Normal"/>
    <w:next w:val="Normal"/>
    <w:autoRedefine/>
    <w:uiPriority w:val="39"/>
    <w:unhideWhenUsed/>
    <w:rsid w:val="00D1468F"/>
    <w:pPr>
      <w:spacing w:after="0"/>
      <w:jc w:val="left"/>
    </w:pPr>
    <w:rPr>
      <w:rFonts w:asciiTheme="minorHAnsi" w:hAnsiTheme="minorHAnsi" w:cstheme="majorBidi"/>
      <w:b/>
      <w:bCs/>
      <w:i/>
      <w:iCs/>
      <w:sz w:val="24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DD6D2D"/>
    <w:pPr>
      <w:tabs>
        <w:tab w:val="left" w:pos="960"/>
        <w:tab w:val="right" w:leader="dot" w:pos="8584"/>
      </w:tabs>
      <w:spacing w:after="0"/>
      <w:ind w:left="320"/>
      <w:jc w:val="left"/>
    </w:pPr>
    <w:rPr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1C2674"/>
    <w:pPr>
      <w:spacing w:before="0" w:after="0"/>
      <w:ind w:left="640"/>
      <w:jc w:val="left"/>
    </w:pPr>
    <w:rPr>
      <w:rFonts w:asciiTheme="minorHAnsi" w:hAnsiTheme="minorHAnsi" w:cstheme="majorBidi"/>
      <w:sz w:val="20"/>
      <w:szCs w:val="23"/>
    </w:rPr>
  </w:style>
  <w:style w:type="paragraph" w:styleId="TOC4">
    <w:name w:val="toc 4"/>
    <w:basedOn w:val="Normal"/>
    <w:next w:val="Normal"/>
    <w:autoRedefine/>
    <w:uiPriority w:val="39"/>
    <w:unhideWhenUsed/>
    <w:rsid w:val="001C2674"/>
    <w:pPr>
      <w:spacing w:before="0" w:after="0"/>
      <w:ind w:left="960"/>
      <w:jc w:val="left"/>
    </w:pPr>
    <w:rPr>
      <w:rFonts w:asciiTheme="minorHAnsi" w:hAnsiTheme="minorHAnsi" w:cstheme="majorBidi"/>
      <w:sz w:val="20"/>
      <w:szCs w:val="23"/>
    </w:rPr>
  </w:style>
  <w:style w:type="paragraph" w:styleId="TOC5">
    <w:name w:val="toc 5"/>
    <w:basedOn w:val="Normal"/>
    <w:next w:val="Normal"/>
    <w:autoRedefine/>
    <w:uiPriority w:val="39"/>
    <w:unhideWhenUsed/>
    <w:rsid w:val="001C2674"/>
    <w:pPr>
      <w:spacing w:before="0" w:after="0"/>
      <w:ind w:left="1280"/>
      <w:jc w:val="left"/>
    </w:pPr>
    <w:rPr>
      <w:rFonts w:asciiTheme="minorHAnsi" w:hAnsiTheme="minorHAnsi" w:cstheme="majorBidi"/>
      <w:sz w:val="20"/>
      <w:szCs w:val="23"/>
    </w:rPr>
  </w:style>
  <w:style w:type="paragraph" w:styleId="TOC6">
    <w:name w:val="toc 6"/>
    <w:basedOn w:val="Normal"/>
    <w:next w:val="Normal"/>
    <w:autoRedefine/>
    <w:uiPriority w:val="39"/>
    <w:unhideWhenUsed/>
    <w:rsid w:val="001C2674"/>
    <w:pPr>
      <w:spacing w:before="0" w:after="0"/>
      <w:ind w:left="1600"/>
      <w:jc w:val="left"/>
    </w:pPr>
    <w:rPr>
      <w:rFonts w:asciiTheme="minorHAnsi" w:hAnsiTheme="minorHAnsi" w:cstheme="majorBidi"/>
      <w:sz w:val="20"/>
      <w:szCs w:val="23"/>
    </w:rPr>
  </w:style>
  <w:style w:type="paragraph" w:styleId="TOC7">
    <w:name w:val="toc 7"/>
    <w:basedOn w:val="Normal"/>
    <w:next w:val="Normal"/>
    <w:autoRedefine/>
    <w:uiPriority w:val="39"/>
    <w:unhideWhenUsed/>
    <w:rsid w:val="001C2674"/>
    <w:pPr>
      <w:spacing w:before="0" w:after="0"/>
      <w:ind w:left="1920"/>
      <w:jc w:val="left"/>
    </w:pPr>
    <w:rPr>
      <w:rFonts w:asciiTheme="minorHAnsi" w:hAnsiTheme="minorHAnsi" w:cstheme="majorBidi"/>
      <w:sz w:val="20"/>
      <w:szCs w:val="23"/>
    </w:rPr>
  </w:style>
  <w:style w:type="paragraph" w:styleId="TOC8">
    <w:name w:val="toc 8"/>
    <w:basedOn w:val="Normal"/>
    <w:next w:val="Normal"/>
    <w:autoRedefine/>
    <w:uiPriority w:val="39"/>
    <w:unhideWhenUsed/>
    <w:rsid w:val="001C2674"/>
    <w:pPr>
      <w:spacing w:before="0" w:after="0"/>
      <w:ind w:left="2240"/>
      <w:jc w:val="left"/>
    </w:pPr>
    <w:rPr>
      <w:rFonts w:asciiTheme="minorHAnsi" w:hAnsiTheme="minorHAnsi" w:cstheme="majorBidi"/>
      <w:sz w:val="20"/>
      <w:szCs w:val="23"/>
    </w:rPr>
  </w:style>
  <w:style w:type="paragraph" w:styleId="TOC9">
    <w:name w:val="toc 9"/>
    <w:basedOn w:val="Normal"/>
    <w:next w:val="Normal"/>
    <w:autoRedefine/>
    <w:uiPriority w:val="39"/>
    <w:unhideWhenUsed/>
    <w:rsid w:val="001C2674"/>
    <w:pPr>
      <w:spacing w:before="0" w:after="0"/>
      <w:ind w:left="2560"/>
      <w:jc w:val="left"/>
    </w:pPr>
    <w:rPr>
      <w:rFonts w:asciiTheme="minorHAnsi" w:hAnsiTheme="minorHAnsi" w:cstheme="majorBidi"/>
      <w:sz w:val="20"/>
      <w:szCs w:val="23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C2674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C2674"/>
    <w:rPr>
      <w:rFonts w:ascii="Segoe UI" w:eastAsia="TH SarabunPSK" w:hAnsi="Segoe UI" w:cs="Angsana New"/>
      <w:sz w:val="18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AA7059"/>
    <w:pPr>
      <w:spacing w:after="0" w:line="276" w:lineRule="auto"/>
      <w:ind w:left="640" w:hanging="640"/>
    </w:pPr>
    <w:rPr>
      <w:smallCaps/>
      <w:sz w:val="20"/>
    </w:rPr>
  </w:style>
  <w:style w:type="character" w:customStyle="1" w:styleId="apple-converted-space">
    <w:name w:val="apple-converted-space"/>
    <w:basedOn w:val="DefaultParagraphFont"/>
    <w:rsid w:val="001F1CCB"/>
  </w:style>
  <w:style w:type="character" w:styleId="Strong">
    <w:name w:val="Strong"/>
    <w:basedOn w:val="DefaultParagraphFont"/>
    <w:uiPriority w:val="22"/>
    <w:qFormat/>
    <w:rsid w:val="00AE2C33"/>
    <w:rPr>
      <w:b/>
      <w:bCs/>
    </w:rPr>
  </w:style>
  <w:style w:type="character" w:styleId="CommentReference">
    <w:name w:val="annotation reference"/>
    <w:basedOn w:val="DefaultParagraphFont"/>
    <w:uiPriority w:val="99"/>
    <w:semiHidden/>
    <w:unhideWhenUsed/>
    <w:rsid w:val="00C5431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54319"/>
    <w:pPr>
      <w:spacing w:line="240" w:lineRule="auto"/>
    </w:pPr>
    <w:rPr>
      <w:rFonts w:cs="Angsana New"/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54319"/>
    <w:rPr>
      <w:rFonts w:ascii="TH SarabunPSK" w:eastAsia="TH SarabunPSK" w:hAnsi="TH SarabunPSK" w:cs="Angsana New"/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5431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54319"/>
    <w:rPr>
      <w:rFonts w:ascii="TH SarabunPSK" w:eastAsia="TH SarabunPSK" w:hAnsi="TH SarabunPSK" w:cs="Angsana New"/>
      <w:b/>
      <w:bCs/>
      <w:sz w:val="20"/>
      <w:szCs w:val="25"/>
    </w:rPr>
  </w:style>
  <w:style w:type="character" w:customStyle="1" w:styleId="apple-tab-span">
    <w:name w:val="apple-tab-span"/>
    <w:basedOn w:val="DefaultParagraphFont"/>
    <w:rsid w:val="00E01B58"/>
  </w:style>
  <w:style w:type="character" w:styleId="Emphasis">
    <w:name w:val="Emphasis"/>
    <w:basedOn w:val="DefaultParagraphFont"/>
    <w:uiPriority w:val="20"/>
    <w:qFormat/>
    <w:rsid w:val="00FA63E7"/>
    <w:rPr>
      <w:i/>
      <w:iCs/>
    </w:rPr>
  </w:style>
  <w:style w:type="character" w:styleId="LineNumber">
    <w:name w:val="line number"/>
    <w:basedOn w:val="DefaultParagraphFont"/>
    <w:uiPriority w:val="99"/>
    <w:semiHidden/>
    <w:unhideWhenUsed/>
    <w:rsid w:val="008007CD"/>
  </w:style>
  <w:style w:type="paragraph" w:styleId="TOCHeading">
    <w:name w:val="TOC Heading"/>
    <w:basedOn w:val="Heading1"/>
    <w:next w:val="Normal"/>
    <w:uiPriority w:val="39"/>
    <w:unhideWhenUsed/>
    <w:qFormat/>
    <w:rsid w:val="00CB18C9"/>
    <w:pPr>
      <w:numPr>
        <w:numId w:val="0"/>
      </w:numPr>
      <w:spacing w:before="24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sz w:val="32"/>
      <w:szCs w:val="32"/>
      <w:lang w:bidi="ar-SA"/>
    </w:rPr>
  </w:style>
  <w:style w:type="paragraph" w:styleId="NormalWeb">
    <w:name w:val="Normal (Web)"/>
    <w:basedOn w:val="Normal"/>
    <w:uiPriority w:val="99"/>
    <w:semiHidden/>
    <w:unhideWhenUsed/>
    <w:rsid w:val="00D9773E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ko-KR"/>
    </w:rPr>
  </w:style>
  <w:style w:type="paragraph" w:styleId="Title">
    <w:name w:val="Title"/>
    <w:basedOn w:val="Normal"/>
    <w:next w:val="Normal"/>
    <w:link w:val="TitleChar"/>
    <w:uiPriority w:val="10"/>
    <w:qFormat/>
    <w:rsid w:val="00D118C5"/>
    <w:pPr>
      <w:spacing w:after="0" w:line="276" w:lineRule="auto"/>
      <w:jc w:val="center"/>
    </w:pPr>
    <w:rPr>
      <w:b/>
      <w:bCs/>
      <w:spacing w:val="20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D118C5"/>
    <w:rPr>
      <w:rFonts w:ascii="TH SarabunPSK" w:eastAsia="TH SarabunPSK" w:hAnsi="TH SarabunPSK" w:cs="TH SarabunPSK"/>
      <w:b/>
      <w:bCs/>
      <w:spacing w:val="20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D118C5"/>
    <w:pPr>
      <w:numPr>
        <w:ilvl w:val="1"/>
      </w:numPr>
      <w:spacing w:after="0" w:line="276" w:lineRule="auto"/>
      <w:jc w:val="center"/>
    </w:pPr>
    <w:rPr>
      <w:color w:val="262626" w:themeColor="text1" w:themeTint="D9"/>
      <w:spacing w:val="15"/>
      <w:sz w:val="40"/>
      <w:szCs w:val="40"/>
    </w:rPr>
  </w:style>
  <w:style w:type="character" w:customStyle="1" w:styleId="SubtitleChar">
    <w:name w:val="Subtitle Char"/>
    <w:basedOn w:val="DefaultParagraphFont"/>
    <w:link w:val="Subtitle"/>
    <w:uiPriority w:val="11"/>
    <w:rsid w:val="00D118C5"/>
    <w:rPr>
      <w:rFonts w:ascii="TH SarabunPSK" w:eastAsia="TH SarabunPSK" w:hAnsi="TH SarabunPSK" w:cs="TH SarabunPSK"/>
      <w:color w:val="262626" w:themeColor="text1" w:themeTint="D9"/>
      <w:spacing w:val="15"/>
      <w:sz w:val="40"/>
      <w:szCs w:val="40"/>
    </w:rPr>
  </w:style>
  <w:style w:type="character" w:styleId="SubtleEmphasis">
    <w:name w:val="Subtle Emphasis"/>
    <w:uiPriority w:val="19"/>
    <w:qFormat/>
    <w:rsid w:val="00D118C5"/>
    <w:rPr>
      <w:sz w:val="36"/>
      <w:szCs w:val="36"/>
    </w:rPr>
  </w:style>
  <w:style w:type="paragraph" w:customStyle="1" w:styleId="a3">
    <w:name w:val="รายงานนี้"/>
    <w:basedOn w:val="Normal"/>
    <w:link w:val="Char3"/>
    <w:qFormat/>
    <w:rsid w:val="00D118C5"/>
    <w:pPr>
      <w:spacing w:after="0" w:line="276" w:lineRule="auto"/>
      <w:jc w:val="center"/>
    </w:pPr>
  </w:style>
  <w:style w:type="character" w:customStyle="1" w:styleId="Char3">
    <w:name w:val="รายงานนี้ Char"/>
    <w:basedOn w:val="DefaultParagraphFont"/>
    <w:link w:val="a3"/>
    <w:rsid w:val="00D118C5"/>
    <w:rPr>
      <w:rFonts w:ascii="TH SarabunPSK" w:eastAsia="TH SarabunPSK" w:hAnsi="TH SarabunPSK" w:cs="TH SarabunPSK"/>
      <w:sz w:val="32"/>
      <w:szCs w:val="32"/>
    </w:rPr>
  </w:style>
  <w:style w:type="table" w:styleId="GridTable1Light">
    <w:name w:val="Grid Table 1 Light"/>
    <w:basedOn w:val="TableNormal"/>
    <w:uiPriority w:val="46"/>
    <w:rsid w:val="00C002C6"/>
    <w:pPr>
      <w:spacing w:after="0" w:line="240" w:lineRule="auto"/>
    </w:pPr>
    <w:rPr>
      <w:rFonts w:eastAsiaTheme="minorHAnsi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BodyText">
    <w:name w:val="Body Text"/>
    <w:basedOn w:val="Normal"/>
    <w:link w:val="BodyTextChar"/>
    <w:rsid w:val="0074485A"/>
    <w:pPr>
      <w:tabs>
        <w:tab w:val="left" w:pos="720"/>
        <w:tab w:val="left" w:pos="3240"/>
      </w:tabs>
      <w:spacing w:before="0" w:after="0" w:line="240" w:lineRule="auto"/>
      <w:jc w:val="both"/>
    </w:pPr>
    <w:rPr>
      <w:rFonts w:ascii="AngsanaUPC" w:eastAsia="Times New Roman" w:hAnsi="AngsanaUPC" w:cs="AngsanaUPC"/>
      <w:b/>
      <w:bCs/>
      <w:sz w:val="36"/>
      <w:szCs w:val="36"/>
      <w:lang w:eastAsia="ko-KR"/>
    </w:rPr>
  </w:style>
  <w:style w:type="character" w:customStyle="1" w:styleId="BodyTextChar">
    <w:name w:val="Body Text Char"/>
    <w:basedOn w:val="DefaultParagraphFont"/>
    <w:link w:val="BodyText"/>
    <w:rsid w:val="0074485A"/>
    <w:rPr>
      <w:rFonts w:ascii="AngsanaUPC" w:eastAsia="Times New Roman" w:hAnsi="AngsanaUPC" w:cs="AngsanaUPC"/>
      <w:b/>
      <w:bCs/>
      <w:sz w:val="36"/>
      <w:szCs w:val="36"/>
      <w:lang w:eastAsia="ko-KR"/>
    </w:rPr>
  </w:style>
  <w:style w:type="paragraph" w:customStyle="1" w:styleId="a4">
    <w:name w:val="รูปที่"/>
    <w:basedOn w:val="Caption"/>
    <w:link w:val="Char4"/>
    <w:qFormat/>
    <w:rsid w:val="007C5568"/>
    <w:pPr>
      <w:spacing w:before="320" w:after="320"/>
      <w:ind w:left="389"/>
      <w:jc w:val="center"/>
    </w:pPr>
    <w:rPr>
      <w:i w:val="0"/>
      <w:iCs w:val="0"/>
      <w:color w:val="auto"/>
      <w:sz w:val="32"/>
      <w:szCs w:val="32"/>
    </w:rPr>
  </w:style>
  <w:style w:type="character" w:customStyle="1" w:styleId="Char4">
    <w:name w:val="รูปที่ Char"/>
    <w:basedOn w:val="DefaultParagraphFont"/>
    <w:link w:val="a4"/>
    <w:rsid w:val="007C5568"/>
    <w:rPr>
      <w:rFonts w:ascii="TH SarabunPSK" w:eastAsia="TH SarabunPSK" w:hAnsi="TH SarabunPSK" w:cs="TH SarabunPSK"/>
      <w:sz w:val="32"/>
      <w:szCs w:val="32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961220"/>
    <w:pPr>
      <w:spacing w:before="0" w:after="0" w:line="240" w:lineRule="auto"/>
    </w:pPr>
    <w:rPr>
      <w:rFonts w:cs="Angsana New"/>
      <w:sz w:val="20"/>
      <w:szCs w:val="25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961220"/>
    <w:rPr>
      <w:rFonts w:ascii="TH SarabunPSK" w:eastAsia="TH SarabunPSK" w:hAnsi="TH SarabunPSK" w:cs="Angsana New"/>
      <w:sz w:val="20"/>
      <w:szCs w:val="25"/>
    </w:rPr>
  </w:style>
  <w:style w:type="character" w:styleId="EndnoteReference">
    <w:name w:val="endnote reference"/>
    <w:basedOn w:val="DefaultParagraphFont"/>
    <w:uiPriority w:val="99"/>
    <w:semiHidden/>
    <w:unhideWhenUsed/>
    <w:rsid w:val="00961220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85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9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07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0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5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3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74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7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4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84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1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4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7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1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7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63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diagramColors" Target="diagrams/colors1.xml"/><Relationship Id="rId26" Type="http://schemas.openxmlformats.org/officeDocument/2006/relationships/header" Target="header3.xml"/><Relationship Id="rId39" Type="http://schemas.openxmlformats.org/officeDocument/2006/relationships/image" Target="media/image15.png"/><Relationship Id="rId21" Type="http://schemas.openxmlformats.org/officeDocument/2006/relationships/hyperlink" Target="https://th.wikipedia.org/wiki/PHP" TargetMode="External"/><Relationship Id="rId34" Type="http://schemas.openxmlformats.org/officeDocument/2006/relationships/image" Target="media/image13.png"/><Relationship Id="rId42" Type="http://schemas.openxmlformats.org/officeDocument/2006/relationships/image" Target="media/image18.png"/><Relationship Id="rId47" Type="http://schemas.openxmlformats.org/officeDocument/2006/relationships/image" Target="media/image22.jpg"/><Relationship Id="rId50" Type="http://schemas.openxmlformats.org/officeDocument/2006/relationships/image" Target="media/image25.jpg"/><Relationship Id="rId55" Type="http://schemas.openxmlformats.org/officeDocument/2006/relationships/image" Target="media/image29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diagramQuickStyle" Target="diagrams/quickStyle1.xml"/><Relationship Id="rId25" Type="http://schemas.openxmlformats.org/officeDocument/2006/relationships/hyperlink" Target="http://www.mindphp.com/%E0%B8%84%E0%B8%B9%E0%B9%88%E0%B8%A1%E0%B8%B7%E0%B8%AD/73-%E0%B8%84%E0%B8%B7%E0%B8%AD%E0%B8%AD%E0%B8%B0%E0%B9%84%E0%B8%A3/2053-web-server-%E0%B8%84%E0%B8%B7%E0%B8%AD%E0%B8%AD%E0%B8%B0%E0%B9%84%E0%B8%A3.html" TargetMode="External"/><Relationship Id="rId33" Type="http://schemas.openxmlformats.org/officeDocument/2006/relationships/image" Target="media/image12.png"/><Relationship Id="rId38" Type="http://schemas.openxmlformats.org/officeDocument/2006/relationships/hyperlink" Target="http://www.mindphp.com/%E0%B8%84%E0%B8%B9%E0%B9%88%E0%B8%A1%E0%B8%B7%E0%B8%AD/73-%E0%B8%84%E0%B8%B7%E0%B8%AD%E0%B8%AD%E0%B8%B0%E0%B9%84%E0%B8%A3/2053-web-server-%E0%B8%84%E0%B8%B7%E0%B8%AD%E0%B8%AD%E0%B8%B0%E0%B9%84%E0%B8%A3.html" TargetMode="External"/><Relationship Id="rId46" Type="http://schemas.openxmlformats.org/officeDocument/2006/relationships/image" Target="media/image21.png"/><Relationship Id="rId59" Type="http://schemas.microsoft.com/office/2011/relationships/people" Target="people.xml"/><Relationship Id="rId2" Type="http://schemas.openxmlformats.org/officeDocument/2006/relationships/numbering" Target="numbering.xml"/><Relationship Id="rId16" Type="http://schemas.openxmlformats.org/officeDocument/2006/relationships/diagramLayout" Target="diagrams/layout1.xml"/><Relationship Id="rId20" Type="http://schemas.openxmlformats.org/officeDocument/2006/relationships/hyperlink" Target="https://th.wikipedia.org/wiki/Apache_HTTP_Server" TargetMode="External"/><Relationship Id="rId29" Type="http://schemas.openxmlformats.org/officeDocument/2006/relationships/image" Target="media/image8.png"/><Relationship Id="rId41" Type="http://schemas.openxmlformats.org/officeDocument/2006/relationships/image" Target="media/image17.png"/><Relationship Id="rId54" Type="http://schemas.openxmlformats.org/officeDocument/2006/relationships/hyperlink" Target="https://www.google.co.th/search?es_sm=122&amp;q=%E0%B8%AD%E0%B8%B1%E0%B8%A5%E0%B8%81%E0%B8%AD%E0%B8%A3%E0%B8%B4%E0%B8%97%E0%B8%B6%E0%B8%A1&amp;spell=1&amp;sa=X&amp;ei=3zMqVPmWF4KguQTVmYLoAw&amp;ved=0CBoQvwUoAA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hyperlink" Target="http://www.mindphp.com/%E0%B8%84%E0%B8%B9%E0%B9%88%E0%B8%A1%E0%B8%B7%E0%B8%AD/73-%E0%B8%84%E0%B8%B7%E0%B8%AD%E0%B8%AD%E0%B8%B0%E0%B9%84%E0%B8%A3/1849-web-browser.html" TargetMode="External"/><Relationship Id="rId32" Type="http://schemas.openxmlformats.org/officeDocument/2006/relationships/image" Target="media/image11.jpeg"/><Relationship Id="rId37" Type="http://schemas.openxmlformats.org/officeDocument/2006/relationships/hyperlink" Target="http://www.mindphp.com/%E0%B8%84%E0%B8%B9%E0%B9%88%E0%B8%A1%E0%B8%B7%E0%B8%AD/73-%E0%B8%84%E0%B8%B7%E0%B8%AD%E0%B8%AD%E0%B8%B0%E0%B9%84%E0%B8%A3/1849-web-browser.html" TargetMode="External"/><Relationship Id="rId40" Type="http://schemas.openxmlformats.org/officeDocument/2006/relationships/image" Target="media/image16.png"/><Relationship Id="rId45" Type="http://schemas.openxmlformats.org/officeDocument/2006/relationships/image" Target="media/image20.png"/><Relationship Id="rId53" Type="http://schemas.openxmlformats.org/officeDocument/2006/relationships/image" Target="media/image28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diagramData" Target="diagrams/data1.xml"/><Relationship Id="rId23" Type="http://schemas.openxmlformats.org/officeDocument/2006/relationships/hyperlink" Target="https://th.wikipedia.org/wiki/PhpMyAdmin" TargetMode="External"/><Relationship Id="rId28" Type="http://schemas.openxmlformats.org/officeDocument/2006/relationships/image" Target="media/image7.png"/><Relationship Id="rId36" Type="http://schemas.openxmlformats.org/officeDocument/2006/relationships/image" Target="media/image14.jpeg"/><Relationship Id="rId49" Type="http://schemas.openxmlformats.org/officeDocument/2006/relationships/image" Target="media/image24.jpeg"/><Relationship Id="rId57" Type="http://schemas.openxmlformats.org/officeDocument/2006/relationships/header" Target="header5.xml"/><Relationship Id="rId10" Type="http://schemas.openxmlformats.org/officeDocument/2006/relationships/header" Target="header2.xml"/><Relationship Id="rId19" Type="http://schemas.microsoft.com/office/2007/relationships/diagramDrawing" Target="diagrams/drawing1.xml"/><Relationship Id="rId31" Type="http://schemas.openxmlformats.org/officeDocument/2006/relationships/image" Target="media/image10.png"/><Relationship Id="rId44" Type="http://schemas.openxmlformats.org/officeDocument/2006/relationships/image" Target="media/image19.jpeg"/><Relationship Id="rId52" Type="http://schemas.openxmlformats.org/officeDocument/2006/relationships/image" Target="media/image27.jp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hyperlink" Target="https://th.wikipedia.org/wiki/MySQL" TargetMode="External"/><Relationship Id="rId27" Type="http://schemas.openxmlformats.org/officeDocument/2006/relationships/image" Target="media/image6.png"/><Relationship Id="rId30" Type="http://schemas.openxmlformats.org/officeDocument/2006/relationships/image" Target="media/image9.png"/><Relationship Id="rId35" Type="http://schemas.openxmlformats.org/officeDocument/2006/relationships/hyperlink" Target="https://www.google.com/url?sa=i&amp;url=https%3A%2F%2Fappserv.en.uptodown.com%2Fwindows&amp;psig=AOvVaw1mwG_ABWdOUZSe_DxbQgR7&amp;ust=1604045928452000&amp;source=images&amp;cd=vfe&amp;ved=0CAIQjRxqFwoTCKDEwe6u2ewCFQAAAAAdAAAAABAY" TargetMode="External"/><Relationship Id="rId43" Type="http://schemas.openxmlformats.org/officeDocument/2006/relationships/header" Target="header4.xml"/><Relationship Id="rId48" Type="http://schemas.openxmlformats.org/officeDocument/2006/relationships/image" Target="media/image23.jpg"/><Relationship Id="rId56" Type="http://schemas.openxmlformats.org/officeDocument/2006/relationships/image" Target="media/image30.PNG"/><Relationship Id="rId8" Type="http://schemas.openxmlformats.org/officeDocument/2006/relationships/image" Target="media/image1.gif"/><Relationship Id="rId51" Type="http://schemas.openxmlformats.org/officeDocument/2006/relationships/image" Target="media/image26.jpg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3_1">
  <dgm:title val=""/>
  <dgm:desc val=""/>
  <dgm:catLst>
    <dgm:cat type="accent3" pri="11100"/>
  </dgm:catLst>
  <dgm:styleLbl name="node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3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3">
        <a:alpha val="4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D34F9316-7018-4691-B92B-8A9405DBA615}" type="doc">
      <dgm:prSet loTypeId="urn:microsoft.com/office/officeart/2008/layout/HorizontalMultiLevelHierarchy" loCatId="hierarchy" qsTypeId="urn:microsoft.com/office/officeart/2005/8/quickstyle/simple5" qsCatId="simple" csTypeId="urn:microsoft.com/office/officeart/2005/8/colors/accent3_1" csCatId="accent3" phldr="1"/>
      <dgm:spPr/>
      <dgm:t>
        <a:bodyPr/>
        <a:lstStyle/>
        <a:p>
          <a:endParaRPr lang="en-US"/>
        </a:p>
      </dgm:t>
    </dgm:pt>
    <dgm:pt modelId="{EDEDB48B-0830-4354-B4F7-055C1BCE619C}" type="pres">
      <dgm:prSet presAssocID="{D34F9316-7018-4691-B92B-8A9405DBA615}" presName="Name0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</dgm:ptLst>
  <dgm:cxnLst>
    <dgm:cxn modelId="{9C7EB9C5-A511-4FC7-ABB8-157508A36C92}" type="presOf" srcId="{D34F9316-7018-4691-B92B-8A9405DBA615}" destId="{EDEDB48B-0830-4354-B4F7-055C1BCE619C}" srcOrd="0" destOrd="0" presId="urn:microsoft.com/office/officeart/2008/layout/HorizontalMultiLevelHierarchy"/>
  </dgm:cxnLst>
  <dgm:bg>
    <a:noFill/>
  </dgm:bg>
  <dgm:whole>
    <a:ln>
      <a:solidFill>
        <a:schemeClr val="tx1"/>
      </a:solidFill>
    </a:ln>
  </dgm:whole>
  <dgm:extLst>
    <a:ext uri="http://schemas.microsoft.com/office/drawing/2008/diagram">
      <dsp:dataModelExt xmlns:dsp="http://schemas.microsoft.com/office/drawing/2008/diagram" relId="rId19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HorizontalMultiLevelHierarchy">
  <dgm:title val=""/>
  <dgm:desc val=""/>
  <dgm:catLst>
    <dgm:cat type="hierarchy" pri="46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 val="exact"/>
    </dgm:varLst>
    <dgm:choose name="Name1">
      <dgm:if name="Name2" func="var" arg="dir" op="equ" val="norm">
        <dgm:alg type="hierChild">
          <dgm:param type="linDir" val="fromT"/>
          <dgm:param type="chAlign" val="l"/>
        </dgm:alg>
      </dgm:if>
      <dgm:else name="Name3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forName="LevelOneTextNode" refType="h"/>
      <dgm:constr type="w" for="des" forName="LevelOneTextNode" refType="h" refFor="des" refForName="LevelOneTextNode" fact="0.19"/>
      <dgm:constr type="h" for="des" forName="LevelTwoTextNode" refType="w" refFor="des" refForName="LevelOneTextNode"/>
      <dgm:constr type="w" for="des" forName="LevelTwoTextNode" refType="h" refFor="des" refForName="LevelTwoTextNode" fact="3.28"/>
      <dgm:constr type="sibSp" refType="h" refFor="des" refForName="LevelTwoTextNode" op="equ" fact="0.25"/>
      <dgm:constr type="sibSp" for="des" forName="level2hierChild" refType="h" refFor="des" refForName="LevelTwoTextNode" op="equ" fact="0.25"/>
      <dgm:constr type="sibSp" for="des" forName="level3hierChild" refType="h" refFor="des" refForName="LevelTwoTextNode" op="equ" fact="0.25"/>
      <dgm:constr type="sp" for="des" forName="root1" refType="w" refFor="des" refForName="LevelTwoTextNode" fact="0.2"/>
      <dgm:constr type="sp" for="des" forName="root2" refType="sp" refFor="des" refForName="root1" op="equ"/>
      <dgm:constr type="primFontSz" for="des" forName="LevelOneTextNode" op="equ" val="65"/>
      <dgm:constr type="primFontSz" for="des" forName="LevelTwoTextNode" op="equ" val="65"/>
      <dgm:constr type="primFontSz" for="des" forName="LevelTwoTextNode" refType="primFontSz" refFor="des" refForName="LevelOneTextNode" op="lte"/>
      <dgm:constr type="primFontSz" for="des" forName="connTx" op="equ" val="50"/>
      <dgm:constr type="primFontSz" for="des" forName="connTx" refType="primFontSz" refFor="des" refForName="LevelOneTextNode" op="lte" fact="0.78"/>
    </dgm:constrLst>
    <dgm:forEach name="Name4" axis="ch">
      <dgm:forEach name="Name5" axis="self" ptType="node">
        <dgm:layoutNode name="root1">
          <dgm:choose name="Name6">
            <dgm:if name="Name7" func="var" arg="dir" op="equ" val="norm">
              <dgm:alg type="hierRoot">
                <dgm:param type="hierAlign" val="lCtrCh"/>
              </dgm:alg>
            </dgm:if>
            <dgm:else name="Name8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layoutNode name="LevelOneTextNode" styleLbl="node0">
            <dgm:varLst>
              <dgm:chPref val="3"/>
            </dgm:varLst>
            <dgm:alg type="tx">
              <dgm:param type="autoTxRot" val="grav"/>
            </dgm:alg>
            <dgm:choose name="Name9">
              <dgm:if name="Name10" func="var" arg="dir" op="equ" val="norm">
                <dgm:shape xmlns:r="http://schemas.openxmlformats.org/officeDocument/2006/relationships" rot="270" type="rect" r:blip="">
                  <dgm:adjLst/>
                </dgm:shape>
              </dgm:if>
              <dgm:else name="Name11">
                <dgm:shape xmlns:r="http://schemas.openxmlformats.org/officeDocument/2006/relationships" rot="90" type="rect" r:blip="">
                  <dgm:adjLst/>
                </dgm:shape>
              </dgm:else>
            </dgm:choos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2" fact="NaN" max="NaN"/>
            </dgm:ruleLst>
          </dgm:layoutNode>
          <dgm:layoutNode name="level2hierChild">
            <dgm:choose name="Name12">
              <dgm:if name="Name13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4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forEach name="repeat" axis="ch">
              <dgm:forEach name="Name15" axis="self" ptType="parTrans" cnt="1">
                <dgm:layoutNode name="conn2-1">
                  <dgm:choose name="Name16">
                    <dgm:if name="Name17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  <dgm:param type="connRout" val="bend"/>
                      </dgm:alg>
                    </dgm:if>
                    <dgm:else name="Name18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  <dgm:param type="connRout" val="bend"/>
                      </dgm:alg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9" axis="self" ptType="node">
                <dgm:layoutNode name="root2">
                  <dgm:choose name="Name20">
                    <dgm:if name="Name21" func="var" arg="dir" op="equ" val="norm">
                      <dgm:alg type="hierRoot">
                        <dgm:param type="hierAlign" val="lCtrCh"/>
                      </dgm:alg>
                    </dgm:if>
                    <dgm:else name="Name22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2" fact="NaN" max="NaN"/>
                    </dgm:ruleLst>
                  </dgm:layoutNode>
                  <dgm:layoutNode name="level3hierChild">
                    <dgm:choose name="Name23">
                      <dgm:if name="Name24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5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forEach name="Name26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5">
  <dgm:title val=""/>
  <dgm:desc val=""/>
  <dgm:catLst>
    <dgm:cat type="simple" pri="105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4C3FC4-5723-4BAA-82A8-097D195370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75</Pages>
  <Words>9872</Words>
  <Characters>58742</Characters>
  <Application>Microsoft Office Word</Application>
  <DocSecurity>0</DocSecurity>
  <Lines>1835</Lines>
  <Paragraphs>939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67675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Pahommie</dc:creator>
  <cp:keywords/>
  <dc:description/>
  <cp:lastModifiedBy>Hris Information (SDM)</cp:lastModifiedBy>
  <cp:revision>21</cp:revision>
  <cp:lastPrinted>2015-05-30T21:29:00Z</cp:lastPrinted>
  <dcterms:created xsi:type="dcterms:W3CDTF">2020-10-29T08:10:00Z</dcterms:created>
  <dcterms:modified xsi:type="dcterms:W3CDTF">2020-10-29T09:42:00Z</dcterms:modified>
</cp:coreProperties>
</file>