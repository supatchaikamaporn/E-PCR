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4B7B" w:rsidRPr="007E1467" w:rsidRDefault="00CB4B7B" w:rsidP="00751999">
      <w:pPr>
        <w:spacing w:line="240" w:lineRule="auto"/>
        <w:jc w:val="center"/>
        <w:rPr>
          <w:cs/>
        </w:rPr>
      </w:pPr>
      <w:r w:rsidRPr="007E1467">
        <w:rPr>
          <w:noProof/>
        </w:rPr>
        <w:drawing>
          <wp:inline distT="0" distB="0" distL="0" distR="0" wp14:anchorId="42E7CB06" wp14:editId="51646CE3">
            <wp:extent cx="1280160" cy="142097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urapha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393" cy="143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B7B" w:rsidRPr="007E1467" w:rsidRDefault="00CB4B7B" w:rsidP="00991A87">
      <w:pPr>
        <w:pStyle w:val="Title"/>
        <w:spacing w:line="240" w:lineRule="auto"/>
        <w:rPr>
          <w:b w:val="0"/>
          <w:bCs w:val="0"/>
          <w:sz w:val="32"/>
          <w:szCs w:val="32"/>
        </w:rPr>
      </w:pPr>
    </w:p>
    <w:p w:rsidR="00CB4B7B" w:rsidRPr="0017145E" w:rsidRDefault="00CB4B7B" w:rsidP="00991A87">
      <w:pPr>
        <w:pStyle w:val="Title"/>
        <w:spacing w:line="240" w:lineRule="auto"/>
      </w:pPr>
      <w:r w:rsidRPr="0017145E">
        <w:rPr>
          <w:cs/>
        </w:rPr>
        <w:t>รายงานปฏิบัติงานสหกิจศึกษา</w:t>
      </w:r>
    </w:p>
    <w:p w:rsidR="00CB4B7B" w:rsidRPr="00102C99" w:rsidRDefault="00CB4B7B" w:rsidP="00991A87">
      <w:pPr>
        <w:spacing w:line="240" w:lineRule="auto"/>
        <w:ind w:left="-180" w:right="-154"/>
        <w:jc w:val="center"/>
        <w:rPr>
          <w:b/>
          <w:bCs/>
          <w:color w:val="FF0000"/>
          <w:sz w:val="40"/>
          <w:szCs w:val="40"/>
        </w:rPr>
      </w:pPr>
      <w:r w:rsidRPr="00102C99">
        <w:rPr>
          <w:b/>
          <w:bCs/>
          <w:color w:val="FF0000"/>
          <w:sz w:val="40"/>
          <w:szCs w:val="40"/>
          <w:cs/>
        </w:rPr>
        <w:t>ระบบ</w:t>
      </w:r>
      <w:r w:rsidR="00102C99" w:rsidRPr="00102C99">
        <w:rPr>
          <w:b/>
          <w:bCs/>
          <w:color w:val="FF0000"/>
          <w:sz w:val="40"/>
          <w:szCs w:val="40"/>
          <w:cs/>
        </w:rPr>
        <w:t>/</w:t>
      </w:r>
      <w:r w:rsidR="00102C99" w:rsidRPr="00102C99">
        <w:rPr>
          <w:rFonts w:hint="cs"/>
          <w:b/>
          <w:bCs/>
          <w:color w:val="FF0000"/>
          <w:sz w:val="40"/>
          <w:szCs w:val="40"/>
          <w:cs/>
        </w:rPr>
        <w:t>งาน</w:t>
      </w:r>
      <w:r w:rsidR="00102C99" w:rsidRPr="00102C99">
        <w:rPr>
          <w:b/>
          <w:bCs/>
          <w:color w:val="FF0000"/>
          <w:sz w:val="40"/>
          <w:szCs w:val="40"/>
          <w:cs/>
        </w:rPr>
        <w:t>....................................</w:t>
      </w:r>
      <w:r w:rsidRPr="00102C99">
        <w:rPr>
          <w:b/>
          <w:bCs/>
          <w:color w:val="FF0000"/>
          <w:sz w:val="40"/>
          <w:szCs w:val="40"/>
          <w:cs/>
        </w:rPr>
        <w:t xml:space="preserve"> : ส่วนงาน....................................</w:t>
      </w:r>
    </w:p>
    <w:p w:rsidR="00CB4B7B" w:rsidRPr="00102C99" w:rsidRDefault="00CB4B7B" w:rsidP="00991A87">
      <w:pPr>
        <w:spacing w:line="240" w:lineRule="auto"/>
        <w:rPr>
          <w:b/>
          <w:bCs/>
          <w:color w:val="000000" w:themeColor="text1"/>
        </w:rPr>
      </w:pPr>
    </w:p>
    <w:p w:rsidR="00CB4B7B" w:rsidRPr="00102C99" w:rsidRDefault="00CB4B7B" w:rsidP="00991A87">
      <w:pPr>
        <w:spacing w:line="240" w:lineRule="auto"/>
        <w:rPr>
          <w:b/>
          <w:bCs/>
          <w:color w:val="000000" w:themeColor="text1"/>
        </w:rPr>
      </w:pPr>
    </w:p>
    <w:p w:rsidR="00CB4B7B" w:rsidRPr="00102C99" w:rsidRDefault="00CB4B7B" w:rsidP="00991A87">
      <w:pPr>
        <w:spacing w:line="240" w:lineRule="auto"/>
        <w:rPr>
          <w:b/>
          <w:bCs/>
          <w:color w:val="000000" w:themeColor="text1"/>
        </w:rPr>
      </w:pPr>
    </w:p>
    <w:p w:rsidR="00CB4B7B" w:rsidRPr="002D0BF5" w:rsidRDefault="002638DE" w:rsidP="00991A87">
      <w:pPr>
        <w:pStyle w:val="Subtitle"/>
        <w:spacing w:line="240" w:lineRule="auto"/>
        <w:rPr>
          <w:rStyle w:val="SubtleEmphasis"/>
          <w:b/>
          <w:bCs/>
          <w:color w:val="000000" w:themeColor="text1"/>
          <w:cs/>
        </w:rPr>
      </w:pPr>
      <w:r w:rsidRPr="002D0BF5">
        <w:rPr>
          <w:rStyle w:val="SubtleEmphasis"/>
          <w:rFonts w:hint="cs"/>
          <w:b/>
          <w:bCs/>
          <w:color w:val="000000" w:themeColor="text1"/>
          <w:cs/>
        </w:rPr>
        <w:t>นายสุพัฒชัย</w:t>
      </w:r>
      <w:r w:rsidR="002D0BF5">
        <w:rPr>
          <w:rStyle w:val="SubtleEmphasis"/>
          <w:rFonts w:hint="cs"/>
          <w:b/>
          <w:bCs/>
          <w:color w:val="000000" w:themeColor="text1"/>
          <w:cs/>
        </w:rPr>
        <w:t xml:space="preserve"> กามะพร</w:t>
      </w:r>
    </w:p>
    <w:p w:rsidR="00957B98" w:rsidRPr="00102C99" w:rsidRDefault="00957B98" w:rsidP="00991A87">
      <w:pPr>
        <w:spacing w:line="240" w:lineRule="auto"/>
        <w:rPr>
          <w:b/>
          <w:bCs/>
          <w:color w:val="000000" w:themeColor="text1"/>
        </w:rPr>
      </w:pPr>
    </w:p>
    <w:p w:rsidR="00CB4B7B" w:rsidRPr="00751999" w:rsidRDefault="00CB4B7B" w:rsidP="00991A87">
      <w:pPr>
        <w:pStyle w:val="Subtitle"/>
        <w:spacing w:line="240" w:lineRule="auto"/>
        <w:rPr>
          <w:b/>
          <w:bCs/>
          <w:color w:val="000000" w:themeColor="text1"/>
          <w:sz w:val="2"/>
          <w:szCs w:val="2"/>
        </w:rPr>
      </w:pPr>
    </w:p>
    <w:p w:rsidR="00CB4B7B" w:rsidRPr="002D0BF5" w:rsidRDefault="00CB4B7B" w:rsidP="00991A87">
      <w:pPr>
        <w:spacing w:line="240" w:lineRule="auto"/>
        <w:rPr>
          <w:b/>
          <w:bCs/>
          <w:color w:val="000000" w:themeColor="text1"/>
          <w:sz w:val="28"/>
          <w:szCs w:val="28"/>
        </w:rPr>
      </w:pPr>
    </w:p>
    <w:p w:rsidR="00CB4B7B" w:rsidRPr="00102C99" w:rsidRDefault="00CB4B7B" w:rsidP="00991A87">
      <w:pPr>
        <w:spacing w:line="240" w:lineRule="auto"/>
        <w:rPr>
          <w:b/>
          <w:bCs/>
          <w:color w:val="000000" w:themeColor="text1"/>
        </w:rPr>
      </w:pPr>
    </w:p>
    <w:p w:rsidR="00CB4B7B" w:rsidRPr="00102C99" w:rsidRDefault="00CB4B7B" w:rsidP="00991A87">
      <w:pPr>
        <w:pStyle w:val="Subtitle"/>
        <w:spacing w:line="240" w:lineRule="auto"/>
        <w:rPr>
          <w:rStyle w:val="SubtleEmphasis"/>
          <w:b/>
          <w:bCs/>
          <w:color w:val="000000" w:themeColor="text1"/>
        </w:rPr>
      </w:pPr>
      <w:r w:rsidRPr="00102C99">
        <w:rPr>
          <w:rStyle w:val="SubtleEmphasis"/>
          <w:b/>
          <w:bCs/>
          <w:color w:val="000000" w:themeColor="text1"/>
          <w:cs/>
        </w:rPr>
        <w:t>สถานที่ปฏิบัติงาน</w:t>
      </w:r>
    </w:p>
    <w:p w:rsidR="00CB4B7B" w:rsidRPr="00992C63" w:rsidRDefault="002D0BF5" w:rsidP="00992C63">
      <w:pPr>
        <w:pStyle w:val="Subtitle"/>
        <w:spacing w:line="240" w:lineRule="auto"/>
        <w:rPr>
          <w:color w:val="000000" w:themeColor="text1"/>
          <w:sz w:val="36"/>
          <w:szCs w:val="36"/>
        </w:rPr>
      </w:pPr>
      <w:r w:rsidRPr="002D0BF5">
        <w:rPr>
          <w:rStyle w:val="SubtleEmphasis"/>
          <w:b/>
          <w:bCs/>
          <w:color w:val="000000" w:themeColor="text1"/>
          <w:cs/>
        </w:rPr>
        <w:t>บริษัท สยาม เด็นโซ่ แมนูแฟคเจอริ่ง จำกัด</w:t>
      </w:r>
      <w:r w:rsidRPr="002D0BF5">
        <w:rPr>
          <w:rStyle w:val="SubtleEmphasis"/>
          <w:b/>
          <w:bCs/>
          <w:color w:val="000000" w:themeColor="text1"/>
        </w:rPr>
        <w:t xml:space="preserve"> </w:t>
      </w:r>
    </w:p>
    <w:p w:rsidR="00991A87" w:rsidRPr="007E1467" w:rsidRDefault="00991A87" w:rsidP="00991A87">
      <w:pPr>
        <w:pStyle w:val="a3"/>
        <w:spacing w:line="240" w:lineRule="auto"/>
        <w:jc w:val="both"/>
      </w:pPr>
    </w:p>
    <w:p w:rsidR="00CB4B7B" w:rsidRPr="0017145E" w:rsidRDefault="00CB4B7B" w:rsidP="00991A87">
      <w:pPr>
        <w:pStyle w:val="a3"/>
        <w:spacing w:line="240" w:lineRule="auto"/>
        <w:rPr>
          <w:b/>
          <w:bCs/>
        </w:rPr>
      </w:pPr>
      <w:r w:rsidRPr="0017145E">
        <w:rPr>
          <w:b/>
          <w:bCs/>
          <w:cs/>
        </w:rPr>
        <w:t>รายงานนี้เป็นส่วนหนึ่งของวิชาสหกิจศึกษา หลักสูตรปริญญาวิทยาศาสตรบัณฑิต</w:t>
      </w:r>
    </w:p>
    <w:p w:rsidR="00CB4B7B" w:rsidRPr="0017145E" w:rsidRDefault="00CB4B7B" w:rsidP="00991A87">
      <w:pPr>
        <w:pStyle w:val="a3"/>
        <w:spacing w:line="240" w:lineRule="auto"/>
        <w:rPr>
          <w:b/>
          <w:bCs/>
        </w:rPr>
      </w:pPr>
      <w:r w:rsidRPr="0017145E">
        <w:rPr>
          <w:b/>
          <w:bCs/>
          <w:cs/>
        </w:rPr>
        <w:t>สาขาวิชาวิศวกรรมซอฟต์แวร์ คณะวิทยาการสารสนเทศ  มหาวิทยาลัยบูรพา</w:t>
      </w:r>
    </w:p>
    <w:p w:rsidR="00CB4B7B" w:rsidRPr="0017145E" w:rsidRDefault="00CB4B7B" w:rsidP="00991A87">
      <w:pPr>
        <w:pStyle w:val="a3"/>
        <w:spacing w:line="240" w:lineRule="auto"/>
        <w:rPr>
          <w:b/>
          <w:bCs/>
        </w:rPr>
      </w:pPr>
      <w:r w:rsidRPr="0017145E">
        <w:rPr>
          <w:b/>
          <w:bCs/>
          <w:cs/>
        </w:rPr>
        <w:t xml:space="preserve">ปีการศึกษา </w:t>
      </w:r>
      <w:r w:rsidR="0072715B">
        <w:rPr>
          <w:b/>
          <w:bCs/>
        </w:rPr>
        <w:t>256</w:t>
      </w:r>
      <w:r w:rsidR="000B749A">
        <w:rPr>
          <w:rFonts w:hint="cs"/>
          <w:b/>
          <w:bCs/>
          <w:cs/>
        </w:rPr>
        <w:t>3</w:t>
      </w:r>
    </w:p>
    <w:p w:rsidR="00CB4B7B" w:rsidRPr="0017145E" w:rsidRDefault="00CB4B7B" w:rsidP="00991A87">
      <w:pPr>
        <w:pStyle w:val="a3"/>
        <w:spacing w:line="240" w:lineRule="auto"/>
        <w:rPr>
          <w:b/>
          <w:bCs/>
          <w:cs/>
        </w:rPr>
        <w:sectPr w:rsidR="00CB4B7B" w:rsidRPr="0017145E" w:rsidSect="00751999">
          <w:pgSz w:w="11906" w:h="16838" w:code="9"/>
          <w:pgMar w:top="2160" w:right="2160" w:bottom="2160" w:left="2160" w:header="0" w:footer="0" w:gutter="0"/>
          <w:cols w:space="708"/>
          <w:docGrid w:linePitch="435"/>
        </w:sectPr>
      </w:pPr>
      <w:r w:rsidRPr="0017145E">
        <w:rPr>
          <w:b/>
          <w:bCs/>
          <w:cs/>
        </w:rPr>
        <w:t>ลิขสิทธิ์ของคณะวิทยาการสารสนเทศ  มหาวิทยาลัยบูรพา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  <w:sz w:val="44"/>
          <w:szCs w:val="44"/>
        </w:rPr>
      </w:pPr>
      <w:r w:rsidRPr="0017781C">
        <w:rPr>
          <w:b/>
          <w:bCs/>
          <w:sz w:val="44"/>
          <w:szCs w:val="44"/>
        </w:rPr>
        <w:lastRenderedPageBreak/>
        <w:t>COOPERATIVE EDUCATION</w:t>
      </w:r>
    </w:p>
    <w:p w:rsidR="00CB4B7B" w:rsidRPr="00102C99" w:rsidRDefault="00BC5245" w:rsidP="00991A87">
      <w:pPr>
        <w:spacing w:line="240" w:lineRule="auto"/>
        <w:jc w:val="center"/>
        <w:rPr>
          <w:b/>
          <w:bCs/>
          <w:color w:val="FF0000"/>
          <w:sz w:val="40"/>
          <w:szCs w:val="40"/>
        </w:rPr>
      </w:pPr>
      <w:r w:rsidRPr="00BC5245">
        <w:rPr>
          <w:b/>
          <w:bCs/>
          <w:color w:val="000000" w:themeColor="text1"/>
          <w:sz w:val="40"/>
          <w:szCs w:val="40"/>
        </w:rPr>
        <w:t>Development Process Change Report System</w:t>
      </w:r>
      <w:r w:rsidRPr="00BC5245">
        <w:rPr>
          <w:rFonts w:hint="cs"/>
          <w:b/>
          <w:bCs/>
          <w:color w:val="000000" w:themeColor="text1"/>
          <w:sz w:val="40"/>
          <w:szCs w:val="40"/>
          <w:cs/>
        </w:rPr>
        <w:t>:</w:t>
      </w:r>
      <w:r w:rsidR="00CB4B7B" w:rsidRPr="00102C99">
        <w:rPr>
          <w:b/>
          <w:bCs/>
          <w:color w:val="FF0000"/>
          <w:sz w:val="40"/>
          <w:szCs w:val="40"/>
          <w:cs/>
        </w:rPr>
        <w:t xml:space="preserve"> ชื่อส่วนงานภาษาอังกฤษ 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Default="00CB4B7B" w:rsidP="00991A87">
      <w:pPr>
        <w:spacing w:line="240" w:lineRule="auto"/>
        <w:jc w:val="center"/>
        <w:rPr>
          <w:b/>
          <w:bCs/>
        </w:rPr>
      </w:pPr>
    </w:p>
    <w:p w:rsidR="00CC298C" w:rsidRPr="0017781C" w:rsidRDefault="00CC298C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2638DE" w:rsidP="00991A87">
      <w:pPr>
        <w:spacing w:line="240" w:lineRule="auto"/>
        <w:jc w:val="center"/>
        <w:rPr>
          <w:b/>
          <w:bCs/>
          <w:color w:val="FF0000"/>
          <w:sz w:val="36"/>
          <w:szCs w:val="36"/>
        </w:rPr>
      </w:pPr>
      <w:r w:rsidRPr="00BC5245">
        <w:rPr>
          <w:b/>
          <w:bCs/>
          <w:color w:val="000000" w:themeColor="text1"/>
          <w:sz w:val="36"/>
          <w:szCs w:val="36"/>
        </w:rPr>
        <w:t>SUPATCHAI</w:t>
      </w:r>
      <w:r w:rsidR="00CB4B7B" w:rsidRPr="00BC5245">
        <w:rPr>
          <w:b/>
          <w:bCs/>
          <w:color w:val="000000" w:themeColor="text1"/>
          <w:sz w:val="36"/>
          <w:szCs w:val="36"/>
        </w:rPr>
        <w:t xml:space="preserve"> </w:t>
      </w:r>
      <w:r w:rsidRPr="00BC5245">
        <w:rPr>
          <w:b/>
          <w:bCs/>
          <w:color w:val="000000" w:themeColor="text1"/>
          <w:sz w:val="36"/>
          <w:szCs w:val="36"/>
        </w:rPr>
        <w:t>KAMAPORN</w:t>
      </w:r>
    </w:p>
    <w:p w:rsidR="00CB4B7B" w:rsidRPr="0017781C" w:rsidRDefault="00CB4B7B" w:rsidP="00991A87">
      <w:pPr>
        <w:spacing w:line="240" w:lineRule="auto"/>
        <w:jc w:val="center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B4B7B" w:rsidRPr="0017781C" w:rsidRDefault="00CB4B7B" w:rsidP="00991A87">
      <w:pPr>
        <w:spacing w:line="240" w:lineRule="auto"/>
        <w:jc w:val="both"/>
        <w:rPr>
          <w:b/>
          <w:bCs/>
        </w:rPr>
      </w:pPr>
    </w:p>
    <w:p w:rsidR="00CC298C" w:rsidRPr="0017781C" w:rsidRDefault="00CC298C" w:rsidP="00991A87">
      <w:pPr>
        <w:spacing w:line="240" w:lineRule="auto"/>
        <w:jc w:val="both"/>
        <w:rPr>
          <w:b/>
          <w:bCs/>
          <w:cs/>
        </w:rPr>
      </w:pPr>
    </w:p>
    <w:p w:rsidR="00CB4B7B" w:rsidRPr="000B749A" w:rsidRDefault="00CB4B7B" w:rsidP="00991A87">
      <w:pPr>
        <w:spacing w:line="240" w:lineRule="auto"/>
        <w:jc w:val="center"/>
        <w:rPr>
          <w:b/>
          <w:bCs/>
          <w:sz w:val="22"/>
          <w:szCs w:val="22"/>
        </w:rPr>
      </w:pPr>
    </w:p>
    <w:p w:rsidR="00CC298C" w:rsidRPr="000B749A" w:rsidRDefault="00CC298C" w:rsidP="00991A87">
      <w:pPr>
        <w:spacing w:line="240" w:lineRule="auto"/>
        <w:jc w:val="center"/>
        <w:rPr>
          <w:b/>
          <w:bCs/>
          <w:sz w:val="2"/>
          <w:szCs w:val="2"/>
        </w:rPr>
      </w:pPr>
    </w:p>
    <w:p w:rsidR="00CB4B7B" w:rsidRPr="0017781C" w:rsidRDefault="000F27C3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A REPORT SUBMITTED IN PARTIAL FULFILLMENT OF THE REQUIREMENT</w:t>
      </w:r>
    </w:p>
    <w:p w:rsidR="00CB4B7B" w:rsidRPr="0017781C" w:rsidRDefault="000F27C3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  <w:spacing w:val="-4"/>
        </w:rPr>
        <w:t>FOR THE BACHELOR DEGREE OF SCIENCE IN SOFTWARE ENGINEERING</w:t>
      </w:r>
      <w:r w:rsidRPr="0017781C">
        <w:rPr>
          <w:rFonts w:eastAsia="AngsanaNew"/>
          <w:b/>
          <w:bCs/>
          <w:cs/>
        </w:rPr>
        <w:t xml:space="preserve"> </w:t>
      </w:r>
    </w:p>
    <w:p w:rsidR="00CB4B7B" w:rsidRPr="0017781C" w:rsidRDefault="00CB4B7B" w:rsidP="00991A87">
      <w:pPr>
        <w:autoSpaceDE w:val="0"/>
        <w:autoSpaceDN w:val="0"/>
        <w:adjustRightInd w:val="0"/>
        <w:spacing w:line="240" w:lineRule="auto"/>
        <w:jc w:val="center"/>
        <w:rPr>
          <w:rFonts w:eastAsia="AngsanaNew"/>
          <w:b/>
          <w:bCs/>
        </w:rPr>
      </w:pPr>
      <w:r w:rsidRPr="0017781C">
        <w:rPr>
          <w:rFonts w:eastAsia="AngsanaNew"/>
          <w:b/>
          <w:bCs/>
        </w:rPr>
        <w:t>FACULTY OF INFORMATICS</w:t>
      </w:r>
      <w:r w:rsidR="008B33C1">
        <w:rPr>
          <w:rFonts w:eastAsia="AngsanaNew"/>
          <w:b/>
          <w:bCs/>
        </w:rPr>
        <w:t xml:space="preserve">, </w:t>
      </w:r>
      <w:r w:rsidRPr="0017781C">
        <w:rPr>
          <w:rFonts w:eastAsia="AngsanaNew"/>
          <w:b/>
          <w:bCs/>
        </w:rPr>
        <w:t>BURAPHA UNIVERSITY</w:t>
      </w:r>
    </w:p>
    <w:p w:rsidR="00CB4B7B" w:rsidRPr="007E1467" w:rsidRDefault="00CB4B7B" w:rsidP="00991A87">
      <w:pPr>
        <w:pStyle w:val="a3"/>
        <w:spacing w:line="240" w:lineRule="auto"/>
        <w:rPr>
          <w:cs/>
        </w:rPr>
        <w:sectPr w:rsidR="00CB4B7B" w:rsidRPr="007E1467" w:rsidSect="00232BD9">
          <w:headerReference w:type="default" r:id="rId9"/>
          <w:headerReference w:type="first" r:id="rId10"/>
          <w:pgSz w:w="11906" w:h="16838" w:code="9"/>
          <w:pgMar w:top="2160" w:right="1152" w:bottom="1008" w:left="1872" w:header="1008" w:footer="720" w:gutter="0"/>
          <w:pgNumType w:start="1"/>
          <w:cols w:space="720"/>
          <w:titlePg/>
          <w:docGrid w:linePitch="435"/>
        </w:sectPr>
      </w:pPr>
      <w:r w:rsidRPr="0017781C">
        <w:rPr>
          <w:b/>
          <w:bCs/>
        </w:rPr>
        <w:t>20</w:t>
      </w:r>
      <w:r w:rsidR="000B749A">
        <w:rPr>
          <w:rFonts w:hint="cs"/>
          <w:b/>
          <w:bCs/>
          <w:cs/>
        </w:rPr>
        <w:t>20</w:t>
      </w:r>
      <w:r w:rsidRPr="0017781C">
        <w:rPr>
          <w:b/>
          <w:bCs/>
          <w:cs/>
        </w:rPr>
        <w:t>.</w:t>
      </w:r>
      <w:r w:rsidR="00AD6338" w:rsidRPr="007E1467">
        <w:tab/>
      </w:r>
    </w:p>
    <w:p w:rsidR="00751999" w:rsidRDefault="00751999" w:rsidP="00751999">
      <w:pPr>
        <w:spacing w:line="240" w:lineRule="auto"/>
        <w:jc w:val="center"/>
        <w:rPr>
          <w:b/>
          <w:bCs/>
          <w:sz w:val="40"/>
          <w:szCs w:val="40"/>
        </w:rPr>
      </w:pPr>
      <w:r w:rsidRPr="00F5224E">
        <w:rPr>
          <w:b/>
          <w:bCs/>
          <w:sz w:val="40"/>
          <w:szCs w:val="40"/>
          <w:cs/>
        </w:rPr>
        <w:lastRenderedPageBreak/>
        <w:t>จดหมายนำส่งรายงานการปฏิบัติงานสหกิ</w:t>
      </w:r>
      <w:r>
        <w:rPr>
          <w:rFonts w:hint="cs"/>
          <w:b/>
          <w:bCs/>
          <w:sz w:val="40"/>
          <w:szCs w:val="40"/>
          <w:cs/>
        </w:rPr>
        <w:t>จศึกษา</w:t>
      </w:r>
    </w:p>
    <w:p w:rsidR="00751999" w:rsidRPr="007E1467" w:rsidRDefault="00751999" w:rsidP="00751999">
      <w:pPr>
        <w:spacing w:after="0" w:line="240" w:lineRule="auto"/>
        <w:jc w:val="right"/>
      </w:pPr>
      <w:r w:rsidRPr="007E1467">
        <w:rPr>
          <w:cs/>
        </w:rPr>
        <w:t>มหาวิทยาลัยบูรพา</w:t>
      </w:r>
    </w:p>
    <w:p w:rsidR="00751999" w:rsidRPr="00BB1954" w:rsidRDefault="00751999" w:rsidP="00751999">
      <w:pPr>
        <w:spacing w:after="0" w:line="240" w:lineRule="auto"/>
        <w:jc w:val="right"/>
        <w:rPr>
          <w:color w:val="000000" w:themeColor="text1"/>
        </w:rPr>
      </w:pPr>
      <w:r w:rsidRPr="00BB1954">
        <w:rPr>
          <w:color w:val="000000" w:themeColor="text1"/>
          <w:cs/>
        </w:rPr>
        <w:t xml:space="preserve">วันที่ </w:t>
      </w:r>
      <w:r w:rsidR="00BB1954" w:rsidRPr="00BB1954">
        <w:rPr>
          <w:rFonts w:hint="cs"/>
          <w:color w:val="000000" w:themeColor="text1"/>
          <w:cs/>
        </w:rPr>
        <w:t>30</w:t>
      </w:r>
      <w:r w:rsidR="00BB1954" w:rsidRPr="00BB1954">
        <w:rPr>
          <w:color w:val="000000" w:themeColor="text1"/>
          <w:cs/>
        </w:rPr>
        <w:t xml:space="preserve"> เดือนตุลาคม</w:t>
      </w:r>
      <w:r w:rsidRPr="00BB1954">
        <w:rPr>
          <w:color w:val="000000" w:themeColor="text1"/>
          <w:cs/>
        </w:rPr>
        <w:t xml:space="preserve"> พ.ศ. 25</w:t>
      </w:r>
      <w:r w:rsidR="00BB1954" w:rsidRPr="00BB1954">
        <w:rPr>
          <w:rFonts w:hint="cs"/>
          <w:color w:val="000000" w:themeColor="text1"/>
          <w:cs/>
        </w:rPr>
        <w:t>63</w:t>
      </w:r>
    </w:p>
    <w:p w:rsidR="00751999" w:rsidRPr="007E1467" w:rsidRDefault="00751999" w:rsidP="00751999">
      <w:pPr>
        <w:spacing w:after="0" w:line="240" w:lineRule="auto"/>
        <w:jc w:val="right"/>
      </w:pPr>
    </w:p>
    <w:p w:rsidR="00751999" w:rsidRPr="007E1467" w:rsidRDefault="00751999" w:rsidP="00751999">
      <w:pPr>
        <w:spacing w:after="0" w:line="240" w:lineRule="auto"/>
      </w:pPr>
      <w:r w:rsidRPr="007E1467">
        <w:rPr>
          <w:cs/>
        </w:rPr>
        <w:t>เรื่อง การส่งรายงานการปฏิบัติงานสหกิจศึกษา</w:t>
      </w:r>
    </w:p>
    <w:p w:rsidR="00751999" w:rsidRPr="007E1467" w:rsidRDefault="00751999" w:rsidP="00751999">
      <w:pPr>
        <w:spacing w:after="0" w:line="240" w:lineRule="auto"/>
      </w:pPr>
      <w:r w:rsidRPr="007E1467">
        <w:rPr>
          <w:cs/>
        </w:rPr>
        <w:t>เรียน อาจารย์ที่ปรึกษาสหกิจศึกษา สาขาวิชาวิศวกรรมซอฟต์แวร์</w:t>
      </w:r>
    </w:p>
    <w:p w:rsidR="00751999" w:rsidRPr="007E1467" w:rsidRDefault="00751999" w:rsidP="00751999">
      <w:pPr>
        <w:spacing w:after="0" w:line="240" w:lineRule="auto"/>
        <w:ind w:firstLine="720"/>
      </w:pPr>
      <w:r w:rsidRPr="007E1467">
        <w:rPr>
          <w:cs/>
        </w:rPr>
        <w:t xml:space="preserve">ตามที่ข้าพเจ้า </w:t>
      </w:r>
      <w:r w:rsidR="00DF777E" w:rsidRPr="00DF777E">
        <w:rPr>
          <w:cs/>
        </w:rPr>
        <w:t xml:space="preserve">นายสุพัฒชัย กามะพร </w:t>
      </w:r>
      <w:r w:rsidRPr="007E1467">
        <w:rPr>
          <w:cs/>
        </w:rPr>
        <w:t xml:space="preserve">รหัสนิสิต </w:t>
      </w:r>
      <w:r w:rsidR="00F76D0B" w:rsidRPr="00F76D0B">
        <w:rPr>
          <w:cs/>
        </w:rPr>
        <w:t>60160183</w:t>
      </w:r>
      <w:r w:rsidRPr="007E1467">
        <w:rPr>
          <w:color w:val="FF0000"/>
          <w:cs/>
        </w:rPr>
        <w:t xml:space="preserve">  </w:t>
      </w:r>
      <w:r w:rsidRPr="007E1467">
        <w:rPr>
          <w:cs/>
        </w:rPr>
        <w:t>นิสิตสาขาวิชาวิศวกรรมซอฟต์แวร์ คณะวิทยาการสารสนเทศ มหาวิทยาลัยบูรพา ได้รับอนุมัติให้ไปปฏิบัติงานสหกิจศึกษา ระหว่าง</w:t>
      </w:r>
      <w:r w:rsidRPr="00DA4708">
        <w:rPr>
          <w:cs/>
        </w:rPr>
        <w:t xml:space="preserve">วันที่ </w:t>
      </w:r>
      <w:r w:rsidR="00DA4708" w:rsidRPr="00DA4708">
        <w:rPr>
          <w:cs/>
        </w:rPr>
        <w:t>7</w:t>
      </w:r>
      <w:r w:rsidRPr="00DA4708">
        <w:rPr>
          <w:cs/>
        </w:rPr>
        <w:t xml:space="preserve"> </w:t>
      </w:r>
      <w:r w:rsidR="00DA4708" w:rsidRPr="00DA4708">
        <w:rPr>
          <w:cs/>
        </w:rPr>
        <w:t>กรกฎาคม</w:t>
      </w:r>
      <w:r w:rsidRPr="00DA4708">
        <w:rPr>
          <w:cs/>
        </w:rPr>
        <w:t xml:space="preserve"> </w:t>
      </w:r>
      <w:r w:rsidR="00DA4708" w:rsidRPr="00DA4708">
        <w:rPr>
          <w:cs/>
        </w:rPr>
        <w:t>พ.ศ. 2563</w:t>
      </w:r>
      <w:r w:rsidRPr="00DA4708">
        <w:rPr>
          <w:cs/>
        </w:rPr>
        <w:t xml:space="preserve"> ถึงวันที่ </w:t>
      </w:r>
      <w:r w:rsidR="00DA4708" w:rsidRPr="00DA4708">
        <w:rPr>
          <w:cs/>
        </w:rPr>
        <w:t>30</w:t>
      </w:r>
      <w:r w:rsidRPr="00DA4708">
        <w:rPr>
          <w:cs/>
        </w:rPr>
        <w:t xml:space="preserve"> </w:t>
      </w:r>
      <w:r w:rsidR="00DA4708" w:rsidRPr="00DA4708">
        <w:rPr>
          <w:cs/>
        </w:rPr>
        <w:t>ตุลาคม</w:t>
      </w:r>
      <w:r w:rsidRPr="00DA4708">
        <w:rPr>
          <w:cs/>
        </w:rPr>
        <w:t xml:space="preserve"> </w:t>
      </w:r>
      <w:r w:rsidR="00DA4708" w:rsidRPr="00DA4708">
        <w:rPr>
          <w:cs/>
        </w:rPr>
        <w:t>พ.ศ. 2563</w:t>
      </w:r>
      <w:r w:rsidRPr="007E1467">
        <w:rPr>
          <w:color w:val="FF0000"/>
          <w:cs/>
        </w:rPr>
        <w:t xml:space="preserve"> </w:t>
      </w:r>
      <w:r w:rsidRPr="007E1467">
        <w:rPr>
          <w:cs/>
        </w:rPr>
        <w:t>ในตําแหน่งนิสิตปฏิบัติงานสหกิจศึกษาที่</w:t>
      </w:r>
      <w:r w:rsidR="00DA4708" w:rsidRPr="00DA4708">
        <w:rPr>
          <w:cs/>
        </w:rPr>
        <w:t>บริษัท สยาม เด็นโซ่ แมนูแฟคเจอริ่ง จำกัด</w:t>
      </w:r>
      <w:r w:rsidR="00DA4708">
        <w:rPr>
          <w:rFonts w:hint="cs"/>
          <w:cs/>
        </w:rPr>
        <w:t xml:space="preserve"> </w:t>
      </w:r>
      <w:r w:rsidRPr="007E1467">
        <w:rPr>
          <w:cs/>
        </w:rPr>
        <w:t>และได้รับมอบหมายจากสถานประกอบการ และพนักงานที่ปรึกษา (</w:t>
      </w:r>
      <w:r w:rsidRPr="007E1467">
        <w:t>Job Supervisor</w:t>
      </w:r>
      <w:r w:rsidRPr="007E1467">
        <w:rPr>
          <w:cs/>
        </w:rPr>
        <w:t>) ให้ทํารายงาน</w:t>
      </w:r>
      <w:r w:rsidRPr="00DA4708">
        <w:rPr>
          <w:cs/>
        </w:rPr>
        <w:t>เรื่อง</w:t>
      </w:r>
      <w:r w:rsidR="00DA4708" w:rsidRPr="00DA4708">
        <w:rPr>
          <w:cs/>
        </w:rPr>
        <w:t>ระบบเปลี่ยนแปลงกระบวนการทํางาน</w:t>
      </w:r>
      <w:r w:rsidR="00DA4708" w:rsidRPr="00DA4708">
        <w:rPr>
          <w:rFonts w:hint="cs"/>
          <w:cs/>
        </w:rPr>
        <w:t xml:space="preserve"> </w:t>
      </w:r>
      <w:r w:rsidRPr="007E1467">
        <w:rPr>
          <w:cs/>
        </w:rPr>
        <w:t xml:space="preserve">บัดนี้ข้าพเจ้าได้ปฏิบัติงานสหกิจศึกษาสิ้นสุดลงแล้ว การนี้จึงขอส่งรายงานการปฏิบัติงานสหกิจศึกษา จํานวน </w:t>
      </w:r>
      <w:r w:rsidRPr="007E1467">
        <w:t>1</w:t>
      </w:r>
      <w:r w:rsidRPr="007E1467">
        <w:rPr>
          <w:cs/>
        </w:rPr>
        <w:t xml:space="preserve"> เล่ม เพื่อดําเนินการให้คําแนะนําปรึกษาต่อไป</w:t>
      </w:r>
    </w:p>
    <w:p w:rsidR="00751999" w:rsidRPr="007E1467" w:rsidRDefault="00751999" w:rsidP="00751999">
      <w:pPr>
        <w:spacing w:after="0" w:line="240" w:lineRule="auto"/>
        <w:ind w:firstLine="720"/>
      </w:pPr>
    </w:p>
    <w:p w:rsidR="00751999" w:rsidRPr="007E1467" w:rsidRDefault="00751999" w:rsidP="00751999">
      <w:pPr>
        <w:spacing w:after="0" w:line="240" w:lineRule="auto"/>
        <w:ind w:firstLine="720"/>
      </w:pPr>
      <w:r w:rsidRPr="007E1467">
        <w:rPr>
          <w:cs/>
        </w:rPr>
        <w:t>จึงเรียนมาเพื่อโปรดพิจารณา</w:t>
      </w:r>
      <w:r w:rsidRPr="007E1467">
        <w:rPr>
          <w:cs/>
        </w:rPr>
        <w:tab/>
      </w:r>
    </w:p>
    <w:p w:rsidR="00751999" w:rsidRPr="007E1467" w:rsidRDefault="00751999" w:rsidP="00751999">
      <w:pPr>
        <w:spacing w:after="0" w:line="240" w:lineRule="auto"/>
        <w:ind w:firstLine="720"/>
      </w:pP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</w:p>
    <w:p w:rsidR="00751999" w:rsidRPr="007E1467" w:rsidRDefault="00751999" w:rsidP="00751999">
      <w:pPr>
        <w:spacing w:after="0" w:line="240" w:lineRule="auto"/>
        <w:ind w:left="6480"/>
        <w:jc w:val="both"/>
      </w:pPr>
      <w:r w:rsidRPr="007E1467">
        <w:rPr>
          <w:cs/>
        </w:rPr>
        <w:t>ขอแสดงความนับถือ</w:t>
      </w:r>
    </w:p>
    <w:p w:rsidR="00751999" w:rsidRPr="007E1467" w:rsidRDefault="00751999" w:rsidP="00751999">
      <w:pPr>
        <w:spacing w:after="0" w:line="240" w:lineRule="auto"/>
        <w:jc w:val="right"/>
      </w:pPr>
    </w:p>
    <w:p w:rsidR="00751999" w:rsidRPr="007E1467" w:rsidRDefault="00751999" w:rsidP="00751999">
      <w:pPr>
        <w:spacing w:after="0" w:line="240" w:lineRule="auto"/>
        <w:ind w:left="5760"/>
        <w:jc w:val="both"/>
        <w:rPr>
          <w:cs/>
        </w:rPr>
      </w:pPr>
      <w:r w:rsidRPr="007E1467">
        <w:rPr>
          <w:cs/>
        </w:rPr>
        <w:t xml:space="preserve">      (</w:t>
      </w:r>
      <w:r w:rsidR="00D360CB">
        <w:rPr>
          <w:color w:val="000000" w:themeColor="text1"/>
          <w:cs/>
        </w:rPr>
        <w:t xml:space="preserve">นายสุพัฒชัย   </w:t>
      </w:r>
      <w:r w:rsidR="00D360CB" w:rsidRPr="00D360CB">
        <w:rPr>
          <w:rFonts w:hint="cs"/>
          <w:color w:val="000000" w:themeColor="text1"/>
          <w:cs/>
        </w:rPr>
        <w:t>กามะพร</w:t>
      </w:r>
      <w:r w:rsidRPr="007E1467">
        <w:rPr>
          <w:cs/>
        </w:rPr>
        <w:t xml:space="preserve">) </w:t>
      </w:r>
      <w:r w:rsidRPr="007E1467">
        <w:tab/>
      </w:r>
    </w:p>
    <w:p w:rsidR="00751999" w:rsidRPr="007E1467" w:rsidRDefault="00751999" w:rsidP="00751999">
      <w:pPr>
        <w:pStyle w:val="a3"/>
        <w:tabs>
          <w:tab w:val="left" w:pos="3807"/>
          <w:tab w:val="center" w:pos="4297"/>
        </w:tabs>
        <w:spacing w:line="240" w:lineRule="auto"/>
        <w:jc w:val="left"/>
      </w:pPr>
    </w:p>
    <w:p w:rsidR="00751999" w:rsidRPr="007E1467" w:rsidRDefault="00751999" w:rsidP="00751999">
      <w:pPr>
        <w:pStyle w:val="a3"/>
        <w:tabs>
          <w:tab w:val="left" w:pos="3807"/>
          <w:tab w:val="center" w:pos="4297"/>
        </w:tabs>
        <w:spacing w:line="240" w:lineRule="auto"/>
        <w:jc w:val="left"/>
      </w:pPr>
    </w:p>
    <w:p w:rsidR="00751999" w:rsidRPr="00D360CB" w:rsidRDefault="00751999" w:rsidP="00751999">
      <w:pPr>
        <w:spacing w:line="240" w:lineRule="auto"/>
        <w:jc w:val="center"/>
        <w:rPr>
          <w:b/>
          <w:bCs/>
          <w:sz w:val="40"/>
          <w:szCs w:val="40"/>
          <w:cs/>
        </w:rPr>
        <w:sectPr w:rsidR="00751999" w:rsidRPr="00D360CB" w:rsidSect="00232BD9">
          <w:pgSz w:w="11906" w:h="16838" w:code="9"/>
          <w:pgMar w:top="2160" w:right="1152" w:bottom="1008" w:left="1872" w:header="1008" w:footer="720" w:gutter="0"/>
          <w:pgNumType w:start="1"/>
          <w:cols w:space="720"/>
          <w:titlePg/>
          <w:docGrid w:linePitch="435"/>
        </w:sectPr>
      </w:pPr>
    </w:p>
    <w:p w:rsidR="009C13DF" w:rsidRPr="007E1467" w:rsidRDefault="000D4217" w:rsidP="00751999">
      <w:pPr>
        <w:tabs>
          <w:tab w:val="left" w:pos="1440"/>
        </w:tabs>
        <w:spacing w:line="240" w:lineRule="auto"/>
        <w:jc w:val="center"/>
        <w:rPr>
          <w:cs/>
        </w:rPr>
      </w:pPr>
      <w:r w:rsidRPr="007E146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808DC58" wp14:editId="46F9FCDA">
                <wp:simplePos x="0" y="0"/>
                <wp:positionH relativeFrom="column">
                  <wp:posOffset>5596724</wp:posOffset>
                </wp:positionH>
                <wp:positionV relativeFrom="paragraph">
                  <wp:posOffset>-717605</wp:posOffset>
                </wp:positionV>
                <wp:extent cx="342900" cy="228600"/>
                <wp:effectExtent l="0" t="0" r="0" b="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727B392" id="Rectangle 129" o:spid="_x0000_s1026" style="position:absolute;margin-left:440.7pt;margin-top:-56.5pt;width:27pt;height:1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" fillcolor="white [3212]" stroked="f" strokeweight="1pt"/>
            </w:pict>
          </mc:Fallback>
        </mc:AlternateContent>
      </w:r>
      <w:r w:rsidR="00A6080A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F660BB6" wp14:editId="08DC4121">
                <wp:simplePos x="0" y="0"/>
                <wp:positionH relativeFrom="column">
                  <wp:posOffset>6284362</wp:posOffset>
                </wp:positionH>
                <wp:positionV relativeFrom="paragraph">
                  <wp:posOffset>-685800</wp:posOffset>
                </wp:positionV>
                <wp:extent cx="228600" cy="342900"/>
                <wp:effectExtent l="0" t="0" r="0" b="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6CE323D" id="Rectangle 127" o:spid="_x0000_s1026" style="position:absolute;margin-left:494.85pt;margin-top:-54pt;width:18pt;height:27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" fillcolor="white [3212]" stroked="f" strokeweight="1pt"/>
            </w:pict>
          </mc:Fallback>
        </mc:AlternateContent>
      </w:r>
      <w:r w:rsidR="0067001D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4BB33C8" wp14:editId="1CBE3A41">
                <wp:simplePos x="0" y="0"/>
                <wp:positionH relativeFrom="column">
                  <wp:posOffset>5713026</wp:posOffset>
                </wp:positionH>
                <wp:positionV relativeFrom="paragraph">
                  <wp:posOffset>-603323</wp:posOffset>
                </wp:positionV>
                <wp:extent cx="228600" cy="291217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912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3F118228" id="Rectangle 15" o:spid="_x0000_s1026" style="position:absolute;margin-left:449.85pt;margin-top:-47.5pt;width:18pt;height:22.9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" fillcolor="white [3212]" stroked="f" strokeweight="1pt"/>
            </w:pict>
          </mc:Fallback>
        </mc:AlternateContent>
      </w:r>
    </w:p>
    <w:p w:rsidR="009C13DF" w:rsidRPr="007E1467" w:rsidRDefault="009C13DF" w:rsidP="00991A87">
      <w:pPr>
        <w:tabs>
          <w:tab w:val="left" w:pos="1440"/>
        </w:tabs>
        <w:spacing w:line="240" w:lineRule="auto"/>
        <w:jc w:val="center"/>
      </w:pPr>
      <w:r w:rsidRPr="007E1467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B331BA7" wp14:editId="72B8D5F1">
                <wp:simplePos x="0" y="0"/>
                <wp:positionH relativeFrom="column">
                  <wp:posOffset>5486400</wp:posOffset>
                </wp:positionH>
                <wp:positionV relativeFrom="paragraph">
                  <wp:posOffset>-537210</wp:posOffset>
                </wp:positionV>
                <wp:extent cx="228600" cy="291217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912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11D99D8" id="Rectangle 2" o:spid="_x0000_s1026" style="position:absolute;margin-left:6in;margin-top:-42.3pt;width:18pt;height:22.9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" fillcolor="white [3212]" stroked="f" strokeweight="1pt"/>
            </w:pict>
          </mc:Fallback>
        </mc:AlternateContent>
      </w:r>
      <w:r w:rsidRPr="007E1467">
        <w:rPr>
          <w:noProof/>
        </w:rPr>
        <w:drawing>
          <wp:anchor distT="0" distB="0" distL="114300" distR="114300" simplePos="0" relativeHeight="251844608" behindDoc="1" locked="0" layoutInCell="0" allowOverlap="1" wp14:anchorId="37F47D8E" wp14:editId="398185EE">
            <wp:simplePos x="0" y="0"/>
            <wp:positionH relativeFrom="margin">
              <wp:align>center</wp:align>
            </wp:positionH>
            <wp:positionV relativeFrom="paragraph">
              <wp:posOffset>-242038</wp:posOffset>
            </wp:positionV>
            <wp:extent cx="933450" cy="885825"/>
            <wp:effectExtent l="0" t="0" r="0" b="9525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3DF" w:rsidRPr="007E1467" w:rsidRDefault="009C13DF" w:rsidP="00991A87">
      <w:pPr>
        <w:tabs>
          <w:tab w:val="left" w:pos="1440"/>
        </w:tabs>
        <w:spacing w:line="240" w:lineRule="auto"/>
        <w:jc w:val="center"/>
      </w:pPr>
    </w:p>
    <w:p w:rsidR="009C13DF" w:rsidRPr="007E1467" w:rsidRDefault="009C13DF" w:rsidP="00991A87">
      <w:pPr>
        <w:tabs>
          <w:tab w:val="left" w:pos="1440"/>
        </w:tabs>
        <w:spacing w:line="240" w:lineRule="auto"/>
        <w:jc w:val="center"/>
      </w:pPr>
      <w:r w:rsidRPr="007E1467">
        <w:rPr>
          <w:cs/>
        </w:rPr>
        <w:t>คณะวิทยาการสารสนเทศ  มหาวิทยาลัยบูรพา</w:t>
      </w:r>
    </w:p>
    <w:p w:rsidR="009C13DF" w:rsidRPr="00F5224E" w:rsidRDefault="009C13DF" w:rsidP="00751999">
      <w:pPr>
        <w:spacing w:line="240" w:lineRule="auto"/>
        <w:jc w:val="center"/>
        <w:rPr>
          <w:b/>
          <w:bCs/>
          <w:sz w:val="36"/>
          <w:szCs w:val="36"/>
        </w:rPr>
      </w:pPr>
      <w:r w:rsidRPr="00F5224E">
        <w:rPr>
          <w:b/>
          <w:bCs/>
          <w:sz w:val="36"/>
          <w:szCs w:val="36"/>
          <w:cs/>
        </w:rPr>
        <w:t>ใบรับรองรายงานผลการปฏิบัติงานสหกิจศึกษา</w:t>
      </w:r>
    </w:p>
    <w:p w:rsidR="009C13DF" w:rsidRPr="007E1467" w:rsidRDefault="009C13DF" w:rsidP="00991A87">
      <w:pPr>
        <w:tabs>
          <w:tab w:val="left" w:pos="1440"/>
        </w:tabs>
        <w:spacing w:after="0" w:line="240" w:lineRule="auto"/>
        <w:ind w:left="720"/>
        <w:jc w:val="both"/>
      </w:pPr>
      <w:r w:rsidRPr="007E1467">
        <w:rPr>
          <w:cs/>
        </w:rPr>
        <w:t>หัวข้อโครงงาน</w:t>
      </w:r>
      <w:r w:rsidRPr="007E1467">
        <w:tab/>
      </w:r>
      <w:r w:rsidRPr="007E1467">
        <w:tab/>
      </w:r>
      <w:r w:rsidR="00C347D0" w:rsidRPr="00C347D0">
        <w:rPr>
          <w:cs/>
        </w:rPr>
        <w:t>ระบบเปลี่ยนแปลงกระบวนการทํางาน</w:t>
      </w:r>
    </w:p>
    <w:p w:rsidR="009C13DF" w:rsidRPr="00D201DE" w:rsidRDefault="009C13DF" w:rsidP="00991A87">
      <w:pPr>
        <w:tabs>
          <w:tab w:val="left" w:pos="1440"/>
        </w:tabs>
        <w:spacing w:after="0" w:line="240" w:lineRule="auto"/>
        <w:ind w:left="720"/>
        <w:jc w:val="both"/>
        <w:rPr>
          <w:u w:val="dotted"/>
        </w:rPr>
      </w:pPr>
      <w:r w:rsidRPr="007E1467">
        <w:tab/>
      </w:r>
      <w:r w:rsidRPr="007E1467">
        <w:tab/>
      </w:r>
      <w:r w:rsidRPr="007E1467">
        <w:tab/>
      </w:r>
      <w:r w:rsidR="00D201DE">
        <w:rPr>
          <w:u w:val="dotted"/>
        </w:rPr>
        <w:t>(</w:t>
      </w:r>
      <w:r w:rsidR="00D201DE" w:rsidRPr="00D201DE">
        <w:t>Process Change Report System</w:t>
      </w:r>
      <w:r w:rsidRPr="00D201DE">
        <w:rPr>
          <w:u w:val="dotted"/>
          <w:cs/>
        </w:rPr>
        <w:t>)</w:t>
      </w:r>
    </w:p>
    <w:p w:rsidR="009C13DF" w:rsidRPr="007E1467" w:rsidRDefault="009C13DF" w:rsidP="00991A87">
      <w:pPr>
        <w:tabs>
          <w:tab w:val="left" w:pos="1440"/>
        </w:tabs>
        <w:spacing w:after="0" w:line="240" w:lineRule="auto"/>
        <w:ind w:left="2138" w:hanging="1418"/>
        <w:rPr>
          <w:cs/>
        </w:rPr>
      </w:pPr>
      <w:r w:rsidRPr="007E1467">
        <w:rPr>
          <w:cs/>
        </w:rPr>
        <w:t xml:space="preserve">ชื่อนิสิต      </w:t>
      </w:r>
      <w:r w:rsidRPr="007E1467">
        <w:tab/>
      </w:r>
      <w:r w:rsidRPr="007E1467">
        <w:tab/>
      </w:r>
      <w:r w:rsidRPr="007E1467">
        <w:tab/>
      </w:r>
      <w:r w:rsidR="0092000A" w:rsidRPr="0092000A">
        <w:rPr>
          <w:rFonts w:hint="cs"/>
          <w:cs/>
        </w:rPr>
        <w:t>นาย สุพัฒชัย กามะพร</w:t>
      </w:r>
    </w:p>
    <w:p w:rsidR="009C13DF" w:rsidRPr="007E1467" w:rsidRDefault="009C13DF" w:rsidP="00991A87">
      <w:pPr>
        <w:tabs>
          <w:tab w:val="left" w:pos="1440"/>
        </w:tabs>
        <w:spacing w:after="0" w:line="240" w:lineRule="auto"/>
        <w:ind w:left="2138" w:hanging="1418"/>
      </w:pPr>
      <w:r w:rsidRPr="007E1467">
        <w:rPr>
          <w:cs/>
        </w:rPr>
        <w:t xml:space="preserve">รหัสประจำตัว  </w:t>
      </w:r>
      <w:r w:rsidRPr="007E1467">
        <w:tab/>
      </w:r>
      <w:r w:rsidRPr="007E1467">
        <w:tab/>
      </w:r>
      <w:r w:rsidRPr="007E1467">
        <w:tab/>
      </w:r>
      <w:r w:rsidR="0092000A" w:rsidRPr="0092000A">
        <w:t>60160183</w:t>
      </w:r>
    </w:p>
    <w:p w:rsidR="009C13DF" w:rsidRPr="007E1467" w:rsidRDefault="009C13DF" w:rsidP="00991A87">
      <w:pPr>
        <w:tabs>
          <w:tab w:val="left" w:pos="1980"/>
        </w:tabs>
        <w:spacing w:after="0" w:line="240" w:lineRule="auto"/>
        <w:ind w:left="720"/>
      </w:pPr>
      <w:r w:rsidRPr="007E1467">
        <w:rPr>
          <w:cs/>
        </w:rPr>
        <w:t xml:space="preserve">อาจารย์ที่ปรึกษา      </w:t>
      </w:r>
      <w:r w:rsidRPr="007E1467">
        <w:tab/>
      </w:r>
      <w:r w:rsidRPr="007E1467">
        <w:rPr>
          <w:color w:val="FF0000"/>
          <w:u w:val="dotted"/>
          <w:cs/>
        </w:rPr>
        <w:t>คำนำหน้า ชื่อ – นามสกุล</w:t>
      </w:r>
    </w:p>
    <w:p w:rsidR="009C13DF" w:rsidRPr="007E1467" w:rsidRDefault="009C13DF" w:rsidP="00991A87">
      <w:pPr>
        <w:tabs>
          <w:tab w:val="left" w:pos="1980"/>
        </w:tabs>
        <w:spacing w:after="0" w:line="240" w:lineRule="auto"/>
        <w:ind w:left="720"/>
        <w:rPr>
          <w:cs/>
        </w:rPr>
      </w:pPr>
      <w:r w:rsidRPr="007E1467">
        <w:rPr>
          <w:cs/>
        </w:rPr>
        <w:t>อาจารย์ที่ปรึกษาร่วม</w:t>
      </w:r>
      <w:r w:rsidRPr="007E1467">
        <w:tab/>
      </w:r>
      <w:r w:rsidRPr="007E1467">
        <w:rPr>
          <w:color w:val="FF0000"/>
          <w:u w:val="dotted"/>
          <w:cs/>
        </w:rPr>
        <w:t>คำนำหน้า ชื่อ – นามสกุล</w:t>
      </w:r>
    </w:p>
    <w:p w:rsidR="009C13DF" w:rsidRPr="007E1467" w:rsidRDefault="009C13DF" w:rsidP="00991A87">
      <w:pPr>
        <w:tabs>
          <w:tab w:val="left" w:pos="1980"/>
        </w:tabs>
        <w:spacing w:after="0" w:line="240" w:lineRule="auto"/>
        <w:ind w:left="720"/>
        <w:rPr>
          <w:cs/>
        </w:rPr>
      </w:pPr>
      <w:r w:rsidRPr="007E1467">
        <w:rPr>
          <w:cs/>
        </w:rPr>
        <w:t xml:space="preserve">วันที่สอบ     </w:t>
      </w:r>
      <w:r w:rsidRPr="007E1467">
        <w:tab/>
      </w:r>
      <w:r w:rsidRPr="007E1467">
        <w:tab/>
      </w:r>
      <w:r w:rsidRPr="007E1467">
        <w:rPr>
          <w:cs/>
        </w:rPr>
        <w:tab/>
      </w:r>
      <w:r w:rsidRPr="007E1467">
        <w:rPr>
          <w:color w:val="FF0000"/>
          <w:u w:val="dotted"/>
          <w:cs/>
        </w:rPr>
        <w:t>วันที่ เดือน</w:t>
      </w:r>
      <w:r w:rsidRPr="007E1467">
        <w:rPr>
          <w:color w:val="FF0000"/>
          <w:cs/>
        </w:rPr>
        <w:t xml:space="preserve"> พ.ศ. </w:t>
      </w:r>
      <w:r w:rsidR="0053375D" w:rsidRPr="007E1467">
        <w:rPr>
          <w:color w:val="FF0000"/>
          <w:cs/>
        </w:rPr>
        <w:t>25</w:t>
      </w:r>
      <w:r w:rsidR="0072715B">
        <w:rPr>
          <w:color w:val="FF0000"/>
        </w:rPr>
        <w:t>6</w:t>
      </w:r>
      <w:r w:rsidR="000B749A">
        <w:rPr>
          <w:color w:val="FF0000"/>
        </w:rPr>
        <w:t>3</w:t>
      </w:r>
    </w:p>
    <w:p w:rsidR="009C13DF" w:rsidRPr="007E1467" w:rsidRDefault="009C13DF" w:rsidP="00991A87">
      <w:pPr>
        <w:spacing w:line="240" w:lineRule="auto"/>
      </w:pPr>
      <w:r w:rsidRPr="007E1467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0" allowOverlap="1" wp14:anchorId="38FBD108" wp14:editId="2F8EE404">
                <wp:simplePos x="0" y="0"/>
                <wp:positionH relativeFrom="margin">
                  <wp:align>center</wp:align>
                </wp:positionH>
                <wp:positionV relativeFrom="paragraph">
                  <wp:posOffset>128905</wp:posOffset>
                </wp:positionV>
                <wp:extent cx="5212080" cy="0"/>
                <wp:effectExtent l="0" t="0" r="26670" b="19050"/>
                <wp:wrapTopAndBottom/>
                <wp:docPr id="82" name="Straight Connector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120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line w14:anchorId="0ACAE517" id="Straight Connector 82" o:spid="_x0000_s1026" style="position:absolute;z-index:251843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10.15pt" to="410.4pt,1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" o:allowincell="f">
                <w10:wrap type="topAndBottom" anchorx="margin"/>
              </v:line>
            </w:pict>
          </mc:Fallback>
        </mc:AlternateContent>
      </w:r>
      <w:r w:rsidRPr="007E1467">
        <w:rPr>
          <w:noProof/>
        </w:rPr>
        <w:drawing>
          <wp:anchor distT="0" distB="0" distL="114300" distR="114300" simplePos="0" relativeHeight="251842560" behindDoc="1" locked="0" layoutInCell="0" allowOverlap="1" wp14:anchorId="17CE4B91" wp14:editId="6035B28B">
            <wp:simplePos x="0" y="0"/>
            <wp:positionH relativeFrom="margin">
              <wp:align>center</wp:align>
            </wp:positionH>
            <wp:positionV relativeFrom="paragraph">
              <wp:posOffset>261591</wp:posOffset>
            </wp:positionV>
            <wp:extent cx="3931920" cy="3731260"/>
            <wp:effectExtent l="0" t="0" r="0" b="254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90000" contrast="-8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3DF" w:rsidRPr="007E1467" w:rsidRDefault="009C13DF" w:rsidP="00991A87">
      <w:pPr>
        <w:tabs>
          <w:tab w:val="left" w:pos="1440"/>
          <w:tab w:val="left" w:pos="3600"/>
        </w:tabs>
        <w:spacing w:before="60" w:after="0" w:line="240" w:lineRule="auto"/>
        <w:jc w:val="center"/>
        <w:rPr>
          <w:rFonts w:eastAsia="Times New Roman"/>
        </w:rPr>
      </w:pPr>
      <w:r w:rsidRPr="007E1467">
        <w:rPr>
          <w:rFonts w:eastAsia="Times New Roman"/>
          <w:cs/>
        </w:rPr>
        <w:t xml:space="preserve">รายงานผลการปฏิบัติงานสหกิจศึกษาฉบับนี้ได้ผ่านการเห็นชอบจากคณะกรรมการสอบ </w:t>
      </w:r>
    </w:p>
    <w:p w:rsidR="009C13DF" w:rsidRPr="007E1467" w:rsidRDefault="009C13DF" w:rsidP="00991A87">
      <w:pPr>
        <w:tabs>
          <w:tab w:val="left" w:pos="1440"/>
          <w:tab w:val="left" w:pos="3600"/>
        </w:tabs>
        <w:spacing w:before="60" w:after="0" w:line="240" w:lineRule="auto"/>
        <w:jc w:val="center"/>
        <w:rPr>
          <w:rFonts w:eastAsia="Times New Roman"/>
        </w:rPr>
      </w:pPr>
      <w:r w:rsidRPr="007E1467">
        <w:rPr>
          <w:rFonts w:eastAsia="Times New Roman"/>
          <w:cs/>
        </w:rPr>
        <w:t xml:space="preserve">ให้เป็นรายงานการปฏิบัติงานสหกิจศึกษาหลักสูตรวิทยาศาสตรบัณฑิต  </w:t>
      </w:r>
    </w:p>
    <w:p w:rsidR="009C13DF" w:rsidRPr="007E1467" w:rsidRDefault="009C13DF" w:rsidP="00991A87">
      <w:pPr>
        <w:tabs>
          <w:tab w:val="left" w:pos="1440"/>
          <w:tab w:val="left" w:pos="3600"/>
        </w:tabs>
        <w:spacing w:before="60" w:after="0" w:line="240" w:lineRule="auto"/>
        <w:jc w:val="center"/>
      </w:pPr>
      <w:r w:rsidRPr="007E1467">
        <w:rPr>
          <w:rFonts w:eastAsia="Times New Roman"/>
          <w:cs/>
        </w:rPr>
        <w:t xml:space="preserve"> สาขาวิชาวิศวกรรมซอฟต์แวร์</w:t>
      </w:r>
    </w:p>
    <w:tbl>
      <w:tblPr>
        <w:tblpPr w:leftFromText="180" w:rightFromText="180" w:vertAnchor="text" w:horzAnchor="margin" w:tblpXSpec="center" w:tblpY="576"/>
        <w:tblW w:w="0" w:type="auto"/>
        <w:tblLayout w:type="fixed"/>
        <w:tblLook w:val="0000" w:firstRow="0" w:lastRow="0" w:firstColumn="0" w:lastColumn="0" w:noHBand="0" w:noVBand="0"/>
      </w:tblPr>
      <w:tblGrid>
        <w:gridCol w:w="4261"/>
        <w:gridCol w:w="4261"/>
      </w:tblGrid>
      <w:tr w:rsidR="009C13DF" w:rsidRPr="007E1467" w:rsidTr="00A92467">
        <w:trPr>
          <w:trHeight w:val="1368"/>
        </w:trPr>
        <w:tc>
          <w:tcPr>
            <w:tcW w:w="4261" w:type="dxa"/>
          </w:tcPr>
          <w:p w:rsidR="009C13DF" w:rsidRPr="007E1467" w:rsidRDefault="00AE0E44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>
              <w:rPr>
                <w:cs/>
              </w:rPr>
              <w:t>……</w:t>
            </w:r>
            <w:r w:rsidR="009C13DF" w:rsidRPr="007E1467">
              <w:rPr>
                <w:cs/>
              </w:rPr>
              <w:t>…</w:t>
            </w:r>
            <w:r>
              <w:rPr>
                <w:rFonts w:hint="cs"/>
                <w:cs/>
              </w:rPr>
              <w:t>ชื่อ อาจารย์ที่ปรึกษาร่วม</w:t>
            </w:r>
            <w:r w:rsidR="009C13DF" w:rsidRPr="007E1467">
              <w:rPr>
                <w:cs/>
              </w:rPr>
              <w:t>………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(</w:t>
            </w:r>
            <w:r w:rsidRPr="007E1467">
              <w:rPr>
                <w:color w:val="FF0000"/>
                <w:cs/>
              </w:rPr>
              <w:t>คำนำหน้า ชื่อ – นามสกุล</w:t>
            </w:r>
            <w:r w:rsidRPr="007E1467">
              <w:rPr>
                <w:cs/>
              </w:rPr>
              <w:t>)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  <w:rPr>
                <w:cs/>
              </w:rPr>
            </w:pPr>
            <w:r w:rsidRPr="007E1467">
              <w:rPr>
                <w:cs/>
              </w:rPr>
              <w:t>ประธานกรรมการ</w:t>
            </w:r>
          </w:p>
        </w:tc>
        <w:tc>
          <w:tcPr>
            <w:tcW w:w="4261" w:type="dxa"/>
          </w:tcPr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……………………………………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(</w:t>
            </w:r>
            <w:r w:rsidRPr="007E1467">
              <w:rPr>
                <w:color w:val="FF0000"/>
                <w:cs/>
              </w:rPr>
              <w:t>คำนำหน้า ชื่อ – นามสกุล</w:t>
            </w:r>
            <w:r w:rsidRPr="007E1467">
              <w:rPr>
                <w:cs/>
              </w:rPr>
              <w:t>)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กรรมการ</w:t>
            </w:r>
          </w:p>
        </w:tc>
      </w:tr>
      <w:tr w:rsidR="009C13DF" w:rsidRPr="007E1467" w:rsidTr="00A92467">
        <w:tc>
          <w:tcPr>
            <w:tcW w:w="4261" w:type="dxa"/>
          </w:tcPr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both"/>
            </w:pPr>
          </w:p>
        </w:tc>
        <w:tc>
          <w:tcPr>
            <w:tcW w:w="4261" w:type="dxa"/>
          </w:tcPr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</w:pP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……………………………………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s/>
              </w:rPr>
              <w:t>(ผู้ช่วยศาสตราจารย์นวลศรี เด่นวัฒนา)</w:t>
            </w:r>
            <w:r w:rsidRPr="007E1467">
              <w:rPr>
                <w:cs/>
              </w:rPr>
              <w:br/>
              <w:t>ประธานหลักสูตรวิทยาศาสตรบัณฑิต</w:t>
            </w:r>
            <w:r w:rsidRPr="007E1467">
              <w:rPr>
                <w:cs/>
              </w:rPr>
              <w:br/>
            </w:r>
            <w:r w:rsidRPr="007E1467">
              <w:rPr>
                <w:rFonts w:eastAsia="Times New Roman"/>
                <w:cs/>
              </w:rPr>
              <w:t>สาขาวิชาวิศวกรรมซอฟต์แวร์</w:t>
            </w:r>
          </w:p>
          <w:p w:rsidR="009C13DF" w:rsidRPr="007E1467" w:rsidRDefault="009C13DF" w:rsidP="006F140F">
            <w:pPr>
              <w:tabs>
                <w:tab w:val="left" w:pos="1440"/>
                <w:tab w:val="left" w:pos="3600"/>
              </w:tabs>
              <w:spacing w:before="0" w:after="0" w:line="240" w:lineRule="auto"/>
              <w:jc w:val="center"/>
            </w:pPr>
            <w:r w:rsidRPr="007E1467">
              <w:rPr>
                <w:color w:val="FF0000"/>
                <w:cs/>
              </w:rPr>
              <w:t>วันที่….. เดือน ………… พ.ศ. 25</w:t>
            </w:r>
            <w:r w:rsidR="0072715B">
              <w:rPr>
                <w:color w:val="FF0000"/>
              </w:rPr>
              <w:t>6</w:t>
            </w:r>
            <w:r w:rsidR="000B749A">
              <w:rPr>
                <w:color w:val="FF0000"/>
              </w:rPr>
              <w:t>3</w:t>
            </w:r>
          </w:p>
        </w:tc>
      </w:tr>
    </w:tbl>
    <w:p w:rsidR="009C13DF" w:rsidRDefault="009C13DF" w:rsidP="00991A87">
      <w:pPr>
        <w:spacing w:line="240" w:lineRule="auto"/>
      </w:pPr>
    </w:p>
    <w:p w:rsidR="006F140F" w:rsidRPr="007E1467" w:rsidRDefault="006F140F" w:rsidP="00991A87">
      <w:pPr>
        <w:spacing w:line="240" w:lineRule="auto"/>
        <w:rPr>
          <w:cs/>
        </w:rPr>
      </w:pPr>
    </w:p>
    <w:p w:rsidR="009C13DF" w:rsidRPr="007E1467" w:rsidRDefault="009C13DF" w:rsidP="00991A87">
      <w:pPr>
        <w:spacing w:line="240" w:lineRule="auto"/>
        <w:rPr>
          <w:cs/>
        </w:rPr>
      </w:pPr>
    </w:p>
    <w:p w:rsidR="008007CD" w:rsidRPr="007E1467" w:rsidRDefault="008007CD" w:rsidP="00991A87">
      <w:pPr>
        <w:spacing w:line="240" w:lineRule="auto"/>
        <w:rPr>
          <w:cs/>
        </w:rPr>
        <w:sectPr w:rsidR="008007CD" w:rsidRPr="007E1467" w:rsidSect="00751999">
          <w:pgSz w:w="11906" w:h="16838" w:code="9"/>
          <w:pgMar w:top="2160" w:right="1440" w:bottom="1440" w:left="2160" w:header="1008" w:footer="720" w:gutter="0"/>
          <w:pgNumType w:start="1"/>
          <w:cols w:space="720"/>
          <w:titlePg/>
          <w:docGrid w:linePitch="435"/>
        </w:sectPr>
      </w:pPr>
    </w:p>
    <w:p w:rsidR="008007CD" w:rsidRPr="0017145E" w:rsidRDefault="006134ED" w:rsidP="00991A87">
      <w:pPr>
        <w:pStyle w:val="Heading1"/>
        <w:numPr>
          <w:ilvl w:val="0"/>
          <w:numId w:val="0"/>
        </w:numPr>
        <w:spacing w:line="240" w:lineRule="auto"/>
      </w:pPr>
      <w:bookmarkStart w:id="0" w:name="_Toc487543070"/>
      <w:r w:rsidRPr="0017145E">
        <w:rPr>
          <w:cs/>
        </w:rPr>
        <w:lastRenderedPageBreak/>
        <w:t>กิตติกรรมประกาศ</w:t>
      </w:r>
      <w:bookmarkEnd w:id="0"/>
    </w:p>
    <w:p w:rsidR="00CB18C9" w:rsidRPr="007E1467" w:rsidRDefault="00CB18C9" w:rsidP="00991A87">
      <w:pPr>
        <w:spacing w:line="240" w:lineRule="auto"/>
        <w:jc w:val="center"/>
      </w:pPr>
    </w:p>
    <w:p w:rsidR="0074485A" w:rsidRPr="0004761D" w:rsidRDefault="0074485A" w:rsidP="00991A87">
      <w:pPr>
        <w:tabs>
          <w:tab w:val="left" w:pos="3360"/>
        </w:tabs>
        <w:spacing w:line="240" w:lineRule="auto"/>
        <w:ind w:firstLine="720"/>
        <w:rPr>
          <w:color w:val="000000" w:themeColor="text1"/>
        </w:rPr>
      </w:pPr>
      <w:r w:rsidRPr="0004761D">
        <w:rPr>
          <w:color w:val="000000" w:themeColor="text1"/>
          <w:cs/>
        </w:rPr>
        <w:t>รายงานผลการดำเนินการวิชาสหกิจศึกษาฉบับนี้ จะไม่สำเร็จลุล่วงหากปราศจากความ</w:t>
      </w:r>
      <w:r w:rsidR="00A6080A" w:rsidRPr="0004761D">
        <w:rPr>
          <w:color w:val="000000" w:themeColor="text1"/>
          <w:cs/>
        </w:rPr>
        <w:t xml:space="preserve"> </w:t>
      </w:r>
      <w:r w:rsidRPr="0004761D">
        <w:rPr>
          <w:color w:val="000000" w:themeColor="text1"/>
          <w:cs/>
        </w:rPr>
        <w:t xml:space="preserve">อนุเคราะห์และการสนับสนุนของบุคคลเหล่านี้ ซึ่งผู้ปฏิบัติงานสหกิจศึกษาใคร่ขอกราบขอบพระคุณอย่างสูงไว้ ณ โอกาสนี้ </w:t>
      </w:r>
    </w:p>
    <w:p w:rsidR="00804310" w:rsidRPr="007E1467" w:rsidRDefault="00BC7328" w:rsidP="00991A87">
      <w:pPr>
        <w:tabs>
          <w:tab w:val="left" w:pos="3360"/>
        </w:tabs>
        <w:spacing w:line="240" w:lineRule="auto"/>
        <w:ind w:firstLine="720"/>
        <w:rPr>
          <w:color w:val="FF0000"/>
        </w:rPr>
      </w:pPr>
      <w:r>
        <w:rPr>
          <w:color w:val="FF0000"/>
          <w:cs/>
        </w:rPr>
        <w:t>1)</w:t>
      </w:r>
    </w:p>
    <w:p w:rsidR="00804310" w:rsidRPr="007E1467" w:rsidRDefault="00BC7328" w:rsidP="00991A87">
      <w:pPr>
        <w:tabs>
          <w:tab w:val="left" w:pos="3360"/>
        </w:tabs>
        <w:spacing w:line="240" w:lineRule="auto"/>
        <w:ind w:firstLine="720"/>
        <w:rPr>
          <w:color w:val="FF0000"/>
        </w:rPr>
      </w:pPr>
      <w:r>
        <w:rPr>
          <w:color w:val="FF0000"/>
          <w:cs/>
        </w:rPr>
        <w:t>2)</w:t>
      </w:r>
    </w:p>
    <w:p w:rsidR="00804310" w:rsidRPr="007E1467" w:rsidRDefault="00BC7328" w:rsidP="00991A87">
      <w:pPr>
        <w:tabs>
          <w:tab w:val="left" w:pos="3360"/>
        </w:tabs>
        <w:spacing w:line="240" w:lineRule="auto"/>
        <w:ind w:firstLine="720"/>
        <w:rPr>
          <w:color w:val="FF0000"/>
        </w:rPr>
      </w:pPr>
      <w:r>
        <w:rPr>
          <w:color w:val="FF0000"/>
          <w:cs/>
        </w:rPr>
        <w:t>3)</w:t>
      </w:r>
    </w:p>
    <w:p w:rsidR="008007CD" w:rsidRPr="007E1467" w:rsidRDefault="0074485A" w:rsidP="00991A87">
      <w:pPr>
        <w:spacing w:after="0" w:line="240" w:lineRule="auto"/>
        <w:ind w:firstLine="720"/>
        <w:rPr>
          <w:color w:val="FF0000"/>
        </w:rPr>
      </w:pPr>
      <w:r w:rsidRPr="007E1467">
        <w:rPr>
          <w:color w:val="FF0000"/>
          <w:cs/>
        </w:rPr>
        <w:t>นอกจากนี้ขอขอบคุณเพื่อนร่วมงานสหกิจศึกษาในสถานประกอบการเดียวกันนี้ทุกคนที่ไม่ได้เอ่ยนามในการทำงานร่วมกัน และช่วยสร้างบรรยากาศในการทำงานให้สนุกและเป็นกันเอง</w:t>
      </w:r>
    </w:p>
    <w:p w:rsidR="00CB18C9" w:rsidRPr="007E1467" w:rsidRDefault="00CB18C9" w:rsidP="00991A87">
      <w:pPr>
        <w:spacing w:line="240" w:lineRule="auto"/>
        <w:ind w:firstLine="720"/>
      </w:pPr>
    </w:p>
    <w:p w:rsidR="0074485A" w:rsidRPr="007E1467" w:rsidRDefault="008007CD" w:rsidP="00991A87">
      <w:pPr>
        <w:tabs>
          <w:tab w:val="left" w:pos="3360"/>
        </w:tabs>
        <w:spacing w:line="240" w:lineRule="auto"/>
        <w:ind w:firstLine="720"/>
        <w:jc w:val="right"/>
        <w:rPr>
          <w:color w:val="FF0000"/>
        </w:rPr>
      </w:pPr>
      <w:r w:rsidRPr="007E1467">
        <w:rPr>
          <w:cs/>
        </w:rPr>
        <w:t xml:space="preserve"> </w:t>
      </w:r>
      <w:r w:rsidR="0004761D">
        <w:rPr>
          <w:rFonts w:hint="cs"/>
          <w:cs/>
        </w:rPr>
        <w:t>สุพัฒชัย</w:t>
      </w:r>
      <w:r w:rsidR="00BC59B9" w:rsidRPr="007E1467">
        <w:rPr>
          <w:color w:val="FF0000"/>
          <w:cs/>
        </w:rPr>
        <w:t xml:space="preserve"> </w:t>
      </w:r>
      <w:r w:rsidR="0004761D" w:rsidRPr="0004761D">
        <w:rPr>
          <w:rFonts w:hint="cs"/>
          <w:color w:val="000000" w:themeColor="text1"/>
          <w:cs/>
        </w:rPr>
        <w:t>กามะพร</w:t>
      </w:r>
      <w:r w:rsidR="00BC59B9" w:rsidRPr="0004761D">
        <w:rPr>
          <w:color w:val="000000" w:themeColor="text1"/>
          <w:cs/>
        </w:rPr>
        <w:t xml:space="preserve"> </w:t>
      </w:r>
    </w:p>
    <w:p w:rsidR="00767647" w:rsidRPr="007E1467" w:rsidRDefault="00767647" w:rsidP="00991A87">
      <w:pPr>
        <w:tabs>
          <w:tab w:val="left" w:pos="3360"/>
        </w:tabs>
        <w:spacing w:line="240" w:lineRule="auto"/>
        <w:ind w:firstLine="720"/>
        <w:jc w:val="right"/>
        <w:rPr>
          <w:color w:val="FF0000"/>
        </w:rPr>
      </w:pPr>
    </w:p>
    <w:p w:rsidR="00797FE4" w:rsidRPr="007E1467" w:rsidRDefault="00797FE4" w:rsidP="00991A8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6816"/>
        </w:tabs>
        <w:spacing w:line="240" w:lineRule="auto"/>
        <w:jc w:val="left"/>
        <w:rPr>
          <w:cs/>
        </w:rPr>
      </w:pP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</w:p>
    <w:p w:rsidR="008007CD" w:rsidRPr="007E1467" w:rsidRDefault="00797FE4" w:rsidP="007877DB">
      <w:pPr>
        <w:tabs>
          <w:tab w:val="center" w:pos="4297"/>
          <w:tab w:val="left" w:pos="6816"/>
        </w:tabs>
        <w:spacing w:line="240" w:lineRule="auto"/>
        <w:rPr>
          <w:cs/>
        </w:rPr>
        <w:sectPr w:rsidR="008007CD" w:rsidRPr="007E1467" w:rsidSect="00751999">
          <w:pgSz w:w="11906" w:h="16838" w:code="9"/>
          <w:pgMar w:top="2160" w:right="1440" w:bottom="1440" w:left="2160" w:header="1008" w:footer="720" w:gutter="0"/>
          <w:pgNumType w:fmt="thaiLetters" w:start="1"/>
          <w:cols w:space="720"/>
          <w:docGrid w:linePitch="435"/>
        </w:sectPr>
      </w:pPr>
      <w:r w:rsidRPr="007E1467">
        <w:rPr>
          <w:cs/>
        </w:rPr>
        <w:tab/>
      </w:r>
    </w:p>
    <w:p w:rsidR="0074485A" w:rsidRPr="007E1467" w:rsidRDefault="0074485A" w:rsidP="00991A87">
      <w:pPr>
        <w:pStyle w:val="Subtitle"/>
        <w:spacing w:before="0" w:line="240" w:lineRule="auto"/>
        <w:ind w:left="2880" w:hanging="2880"/>
        <w:jc w:val="left"/>
        <w:rPr>
          <w:color w:val="auto"/>
          <w:spacing w:val="0"/>
          <w:sz w:val="32"/>
          <w:szCs w:val="32"/>
          <w:cs/>
        </w:rPr>
      </w:pPr>
      <w:r w:rsidRPr="00AF3D90">
        <w:rPr>
          <w:b/>
          <w:bCs/>
          <w:color w:val="auto"/>
          <w:spacing w:val="0"/>
          <w:sz w:val="32"/>
          <w:szCs w:val="32"/>
          <w:cs/>
        </w:rPr>
        <w:lastRenderedPageBreak/>
        <w:t>หัวข้อรายงาน</w:t>
      </w:r>
      <w:r w:rsidRPr="007E1467">
        <w:rPr>
          <w:color w:val="auto"/>
          <w:spacing w:val="0"/>
          <w:sz w:val="32"/>
          <w:szCs w:val="32"/>
        </w:rPr>
        <w:tab/>
      </w:r>
      <w:r w:rsidR="00B0644A" w:rsidRPr="00B0644A">
        <w:rPr>
          <w:color w:val="000000" w:themeColor="text1"/>
          <w:spacing w:val="0"/>
          <w:sz w:val="32"/>
          <w:szCs w:val="32"/>
          <w:u w:val="dotted"/>
          <w:cs/>
        </w:rPr>
        <w:t>ระบบเปลี่ยนแปลงกระบวนการทํางาน</w:t>
      </w:r>
      <w:r w:rsidR="00B0644A">
        <w:rPr>
          <w:rFonts w:hint="cs"/>
          <w:color w:val="000000" w:themeColor="text1"/>
          <w:spacing w:val="0"/>
          <w:sz w:val="32"/>
          <w:szCs w:val="32"/>
          <w:u w:val="dotted"/>
          <w:cs/>
        </w:rPr>
        <w:t xml:space="preserve"> </w:t>
      </w:r>
      <w:r w:rsidR="00BC59B9" w:rsidRPr="007E1467">
        <w:rPr>
          <w:color w:val="auto"/>
          <w:spacing w:val="0"/>
          <w:sz w:val="32"/>
          <w:szCs w:val="32"/>
          <w:cs/>
        </w:rPr>
        <w:t xml:space="preserve">:  </w:t>
      </w:r>
      <w:r w:rsidR="00BC59B9" w:rsidRPr="007E1467">
        <w:rPr>
          <w:color w:val="FF0000"/>
          <w:spacing w:val="0"/>
          <w:sz w:val="32"/>
          <w:szCs w:val="32"/>
          <w:u w:val="dotted"/>
          <w:cs/>
        </w:rPr>
        <w:t>ชื่อส่วนงานภาษาไทย</w:t>
      </w:r>
    </w:p>
    <w:p w:rsidR="0074485A" w:rsidRPr="007E1467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  <w:rPr>
          <w:cs/>
        </w:rPr>
      </w:pPr>
      <w:r w:rsidRPr="00AF3D90">
        <w:rPr>
          <w:b/>
          <w:bCs/>
          <w:cs/>
        </w:rPr>
        <w:t>นิสิต</w:t>
      </w:r>
      <w:r w:rsidRPr="00AF3D90">
        <w:rPr>
          <w:b/>
          <w:bCs/>
          <w:cs/>
        </w:rPr>
        <w:tab/>
      </w:r>
      <w:r w:rsidRPr="007E1467">
        <w:tab/>
      </w:r>
      <w:r w:rsidR="00B0644A" w:rsidRPr="000C71A3">
        <w:rPr>
          <w:rFonts w:eastAsia="Times New Roman" w:hint="cs"/>
          <w:cs/>
          <w:lang w:eastAsia="ko-KR"/>
        </w:rPr>
        <w:t>นาย</w:t>
      </w:r>
      <w:r w:rsidR="00B0644A" w:rsidRPr="000C71A3">
        <w:rPr>
          <w:rFonts w:eastAsia="Times New Roman"/>
          <w:cs/>
          <w:lang w:eastAsia="ko-KR"/>
        </w:rPr>
        <w:t xml:space="preserve"> </w:t>
      </w:r>
      <w:r w:rsidR="00B0644A" w:rsidRPr="000C71A3">
        <w:rPr>
          <w:rFonts w:eastAsia="Times New Roman" w:hint="cs"/>
          <w:cs/>
          <w:lang w:eastAsia="ko-KR"/>
        </w:rPr>
        <w:t>สุพัฒชัย</w:t>
      </w:r>
      <w:r w:rsidR="00B0644A" w:rsidRPr="000C71A3">
        <w:rPr>
          <w:rFonts w:eastAsia="Times New Roman"/>
          <w:cs/>
          <w:lang w:eastAsia="ko-KR"/>
        </w:rPr>
        <w:t xml:space="preserve"> </w:t>
      </w:r>
      <w:r w:rsidR="00B0644A" w:rsidRPr="000C71A3">
        <w:rPr>
          <w:rFonts w:eastAsia="Times New Roman" w:hint="cs"/>
          <w:cs/>
          <w:lang w:eastAsia="ko-KR"/>
        </w:rPr>
        <w:t>กามะพร</w:t>
      </w:r>
    </w:p>
    <w:p w:rsidR="0074485A" w:rsidRPr="007E1467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</w:pPr>
      <w:r w:rsidRPr="00AF3D90">
        <w:rPr>
          <w:b/>
          <w:bCs/>
          <w:cs/>
        </w:rPr>
        <w:t>รหัสประจำตัว</w:t>
      </w:r>
      <w:r w:rsidRPr="007E1467">
        <w:rPr>
          <w:cs/>
        </w:rPr>
        <w:tab/>
      </w:r>
      <w:r w:rsidR="002D1129" w:rsidRPr="002D1129">
        <w:rPr>
          <w:rFonts w:eastAsia="Times New Roman" w:hint="cs"/>
          <w:cs/>
          <w:lang w:eastAsia="ko-KR"/>
        </w:rPr>
        <w:t>60160183</w:t>
      </w:r>
    </w:p>
    <w:p w:rsidR="0074485A" w:rsidRPr="007E1467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</w:pPr>
      <w:r w:rsidRPr="00AF3D90">
        <w:rPr>
          <w:b/>
          <w:bCs/>
          <w:cs/>
        </w:rPr>
        <w:t>อาจารย์ที่ปรึกษา</w:t>
      </w:r>
      <w:r w:rsidR="008E4F4D" w:rsidRPr="00AF3D90">
        <w:rPr>
          <w:b/>
          <w:bCs/>
          <w:cs/>
        </w:rPr>
        <w:t>สหกิจ</w:t>
      </w:r>
      <w:r w:rsidRPr="007E1467">
        <w:tab/>
      </w:r>
      <w:r w:rsidR="002D1129" w:rsidRPr="00275BE4">
        <w:rPr>
          <w:rFonts w:eastAsia="Times New Roman"/>
          <w:cs/>
          <w:lang w:eastAsia="ko-KR"/>
        </w:rPr>
        <w:t>ดร. ณัฐพร ภักด</w:t>
      </w:r>
      <w:r w:rsidR="002D1129" w:rsidRPr="00275BE4">
        <w:rPr>
          <w:rFonts w:eastAsia="Times New Roman" w:hint="cs"/>
          <w:cs/>
          <w:lang w:eastAsia="ko-KR"/>
        </w:rPr>
        <w:t>ี</w:t>
      </w:r>
    </w:p>
    <w:p w:rsidR="0074485A" w:rsidRPr="007E1467" w:rsidRDefault="0074485A" w:rsidP="00991A87">
      <w:pPr>
        <w:pStyle w:val="BodyText"/>
        <w:tabs>
          <w:tab w:val="clear" w:pos="3240"/>
          <w:tab w:val="left" w:pos="2880"/>
        </w:tabs>
        <w:rPr>
          <w:rFonts w:ascii="TH SarabunPSK" w:hAnsi="TH SarabunPSK" w:cs="TH SarabunPSK"/>
          <w:b w:val="0"/>
          <w:bCs w:val="0"/>
          <w:sz w:val="32"/>
          <w:szCs w:val="32"/>
          <w:cs/>
        </w:rPr>
      </w:pPr>
      <w:r w:rsidRPr="00AF3D90">
        <w:rPr>
          <w:rFonts w:ascii="TH SarabunPSK" w:hAnsi="TH SarabunPSK" w:cs="TH SarabunPSK"/>
          <w:sz w:val="32"/>
          <w:szCs w:val="32"/>
          <w:cs/>
        </w:rPr>
        <w:t>ระดับการศึกษา</w:t>
      </w:r>
      <w:r w:rsidRPr="007E1467"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 w:rsidRPr="007E1467">
        <w:rPr>
          <w:rFonts w:ascii="TH SarabunPSK" w:hAnsi="TH SarabunPSK" w:cs="TH SarabunPSK"/>
          <w:b w:val="0"/>
          <w:bCs w:val="0"/>
          <w:sz w:val="32"/>
          <w:szCs w:val="32"/>
          <w:cs/>
        </w:rPr>
        <w:t>วิทยาศาสตรบัณฑิต สาขาวิชาวิศวกรรมซอฟต์แวร์</w:t>
      </w:r>
    </w:p>
    <w:p w:rsidR="0074485A" w:rsidRPr="007E1467" w:rsidRDefault="0074485A" w:rsidP="00991A87">
      <w:pPr>
        <w:tabs>
          <w:tab w:val="left" w:pos="720"/>
          <w:tab w:val="left" w:pos="2880"/>
        </w:tabs>
        <w:spacing w:before="0" w:after="0" w:line="240" w:lineRule="auto"/>
        <w:jc w:val="both"/>
      </w:pPr>
      <w:r w:rsidRPr="00AF3D90">
        <w:rPr>
          <w:b/>
          <w:bCs/>
          <w:cs/>
        </w:rPr>
        <w:t>คณะ</w:t>
      </w:r>
      <w:r w:rsidRPr="007E1467">
        <w:tab/>
      </w:r>
      <w:r w:rsidRPr="007E1467">
        <w:tab/>
      </w:r>
      <w:r w:rsidRPr="007E1467">
        <w:rPr>
          <w:cs/>
        </w:rPr>
        <w:t>คณะวิทยาการสารสนเทศ มหาวิทยาลัยบูรพา</w:t>
      </w:r>
    </w:p>
    <w:p w:rsidR="008007CD" w:rsidRPr="007E1467" w:rsidRDefault="0074485A" w:rsidP="00991A87">
      <w:pPr>
        <w:spacing w:before="0" w:after="0" w:line="240" w:lineRule="auto"/>
      </w:pPr>
      <w:r w:rsidRPr="00AF3D90">
        <w:rPr>
          <w:b/>
          <w:bCs/>
          <w:cs/>
        </w:rPr>
        <w:t>ปีการศึกษา</w:t>
      </w:r>
      <w:r w:rsidRPr="007E1467">
        <w:tab/>
      </w:r>
      <w:r w:rsidRPr="007E1467">
        <w:tab/>
      </w:r>
      <w:r w:rsidRPr="007E1467">
        <w:tab/>
      </w:r>
      <w:r w:rsidR="0072715B">
        <w:t>256</w:t>
      </w:r>
      <w:r w:rsidR="00E92D45">
        <w:rPr>
          <w:rFonts w:hint="cs"/>
          <w:cs/>
        </w:rPr>
        <w:t>3</w:t>
      </w:r>
    </w:p>
    <w:p w:rsidR="008007CD" w:rsidRDefault="008007CD" w:rsidP="00991A87">
      <w:pPr>
        <w:spacing w:line="240" w:lineRule="auto"/>
      </w:pPr>
    </w:p>
    <w:p w:rsidR="00862902" w:rsidRPr="007E1467" w:rsidRDefault="00862902" w:rsidP="00991A87">
      <w:pPr>
        <w:spacing w:line="240" w:lineRule="auto"/>
      </w:pPr>
    </w:p>
    <w:p w:rsidR="00127EC2" w:rsidRPr="007E1467" w:rsidRDefault="00127EC2" w:rsidP="00991A87">
      <w:pPr>
        <w:pStyle w:val="Heading1"/>
        <w:numPr>
          <w:ilvl w:val="0"/>
          <w:numId w:val="0"/>
        </w:numPr>
        <w:spacing w:line="240" w:lineRule="auto"/>
      </w:pPr>
      <w:bookmarkStart w:id="1" w:name="_Toc487543071"/>
      <w:r w:rsidRPr="007E1467">
        <w:rPr>
          <w:cs/>
        </w:rPr>
        <w:t>บทคัดย่อ</w:t>
      </w:r>
      <w:bookmarkEnd w:id="1"/>
    </w:p>
    <w:p w:rsidR="00862902" w:rsidRDefault="008007CD" w:rsidP="00991A87">
      <w:pPr>
        <w:spacing w:after="0" w:line="240" w:lineRule="auto"/>
      </w:pPr>
      <w:r w:rsidRPr="007E1467">
        <w:rPr>
          <w:cs/>
        </w:rPr>
        <w:tab/>
      </w:r>
    </w:p>
    <w:p w:rsidR="00346591" w:rsidRPr="00576DAC" w:rsidRDefault="00F32A00" w:rsidP="00576DAC">
      <w:pPr>
        <w:spacing w:after="0" w:line="240" w:lineRule="auto"/>
        <w:ind w:firstLine="720"/>
        <w:rPr>
          <w:color w:val="000000" w:themeColor="text1"/>
        </w:rPr>
      </w:pPr>
      <w:r w:rsidRPr="00F32A00">
        <w:rPr>
          <w:color w:val="000000" w:themeColor="text1"/>
          <w:cs/>
        </w:rPr>
        <w:t xml:space="preserve">เนื่องจากสาขาวิชาวิศวกรรมซอฟต์แวร์ ได้มีการจัดการเรียนการสอนในรายวิชาสหกิจศึกษา ซึ่งถือเป็นการเปิดโอกาสให้นักศึกษาได้ไปฝึกประสบการณ์ภายใต้สภาพแวดล้อมการทำงานจริงในสถานประกอบการณ์ต่าง ๆ ผู้ปฏิบัติงานสหกิจศึกษาได้มีโอกาสได้ไปเรียนรู้งานในบริษัท สยาม เด็นโซ่ </w:t>
      </w:r>
      <w:r>
        <w:rPr>
          <w:rFonts w:hint="cs"/>
          <w:color w:val="000000" w:themeColor="text1"/>
          <w:cs/>
        </w:rPr>
        <w:t xml:space="preserve"> </w:t>
      </w:r>
      <w:r w:rsidR="00E66FF0" w:rsidRPr="00E66FF0">
        <w:rPr>
          <w:color w:val="000000" w:themeColor="text1"/>
          <w:cs/>
        </w:rPr>
        <w:t xml:space="preserve">แมนูแฟคเจอริ่ง จำกัด </w:t>
      </w:r>
      <w:r w:rsidR="00E66FF0" w:rsidRPr="0077010A">
        <w:rPr>
          <w:color w:val="000000" w:themeColor="text1"/>
          <w:cs/>
        </w:rPr>
        <w:t>ซึ่งได้เข้าไปมีส่วนช่วยในการวิเคราะห์และออกแบบ</w:t>
      </w:r>
      <w:r w:rsidR="00E66FF0" w:rsidRPr="00F32A00">
        <w:rPr>
          <w:rFonts w:hint="cs"/>
          <w:color w:val="000000" w:themeColor="text1"/>
          <w:cs/>
        </w:rPr>
        <w:t xml:space="preserve"> </w:t>
      </w:r>
      <w:r w:rsidR="0077010A" w:rsidRPr="0077010A">
        <w:rPr>
          <w:color w:val="000000" w:themeColor="text1"/>
          <w:cs/>
        </w:rPr>
        <w:t>ระบบเปลี่ยนแปลงกระบวนการทํางาน</w:t>
      </w:r>
      <w:r w:rsidR="0077010A">
        <w:rPr>
          <w:rFonts w:hint="cs"/>
          <w:color w:val="000000" w:themeColor="text1"/>
          <w:cs/>
        </w:rPr>
        <w:t xml:space="preserve"> </w:t>
      </w:r>
      <w:r w:rsidR="0077010A">
        <w:rPr>
          <w:color w:val="000000" w:themeColor="text1"/>
        </w:rPr>
        <w:t>(</w:t>
      </w:r>
      <w:r w:rsidR="0077010A" w:rsidRPr="00F32A00">
        <w:rPr>
          <w:color w:val="000000" w:themeColor="text1"/>
        </w:rPr>
        <w:t>Process Change Report System : PCR</w:t>
      </w:r>
      <w:r w:rsidR="0077010A">
        <w:rPr>
          <w:color w:val="000000" w:themeColor="text1"/>
        </w:rPr>
        <w:t>)</w:t>
      </w:r>
      <w:r w:rsidR="007F4E18">
        <w:rPr>
          <w:color w:val="000000" w:themeColor="text1"/>
        </w:rPr>
        <w:t xml:space="preserve"> </w:t>
      </w:r>
      <w:r w:rsidR="007F4E18" w:rsidRPr="007F4E18">
        <w:rPr>
          <w:color w:val="000000" w:themeColor="text1"/>
          <w:cs/>
        </w:rPr>
        <w:t>โดยผู้ใช้งานระบบคือ พนักงานใน</w:t>
      </w:r>
      <w:r w:rsidR="007F4E18">
        <w:rPr>
          <w:rFonts w:hint="cs"/>
          <w:color w:val="000000" w:themeColor="text1"/>
          <w:cs/>
        </w:rPr>
        <w:t xml:space="preserve">แผนกวิศวกรรมการผลิต </w:t>
      </w:r>
      <w:r w:rsidR="007F4E18">
        <w:rPr>
          <w:color w:val="000000" w:themeColor="text1"/>
        </w:rPr>
        <w:t>(Production</w:t>
      </w:r>
      <w:r w:rsidR="009D4A74">
        <w:rPr>
          <w:rFonts w:hint="cs"/>
          <w:color w:val="000000" w:themeColor="text1"/>
          <w:cs/>
        </w:rPr>
        <w:t xml:space="preserve"> </w:t>
      </w:r>
      <w:r w:rsidR="009D4A74">
        <w:rPr>
          <w:color w:val="000000" w:themeColor="text1"/>
        </w:rPr>
        <w:t>Engineering</w:t>
      </w:r>
      <w:r w:rsidR="007F4E18">
        <w:rPr>
          <w:color w:val="000000" w:themeColor="text1"/>
        </w:rPr>
        <w:t xml:space="preserve"> : PE) </w:t>
      </w:r>
      <w:r w:rsidR="007F4E18">
        <w:rPr>
          <w:rFonts w:hint="cs"/>
          <w:color w:val="000000" w:themeColor="text1"/>
          <w:cs/>
        </w:rPr>
        <w:t>ภายใน</w:t>
      </w:r>
      <w:r w:rsidR="007F4E18" w:rsidRPr="007F4E18">
        <w:rPr>
          <w:color w:val="000000" w:themeColor="text1"/>
          <w:cs/>
        </w:rPr>
        <w:t>องค์กร</w:t>
      </w:r>
      <w:r w:rsidR="00576DAC">
        <w:rPr>
          <w:rFonts w:hint="cs"/>
          <w:color w:val="000000" w:themeColor="text1"/>
          <w:cs/>
        </w:rPr>
        <w:t xml:space="preserve"> </w:t>
      </w:r>
      <w:r w:rsidR="007F4E18">
        <w:rPr>
          <w:rFonts w:hint="cs"/>
          <w:color w:val="000000" w:themeColor="text1"/>
          <w:cs/>
        </w:rPr>
        <w:t>โดยมีความต้องการเปลี่ยนแปลงกระบวนการทำงานในการ</w:t>
      </w:r>
      <w:r w:rsidR="007F4E18" w:rsidRPr="007F4E18">
        <w:rPr>
          <w:color w:val="000000" w:themeColor="text1"/>
          <w:cs/>
        </w:rPr>
        <w:t>ผลิตภัณฑ์ ผลิตผล</w:t>
      </w:r>
      <w:r w:rsidR="007F4E18">
        <w:rPr>
          <w:rFonts w:hint="cs"/>
          <w:color w:val="000000" w:themeColor="text1"/>
          <w:cs/>
        </w:rPr>
        <w:t xml:space="preserve">ภายในองค์กร </w:t>
      </w:r>
      <w:r w:rsidR="007F4E18" w:rsidRPr="007F4E18">
        <w:rPr>
          <w:color w:val="000000" w:themeColor="text1"/>
          <w:cs/>
        </w:rPr>
        <w:t>ซึ่งผู้ปฏิบัติงา</w:t>
      </w:r>
      <w:r w:rsidR="007F4E18">
        <w:rPr>
          <w:color w:val="000000" w:themeColor="text1"/>
          <w:cs/>
        </w:rPr>
        <w:t>นสหกิจศึกษาได้มีการอ้างอิงการทำ</w:t>
      </w:r>
      <w:r w:rsidR="007F4E18" w:rsidRPr="007F4E18">
        <w:rPr>
          <w:color w:val="000000" w:themeColor="text1"/>
          <w:cs/>
        </w:rPr>
        <w:t>งานตามวัฎจักรการพัฒนาระบบงาน (</w:t>
      </w:r>
      <w:r w:rsidR="007F4E18" w:rsidRPr="007F4E18">
        <w:rPr>
          <w:color w:val="000000" w:themeColor="text1"/>
        </w:rPr>
        <w:t>Systems</w:t>
      </w:r>
      <w:r w:rsidR="007F4E18">
        <w:rPr>
          <w:color w:val="000000" w:themeColor="text1"/>
        </w:rPr>
        <w:t xml:space="preserve"> </w:t>
      </w:r>
      <w:r w:rsidR="007F4E18" w:rsidRPr="007F4E18">
        <w:rPr>
          <w:color w:val="000000" w:themeColor="text1"/>
        </w:rPr>
        <w:t xml:space="preserve">Development Life Cycle : SDLC) </w:t>
      </w:r>
      <w:r w:rsidR="007F4E18">
        <w:rPr>
          <w:color w:val="000000" w:themeColor="text1"/>
          <w:cs/>
        </w:rPr>
        <w:t>โดยเริ่มจากการศึกษาระบบการทำ</w:t>
      </w:r>
      <w:r w:rsidR="007F4E18" w:rsidRPr="007F4E18">
        <w:rPr>
          <w:color w:val="000000" w:themeColor="text1"/>
          <w:cs/>
        </w:rPr>
        <w:t>งานแบบเดิมที่เป็นการ</w:t>
      </w:r>
      <w:r w:rsidR="007F4E18">
        <w:rPr>
          <w:color w:val="000000" w:themeColor="text1"/>
          <w:cs/>
        </w:rPr>
        <w:t>ทำ</w:t>
      </w:r>
      <w:r w:rsidR="007F4E18" w:rsidRPr="007F4E18">
        <w:rPr>
          <w:color w:val="000000" w:themeColor="text1"/>
          <w:cs/>
        </w:rPr>
        <w:t>งานด้วยมือ (</w:t>
      </w:r>
      <w:r w:rsidR="007F4E18" w:rsidRPr="007F4E18">
        <w:rPr>
          <w:color w:val="000000" w:themeColor="text1"/>
        </w:rPr>
        <w:t xml:space="preserve">Manual) </w:t>
      </w:r>
      <w:r w:rsidR="007F4E18">
        <w:rPr>
          <w:color w:val="000000" w:themeColor="text1"/>
          <w:cs/>
        </w:rPr>
        <w:t>ที่ทำ</w:t>
      </w:r>
      <w:r w:rsidR="007F4E18" w:rsidRPr="007F4E18">
        <w:rPr>
          <w:color w:val="000000" w:themeColor="text1"/>
          <w:cs/>
        </w:rPr>
        <w:t>ให้เกิดปัญหาความซับซ้อนต่อ</w:t>
      </w:r>
      <w:r w:rsidR="007F4E18">
        <w:rPr>
          <w:rFonts w:hint="cs"/>
          <w:color w:val="000000" w:themeColor="text1"/>
          <w:cs/>
        </w:rPr>
        <w:t>การเปลี่ยนแปลงกระบวนการทำงาน</w:t>
      </w:r>
      <w:r w:rsidR="007F4E18">
        <w:rPr>
          <w:color w:val="000000" w:themeColor="text1"/>
          <w:cs/>
        </w:rPr>
        <w:t>ในแต่ละครั้ง</w:t>
      </w:r>
      <w:r w:rsidR="007F4E18">
        <w:rPr>
          <w:rFonts w:hint="cs"/>
          <w:color w:val="000000" w:themeColor="text1"/>
          <w:cs/>
        </w:rPr>
        <w:t xml:space="preserve"> </w:t>
      </w:r>
      <w:r w:rsidR="00576DAC" w:rsidRPr="00576DAC">
        <w:rPr>
          <w:color w:val="000000" w:themeColor="text1"/>
          <w:cs/>
        </w:rPr>
        <w:t>อีกทั้งระบบงานเดิมนั้น</w:t>
      </w:r>
      <w:r w:rsidR="00576DAC">
        <w:rPr>
          <w:color w:val="000000" w:themeColor="text1"/>
          <w:cs/>
        </w:rPr>
        <w:t>ยังใช้กระดาษในการประเมิน ซึ่งทำ</w:t>
      </w:r>
      <w:r w:rsidR="00576DAC" w:rsidRPr="00576DAC">
        <w:rPr>
          <w:color w:val="000000" w:themeColor="text1"/>
          <w:cs/>
        </w:rPr>
        <w:t>ให้เกิดการสูญเสียทรัพยากรกระดาษอย่างสิ้นเปลือง</w:t>
      </w:r>
      <w:r w:rsidR="00576DAC">
        <w:rPr>
          <w:rFonts w:hint="cs"/>
          <w:color w:val="000000" w:themeColor="text1"/>
          <w:cs/>
        </w:rPr>
        <w:t xml:space="preserve"> </w:t>
      </w:r>
      <w:r w:rsidR="00576DAC" w:rsidRPr="00576DAC">
        <w:rPr>
          <w:color w:val="000000" w:themeColor="text1"/>
          <w:cs/>
        </w:rPr>
        <w:t>ผู้ปฏิบัติง</w:t>
      </w:r>
      <w:r w:rsidR="00576DAC">
        <w:rPr>
          <w:color w:val="000000" w:themeColor="text1"/>
          <w:cs/>
        </w:rPr>
        <w:t>านสหกิจศึกษาจึงเล็งเห็นถึงการนำ</w:t>
      </w:r>
      <w:r w:rsidR="00576DAC" w:rsidRPr="00576DAC">
        <w:rPr>
          <w:color w:val="000000" w:themeColor="text1"/>
          <w:cs/>
        </w:rPr>
        <w:t>เทคโนโลยีสารสนเทศเข้ามามีส่วนช่วยในการแก้ไขปัญหา</w:t>
      </w:r>
      <w:r w:rsidR="00576DAC">
        <w:rPr>
          <w:rFonts w:hint="cs"/>
          <w:color w:val="000000" w:themeColor="text1"/>
          <w:cs/>
        </w:rPr>
        <w:t xml:space="preserve"> </w:t>
      </w:r>
      <w:r w:rsidR="00576DAC" w:rsidRPr="00576DAC">
        <w:rPr>
          <w:color w:val="000000" w:themeColor="text1"/>
          <w:cs/>
        </w:rPr>
        <w:t>ดังกล่าว ทั้งในส่วนของก</w:t>
      </w:r>
      <w:r w:rsidR="00576DAC">
        <w:rPr>
          <w:color w:val="000000" w:themeColor="text1"/>
          <w:cs/>
        </w:rPr>
        <w:t>ารจัดการแบบฟอร์ม การอนุมัติ</w:t>
      </w:r>
      <w:r w:rsidR="00576DAC" w:rsidRPr="00576DAC">
        <w:rPr>
          <w:color w:val="000000" w:themeColor="text1"/>
          <w:cs/>
        </w:rPr>
        <w:t>ต่าง ๆ</w:t>
      </w:r>
      <w:r w:rsidR="00576DAC">
        <w:rPr>
          <w:rFonts w:hint="cs"/>
          <w:color w:val="000000" w:themeColor="text1"/>
          <w:cs/>
        </w:rPr>
        <w:t xml:space="preserve"> </w:t>
      </w:r>
      <w:r w:rsidR="00576DAC" w:rsidRPr="00576DAC">
        <w:rPr>
          <w:color w:val="000000" w:themeColor="text1"/>
          <w:cs/>
        </w:rPr>
        <w:t xml:space="preserve"> </w:t>
      </w:r>
      <w:r w:rsidR="00576DAC">
        <w:rPr>
          <w:color w:val="000000" w:themeColor="text1"/>
          <w:cs/>
        </w:rPr>
        <w:t>ซึ่งระบบจะช่วยให้การท</w:t>
      </w:r>
      <w:r w:rsidR="00576DAC">
        <w:rPr>
          <w:rFonts w:hint="cs"/>
          <w:color w:val="000000" w:themeColor="text1"/>
          <w:cs/>
        </w:rPr>
        <w:t>ำ</w:t>
      </w:r>
      <w:r w:rsidR="00576DAC" w:rsidRPr="00576DAC">
        <w:rPr>
          <w:color w:val="000000" w:themeColor="text1"/>
          <w:cs/>
        </w:rPr>
        <w:t>งานนั้นเป็นไปอย่างมีระบบ มีขั้นตอนที่ชัดเจน อีกทั้งยังช่วยลดการใช้ทรัพยากรที่สิ้นเปลืองอีกด้วย</w:t>
      </w:r>
    </w:p>
    <w:p w:rsidR="00AF3D90" w:rsidRDefault="00AF3D90" w:rsidP="00991A87">
      <w:pPr>
        <w:spacing w:line="240" w:lineRule="auto"/>
      </w:pPr>
    </w:p>
    <w:p w:rsidR="00AF3D90" w:rsidRPr="00AF3D90" w:rsidRDefault="00AF3D90" w:rsidP="00991A87">
      <w:pPr>
        <w:spacing w:line="240" w:lineRule="auto"/>
      </w:pPr>
    </w:p>
    <w:p w:rsidR="00AF3D90" w:rsidRDefault="00AF3D90" w:rsidP="00991A87">
      <w:pPr>
        <w:spacing w:line="240" w:lineRule="auto"/>
        <w:ind w:firstLine="720"/>
      </w:pPr>
    </w:p>
    <w:p w:rsidR="00AF3D90" w:rsidRDefault="00AF3D90" w:rsidP="00991A87">
      <w:pPr>
        <w:spacing w:line="240" w:lineRule="auto"/>
      </w:pPr>
    </w:p>
    <w:p w:rsidR="00C74B41" w:rsidRPr="00AF3D90" w:rsidRDefault="00C74B41" w:rsidP="00991A87">
      <w:pPr>
        <w:spacing w:line="240" w:lineRule="auto"/>
        <w:rPr>
          <w:cs/>
        </w:rPr>
        <w:sectPr w:rsidR="00C74B41" w:rsidRPr="00AF3D90" w:rsidSect="00751999">
          <w:pgSz w:w="11906" w:h="16838" w:code="9"/>
          <w:pgMar w:top="2160" w:right="1440" w:bottom="1440" w:left="2160" w:header="1008" w:footer="720" w:gutter="0"/>
          <w:pgNumType w:fmt="thaiLetters"/>
          <w:cols w:space="720"/>
          <w:docGrid w:linePitch="435"/>
        </w:sectPr>
      </w:pPr>
    </w:p>
    <w:p w:rsidR="00A175DD" w:rsidRDefault="00A175DD" w:rsidP="00991A87">
      <w:pPr>
        <w:pStyle w:val="Heading1"/>
        <w:numPr>
          <w:ilvl w:val="0"/>
          <w:numId w:val="0"/>
        </w:numPr>
        <w:spacing w:line="240" w:lineRule="auto"/>
      </w:pPr>
      <w:bookmarkStart w:id="2" w:name="_Toc487543072"/>
      <w:r w:rsidRPr="00FC7A30">
        <w:rPr>
          <w:rFonts w:hint="cs"/>
          <w:cs/>
        </w:rPr>
        <w:lastRenderedPageBreak/>
        <w:t>สารบัญ</w:t>
      </w:r>
      <w:bookmarkEnd w:id="2"/>
    </w:p>
    <w:p w:rsidR="0072715B" w:rsidRPr="0072715B" w:rsidRDefault="0072715B" w:rsidP="0072715B"/>
    <w:sdt>
      <w:sdtPr>
        <w:id w:val="-161875654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A175DD" w:rsidRPr="007E1467" w:rsidRDefault="00A13A99" w:rsidP="00991A87">
          <w:pPr>
            <w:spacing w:line="240" w:lineRule="auto"/>
          </w:pP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tab/>
          </w:r>
          <w:r w:rsidRPr="007E1467">
            <w:rPr>
              <w:cs/>
            </w:rPr>
            <w:t xml:space="preserve">    หน้า</w:t>
          </w:r>
        </w:p>
        <w:p w:rsidR="007E1467" w:rsidRPr="007E1467" w:rsidRDefault="00A175DD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fldChar w:fldCharType="begin"/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 xml:space="preserve"> TOC \o 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  <w:cs/>
            </w:rPr>
            <w:instrText>"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>1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  <w:cs/>
            </w:rPr>
            <w:instrText>-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>3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  <w:cs/>
            </w:rPr>
            <w:instrText xml:space="preserve">" 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instrText xml:space="preserve">\h \z \u </w:instrText>
          </w:r>
          <w:r w:rsidRPr="007E1467">
            <w:rPr>
              <w:rFonts w:ascii="TH SarabunPSK" w:hAnsi="TH SarabunPSK" w:cs="TH SarabunPSK"/>
              <w:b w:val="0"/>
              <w:bCs w:val="0"/>
              <w:i w:val="0"/>
              <w:iCs w:val="0"/>
              <w:sz w:val="32"/>
              <w:szCs w:val="32"/>
            </w:rPr>
            <w:fldChar w:fldCharType="separate"/>
          </w:r>
          <w:hyperlink w:anchor="_Toc487543070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กิตติกรรมประกาศ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_Toc487543070 \h </w:instrTex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1941DF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  <w:cs/>
              </w:rPr>
              <w:t>ก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071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บทคัดย่อ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_Toc487543071 \h </w:instrTex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1941DF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  <w:cs/>
              </w:rPr>
              <w:t>ข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072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สารบัญ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_Toc487543072 \h </w:instrTex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1941DF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  <w:cs/>
              </w:rPr>
              <w:t>ค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073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สารบัญ</w:t>
            </w:r>
            <w:r w:rsidR="00BC7197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รูป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ภาพ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_Toc487543073 \h </w:instrTex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1941DF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  <w:cs/>
              </w:rPr>
              <w:t>จ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E1467" w:rsidRDefault="00322DD3" w:rsidP="00991A87">
          <w:pPr>
            <w:pStyle w:val="TOC1"/>
            <w:tabs>
              <w:tab w:val="right" w:leader="dot" w:pos="8584"/>
            </w:tabs>
            <w:spacing w:line="240" w:lineRule="auto"/>
            <w:rPr>
              <w:rStyle w:val="Hyperlink"/>
              <w:rFonts w:ascii="TH SarabunPSK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074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สารบัญตาราง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_Toc487543074 \h </w:instrTex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1941DF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  <w:cs/>
              </w:rPr>
              <w:t>ฉ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E516AD" w:rsidRPr="00E516AD" w:rsidRDefault="00E516AD" w:rsidP="00991A87">
          <w:pPr>
            <w:spacing w:line="240" w:lineRule="auto"/>
            <w:rPr>
              <w:noProof/>
            </w:rPr>
          </w:pPr>
          <w:r>
            <w:rPr>
              <w:rFonts w:hint="cs"/>
              <w:noProof/>
              <w:cs/>
            </w:rPr>
            <w:t>บทที่</w:t>
          </w:r>
        </w:p>
        <w:p w:rsidR="007E1467" w:rsidRPr="007E1467" w:rsidRDefault="00322DD3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075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</w:rPr>
              <w:t>1</w:t>
            </w:r>
            <w:r w:rsidR="007F3AA6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บทนำ</w:t>
            </w:r>
          </w:hyperlink>
        </w:p>
        <w:p w:rsidR="007E1467" w:rsidRPr="007E1467" w:rsidRDefault="00322DD3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076" w:history="1"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ข้อมูลของ</w:t>
            </w:r>
            <w:r w:rsidR="008373F2">
              <w:rPr>
                <w:rStyle w:val="Hyperlink"/>
                <w:cs/>
              </w:rPr>
              <w:t>[</w:t>
            </w:r>
            <w:r w:rsidR="007E1467" w:rsidRPr="007E1467">
              <w:rPr>
                <w:rStyle w:val="Hyperlink"/>
                <w:cs/>
              </w:rPr>
              <w:t>ชื่อสถานประกอบการ</w:t>
            </w:r>
            <w:r w:rsidR="008373F2">
              <w:rPr>
                <w:rStyle w:val="Hyperlink"/>
                <w:cs/>
              </w:rPr>
              <w:t>]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_Toc487543076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1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084" w:history="1"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2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ปัญหาหรือความจำเป็นในการปฏิบัติงานสหกิจศึกษา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_Toc487543084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4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085" w:history="1"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3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วัตถุประสงค์ของโครงงานสหกิจศึกษาที่ได้รับมอบหมาย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_Toc487543085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5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086" w:history="1"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4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เครื่องมือที่ใช้ในการพัฒนา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_Toc487543086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5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087" w:history="1"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5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ขอบเขตของงานสหกิจศึกษาและข้อจำกัดของปัญหา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_Toc487543087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5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095" w:history="1"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6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แผนในการปฏิบัติงานสหกิจศึกษา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_Toc487543095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7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096" w:history="1"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7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ดัชนีชี้วัดความสำเร็จของการปฏิบัติงานสหกิจศึกษา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_Toc487543096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8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097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</w:rPr>
              <w:t>2</w:t>
            </w:r>
            <w:r w:rsidR="007F3AA6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หลักการและทฤษฎีที่เกี่ยวข้อง</w:t>
            </w:r>
          </w:hyperlink>
        </w:p>
        <w:p w:rsidR="007E1467" w:rsidRPr="007E1467" w:rsidRDefault="00322DD3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098" w:history="1">
            <w:r w:rsidR="007E1467" w:rsidRPr="007E1467">
              <w:rPr>
                <w:rStyle w:val="Hyperlink"/>
              </w:rPr>
              <w:t>2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นิยามศัพท์เฉพาะ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_Toc487543098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9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099" w:history="1">
            <w:r w:rsidR="007E1467" w:rsidRPr="007E1467">
              <w:rPr>
                <w:rStyle w:val="Hyperlink"/>
              </w:rPr>
              <w:t>2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2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งานวิจัยหรือบทความที่เกี่ยวข้อง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_Toc487543099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10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104" w:history="1">
            <w:r w:rsidR="007E1467" w:rsidRPr="007E1467">
              <w:rPr>
                <w:rStyle w:val="Hyperlink"/>
              </w:rPr>
              <w:t>2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3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ระบบสารสนเทศที่เกี่ยวข้อง (ถ้ามี)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_Toc487543104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12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106" w:history="1">
            <w:r w:rsidR="007E1467" w:rsidRPr="007E1467">
              <w:rPr>
                <w:rStyle w:val="Hyperlink"/>
              </w:rPr>
              <w:t>2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4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เครื่องมือและเทคโนโลยีที่ใช้ในการปฏิบัติงานสหกิจศึกษา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_Toc487543106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13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110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</w:rPr>
              <w:t>3</w:t>
            </w:r>
            <w:r w:rsidR="007F3AA6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B32101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รายละเอียดของการปฏิบัติงานสหกิจศึกษา</w:t>
            </w:r>
          </w:hyperlink>
        </w:p>
        <w:p w:rsidR="007E1467" w:rsidRPr="007E1467" w:rsidRDefault="00322DD3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111" w:history="1">
            <w:r w:rsidR="007E1467" w:rsidRPr="007E1467">
              <w:rPr>
                <w:rStyle w:val="Hyperlink"/>
              </w:rPr>
              <w:t>3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วิเคราะห์และออกแบบการทำงานของระบบสารสนเทศ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_Toc487543111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16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118" w:history="1">
            <w:r w:rsidR="007E1467" w:rsidRPr="007E1467">
              <w:rPr>
                <w:rStyle w:val="Hyperlink"/>
              </w:rPr>
              <w:t>3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2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 xml:space="preserve">วิเคราะห์และออกแบบอัลกอริทึม (รวมถึงอัลกอริทึมทาง </w:t>
            </w:r>
            <w:r w:rsidR="007E1467" w:rsidRPr="007E1467">
              <w:rPr>
                <w:rStyle w:val="Hyperlink"/>
              </w:rPr>
              <w:t>Math Modeling</w:t>
            </w:r>
            <w:r w:rsidR="007E1467" w:rsidRPr="007E1467">
              <w:rPr>
                <w:rStyle w:val="Hyperlink"/>
                <w:cs/>
              </w:rPr>
              <w:t>)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_Toc487543118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28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520617" w:rsidRPr="00751999" w:rsidRDefault="00322DD3" w:rsidP="00751999">
          <w:pPr>
            <w:pStyle w:val="TOC2"/>
            <w:spacing w:line="240" w:lineRule="auto"/>
            <w:rPr>
              <w:rFonts w:eastAsiaTheme="minorEastAsia"/>
            </w:rPr>
          </w:pPr>
          <w:hyperlink w:anchor="_Toc487543121" w:history="1">
            <w:r w:rsidR="007E1467" w:rsidRPr="007E1467">
              <w:rPr>
                <w:rStyle w:val="Hyperlink"/>
              </w:rPr>
              <w:t>3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3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วิเคราะห์และออกแบบฐานข้อมูล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_Toc487543121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28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BC7328" w:rsidRDefault="00DD6D2D" w:rsidP="00BC7328">
          <w:pPr>
            <w:pStyle w:val="Heading1"/>
            <w:numPr>
              <w:ilvl w:val="0"/>
              <w:numId w:val="0"/>
            </w:numPr>
            <w:spacing w:line="240" w:lineRule="auto"/>
            <w:rPr>
              <w:noProof/>
            </w:rPr>
          </w:pPr>
          <w:r w:rsidRPr="00FC7A30">
            <w:rPr>
              <w:rFonts w:hint="cs"/>
              <w:noProof/>
              <w:cs/>
            </w:rPr>
            <w:t>สารบัญ</w:t>
          </w:r>
          <w:r w:rsidR="00751999">
            <w:rPr>
              <w:noProof/>
              <w:cs/>
            </w:rPr>
            <w:t xml:space="preserve"> </w:t>
          </w:r>
        </w:p>
        <w:p w:rsidR="0072715B" w:rsidRPr="0072715B" w:rsidRDefault="0072715B" w:rsidP="0072715B"/>
        <w:p w:rsidR="00BC7328" w:rsidRPr="00E516AD" w:rsidRDefault="00BC7328" w:rsidP="00BC7328">
          <w:pPr>
            <w:spacing w:line="240" w:lineRule="auto"/>
            <w:rPr>
              <w:noProof/>
            </w:rPr>
          </w:pPr>
          <w:r>
            <w:rPr>
              <w:rFonts w:hint="cs"/>
              <w:noProof/>
              <w:cs/>
            </w:rPr>
            <w:t>บทที่</w:t>
          </w:r>
          <w:r w:rsidR="00751999">
            <w:rPr>
              <w:noProof/>
              <w:cs/>
            </w:rPr>
            <w:tab/>
          </w:r>
          <w:r w:rsidR="00751999">
            <w:rPr>
              <w:noProof/>
              <w:cs/>
            </w:rPr>
            <w:tab/>
          </w:r>
          <w:r w:rsidR="00751999">
            <w:rPr>
              <w:noProof/>
              <w:cs/>
            </w:rPr>
            <w:tab/>
          </w:r>
          <w:r w:rsidR="00751999">
            <w:rPr>
              <w:noProof/>
              <w:cs/>
            </w:rPr>
            <w:tab/>
            <w:t xml:space="preserve">        </w:t>
          </w:r>
          <w:r>
            <w:rPr>
              <w:noProof/>
              <w:cs/>
            </w:rPr>
            <w:t xml:space="preserve">                                                                 หน้า</w:t>
          </w:r>
        </w:p>
        <w:p w:rsidR="00FC7A30" w:rsidRPr="007E1467" w:rsidRDefault="00322DD3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125" w:history="1">
            <w:r w:rsidR="00FC7A30" w:rsidRPr="007E1467">
              <w:rPr>
                <w:rStyle w:val="Hyperlink"/>
              </w:rPr>
              <w:t>3</w:t>
            </w:r>
            <w:r w:rsidR="00FC7A30" w:rsidRPr="007E1467">
              <w:rPr>
                <w:rStyle w:val="Hyperlink"/>
                <w:cs/>
              </w:rPr>
              <w:t>.</w:t>
            </w:r>
            <w:r w:rsidR="00FC7A30" w:rsidRPr="007E1467">
              <w:rPr>
                <w:rStyle w:val="Hyperlink"/>
              </w:rPr>
              <w:t>4</w:t>
            </w:r>
            <w:r w:rsidR="00FC7A30" w:rsidRPr="007E1467">
              <w:rPr>
                <w:rFonts w:eastAsiaTheme="minorEastAsia"/>
              </w:rPr>
              <w:tab/>
            </w:r>
            <w:r w:rsidR="00FC7A30" w:rsidRPr="007E1467">
              <w:rPr>
                <w:rStyle w:val="Hyperlink"/>
                <w:cs/>
              </w:rPr>
              <w:t>วิเคราะห์และออกแบบส่วนติดต่อกับผู้ใช้</w:t>
            </w:r>
            <w:r w:rsidR="00FC7A30" w:rsidRPr="007E1467">
              <w:rPr>
                <w:webHidden/>
              </w:rPr>
              <w:tab/>
            </w:r>
            <w:r w:rsidR="00FC7A30" w:rsidRPr="007E1467">
              <w:rPr>
                <w:webHidden/>
              </w:rPr>
              <w:fldChar w:fldCharType="begin"/>
            </w:r>
            <w:r w:rsidR="00FC7A30" w:rsidRPr="007E1467">
              <w:rPr>
                <w:webHidden/>
              </w:rPr>
              <w:instrText xml:space="preserve"> PAGEREF _Toc487543125 \h </w:instrText>
            </w:r>
            <w:r w:rsidR="00FC7A30" w:rsidRPr="007E1467">
              <w:rPr>
                <w:webHidden/>
              </w:rPr>
            </w:r>
            <w:r w:rsidR="00FC7A30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28</w:t>
            </w:r>
            <w:r w:rsidR="00FC7A30" w:rsidRPr="007E1467">
              <w:rPr>
                <w:webHidden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126" w:history="1">
            <w:r w:rsidR="007E1467" w:rsidRPr="007E1467">
              <w:rPr>
                <w:rStyle w:val="Hyperlink"/>
              </w:rPr>
              <w:t>3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5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วิเคราะห์และออกแบบรายงาน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_Toc487543126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28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128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</w:rPr>
              <w:t>4</w:t>
            </w:r>
            <w:r w:rsidR="007F3AA6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B32101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สรุปผลการปฏิบัติงานสหกิจศึกษา</w:t>
            </w:r>
          </w:hyperlink>
        </w:p>
        <w:p w:rsidR="007E1467" w:rsidRDefault="00322DD3" w:rsidP="00991A87">
          <w:pPr>
            <w:pStyle w:val="TOC2"/>
            <w:spacing w:line="240" w:lineRule="auto"/>
          </w:pPr>
          <w:hyperlink w:anchor="_Toc487543129" w:history="1">
            <w:r w:rsidR="007E1467" w:rsidRPr="007E1467">
              <w:rPr>
                <w:rStyle w:val="Hyperlink"/>
              </w:rPr>
              <w:t>4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ชื่อระบบ/งาน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_Toc487543129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29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F3AA6" w:rsidRPr="007E1467" w:rsidRDefault="00322DD3" w:rsidP="007F3AA6">
          <w:pPr>
            <w:pStyle w:val="TOC2"/>
            <w:spacing w:line="240" w:lineRule="auto"/>
            <w:rPr>
              <w:rFonts w:eastAsiaTheme="minorEastAsia"/>
            </w:rPr>
          </w:pPr>
          <w:hyperlink w:anchor="_Toc487543129" w:history="1">
            <w:r w:rsidR="007F3AA6">
              <w:rPr>
                <w:rStyle w:val="Hyperlink"/>
              </w:rPr>
              <w:t>4</w:t>
            </w:r>
            <w:r w:rsidR="007F3AA6">
              <w:rPr>
                <w:rStyle w:val="Hyperlink"/>
                <w:cs/>
              </w:rPr>
              <w:t>.</w:t>
            </w:r>
            <w:r w:rsidR="007F3AA6">
              <w:rPr>
                <w:rStyle w:val="Hyperlink"/>
                <w:rFonts w:hint="cs"/>
                <w:cs/>
              </w:rPr>
              <w:t>2</w:t>
            </w:r>
            <w:r w:rsidR="007F3AA6" w:rsidRPr="007E1467">
              <w:rPr>
                <w:rFonts w:eastAsiaTheme="minorEastAsia"/>
              </w:rPr>
              <w:tab/>
            </w:r>
            <w:r w:rsidR="007F3AA6" w:rsidRPr="007E1467">
              <w:rPr>
                <w:rStyle w:val="Hyperlink"/>
                <w:cs/>
              </w:rPr>
              <w:t>ชื่อระบบ/งาน</w:t>
            </w:r>
            <w:r w:rsidR="007F3AA6" w:rsidRPr="007E1467">
              <w:rPr>
                <w:webHidden/>
              </w:rPr>
              <w:tab/>
            </w:r>
          </w:hyperlink>
          <w:r w:rsidR="007F3AA6">
            <w:rPr>
              <w:rFonts w:hint="cs"/>
              <w:cs/>
            </w:rPr>
            <w:t>30</w:t>
          </w:r>
        </w:p>
        <w:p w:rsidR="007E1467" w:rsidRPr="007E1467" w:rsidRDefault="00322DD3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132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B32101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</w:rPr>
              <w:t>5</w:t>
            </w:r>
            <w:r w:rsidR="007F3AA6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B32101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สรุปและวิจารณ์ผลการปฏิบัติงานสหกิจศึกษา</w:t>
            </w:r>
          </w:hyperlink>
        </w:p>
        <w:p w:rsidR="007E1467" w:rsidRPr="007E1467" w:rsidRDefault="00322DD3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133" w:history="1">
            <w:r w:rsidR="007E1467" w:rsidRPr="007E1467">
              <w:rPr>
                <w:rStyle w:val="Hyperlink"/>
              </w:rPr>
              <w:t>5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1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สรุปผลการปฏิบัติงานสหกิจศึกษา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_Toc487543133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31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134" w:history="1">
            <w:r w:rsidR="007E1467" w:rsidRPr="007E1467">
              <w:rPr>
                <w:rStyle w:val="Hyperlink"/>
              </w:rPr>
              <w:t>5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2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ประโยชน์ของการทำโครงงานสหกิจศึกษา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_Toc487543134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32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135" w:history="1">
            <w:r w:rsidR="007E1467" w:rsidRPr="007E1467">
              <w:rPr>
                <w:rStyle w:val="Hyperlink"/>
              </w:rPr>
              <w:t>5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3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ข้อดีของการปฏิบัติงานสหกิจศึกษา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_Toc487543135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32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136" w:history="1">
            <w:r w:rsidR="007E1467" w:rsidRPr="007E1467">
              <w:rPr>
                <w:rStyle w:val="Hyperlink"/>
              </w:rPr>
              <w:t>5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4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ปัญหา อุปสรรคในการปฏิบัติงานสหกิจศึกษา และแนวทางแก้ปัญหา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_Toc487543136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32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2"/>
            <w:spacing w:line="240" w:lineRule="auto"/>
            <w:rPr>
              <w:rFonts w:eastAsiaTheme="minorEastAsia"/>
            </w:rPr>
          </w:pPr>
          <w:hyperlink w:anchor="_Toc487543137" w:history="1">
            <w:r w:rsidR="007E1467" w:rsidRPr="007E1467">
              <w:rPr>
                <w:rStyle w:val="Hyperlink"/>
              </w:rPr>
              <w:t>5</w:t>
            </w:r>
            <w:r w:rsidR="007E1467" w:rsidRPr="007E1467">
              <w:rPr>
                <w:rStyle w:val="Hyperlink"/>
                <w:cs/>
              </w:rPr>
              <w:t>.</w:t>
            </w:r>
            <w:r w:rsidR="007E1467" w:rsidRPr="007E1467">
              <w:rPr>
                <w:rStyle w:val="Hyperlink"/>
              </w:rPr>
              <w:t>5</w:t>
            </w:r>
            <w:r w:rsidR="007E1467" w:rsidRPr="007E1467">
              <w:rPr>
                <w:rFonts w:eastAsiaTheme="minorEastAsia"/>
              </w:rPr>
              <w:tab/>
            </w:r>
            <w:r w:rsidR="007E1467" w:rsidRPr="007E1467">
              <w:rPr>
                <w:rStyle w:val="Hyperlink"/>
                <w:cs/>
              </w:rPr>
              <w:t>ข้อเสนอแนะ</w:t>
            </w:r>
            <w:r w:rsidR="007E1467" w:rsidRPr="007E1467">
              <w:rPr>
                <w:webHidden/>
              </w:rPr>
              <w:tab/>
            </w:r>
            <w:r w:rsidR="007E1467" w:rsidRPr="007E1467">
              <w:rPr>
                <w:webHidden/>
              </w:rPr>
              <w:fldChar w:fldCharType="begin"/>
            </w:r>
            <w:r w:rsidR="007E1467" w:rsidRPr="007E1467">
              <w:rPr>
                <w:webHidden/>
              </w:rPr>
              <w:instrText xml:space="preserve"> PAGEREF _Toc487543137 \h </w:instrText>
            </w:r>
            <w:r w:rsidR="007E1467" w:rsidRPr="007E1467">
              <w:rPr>
                <w:webHidden/>
              </w:rPr>
            </w:r>
            <w:r w:rsidR="007E1467" w:rsidRPr="007E1467">
              <w:rPr>
                <w:webHidden/>
              </w:rPr>
              <w:fldChar w:fldCharType="separate"/>
            </w:r>
            <w:r w:rsidR="001941DF">
              <w:rPr>
                <w:webHidden/>
                <w:cs/>
              </w:rPr>
              <w:t>33</w:t>
            </w:r>
            <w:r w:rsidR="007E1467" w:rsidRPr="007E1467">
              <w:rPr>
                <w:webHidden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138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บรรณานุกรม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_Toc487543138 \h </w:instrTex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1941DF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  <w:cs/>
              </w:rPr>
              <w:t>34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139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ภาคผนวก</w:t>
            </w:r>
          </w:hyperlink>
        </w:p>
        <w:p w:rsidR="007E1467" w:rsidRPr="007E1467" w:rsidRDefault="00322DD3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140" w:history="1">
            <w:r w:rsidR="00670955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F3AA6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   </w:t>
            </w:r>
            <w:r w:rsidR="00670955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ก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รายงานการปฏิบัติงานสหกิจศึกษา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_Toc487543140 \h </w:instrTex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1941DF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  <w:cs/>
              </w:rPr>
              <w:t>36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141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F3AA6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  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ข ใบนำส่งและเอกสารสหกิจที่เกี่ยวข้อง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_Toc487543141 \h </w:instrTex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1941DF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  <w:cs/>
              </w:rPr>
              <w:t>41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142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</w:t>
            </w:r>
            <w:r w:rsidR="007F3AA6">
              <w:rPr>
                <w:rStyle w:val="Hyperlink"/>
                <w:rFonts w:ascii="TH SarabunPSK" w:hAnsi="TH SarabunPSK" w:cs="TH SarabunPSK" w:hint="cs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 xml:space="preserve">    </w:t>
            </w:r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ค เอกสารอื่น ๆ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_Toc487543142 \h </w:instrTex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1941DF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  <w:cs/>
              </w:rPr>
              <w:t>46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7E1467" w:rsidRPr="007E1467" w:rsidRDefault="00322DD3" w:rsidP="00991A87">
          <w:pPr>
            <w:pStyle w:val="TOC1"/>
            <w:tabs>
              <w:tab w:val="right" w:leader="dot" w:pos="8584"/>
            </w:tabs>
            <w:spacing w:line="240" w:lineRule="auto"/>
            <w:rPr>
              <w:rFonts w:ascii="TH SarabunPSK" w:eastAsiaTheme="minorEastAsia" w:hAnsi="TH SarabunPSK" w:cs="TH SarabunPSK"/>
              <w:b w:val="0"/>
              <w:bCs w:val="0"/>
              <w:i w:val="0"/>
              <w:iCs w:val="0"/>
              <w:noProof/>
              <w:sz w:val="32"/>
              <w:szCs w:val="32"/>
            </w:rPr>
          </w:pPr>
          <w:hyperlink w:anchor="_Toc487543143" w:history="1">
            <w:r w:rsidR="007E1467" w:rsidRPr="007E1467">
              <w:rPr>
                <w:rStyle w:val="Hyperlink"/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sz w:val="32"/>
                <w:szCs w:val="32"/>
                <w:cs/>
              </w:rPr>
              <w:t>ประวัติย่อของผู้ปฏิบัติงาน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_Toc487543143 \h </w:instrTex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1941DF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  <w:cs/>
              </w:rPr>
              <w:t>48</w:t>
            </w:r>
            <w:r w:rsidR="007E1467" w:rsidRPr="007E1467">
              <w:rPr>
                <w:rFonts w:ascii="TH SarabunPSK" w:hAnsi="TH SarabunPSK" w:cs="TH SarabunPSK"/>
                <w:b w:val="0"/>
                <w:bCs w:val="0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A175DD" w:rsidRPr="007E1467" w:rsidRDefault="00A175DD" w:rsidP="00991A87">
          <w:pPr>
            <w:spacing w:line="240" w:lineRule="auto"/>
          </w:pPr>
          <w:r w:rsidRPr="007E1467">
            <w:rPr>
              <w:noProof/>
            </w:rPr>
            <w:fldChar w:fldCharType="end"/>
          </w:r>
        </w:p>
      </w:sdtContent>
    </w:sdt>
    <w:p w:rsidR="00A175DD" w:rsidRPr="007E1467" w:rsidRDefault="00A175DD" w:rsidP="00991A87">
      <w:pPr>
        <w:spacing w:line="240" w:lineRule="auto"/>
        <w:rPr>
          <w:cs/>
        </w:rPr>
      </w:pPr>
    </w:p>
    <w:p w:rsidR="00096BD2" w:rsidRPr="007E1467" w:rsidRDefault="00096BD2" w:rsidP="00991A87">
      <w:pPr>
        <w:spacing w:line="240" w:lineRule="auto"/>
        <w:rPr>
          <w:cs/>
        </w:rPr>
        <w:sectPr w:rsidR="00096BD2" w:rsidRPr="007E1467" w:rsidSect="00751999">
          <w:pgSz w:w="11906" w:h="16838" w:code="9"/>
          <w:pgMar w:top="2160" w:right="1440" w:bottom="1440" w:left="2160" w:header="1008" w:footer="720" w:gutter="0"/>
          <w:pgNumType w:fmt="thaiLetters"/>
          <w:cols w:space="720"/>
          <w:docGrid w:linePitch="435"/>
        </w:sectPr>
      </w:pPr>
    </w:p>
    <w:p w:rsidR="00B1353B" w:rsidRDefault="00BC2A7E" w:rsidP="00991A87">
      <w:pPr>
        <w:pStyle w:val="Heading1"/>
        <w:numPr>
          <w:ilvl w:val="0"/>
          <w:numId w:val="0"/>
        </w:numPr>
        <w:spacing w:line="240" w:lineRule="auto"/>
      </w:pPr>
      <w:bookmarkStart w:id="3" w:name="_Toc487543073"/>
      <w:r w:rsidRPr="00FC7A30">
        <w:rPr>
          <w:rFonts w:hint="cs"/>
          <w:cs/>
        </w:rPr>
        <w:lastRenderedPageBreak/>
        <w:t>สารบัญ</w:t>
      </w:r>
      <w:r w:rsidR="00E516AD" w:rsidRPr="00FC7A30">
        <w:rPr>
          <w:rFonts w:hint="cs"/>
          <w:cs/>
        </w:rPr>
        <w:t>รูป</w:t>
      </w:r>
      <w:r w:rsidR="00096BD2" w:rsidRPr="00FC7A30">
        <w:rPr>
          <w:rFonts w:hint="cs"/>
          <w:cs/>
        </w:rPr>
        <w:t>ภาพ</w:t>
      </w:r>
      <w:bookmarkEnd w:id="3"/>
    </w:p>
    <w:p w:rsidR="0072715B" w:rsidRPr="0072715B" w:rsidRDefault="0072715B" w:rsidP="0072715B"/>
    <w:p w:rsidR="00096BD2" w:rsidRPr="007E1467" w:rsidRDefault="00C74B41" w:rsidP="00991A87">
      <w:pPr>
        <w:spacing w:after="0" w:line="240" w:lineRule="auto"/>
        <w:jc w:val="both"/>
      </w:pPr>
      <w:r w:rsidRPr="007E1467">
        <w:rPr>
          <w:cs/>
        </w:rPr>
        <w:t>ภาพที่</w:t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0122E5" w:rsidRPr="007E1467">
        <w:rPr>
          <w:cs/>
        </w:rPr>
        <w:t xml:space="preserve">  </w:t>
      </w:r>
      <w:r w:rsidR="00751999">
        <w:rPr>
          <w:cs/>
        </w:rPr>
        <w:t xml:space="preserve">   </w:t>
      </w:r>
      <w:r w:rsidR="00751999">
        <w:rPr>
          <w:cs/>
        </w:rPr>
        <w:tab/>
      </w:r>
      <w:r w:rsidR="00751999">
        <w:rPr>
          <w:cs/>
        </w:rPr>
        <w:tab/>
        <w:t xml:space="preserve">         </w:t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FF6277" w:rsidRPr="007E1467">
        <w:rPr>
          <w:cs/>
        </w:rPr>
        <w:tab/>
      </w:r>
      <w:r w:rsidR="005F2A73" w:rsidRPr="007E1467">
        <w:rPr>
          <w:cs/>
        </w:rPr>
        <w:t xml:space="preserve">    </w:t>
      </w:r>
      <w:r w:rsidR="008D126B" w:rsidRPr="007E1467">
        <w:rPr>
          <w:cs/>
        </w:rPr>
        <w:t xml:space="preserve">     </w:t>
      </w:r>
      <w:r w:rsidR="00751999">
        <w:rPr>
          <w:rFonts w:hint="cs"/>
          <w:cs/>
        </w:rPr>
        <w:t xml:space="preserve">          </w:t>
      </w:r>
      <w:r w:rsidR="008D126B" w:rsidRPr="007E1467">
        <w:rPr>
          <w:cs/>
        </w:rPr>
        <w:t xml:space="preserve"> </w:t>
      </w:r>
      <w:r w:rsidR="00751999">
        <w:rPr>
          <w:cs/>
        </w:rPr>
        <w:t xml:space="preserve"> </w:t>
      </w:r>
      <w:r w:rsidR="00096BD2" w:rsidRPr="007E1467">
        <w:rPr>
          <w:cs/>
        </w:rPr>
        <w:t>หน้า</w:t>
      </w:r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sz w:val="32"/>
          <w:cs/>
        </w:rPr>
        <w:t xml:space="preserve">   </w:t>
      </w:r>
      <w:r w:rsidR="008254CF" w:rsidRPr="007E1467">
        <w:rPr>
          <w:sz w:val="32"/>
        </w:rPr>
        <w:fldChar w:fldCharType="begin"/>
      </w:r>
      <w:r w:rsidR="008254CF" w:rsidRPr="007E1467">
        <w:rPr>
          <w:sz w:val="32"/>
        </w:rPr>
        <w:instrText xml:space="preserve"> TOC \h \z \c </w:instrText>
      </w:r>
      <w:r w:rsidR="008254CF" w:rsidRPr="007E1467">
        <w:rPr>
          <w:sz w:val="32"/>
          <w:cs/>
        </w:rPr>
        <w:instrText xml:space="preserve">"ภาพที่" </w:instrText>
      </w:r>
      <w:r w:rsidR="008254CF" w:rsidRPr="007E1467">
        <w:rPr>
          <w:sz w:val="32"/>
        </w:rPr>
        <w:fldChar w:fldCharType="separate"/>
      </w:r>
      <w:hyperlink w:anchor="_Toc424818802" w:history="1">
        <w:r w:rsidR="00530FE1" w:rsidRPr="007E1467">
          <w:rPr>
            <w:rStyle w:val="Hyperlink"/>
            <w:noProof/>
            <w:sz w:val="32"/>
          </w:rPr>
          <w:t>1</w:t>
        </w:r>
        <w:r w:rsidR="00530FE1" w:rsidRPr="007E1467">
          <w:rPr>
            <w:rStyle w:val="Hyperlink"/>
            <w:noProof/>
            <w:sz w:val="32"/>
          </w:rPr>
          <w:noBreakHyphen/>
          <w:t>1</w:t>
        </w:r>
        <w:r w:rsidR="00530FE1" w:rsidRPr="007E1467">
          <w:rPr>
            <w:rStyle w:val="Hyperlink"/>
            <w:noProof/>
            <w:sz w:val="32"/>
            <w:cs/>
          </w:rPr>
          <w:t xml:space="preserve">  ตราสัญลักษณ์ของสถานประกอบการ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_Toc424818802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1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</w:t>
      </w:r>
      <w:hyperlink w:anchor="_Toc424818803" w:history="1">
        <w:r w:rsidR="00530FE1" w:rsidRPr="007E1467">
          <w:rPr>
            <w:rStyle w:val="Hyperlink"/>
            <w:noProof/>
            <w:sz w:val="32"/>
          </w:rPr>
          <w:t>1</w:t>
        </w:r>
        <w:r w:rsidR="00530FE1" w:rsidRPr="007E1467">
          <w:rPr>
            <w:rStyle w:val="Hyperlink"/>
            <w:noProof/>
            <w:sz w:val="32"/>
          </w:rPr>
          <w:noBreakHyphen/>
          <w:t xml:space="preserve">2  </w:t>
        </w:r>
        <w:r w:rsidR="00530FE1" w:rsidRPr="007E1467">
          <w:rPr>
            <w:rStyle w:val="Hyperlink"/>
            <w:noProof/>
            <w:sz w:val="32"/>
            <w:cs/>
          </w:rPr>
          <w:t>แผนที่ตั้งองค์กร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_Toc424818803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</w:t>
      </w:r>
      <w:hyperlink w:anchor="_Toc424818804" w:history="1">
        <w:r w:rsidR="00530FE1" w:rsidRPr="007E1467">
          <w:rPr>
            <w:rStyle w:val="Hyperlink"/>
            <w:noProof/>
            <w:sz w:val="32"/>
          </w:rPr>
          <w:t>1</w:t>
        </w:r>
        <w:r w:rsidR="00530FE1" w:rsidRPr="007E1467">
          <w:rPr>
            <w:rStyle w:val="Hyperlink"/>
            <w:noProof/>
            <w:sz w:val="32"/>
          </w:rPr>
          <w:noBreakHyphen/>
          <w:t>3</w:t>
        </w:r>
        <w:r w:rsidR="00530FE1" w:rsidRPr="007E1467">
          <w:rPr>
            <w:rStyle w:val="Hyperlink"/>
            <w:noProof/>
            <w:sz w:val="32"/>
            <w:cs/>
          </w:rPr>
          <w:t xml:space="preserve">  โครงสร้างการบริหารของสถานประกอบการ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_Toc424818804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3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</w:t>
      </w:r>
      <w:r>
        <w:rPr>
          <w:rFonts w:hint="cs"/>
          <w:cs/>
        </w:rPr>
        <w:t xml:space="preserve"> </w:t>
      </w:r>
      <w:r>
        <w:rPr>
          <w:cs/>
        </w:rPr>
        <w:t xml:space="preserve"> </w:t>
      </w:r>
      <w:hyperlink w:anchor="_Toc424818805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1  แผนภาพยูสเคส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_Toc424818805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17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</w:t>
      </w:r>
      <w:r>
        <w:rPr>
          <w:rFonts w:hint="cs"/>
          <w:cs/>
        </w:rPr>
        <w:t xml:space="preserve"> </w:t>
      </w:r>
      <w:r>
        <w:rPr>
          <w:cs/>
        </w:rPr>
        <w:t xml:space="preserve"> </w:t>
      </w:r>
      <w:hyperlink w:anchor="_Toc424818806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2  แผนภาพกิจกรรมการ</w:t>
        </w:r>
        <w:r w:rsidR="00530FE1" w:rsidRPr="007E1467">
          <w:rPr>
            <w:rStyle w:val="Hyperlink"/>
            <w:noProof/>
            <w:sz w:val="32"/>
          </w:rPr>
          <w:t>XXXXXXX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_Toc424818806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21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7F3AA6" w:rsidRDefault="007F3AA6" w:rsidP="007F3AA6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</w:t>
      </w:r>
      <w:r>
        <w:rPr>
          <w:rFonts w:hint="cs"/>
          <w:cs/>
        </w:rPr>
        <w:t xml:space="preserve"> </w:t>
      </w:r>
      <w:r>
        <w:rPr>
          <w:cs/>
        </w:rPr>
        <w:t xml:space="preserve"> </w:t>
      </w:r>
      <w:hyperlink w:anchor="_Toc424818807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3  แผนภาพกิจกรรมการ</w:t>
        </w:r>
        <w:r w:rsidR="00530FE1" w:rsidRPr="007E1467">
          <w:rPr>
            <w:rStyle w:val="Hyperlink"/>
            <w:noProof/>
            <w:sz w:val="32"/>
          </w:rPr>
          <w:t>XXXXXXX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_Toc424818807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22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7F3AA6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rFonts w:eastAsiaTheme="minorEastAsia" w:hint="cs"/>
          <w:smallCaps w:val="0"/>
          <w:noProof/>
          <w:sz w:val="32"/>
          <w:cs/>
        </w:rPr>
        <w:t xml:space="preserve">   </w:t>
      </w:r>
      <w:hyperlink w:anchor="_Toc424818808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4  แผนภาพคลาส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_Toc424818808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24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rFonts w:hint="cs"/>
          <w:cs/>
        </w:rPr>
        <w:t xml:space="preserve">    </w:t>
      </w:r>
      <w:hyperlink w:anchor="_Toc424818809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5  แผนภาพลำดับกิจกรรมแสดงการ</w:t>
        </w:r>
        <w:r w:rsidR="00530FE1" w:rsidRPr="007E1467">
          <w:rPr>
            <w:rStyle w:val="Hyperlink"/>
            <w:noProof/>
            <w:sz w:val="32"/>
          </w:rPr>
          <w:t>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_Toc424818809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25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rFonts w:hint="cs"/>
          <w:cs/>
        </w:rPr>
        <w:t xml:space="preserve">    </w:t>
      </w:r>
      <w:hyperlink w:anchor="_Toc424818810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6 แผนภาพลำดับกิจกรรมแสดงการ</w:t>
        </w:r>
        <w:r w:rsidR="00530FE1" w:rsidRPr="007E1467">
          <w:rPr>
            <w:rStyle w:val="Hyperlink"/>
            <w:noProof/>
            <w:sz w:val="32"/>
          </w:rPr>
          <w:t>YYY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_Toc424818810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26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 </w:t>
      </w:r>
      <w:hyperlink w:anchor="_Toc424818811" w:history="1">
        <w:r w:rsidR="00530FE1" w:rsidRPr="007E1467">
          <w:rPr>
            <w:rStyle w:val="Hyperlink"/>
            <w:noProof/>
            <w:sz w:val="32"/>
            <w:cs/>
          </w:rPr>
          <w:t>3</w:t>
        </w:r>
        <w:r w:rsidR="00530FE1" w:rsidRPr="007E1467">
          <w:rPr>
            <w:rStyle w:val="Hyperlink"/>
            <w:noProof/>
            <w:sz w:val="32"/>
            <w:cs/>
          </w:rPr>
          <w:noBreakHyphen/>
          <w:t>7  แผนภาพความสัมพันธ์ของฐานข้อมูล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_Toc424818811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27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 </w:t>
      </w:r>
      <w:hyperlink w:anchor="_Toc424818812" w:history="1">
        <w:r w:rsidR="00530FE1" w:rsidRPr="007E1467">
          <w:rPr>
            <w:rStyle w:val="Hyperlink"/>
            <w:noProof/>
            <w:sz w:val="32"/>
            <w:cs/>
          </w:rPr>
          <w:t>4</w:t>
        </w:r>
        <w:r w:rsidR="00530FE1" w:rsidRPr="007E1467">
          <w:rPr>
            <w:rStyle w:val="Hyperlink"/>
            <w:noProof/>
            <w:sz w:val="32"/>
            <w:cs/>
          </w:rPr>
          <w:noBreakHyphen/>
          <w:t>1  หน้าจอ</w:t>
        </w:r>
        <w:r w:rsidR="00530FE1" w:rsidRPr="007E1467">
          <w:rPr>
            <w:rStyle w:val="Hyperlink"/>
            <w:noProof/>
            <w:sz w:val="32"/>
          </w:rPr>
          <w:t>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_Toc424818812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28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530FE1" w:rsidRPr="007E1467" w:rsidRDefault="007F3AA6" w:rsidP="00991A87">
      <w:pPr>
        <w:pStyle w:val="TableofFigures"/>
        <w:tabs>
          <w:tab w:val="right" w:leader="dot" w:pos="8584"/>
        </w:tabs>
        <w:spacing w:line="240" w:lineRule="auto"/>
        <w:ind w:left="270" w:hanging="280"/>
        <w:rPr>
          <w:rFonts w:eastAsiaTheme="minorEastAsia"/>
          <w:smallCaps w:val="0"/>
          <w:noProof/>
          <w:sz w:val="32"/>
        </w:rPr>
      </w:pPr>
      <w:r>
        <w:rPr>
          <w:cs/>
        </w:rPr>
        <w:t xml:space="preserve">    </w:t>
      </w:r>
      <w:hyperlink w:anchor="_Toc424818813" w:history="1">
        <w:r w:rsidR="00530FE1" w:rsidRPr="007E1467">
          <w:rPr>
            <w:rStyle w:val="Hyperlink"/>
            <w:noProof/>
            <w:sz w:val="32"/>
            <w:cs/>
          </w:rPr>
          <w:t>4</w:t>
        </w:r>
        <w:r w:rsidR="00530FE1" w:rsidRPr="007E1467">
          <w:rPr>
            <w:rStyle w:val="Hyperlink"/>
            <w:noProof/>
            <w:sz w:val="32"/>
            <w:cs/>
          </w:rPr>
          <w:noBreakHyphen/>
          <w:t>2  หน้าจอ</w:t>
        </w:r>
        <w:r w:rsidR="00530FE1" w:rsidRPr="007E1467">
          <w:rPr>
            <w:rStyle w:val="Hyperlink"/>
            <w:noProof/>
            <w:sz w:val="32"/>
          </w:rPr>
          <w:t>XXXXX</w:t>
        </w:r>
        <w:r w:rsidR="00530FE1" w:rsidRPr="007E1467">
          <w:rPr>
            <w:noProof/>
            <w:webHidden/>
            <w:sz w:val="32"/>
          </w:rPr>
          <w:tab/>
        </w:r>
        <w:r w:rsidR="00530FE1" w:rsidRPr="007E1467">
          <w:rPr>
            <w:noProof/>
            <w:webHidden/>
            <w:sz w:val="32"/>
          </w:rPr>
          <w:fldChar w:fldCharType="begin"/>
        </w:r>
        <w:r w:rsidR="00530FE1" w:rsidRPr="007E1467">
          <w:rPr>
            <w:noProof/>
            <w:webHidden/>
            <w:sz w:val="32"/>
          </w:rPr>
          <w:instrText xml:space="preserve"> PAGEREF _Toc424818813 \h </w:instrText>
        </w:r>
        <w:r w:rsidR="00530FE1" w:rsidRPr="007E1467">
          <w:rPr>
            <w:noProof/>
            <w:webHidden/>
            <w:sz w:val="32"/>
          </w:rPr>
        </w:r>
        <w:r w:rsidR="00530FE1" w:rsidRPr="007E1467">
          <w:rPr>
            <w:noProof/>
            <w:webHidden/>
            <w:sz w:val="32"/>
          </w:rPr>
          <w:fldChar w:fldCharType="separate"/>
        </w:r>
        <w:r w:rsidR="00B44508" w:rsidRPr="007E1467">
          <w:rPr>
            <w:noProof/>
            <w:webHidden/>
            <w:sz w:val="32"/>
            <w:cs/>
          </w:rPr>
          <w:t>29</w:t>
        </w:r>
        <w:r w:rsidR="00530FE1" w:rsidRPr="007E1467">
          <w:rPr>
            <w:noProof/>
            <w:webHidden/>
            <w:sz w:val="32"/>
          </w:rPr>
          <w:fldChar w:fldCharType="end"/>
        </w:r>
      </w:hyperlink>
    </w:p>
    <w:p w:rsidR="009C4D4B" w:rsidRPr="007E1467" w:rsidRDefault="008254CF" w:rsidP="00991A87">
      <w:pPr>
        <w:spacing w:before="0" w:after="0" w:line="240" w:lineRule="auto"/>
        <w:ind w:left="720" w:hanging="280"/>
        <w:jc w:val="center"/>
        <w:rPr>
          <w:cs/>
        </w:rPr>
      </w:pPr>
      <w:r w:rsidRPr="007E1467">
        <w:fldChar w:fldCharType="end"/>
      </w:r>
      <w:r w:rsidRPr="007E1467">
        <w:rPr>
          <w:cs/>
        </w:rPr>
        <w:t xml:space="preserve"> </w:t>
      </w:r>
    </w:p>
    <w:p w:rsidR="00A7426E" w:rsidRDefault="00FF6277" w:rsidP="00991A87">
      <w:pPr>
        <w:pStyle w:val="Heading1"/>
        <w:numPr>
          <w:ilvl w:val="0"/>
          <w:numId w:val="0"/>
        </w:numPr>
        <w:spacing w:line="240" w:lineRule="auto"/>
        <w:ind w:left="180" w:hanging="180"/>
      </w:pPr>
      <w:r w:rsidRPr="00FC7A30">
        <w:rPr>
          <w:cs/>
        </w:rPr>
        <w:br w:type="page"/>
      </w:r>
      <w:bookmarkStart w:id="4" w:name="_Toc487543074"/>
      <w:r w:rsidR="00A7426E" w:rsidRPr="00FC7A30">
        <w:rPr>
          <w:rFonts w:hint="cs"/>
          <w:cs/>
        </w:rPr>
        <w:lastRenderedPageBreak/>
        <w:t>สารบัญตาราง</w:t>
      </w:r>
      <w:bookmarkEnd w:id="4"/>
    </w:p>
    <w:p w:rsidR="0072715B" w:rsidRPr="0072715B" w:rsidRDefault="0072715B" w:rsidP="0072715B"/>
    <w:p w:rsidR="00A7426E" w:rsidRPr="007E1467" w:rsidRDefault="00A7426E" w:rsidP="00991A87">
      <w:pPr>
        <w:spacing w:after="0" w:line="240" w:lineRule="auto"/>
        <w:jc w:val="both"/>
      </w:pPr>
      <w:r w:rsidRPr="007E1467">
        <w:rPr>
          <w:cs/>
        </w:rPr>
        <w:t>ตารางที่</w:t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="00FF6277" w:rsidRPr="007E1467">
        <w:rPr>
          <w:cs/>
        </w:rPr>
        <w:tab/>
      </w:r>
      <w:r w:rsidR="00751999">
        <w:rPr>
          <w:cs/>
        </w:rPr>
        <w:t xml:space="preserve">      </w:t>
      </w:r>
      <w:r w:rsidR="00EC7759" w:rsidRPr="007E1467">
        <w:rPr>
          <w:cs/>
        </w:rPr>
        <w:t xml:space="preserve">   </w:t>
      </w:r>
      <w:r w:rsidR="00554DB6" w:rsidRPr="007E1467">
        <w:rPr>
          <w:cs/>
        </w:rPr>
        <w:t xml:space="preserve"> </w:t>
      </w:r>
      <w:r w:rsidR="007974DE" w:rsidRPr="007E1467">
        <w:tab/>
      </w:r>
      <w:r w:rsidR="007974DE" w:rsidRPr="007E1467">
        <w:rPr>
          <w:cs/>
        </w:rPr>
        <w:t xml:space="preserve"> </w:t>
      </w:r>
      <w:r w:rsidR="009A371E" w:rsidRPr="007E1467">
        <w:rPr>
          <w:cs/>
        </w:rPr>
        <w:t xml:space="preserve"> </w:t>
      </w:r>
      <w:r w:rsidR="00530FE1" w:rsidRPr="007E1467">
        <w:rPr>
          <w:cs/>
        </w:rPr>
        <w:t xml:space="preserve"> </w:t>
      </w:r>
      <w:r w:rsidR="00751999">
        <w:rPr>
          <w:rFonts w:hint="cs"/>
          <w:cs/>
        </w:rPr>
        <w:t xml:space="preserve">       </w:t>
      </w:r>
      <w:r w:rsidRPr="007E1467">
        <w:rPr>
          <w:cs/>
        </w:rPr>
        <w:t>หน้า</w:t>
      </w:r>
    </w:p>
    <w:p w:rsidR="00FA39AA" w:rsidRPr="00DC42CB" w:rsidRDefault="00FA39AA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r>
        <w:rPr>
          <w:sz w:val="32"/>
          <w:cs/>
        </w:rPr>
        <w:fldChar w:fldCharType="begin"/>
      </w:r>
      <w:r>
        <w:rPr>
          <w:sz w:val="32"/>
          <w:cs/>
        </w:rPr>
        <w:instrText xml:space="preserve"> </w:instrText>
      </w:r>
      <w:r>
        <w:rPr>
          <w:rFonts w:hint="cs"/>
          <w:sz w:val="32"/>
        </w:rPr>
        <w:instrText xml:space="preserve">TOC \h \z \c </w:instrText>
      </w:r>
      <w:r>
        <w:rPr>
          <w:rFonts w:hint="cs"/>
          <w:sz w:val="32"/>
          <w:cs/>
        </w:rPr>
        <w:instrText>"ตารางที่"</w:instrText>
      </w:r>
      <w:r>
        <w:rPr>
          <w:sz w:val="32"/>
          <w:cs/>
        </w:rPr>
        <w:instrText xml:space="preserve"> </w:instrText>
      </w:r>
      <w:r>
        <w:rPr>
          <w:sz w:val="32"/>
          <w:cs/>
        </w:rPr>
        <w:fldChar w:fldCharType="separate"/>
      </w:r>
      <w:hyperlink w:anchor="_Toc487546662" w:history="1">
        <w:r w:rsidRPr="003D54E5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Pr="003D54E5">
          <w:rPr>
            <w:rStyle w:val="Hyperlink"/>
            <w:noProof/>
            <w:cs/>
          </w:rPr>
          <w:t>1</w:t>
        </w:r>
        <w:r w:rsidRPr="003D54E5">
          <w:rPr>
            <w:rStyle w:val="Hyperlink"/>
            <w:noProof/>
            <w:cs/>
          </w:rPr>
          <w:noBreakHyphen/>
          <w:t>1  แผนปฏิบัติงานสหกิจศึกษา ครั้งที่ 1</w:t>
        </w:r>
        <w:r w:rsidRPr="00DC42CB">
          <w:rPr>
            <w:rStyle w:val="Hyperlink"/>
            <w:webHidden/>
          </w:rPr>
          <w:tab/>
        </w:r>
        <w:r w:rsidRPr="00DC42CB">
          <w:rPr>
            <w:rStyle w:val="Hyperlink"/>
            <w:webHidden/>
          </w:rPr>
          <w:fldChar w:fldCharType="begin"/>
        </w:r>
        <w:r w:rsidRPr="00DC42CB">
          <w:rPr>
            <w:rStyle w:val="Hyperlink"/>
            <w:webHidden/>
          </w:rPr>
          <w:instrText xml:space="preserve"> PAGEREF _Toc487546662 \h </w:instrText>
        </w:r>
        <w:r w:rsidRPr="00DC42CB">
          <w:rPr>
            <w:rStyle w:val="Hyperlink"/>
            <w:webHidden/>
          </w:rPr>
        </w:r>
        <w:r w:rsidRPr="00DC42CB">
          <w:rPr>
            <w:rStyle w:val="Hyperlink"/>
            <w:webHidden/>
          </w:rPr>
          <w:fldChar w:fldCharType="separate"/>
        </w:r>
        <w:r w:rsidRPr="00DC42CB">
          <w:rPr>
            <w:rStyle w:val="Hyperlink"/>
            <w:noProof/>
            <w:webHidden/>
            <w:cs/>
          </w:rPr>
          <w:t>7</w:t>
        </w:r>
        <w:r w:rsidRPr="00DC42CB">
          <w:rPr>
            <w:rStyle w:val="Hyperlink"/>
            <w:webHidden/>
          </w:rPr>
          <w:fldChar w:fldCharType="end"/>
        </w:r>
      </w:hyperlink>
    </w:p>
    <w:p w:rsidR="00FA39AA" w:rsidRPr="00DC42CB" w:rsidRDefault="00322DD3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hyperlink w:anchor="_Toc487546664" w:history="1">
        <w:r w:rsidR="00FA39AA" w:rsidRPr="003D54E5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="00FA39AA" w:rsidRPr="003D54E5">
          <w:rPr>
            <w:rStyle w:val="Hyperlink"/>
            <w:noProof/>
            <w:cs/>
          </w:rPr>
          <w:t>2</w:t>
        </w:r>
        <w:r w:rsidR="00FA39AA" w:rsidRPr="003D54E5">
          <w:rPr>
            <w:rStyle w:val="Hyperlink"/>
            <w:noProof/>
            <w:cs/>
          </w:rPr>
          <w:noBreakHyphen/>
          <w:t>1  คำศัพท์เฉพาะ</w:t>
        </w:r>
        <w:r w:rsidR="00FA39AA" w:rsidRPr="00DC42CB">
          <w:rPr>
            <w:rStyle w:val="Hyperlink"/>
            <w:webHidden/>
          </w:rPr>
          <w:tab/>
        </w:r>
        <w:r w:rsidR="00FA39AA" w:rsidRPr="00DC42CB">
          <w:rPr>
            <w:rStyle w:val="Hyperlink"/>
            <w:webHidden/>
          </w:rPr>
          <w:fldChar w:fldCharType="begin"/>
        </w:r>
        <w:r w:rsidR="00FA39AA" w:rsidRPr="00DC42CB">
          <w:rPr>
            <w:rStyle w:val="Hyperlink"/>
            <w:webHidden/>
          </w:rPr>
          <w:instrText xml:space="preserve"> PAGEREF _Toc487546664 \h </w:instrText>
        </w:r>
        <w:r w:rsidR="00FA39AA" w:rsidRPr="00DC42CB">
          <w:rPr>
            <w:rStyle w:val="Hyperlink"/>
            <w:webHidden/>
          </w:rPr>
        </w:r>
        <w:r w:rsidR="00FA39AA" w:rsidRPr="00DC42CB">
          <w:rPr>
            <w:rStyle w:val="Hyperlink"/>
            <w:webHidden/>
          </w:rPr>
          <w:fldChar w:fldCharType="separate"/>
        </w:r>
        <w:r w:rsidR="00FA39AA" w:rsidRPr="00DC42CB">
          <w:rPr>
            <w:rStyle w:val="Hyperlink"/>
            <w:noProof/>
            <w:webHidden/>
            <w:cs/>
          </w:rPr>
          <w:t>9</w:t>
        </w:r>
        <w:r w:rsidR="00FA39AA" w:rsidRPr="00DC42CB">
          <w:rPr>
            <w:rStyle w:val="Hyperlink"/>
            <w:webHidden/>
          </w:rPr>
          <w:fldChar w:fldCharType="end"/>
        </w:r>
      </w:hyperlink>
    </w:p>
    <w:p w:rsidR="00FA39AA" w:rsidRPr="00DC42CB" w:rsidRDefault="00322DD3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hyperlink w:anchor="_Toc487546666" w:history="1">
        <w:r w:rsidR="00FA39AA" w:rsidRPr="003D54E5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="00FA39AA" w:rsidRPr="003D54E5">
          <w:rPr>
            <w:rStyle w:val="Hyperlink"/>
            <w:noProof/>
            <w:cs/>
          </w:rPr>
          <w:t>3</w:t>
        </w:r>
        <w:r w:rsidR="00FA39AA" w:rsidRPr="003D54E5">
          <w:rPr>
            <w:rStyle w:val="Hyperlink"/>
            <w:noProof/>
            <w:cs/>
          </w:rPr>
          <w:noBreakHyphen/>
          <w:t xml:space="preserve">1  คำอธิบายยูสเคส </w:t>
        </w:r>
        <w:r w:rsidR="00D7598C" w:rsidRPr="004B5083">
          <w:rPr>
            <w:rStyle w:val="Hyperlink"/>
            <w:noProof/>
            <w:sz w:val="32"/>
            <w:szCs w:val="48"/>
          </w:rPr>
          <w:t>UC01</w:t>
        </w:r>
        <w:r w:rsidR="00FA39AA" w:rsidRPr="00DC42CB">
          <w:rPr>
            <w:rStyle w:val="Hyperlink"/>
            <w:webHidden/>
          </w:rPr>
          <w:tab/>
        </w:r>
        <w:r w:rsidR="00FA39AA" w:rsidRPr="00DC42CB">
          <w:rPr>
            <w:rStyle w:val="Hyperlink"/>
            <w:webHidden/>
          </w:rPr>
          <w:fldChar w:fldCharType="begin"/>
        </w:r>
        <w:r w:rsidR="00FA39AA" w:rsidRPr="00DC42CB">
          <w:rPr>
            <w:rStyle w:val="Hyperlink"/>
            <w:webHidden/>
          </w:rPr>
          <w:instrText xml:space="preserve"> PAGEREF _Toc487546666 \h </w:instrText>
        </w:r>
        <w:r w:rsidR="00FA39AA" w:rsidRPr="00DC42CB">
          <w:rPr>
            <w:rStyle w:val="Hyperlink"/>
            <w:webHidden/>
          </w:rPr>
        </w:r>
        <w:r w:rsidR="00FA39AA" w:rsidRPr="00DC42CB">
          <w:rPr>
            <w:rStyle w:val="Hyperlink"/>
            <w:webHidden/>
          </w:rPr>
          <w:fldChar w:fldCharType="separate"/>
        </w:r>
        <w:r w:rsidR="00FA39AA" w:rsidRPr="00DC42CB">
          <w:rPr>
            <w:rStyle w:val="Hyperlink"/>
            <w:noProof/>
            <w:webHidden/>
            <w:cs/>
          </w:rPr>
          <w:t>18</w:t>
        </w:r>
        <w:r w:rsidR="00FA39AA" w:rsidRPr="00DC42CB">
          <w:rPr>
            <w:rStyle w:val="Hyperlink"/>
            <w:webHidden/>
          </w:rPr>
          <w:fldChar w:fldCharType="end"/>
        </w:r>
      </w:hyperlink>
    </w:p>
    <w:p w:rsidR="00FA39AA" w:rsidRPr="00DC42CB" w:rsidRDefault="00322DD3" w:rsidP="00991A87">
      <w:pPr>
        <w:pStyle w:val="TableofFigures"/>
        <w:tabs>
          <w:tab w:val="right" w:leader="dot" w:pos="8584"/>
        </w:tabs>
        <w:spacing w:line="240" w:lineRule="auto"/>
        <w:ind w:left="360" w:hanging="370"/>
        <w:rPr>
          <w:rStyle w:val="Hyperlink"/>
        </w:rPr>
      </w:pPr>
      <w:hyperlink w:anchor="_Toc487546720" w:history="1">
        <w:r w:rsidR="00FA39AA" w:rsidRPr="0079657D">
          <w:rPr>
            <w:rStyle w:val="Hyperlink"/>
            <w:noProof/>
            <w:cs/>
          </w:rPr>
          <w:t xml:space="preserve"> </w:t>
        </w:r>
        <w:r w:rsidR="007F3AA6">
          <w:rPr>
            <w:rStyle w:val="Hyperlink"/>
            <w:noProof/>
            <w:cs/>
          </w:rPr>
          <w:t xml:space="preserve">   </w:t>
        </w:r>
        <w:r w:rsidR="00FA39AA" w:rsidRPr="0079657D">
          <w:rPr>
            <w:rStyle w:val="Hyperlink"/>
            <w:noProof/>
            <w:cs/>
          </w:rPr>
          <w:t>ก- 1 สรุปจำนวนชั่วโมงการปฏิบัติงานสหกิจศึกษา</w:t>
        </w:r>
        <w:r w:rsidR="00FA39AA" w:rsidRPr="00DC42CB">
          <w:rPr>
            <w:rStyle w:val="Hyperlink"/>
            <w:webHidden/>
          </w:rPr>
          <w:tab/>
        </w:r>
        <w:r w:rsidR="00FA39AA" w:rsidRPr="00DC42CB">
          <w:rPr>
            <w:rStyle w:val="Hyperlink"/>
            <w:webHidden/>
          </w:rPr>
          <w:fldChar w:fldCharType="begin"/>
        </w:r>
        <w:r w:rsidR="00FA39AA" w:rsidRPr="00DC42CB">
          <w:rPr>
            <w:rStyle w:val="Hyperlink"/>
            <w:webHidden/>
          </w:rPr>
          <w:instrText xml:space="preserve"> PAGEREF _Toc487546720 \h </w:instrText>
        </w:r>
        <w:r w:rsidR="00FA39AA" w:rsidRPr="00DC42CB">
          <w:rPr>
            <w:rStyle w:val="Hyperlink"/>
            <w:webHidden/>
          </w:rPr>
        </w:r>
        <w:r w:rsidR="00FA39AA" w:rsidRPr="00DC42CB">
          <w:rPr>
            <w:rStyle w:val="Hyperlink"/>
            <w:webHidden/>
          </w:rPr>
          <w:fldChar w:fldCharType="separate"/>
        </w:r>
        <w:r w:rsidR="00FA39AA" w:rsidRPr="00DC42CB">
          <w:rPr>
            <w:rStyle w:val="Hyperlink"/>
            <w:noProof/>
            <w:webHidden/>
            <w:cs/>
          </w:rPr>
          <w:t>37</w:t>
        </w:r>
        <w:r w:rsidR="00FA39AA" w:rsidRPr="00DC42CB">
          <w:rPr>
            <w:rStyle w:val="Hyperlink"/>
            <w:webHidden/>
          </w:rPr>
          <w:fldChar w:fldCharType="end"/>
        </w:r>
      </w:hyperlink>
    </w:p>
    <w:p w:rsidR="00FA39AA" w:rsidRPr="00FA39AA" w:rsidRDefault="00FA39AA" w:rsidP="00991A87">
      <w:pPr>
        <w:spacing w:line="240" w:lineRule="auto"/>
      </w:pPr>
    </w:p>
    <w:p w:rsidR="00FA39AA" w:rsidRDefault="00FA39AA" w:rsidP="00991A87">
      <w:pPr>
        <w:pStyle w:val="TableofFigures"/>
        <w:tabs>
          <w:tab w:val="right" w:leader="dot" w:pos="8460"/>
        </w:tabs>
        <w:spacing w:line="240" w:lineRule="auto"/>
        <w:rPr>
          <w:sz w:val="32"/>
        </w:rPr>
      </w:pPr>
      <w:r>
        <w:rPr>
          <w:sz w:val="32"/>
          <w:cs/>
        </w:rPr>
        <w:fldChar w:fldCharType="end"/>
      </w:r>
    </w:p>
    <w:p w:rsidR="00FA39AA" w:rsidRDefault="00FA39AA" w:rsidP="00991A87">
      <w:pPr>
        <w:spacing w:line="240" w:lineRule="auto"/>
      </w:pPr>
    </w:p>
    <w:p w:rsidR="00872923" w:rsidRPr="00FA39AA" w:rsidRDefault="00872923" w:rsidP="00991A87">
      <w:pPr>
        <w:spacing w:line="240" w:lineRule="auto"/>
        <w:rPr>
          <w:cs/>
        </w:rPr>
        <w:sectPr w:rsidR="00872923" w:rsidRPr="00FA39AA" w:rsidSect="00751999">
          <w:pgSz w:w="11906" w:h="16838" w:code="9"/>
          <w:pgMar w:top="2160" w:right="1440" w:bottom="1440" w:left="2160" w:header="1008" w:footer="720" w:gutter="0"/>
          <w:pgNumType w:fmt="thaiLetters"/>
          <w:cols w:space="720"/>
          <w:docGrid w:linePitch="435"/>
        </w:sectPr>
      </w:pPr>
    </w:p>
    <w:p w:rsidR="00543997" w:rsidRPr="00A87D64" w:rsidRDefault="00A87D64" w:rsidP="00991A87">
      <w:pPr>
        <w:pStyle w:val="Heading1"/>
        <w:spacing w:line="240" w:lineRule="auto"/>
      </w:pPr>
      <w:bookmarkStart w:id="5" w:name="_Toc487543075"/>
      <w:r>
        <w:rPr>
          <w:cs/>
        </w:rPr>
        <w:lastRenderedPageBreak/>
        <w:br/>
      </w:r>
      <w:r w:rsidRPr="00A87D64">
        <w:rPr>
          <w:cs/>
        </w:rPr>
        <w:br/>
      </w:r>
      <w:r w:rsidR="00E63E4A" w:rsidRPr="00A87D64">
        <w:rPr>
          <w:cs/>
        </w:rPr>
        <w:t>บทนำ</w:t>
      </w:r>
      <w:bookmarkEnd w:id="5"/>
    </w:p>
    <w:p w:rsidR="0094617B" w:rsidRPr="007E1467" w:rsidRDefault="0094617B" w:rsidP="00991A87">
      <w:pPr>
        <w:spacing w:line="240" w:lineRule="auto"/>
      </w:pPr>
    </w:p>
    <w:p w:rsidR="005D3D22" w:rsidRDefault="00A823B7" w:rsidP="001A53CF">
      <w:pPr>
        <w:spacing w:after="0" w:line="240" w:lineRule="auto"/>
        <w:ind w:firstLine="709"/>
      </w:pPr>
      <w:r>
        <w:rPr>
          <w:rFonts w:hint="cs"/>
          <w:cs/>
        </w:rPr>
        <w:t>สห</w:t>
      </w:r>
      <w:r w:rsidR="001A53CF">
        <w:rPr>
          <w:cs/>
        </w:rPr>
        <w:t>กิจศึกษา (</w:t>
      </w:r>
      <w:r w:rsidR="001A53CF">
        <w:t xml:space="preserve">Cooperative Education) </w:t>
      </w:r>
      <w:r w:rsidR="001A53CF">
        <w:rPr>
          <w:cs/>
        </w:rPr>
        <w:t>เป็นระบบการศึกษาที่เน้นการปฏิบัติงานในสถานประกอบการอย่างมีระบบ โดยจัดให้มีการเรียนการสอนในสถานศึกษาผนวกกับการฝึกปฏิบัติเพื่อให้นักศึกษาได้รับประสบการณ์โดยตรงจากสถานประกอบการ เสมือนเป็นพนักงานในองค์กร สหกิจศึกษานั้นนับเป็นระบบการเรียนการสอนที่มีการผสมผสานระหว่างการเรียนกับการปฏิบัติงานจริง (</w:t>
      </w:r>
      <w:r w:rsidR="001A53CF">
        <w:t xml:space="preserve">Work integrated Learning : WIL) </w:t>
      </w:r>
      <w:r w:rsidR="001A53CF">
        <w:rPr>
          <w:cs/>
        </w:rPr>
        <w:t>ก่อให้เกิดการพัฒนาทักษะด้านต่างๆ แก่ผู้ปฏิบัติงานสหกิจ</w:t>
      </w:r>
      <w:r w:rsidR="005D3D22">
        <w:rPr>
          <w:cs/>
        </w:rPr>
        <w:t>ศึกษา อีกทั้งสหกิจศึกษายังทำ</w:t>
      </w:r>
      <w:r w:rsidR="001A53CF">
        <w:rPr>
          <w:cs/>
        </w:rPr>
        <w:t>ให้ผู้ปฏิบัติงานสหกิจศึกษาได้รับประสบการณ์ที่ไม่สามารถหาได้ในห้องเรียน และยังเป็นการสร้างเสริมกระบวนการคิดวิเคราะห์การตัดสินใจกับเหตุการณ์ที่พบเจอ ดังนั้นวิชาสหกิจศึกษาจึงเป็นโอกาสที่ดีที่จะค้นพบศักยภาพที่แท้จริง และความต้องการด้านงานอาชีพชัดเจนมากขึ้น  นอ</w:t>
      </w:r>
      <w:r w:rsidR="005D3D22">
        <w:rPr>
          <w:cs/>
        </w:rPr>
        <w:t>กจากนี้กระบวนการสหกิจศึกษายังทำ</w:t>
      </w:r>
      <w:r w:rsidR="001A53CF" w:rsidRPr="005D3D22">
        <w:rPr>
          <w:cs/>
        </w:rPr>
        <w:t>ให้เกิด</w:t>
      </w:r>
      <w:r w:rsidR="001A53CF">
        <w:rPr>
          <w:cs/>
        </w:rPr>
        <w:t>การประสานงานอย่างใกล้ชิดระหว่างสถานศึกษากับสถานปร</w:t>
      </w:r>
      <w:r w:rsidR="005D3D22">
        <w:rPr>
          <w:cs/>
        </w:rPr>
        <w:t>ะกอบการ ส่งผลให้สถานศึกษาสามารถป</w:t>
      </w:r>
      <w:r w:rsidR="001A53CF">
        <w:rPr>
          <w:cs/>
        </w:rPr>
        <w:t>รับปรุงพัฒนาหลักสูตรให้มีความทันสมัยตลอดเวลาเพื่อให้สอดคล้องกับความต้องการของสถานประกอบการ</w:t>
      </w:r>
    </w:p>
    <w:p w:rsidR="005D3D22" w:rsidRDefault="001A53CF" w:rsidP="001A53CF">
      <w:pPr>
        <w:spacing w:after="0" w:line="240" w:lineRule="auto"/>
        <w:ind w:firstLine="709"/>
      </w:pPr>
      <w:r>
        <w:rPr>
          <w:cs/>
        </w:rPr>
        <w:t>ซึ่งทางสาขาวิชา</w:t>
      </w:r>
      <w:r w:rsidR="005D3D22">
        <w:rPr>
          <w:cs/>
        </w:rPr>
        <w:t>วิศวกรรมซอฟต์แวร์ คณะวิทยาการสารสนเทศ มหาวิทยาลัยบูรพา</w:t>
      </w:r>
      <w:r>
        <w:rPr>
          <w:cs/>
        </w:rPr>
        <w:t xml:space="preserve"> ได้เปิดให้นิสิตได้ศึกษารายวิชาสหกิจศึกษา (</w:t>
      </w:r>
      <w:r>
        <w:t xml:space="preserve">Cooperative Education) </w:t>
      </w:r>
      <w:r>
        <w:rPr>
          <w:cs/>
        </w:rPr>
        <w:t>ซึ่งถือเป็นการเปิดโอกาสให้นักศึกษาได้ไปฝึกประสบการณ์ภายใต้</w:t>
      </w:r>
      <w:r w:rsidR="005D3D22">
        <w:rPr>
          <w:cs/>
        </w:rPr>
        <w:t>สภาพแวดล้อมการทำ</w:t>
      </w:r>
      <w:r>
        <w:rPr>
          <w:cs/>
        </w:rPr>
        <w:t>งานจริงในสถานประกอบการณ์ต่าง ๆ โดยเวลาการฝึกปฏิบัติงานนั้นคือ 1 ภาคการศึกษา รวมแล้วไม่น้อยกว่า 16 สัปดาห์ หรือคิดเป็น 600 ชั่วโมง โดยการสหกิจศึกษานั้นผู้ปฏิบัติงานสหกิจศึกษาจะมีบทบาทหน้าที่เปรียบเสมือนพนักงานในองค์กร หรือสถานประกอบการณ์นั้น ๆ ทุกประการ และการปฏิบัติง</w:t>
      </w:r>
      <w:r w:rsidR="005D3D22">
        <w:rPr>
          <w:cs/>
        </w:rPr>
        <w:t>านนั้นผู้ปฏิบัติงานสหกิจศึกษาจำเป็นต้องนำ</w:t>
      </w:r>
      <w:r>
        <w:rPr>
          <w:cs/>
        </w:rPr>
        <w:t>ความรู้ที่ได้รับจากการเรียนการสอนภายในห้องเรียนตลอดระยะ</w:t>
      </w:r>
      <w:r w:rsidR="005D3D22">
        <w:rPr>
          <w:cs/>
        </w:rPr>
        <w:t>เวลา 4 ปี ไปประยุกต์ใช้กับการทำ</w:t>
      </w:r>
      <w:r>
        <w:rPr>
          <w:cs/>
        </w:rPr>
        <w:t>งานในองค์กร ไม่ว่าจะเป็นการวางแผนการปฏิบัติงาน การแก</w:t>
      </w:r>
      <w:r w:rsidR="005D3D22">
        <w:rPr>
          <w:cs/>
        </w:rPr>
        <w:t>้ไขปัญหาเมื่อเกิดอุปสรรคในการทำ</w:t>
      </w:r>
      <w:r>
        <w:rPr>
          <w:cs/>
        </w:rPr>
        <w:t>งานเพื่อให้การปฏิบัติงาน</w:t>
      </w:r>
      <w:r w:rsidR="005D3D22">
        <w:rPr>
          <w:cs/>
        </w:rPr>
        <w:t>นั้นสำเร็จตามวัตถุประสงค์ที่ได้กำ</w:t>
      </w:r>
      <w:r>
        <w:rPr>
          <w:cs/>
        </w:rPr>
        <w:t>หนดไว้อย่างมีประสิทธิภาพมากที่สุด</w:t>
      </w:r>
    </w:p>
    <w:p w:rsidR="00572FC6" w:rsidRDefault="001A53CF" w:rsidP="00572FC6">
      <w:pPr>
        <w:spacing w:after="0" w:line="240" w:lineRule="auto"/>
        <w:ind w:firstLine="709"/>
      </w:pPr>
      <w:r>
        <w:rPr>
          <w:cs/>
        </w:rPr>
        <w:t xml:space="preserve"> </w:t>
      </w:r>
      <w:r w:rsidR="005D3D22">
        <w:rPr>
          <w:cs/>
        </w:rPr>
        <w:t>ในการดำ</w:t>
      </w:r>
      <w:r>
        <w:rPr>
          <w:cs/>
        </w:rPr>
        <w:t>เนินการสหกิจศึกษาที่ทางหลักสูตรสาชาวิชาวิศวกรรมซอฟต์แวร์ คณะวิทยาการ</w:t>
      </w:r>
      <w:r w:rsidR="005D3D22">
        <w:rPr>
          <w:cs/>
        </w:rPr>
        <w:t>สารสนเทศ</w:t>
      </w:r>
      <w:r w:rsidR="00572FC6">
        <w:rPr>
          <w:rFonts w:hint="cs"/>
          <w:cs/>
        </w:rPr>
        <w:t xml:space="preserve"> มหาวิทยาลัยบูรพา</w:t>
      </w:r>
      <w:r w:rsidR="005D3D22">
        <w:rPr>
          <w:cs/>
        </w:rPr>
        <w:t xml:space="preserve"> ประจำ</w:t>
      </w:r>
      <w:r w:rsidR="00572FC6">
        <w:rPr>
          <w:cs/>
        </w:rPr>
        <w:t>ปีการศึกษา 2563</w:t>
      </w:r>
      <w:r>
        <w:rPr>
          <w:cs/>
        </w:rPr>
        <w:t xml:space="preserve"> ผู้ปฏิ</w:t>
      </w:r>
      <w:r w:rsidR="005D3D22">
        <w:rPr>
          <w:cs/>
        </w:rPr>
        <w:t>บัติงานสหกิจศึกษาได้ทำ</w:t>
      </w:r>
      <w:r>
        <w:rPr>
          <w:cs/>
        </w:rPr>
        <w:t>การเลือกปฏิบัติงานที่ บริษัท</w:t>
      </w:r>
      <w:r w:rsidR="005D3D22">
        <w:rPr>
          <w:cs/>
        </w:rPr>
        <w:t>สยาม เด็นโซ่ แมนูแฟคเจอริ่ง จำ</w:t>
      </w:r>
      <w:r>
        <w:rPr>
          <w:cs/>
        </w:rPr>
        <w:t>กัด ซึ่งทางบริษัทเอง เป็นบริษัทผู้ผลิตระบบคอมมอลเรล อุปกรณ์</w:t>
      </w:r>
      <w:r w:rsidR="00572FC6">
        <w:rPr>
          <w:cs/>
        </w:rPr>
        <w:t>หัวฉีดน้ำ</w:t>
      </w:r>
      <w:r>
        <w:rPr>
          <w:cs/>
        </w:rPr>
        <w:t>มันเชื้อเพลิงแรงดันสูง และหัวฉี</w:t>
      </w:r>
      <w:r w:rsidR="00572FC6">
        <w:rPr>
          <w:cs/>
        </w:rPr>
        <w:t>ดแก๊สโซลีน ซึ่งเป็นฐานการผลิตลำ</w:t>
      </w:r>
      <w:r>
        <w:rPr>
          <w:cs/>
        </w:rPr>
        <w:t xml:space="preserve">ดับที่ 3 ของกลุ่มเด็นโซ่ทั่วโลก </w:t>
      </w:r>
      <w:r w:rsidR="00660CBC">
        <w:rPr>
          <w:rFonts w:hint="cs"/>
          <w:cs/>
        </w:rPr>
        <w:t xml:space="preserve"> </w:t>
      </w:r>
      <w:r w:rsidR="00483B4B">
        <w:rPr>
          <w:cs/>
        </w:rPr>
        <w:t>ซึ่งตัวผู้ปฏิบัติงานสห</w:t>
      </w:r>
      <w:r>
        <w:rPr>
          <w:cs/>
        </w:rPr>
        <w:t xml:space="preserve">กิจศึกษานั้นได้เข้าไปปฏิบัติงานในแผนกทรัพยากรมนุษย์ </w:t>
      </w:r>
      <w:r>
        <w:rPr>
          <w:cs/>
        </w:rPr>
        <w:lastRenderedPageBreak/>
        <w:t xml:space="preserve">ส่วนงาน </w:t>
      </w:r>
      <w:r>
        <w:t>Human Resource Information</w:t>
      </w:r>
      <w:r w:rsidR="00483B4B">
        <w:rPr>
          <w:rFonts w:hint="cs"/>
          <w:cs/>
        </w:rPr>
        <w:t xml:space="preserve"> </w:t>
      </w:r>
      <w:r>
        <w:t xml:space="preserve">System (HRIS) </w:t>
      </w:r>
      <w:r>
        <w:rPr>
          <w:cs/>
        </w:rPr>
        <w:t xml:space="preserve">โดยส่วนงาน </w:t>
      </w:r>
      <w:r>
        <w:t xml:space="preserve">HRIS </w:t>
      </w:r>
      <w:r w:rsidR="00483B4B">
        <w:rPr>
          <w:cs/>
        </w:rPr>
        <w:t>เป็นแผนกที่นำ</w:t>
      </w:r>
      <w:r>
        <w:rPr>
          <w:cs/>
        </w:rPr>
        <w:t xml:space="preserve">เทคโนโลยี หรือระบบสารสนเทศมาปรับใช้กับการจัดการทรัพยากรมนุษย์ หรือพนักงานในองค์กร เพื่อจัดการกับปัญหาต่าง ๆ ของแผนก </w:t>
      </w:r>
      <w:r w:rsidR="00D26D21">
        <w:t>Human Resource (</w:t>
      </w:r>
      <w:r>
        <w:t>HR</w:t>
      </w:r>
      <w:r w:rsidR="00D26D21">
        <w:t>)</w:t>
      </w:r>
      <w:r>
        <w:t xml:space="preserve"> </w:t>
      </w:r>
      <w:r>
        <w:rPr>
          <w:cs/>
        </w:rPr>
        <w:t>ซึ่งส่วนใหญ่จะเป็นระบบที่</w:t>
      </w:r>
      <w:r w:rsidR="00FA3DE2">
        <w:rPr>
          <w:rFonts w:hint="cs"/>
          <w:cs/>
        </w:rPr>
        <w:t>มีกระบวนการทำงานโดยการ</w:t>
      </w:r>
      <w:r>
        <w:rPr>
          <w:cs/>
        </w:rPr>
        <w:t>จัดการด้วยมือ (</w:t>
      </w:r>
      <w:r>
        <w:t xml:space="preserve">manual) </w:t>
      </w:r>
      <w:r>
        <w:rPr>
          <w:cs/>
        </w:rPr>
        <w:t>สู่การพัฒนาระบบ เช่น ระบบฐานข้อมูลพนักงาน ระบบจัดการข้อมูลการลา</w:t>
      </w:r>
      <w:r w:rsidR="00FA3DE2">
        <w:rPr>
          <w:rFonts w:hint="cs"/>
          <w:cs/>
        </w:rPr>
        <w:t xml:space="preserve"> ระบบการเบิกสวัสดิการผนักงาน</w:t>
      </w:r>
      <w:r>
        <w:rPr>
          <w:cs/>
        </w:rPr>
        <w:t xml:space="preserve"> เป็นต้น</w:t>
      </w:r>
    </w:p>
    <w:p w:rsidR="001C2674" w:rsidRPr="007E1467" w:rsidRDefault="007C5568" w:rsidP="00BF1A9D">
      <w:pPr>
        <w:pStyle w:val="Heading2"/>
      </w:pPr>
      <w:bookmarkStart w:id="6" w:name="_Toc406412106"/>
      <w:bookmarkStart w:id="7" w:name="_Toc406412542"/>
      <w:bookmarkStart w:id="8" w:name="_Toc406413351"/>
      <w:bookmarkStart w:id="9" w:name="_Toc420265793"/>
      <w:bookmarkStart w:id="10" w:name="_Toc487543076"/>
      <w:bookmarkStart w:id="11" w:name="_Toc399842558"/>
      <w:r w:rsidRPr="00A87D64">
        <w:rPr>
          <w:cs/>
        </w:rPr>
        <w:t>ข้อมูล</w:t>
      </w:r>
      <w:bookmarkEnd w:id="6"/>
      <w:bookmarkEnd w:id="7"/>
      <w:bookmarkEnd w:id="8"/>
      <w:r w:rsidRPr="007E1467">
        <w:rPr>
          <w:cs/>
        </w:rPr>
        <w:t>ของ</w:t>
      </w:r>
      <w:bookmarkEnd w:id="9"/>
      <w:r w:rsidR="00BF1A9D" w:rsidRPr="00BF1A9D">
        <w:rPr>
          <w:cs/>
        </w:rPr>
        <w:t>บริษัท</w:t>
      </w:r>
      <w:r w:rsidR="00E36F44">
        <w:rPr>
          <w:cs/>
        </w:rPr>
        <w:t xml:space="preserve"> สยาม เด็นโซ่ แมนูแฟคเจอริ่ง จำ</w:t>
      </w:r>
      <w:r w:rsidR="00BF1A9D" w:rsidRPr="00BF1A9D">
        <w:rPr>
          <w:cs/>
        </w:rPr>
        <w:t>กัด</w:t>
      </w:r>
      <w:bookmarkEnd w:id="10"/>
      <w:bookmarkEnd w:id="11"/>
    </w:p>
    <w:p w:rsidR="001C2674" w:rsidRPr="003D0F9E" w:rsidRDefault="00E75B72" w:rsidP="003D0F9E">
      <w:pPr>
        <w:spacing w:after="0" w:line="240" w:lineRule="auto"/>
        <w:ind w:firstLine="720"/>
      </w:pPr>
      <w:r w:rsidRPr="003D0F9E">
        <w:rPr>
          <w:cs/>
        </w:rPr>
        <w:t>บรรยาย</w:t>
      </w:r>
      <w:r w:rsidR="003D0F9E" w:rsidRPr="003D0F9E">
        <w:rPr>
          <w:cs/>
        </w:rPr>
        <w:t>บริษัทสยาม เด็นโซ่ แมนูแฟคเจอริ่ง เปิดทำการตั้งแต่ปี พ.ศ. 2545 ซึ่งเป็นฐานการผลิตระบบคอมมอนเรล (</w:t>
      </w:r>
      <w:r w:rsidR="003D0F9E" w:rsidRPr="003D0F9E">
        <w:t xml:space="preserve">CRS) </w:t>
      </w:r>
      <w:r w:rsidR="003D0F9E" w:rsidRPr="003D0F9E">
        <w:rPr>
          <w:cs/>
        </w:rPr>
        <w:t>ที่ใหญ่เป็นอันดับ 3 ของโลก และถือเป็นผู้ผลิตเจ้าแรกในประเทศไทย ในปัจจุบันทำการผลิตระบบคอมมอนเรลสำหรับเครื่องยนต์ดีเซล</w:t>
      </w:r>
      <w:r w:rsidR="003D0F9E" w:rsidRPr="003D0F9E">
        <w:t xml:space="preserve">, </w:t>
      </w:r>
      <w:r w:rsidR="003D0F9E" w:rsidRPr="003D0F9E">
        <w:rPr>
          <w:cs/>
        </w:rPr>
        <w:t>ระบบหัวฉีดน้ำมันเชื้อเพลิง และ ปั๊มส</w:t>
      </w:r>
      <w:r w:rsidR="003D0F9E" w:rsidRPr="003D0F9E">
        <w:rPr>
          <w:rFonts w:hint="cs"/>
          <w:cs/>
        </w:rPr>
        <w:t>ำ</w:t>
      </w:r>
      <w:r w:rsidR="003D0F9E" w:rsidRPr="003D0F9E">
        <w:rPr>
          <w:cs/>
        </w:rPr>
        <w:t>หรับเครื่องยนต์แก็สโซลีน ส่วนต่อขยายของโรงงานจะทำการผลิตระบบหัวฉีดน้ำมันเชื้อเพลิง โดยมีวัตถุประสงค์เพื่อให้บริการในฐานะกลุ่มบริษัทในเอเชียตะวันออกเฉียงใต้ที่มีฐานการผลิตในประเทศไทย และจะทำการพัฒนาขีดความสามารถให้ตรงกับความต้องการของผู้บริโภคต่อไป</w:t>
      </w:r>
      <w:r w:rsidR="007F3AA6" w:rsidRPr="003D0F9E">
        <w:rPr>
          <w:rFonts w:hint="cs"/>
          <w:cs/>
        </w:rPr>
        <w:t xml:space="preserve"> </w:t>
      </w:r>
    </w:p>
    <w:p w:rsidR="001C2674" w:rsidRPr="00A87D64" w:rsidRDefault="001C2674" w:rsidP="00991A87">
      <w:pPr>
        <w:pStyle w:val="Heading3"/>
      </w:pPr>
      <w:bookmarkStart w:id="12" w:name="_Toc409387113"/>
      <w:bookmarkStart w:id="13" w:name="_Toc410779693"/>
      <w:bookmarkStart w:id="14" w:name="_Toc413338017"/>
      <w:bookmarkStart w:id="15" w:name="_Toc420387288"/>
      <w:bookmarkStart w:id="16" w:name="_Toc420485884"/>
      <w:bookmarkStart w:id="17" w:name="_Toc420525041"/>
      <w:bookmarkStart w:id="18" w:name="_Toc420734851"/>
      <w:bookmarkStart w:id="19" w:name="_Toc420739344"/>
      <w:bookmarkStart w:id="20" w:name="_Toc453667458"/>
      <w:bookmarkStart w:id="21" w:name="_Toc453683017"/>
      <w:bookmarkStart w:id="22" w:name="_Toc453683429"/>
      <w:bookmarkStart w:id="23" w:name="_Toc453683689"/>
      <w:bookmarkStart w:id="24" w:name="_Toc487543077"/>
      <w:r w:rsidRPr="00A87D64">
        <w:rPr>
          <w:cs/>
        </w:rPr>
        <w:t>สถานที่ตั้งสถานประกอบการ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:rsidR="00FA2D60" w:rsidRPr="00DE3A1B" w:rsidRDefault="00FA2D60" w:rsidP="00FA2D60">
      <w:pPr>
        <w:spacing w:after="0" w:line="240" w:lineRule="auto"/>
        <w:ind w:firstLine="720"/>
      </w:pPr>
      <w:r w:rsidRPr="00DE3A1B">
        <w:rPr>
          <w:cs/>
        </w:rPr>
        <w:t>สำหรับสถานที่ตั้งสถานประกอบการนั้นบริษัท สยาม เด็นโซ่ แมนูแฟคเจอริ่ง จำกัด มีสถาน</w:t>
      </w:r>
    </w:p>
    <w:p w:rsidR="00FA2D60" w:rsidRPr="00DE3A1B" w:rsidRDefault="00FA2D60" w:rsidP="00DE3A1B">
      <w:pPr>
        <w:spacing w:after="0" w:line="240" w:lineRule="auto"/>
      </w:pPr>
      <w:r w:rsidRPr="00DE3A1B">
        <w:rPr>
          <w:cs/>
        </w:rPr>
        <w:t>ที่ตั้งอยู่ที่ อมตะ ซิตี้ ชลบุร</w:t>
      </w:r>
      <w:r w:rsidRPr="00DE3A1B">
        <w:rPr>
          <w:rFonts w:hint="cs"/>
          <w:cs/>
        </w:rPr>
        <w:t>ี</w:t>
      </w:r>
    </w:p>
    <w:tbl>
      <w:tblPr>
        <w:tblStyle w:val="TableGrid"/>
        <w:tblpPr w:leftFromText="180" w:rightFromText="180" w:vertAnchor="text" w:horzAnchor="margin" w:tblpXSpec="center" w:tblpY="15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4247"/>
      </w:tblGrid>
      <w:tr w:rsidR="00660CBC" w:rsidTr="00F36946">
        <w:trPr>
          <w:trHeight w:val="568"/>
        </w:trPr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Fonts w:ascii="Times New Roman" w:eastAsia="Times New Roman" w:hAnsi="Times New Roman" w:cs="Angsana New"/>
                <w:cs/>
              </w:rPr>
            </w:pP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เลขที่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</w:rPr>
              <w:t>700/618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Style w:val="fontstyle01"/>
                <w:sz w:val="32"/>
                <w:szCs w:val="32"/>
                <w:cs/>
              </w:rPr>
            </w:pP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หมู่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hint="cs"/>
                <w:cs/>
              </w:rPr>
              <w:t>4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Style w:val="fontstyle01"/>
                <w:sz w:val="32"/>
                <w:szCs w:val="32"/>
              </w:rPr>
            </w:pPr>
            <w:r w:rsidRPr="00377174">
              <w:rPr>
                <w:rStyle w:val="fontstyle01"/>
                <w:sz w:val="32"/>
                <w:szCs w:val="32"/>
                <w:cs/>
              </w:rPr>
              <w:t>ถนน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  <w:cs/>
              </w:rPr>
              <w:t xml:space="preserve">บางนา-ตราด หลักกิโลเมตรที่ </w:t>
            </w:r>
            <w:r w:rsidRPr="00377174">
              <w:rPr>
                <w:rFonts w:eastAsia="Times New Roman"/>
                <w:color w:val="000000"/>
              </w:rPr>
              <w:t>57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Style w:val="fontstyle01"/>
                <w:sz w:val="32"/>
                <w:szCs w:val="32"/>
              </w:rPr>
            </w:pPr>
            <w:r w:rsidRPr="00377174">
              <w:rPr>
                <w:rStyle w:val="fontstyle01"/>
                <w:sz w:val="32"/>
                <w:szCs w:val="32"/>
                <w:cs/>
              </w:rPr>
              <w:t>ตำบล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  <w:cs/>
              </w:rPr>
              <w:t>บ้านเก่า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Style w:val="fontstyle01"/>
                <w:sz w:val="32"/>
                <w:szCs w:val="32"/>
              </w:rPr>
            </w:pP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  <w:cs/>
              </w:rPr>
              <w:t>พานทอง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Style w:val="fontstyle01"/>
                <w:sz w:val="32"/>
                <w:szCs w:val="32"/>
              </w:rPr>
            </w:pP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  <w:cs/>
              </w:rPr>
              <w:t xml:space="preserve">ชลบุรี </w:t>
            </w:r>
            <w:r w:rsidRPr="00377174">
              <w:rPr>
                <w:rFonts w:eastAsia="Times New Roman"/>
                <w:color w:val="000000"/>
              </w:rPr>
              <w:t>20160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Style w:val="fontstyle01"/>
                <w:sz w:val="32"/>
                <w:szCs w:val="32"/>
                <w:cs/>
              </w:rPr>
            </w:pPr>
            <w:r w:rsidRPr="00377174">
              <w:rPr>
                <w:rStyle w:val="fontstyle01"/>
                <w:sz w:val="32"/>
                <w:szCs w:val="32"/>
                <w:cs/>
              </w:rPr>
              <w:t>โทรศัพท</w:t>
            </w:r>
            <w:r w:rsidRPr="00377174">
              <w:rPr>
                <w:rStyle w:val="fontstyle01"/>
                <w:rFonts w:hint="cs"/>
                <w:sz w:val="32"/>
                <w:szCs w:val="32"/>
                <w:cs/>
              </w:rPr>
              <w:t>์</w:t>
            </w:r>
          </w:p>
        </w:tc>
        <w:tc>
          <w:tcPr>
            <w:tcW w:w="4247" w:type="dxa"/>
          </w:tcPr>
          <w:p w:rsidR="00660CBC" w:rsidRPr="00377174" w:rsidRDefault="00660CBC" w:rsidP="00716322">
            <w:r w:rsidRPr="00377174">
              <w:t>:</w:t>
            </w:r>
            <w:r w:rsidRPr="00377174">
              <w:rPr>
                <w:rFonts w:eastAsia="Times New Roman"/>
                <w:color w:val="000000"/>
              </w:rPr>
              <w:t xml:space="preserve"> +66(0) 3821 0100</w:t>
            </w:r>
          </w:p>
        </w:tc>
      </w:tr>
      <w:tr w:rsidR="00660CBC" w:rsidTr="00716322">
        <w:tc>
          <w:tcPr>
            <w:tcW w:w="1418" w:type="dxa"/>
          </w:tcPr>
          <w:p w:rsidR="00660CBC" w:rsidRPr="00377174" w:rsidRDefault="00660CBC" w:rsidP="00716322">
            <w:pPr>
              <w:spacing w:after="0"/>
              <w:jc w:val="left"/>
              <w:rPr>
                <w:rStyle w:val="fontstyle01"/>
                <w:sz w:val="32"/>
                <w:szCs w:val="32"/>
                <w:cs/>
              </w:rPr>
            </w:pPr>
            <w:r w:rsidRPr="00377174">
              <w:rPr>
                <w:rStyle w:val="fontstyle01"/>
                <w:sz w:val="32"/>
                <w:szCs w:val="32"/>
                <w:cs/>
              </w:rPr>
              <w:t>โทรสาร</w:t>
            </w:r>
          </w:p>
        </w:tc>
        <w:tc>
          <w:tcPr>
            <w:tcW w:w="4247" w:type="dxa"/>
          </w:tcPr>
          <w:p w:rsidR="00660CBC" w:rsidRPr="00377174" w:rsidRDefault="00660CBC" w:rsidP="00716322">
            <w:pPr>
              <w:rPr>
                <w:rFonts w:eastAsia="Times New Roman"/>
                <w:color w:val="000000"/>
              </w:rPr>
            </w:pPr>
            <w:r w:rsidRPr="00377174">
              <w:t xml:space="preserve">: </w:t>
            </w:r>
            <w:r w:rsidRPr="00377174">
              <w:rPr>
                <w:rFonts w:eastAsia="Times New Roman"/>
                <w:color w:val="000000"/>
              </w:rPr>
              <w:t>+66(0) 3821 0119</w:t>
            </w:r>
          </w:p>
          <w:p w:rsidR="00660CBC" w:rsidRPr="00377174" w:rsidRDefault="00660CBC" w:rsidP="00716322"/>
        </w:tc>
      </w:tr>
    </w:tbl>
    <w:p w:rsidR="00660CBC" w:rsidRDefault="00660CBC" w:rsidP="00660CBC"/>
    <w:p w:rsidR="00660CBC" w:rsidRDefault="00660CBC" w:rsidP="00660CBC">
      <w:pPr>
        <w:ind w:firstLine="720"/>
      </w:pPr>
    </w:p>
    <w:p w:rsidR="00660CBC" w:rsidRDefault="00660CBC" w:rsidP="00660CBC"/>
    <w:p w:rsidR="00660CBC" w:rsidRDefault="00660CBC" w:rsidP="00FA2D60">
      <w:pPr>
        <w:spacing w:after="0" w:line="240" w:lineRule="auto"/>
        <w:ind w:firstLine="720"/>
        <w:rPr>
          <w:color w:val="FF0000"/>
        </w:rPr>
      </w:pPr>
    </w:p>
    <w:p w:rsidR="006023E2" w:rsidRPr="00F36946" w:rsidRDefault="00F36946" w:rsidP="006A17E2">
      <w:pPr>
        <w:spacing w:after="0" w:line="240" w:lineRule="auto"/>
        <w:ind w:firstLine="720"/>
      </w:pPr>
      <w:r w:rsidRPr="00F36946">
        <w:rPr>
          <w:cs/>
        </w:rPr>
        <w:lastRenderedPageBreak/>
        <w:t>ผู้บริหารระดับสูงสุด คือ นายยาซูชิ นากามูระ ดำรงตำแหน่ง ประธานกรรมการ ธุรกิจหลักผลิตระบบคอมมอนเรล</w:t>
      </w:r>
      <w:r w:rsidR="000814A7">
        <w:rPr>
          <w:rFonts w:hint="cs"/>
          <w:cs/>
        </w:rPr>
        <w:t xml:space="preserve"> </w:t>
      </w:r>
      <w:r w:rsidRPr="00F36946">
        <w:rPr>
          <w:cs/>
        </w:rPr>
        <w:t>และผลิตหัวฉีดน้ำมันแก๊สโซลีน โดย</w:t>
      </w:r>
      <w:r w:rsidR="00154E9E" w:rsidRPr="00F36946">
        <w:rPr>
          <w:cs/>
        </w:rPr>
        <w:t xml:space="preserve">ภาพสัญลักษณ์สถานประกอบการ </w:t>
      </w:r>
      <w:r w:rsidR="00D70D37" w:rsidRPr="00F36946">
        <w:rPr>
          <w:cs/>
        </w:rPr>
        <w:t>แสดงดังภาพที่ 1-1</w:t>
      </w:r>
      <w:r w:rsidR="00A85CE5" w:rsidRPr="00F36946">
        <w:rPr>
          <w:cs/>
        </w:rPr>
        <w:t xml:space="preserve"> และแผนที่/แผนภาพที่ตั้งสถานประกอบการ แสดงดังภาพที่ 1-2 </w:t>
      </w:r>
    </w:p>
    <w:p w:rsidR="00D70D37" w:rsidRPr="007E1467" w:rsidRDefault="00684AD8" w:rsidP="00991A87">
      <w:pPr>
        <w:keepNext/>
        <w:spacing w:after="0" w:line="240" w:lineRule="auto"/>
        <w:jc w:val="center"/>
      </w:pPr>
      <w:r w:rsidRPr="0085780F">
        <w:rPr>
          <w:noProof/>
          <w:shd w:val="clear" w:color="auto" w:fill="000000" w:themeFill="text1"/>
        </w:rPr>
        <w:drawing>
          <wp:inline distT="0" distB="0" distL="0" distR="0" wp14:anchorId="1C2E51A4" wp14:editId="37FED3D3">
            <wp:extent cx="4057650" cy="2019300"/>
            <wp:effectExtent l="19050" t="19050" r="19050" b="190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0193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4AD8" w:rsidRPr="00F312EF" w:rsidRDefault="00962A40" w:rsidP="00F312EF">
      <w:pPr>
        <w:pStyle w:val="a0"/>
      </w:pPr>
      <w:bookmarkStart w:id="25" w:name="_Toc424818802"/>
      <w:r w:rsidRPr="007E1467">
        <w:rPr>
          <w:cs/>
        </w:rPr>
        <w:t>ภาพที่</w:t>
      </w:r>
      <w:r w:rsidR="00944835" w:rsidRPr="007E1467">
        <w:rPr>
          <w:cs/>
        </w:rPr>
        <w:t xml:space="preserve">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 w:rsidR="00530FE1" w:rsidRPr="007E1467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 w:rsidR="00D70D37" w:rsidRPr="007E1467">
        <w:rPr>
          <w:cs/>
        </w:rPr>
        <w:t xml:space="preserve">  </w:t>
      </w:r>
      <w:bookmarkEnd w:id="25"/>
      <w:r w:rsidR="00684AD8" w:rsidRPr="00684AD8">
        <w:rPr>
          <w:cs/>
        </w:rPr>
        <w:t>ตราสัญลักษณ์ของบริษัท สยาม เด็นโซ่ แมนูแฟคเจอริ่ง จำกัด</w:t>
      </w:r>
    </w:p>
    <w:p w:rsidR="007C5568" w:rsidRPr="007E1467" w:rsidRDefault="00684AD8" w:rsidP="00023BAA">
      <w:pPr>
        <w:pStyle w:val="a0"/>
        <w:rPr>
          <w:cs/>
        </w:rPr>
      </w:pPr>
      <w:r>
        <w:rPr>
          <w:rFonts w:hint="cs"/>
          <w:noProof/>
        </w:rPr>
        <w:drawing>
          <wp:inline distT="0" distB="0" distL="0" distR="0" wp14:anchorId="461117EC" wp14:editId="18CFA383">
            <wp:extent cx="3793830" cy="2848822"/>
            <wp:effectExtent l="19050" t="19050" r="16510" b="27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act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469" cy="285756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57C0" w:rsidRPr="00510A04" w:rsidRDefault="00962A40" w:rsidP="00510A04">
      <w:pPr>
        <w:pStyle w:val="a0"/>
      </w:pPr>
      <w:bookmarkStart w:id="26" w:name="_Toc424818803"/>
      <w:r w:rsidRPr="007E1467">
        <w:rPr>
          <w:cs/>
        </w:rPr>
        <w:t>ภาพที่</w:t>
      </w:r>
      <w:r w:rsidR="00944835" w:rsidRPr="007E1467">
        <w:rPr>
          <w:cs/>
        </w:rPr>
        <w:t xml:space="preserve">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 w:rsidR="00530FE1" w:rsidRPr="007E1467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2</w:t>
      </w:r>
      <w:r w:rsidR="001B5F27">
        <w:rPr>
          <w:noProof/>
        </w:rPr>
        <w:fldChar w:fldCharType="end"/>
      </w:r>
      <w:r w:rsidR="007C5568" w:rsidRPr="007E1467">
        <w:rPr>
          <w:cs/>
        </w:rPr>
        <w:t xml:space="preserve">  </w:t>
      </w:r>
      <w:r w:rsidR="007C5568" w:rsidRPr="00684AD8">
        <w:rPr>
          <w:cs/>
        </w:rPr>
        <w:t>แผนที่ตั้ง</w:t>
      </w:r>
      <w:bookmarkEnd w:id="26"/>
      <w:r w:rsidR="00684AD8" w:rsidRPr="00684AD8">
        <w:rPr>
          <w:cs/>
        </w:rPr>
        <w:t>บริษัท สยาม เด็นโซ่ แมนูแฟคเจอริ่ง จำกัด</w:t>
      </w:r>
    </w:p>
    <w:p w:rsidR="00CE31FF" w:rsidRPr="000D1189" w:rsidRDefault="00FE57C0" w:rsidP="000D1189">
      <w:pPr>
        <w:spacing w:line="240" w:lineRule="auto"/>
        <w:ind w:firstLine="720"/>
        <w:jc w:val="left"/>
      </w:pPr>
      <w:r w:rsidRPr="00FE57C0">
        <w:rPr>
          <w:cs/>
        </w:rPr>
        <w:t xml:space="preserve">โดยผู้ปฏิบัติงานสหกิจศึกษาได้เข้าไปช่วยงานในบริษัท สยาม เด็นโซ่ แมนูแฟคเจอริ่ง จำกัด ในส่วนงานของส่วนงาน </w:t>
      </w:r>
      <w:r w:rsidRPr="00FE57C0">
        <w:t xml:space="preserve">Human Resource Information System (HRIS) </w:t>
      </w:r>
      <w:r w:rsidRPr="00FE57C0">
        <w:rPr>
          <w:cs/>
        </w:rPr>
        <w:t>ซึ่งแผนกนี้จะทำหน้าที่เกี่ยวข้องกับการดูแล และจัดการกับข้อมูลของพนักงานทั้งหมดในองค์กร และด้วยข้อมูลที่มีจำนวนมากนั้น และยากในการจัดการข้อมูลองค์กรจึงจำเป็นต้องมีการนำเทคโนโลยีเข้ามาเพื่อช่วยอำนวย</w:t>
      </w:r>
      <w:r w:rsidRPr="00FE57C0">
        <w:rPr>
          <w:cs/>
        </w:rPr>
        <w:lastRenderedPageBreak/>
        <w:t>ความสะดวกต่อการทำงาน และเพิ่มประสิทธิ์ภาพในการทำงาน โดยจะแสดงตามแผนผังองค์กรจะเป็นดังภาพที่ 1</w:t>
      </w:r>
      <w:r w:rsidRPr="00FE57C0">
        <w:rPr>
          <w:rFonts w:hint="cs"/>
          <w:cs/>
        </w:rPr>
        <w:t>-3</w:t>
      </w:r>
    </w:p>
    <w:p w:rsidR="007C5568" w:rsidRPr="007E1467" w:rsidRDefault="000D1189" w:rsidP="00991A87">
      <w:pPr>
        <w:keepNext/>
        <w:spacing w:line="240" w:lineRule="auto"/>
      </w:pPr>
      <w:r>
        <w:rPr>
          <w:noProof/>
        </w:rPr>
        <w:drawing>
          <wp:inline distT="0" distB="0" distL="0" distR="0" wp14:anchorId="70C085D8" wp14:editId="24DBA495">
            <wp:extent cx="5248275" cy="67913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568" w:rsidRDefault="00962A40" w:rsidP="003E33E6">
      <w:pPr>
        <w:pStyle w:val="a0"/>
      </w:pPr>
      <w:bookmarkStart w:id="27" w:name="_Toc424818804"/>
      <w:r w:rsidRPr="007E1467">
        <w:rPr>
          <w:cs/>
        </w:rPr>
        <w:t>ภาพที่</w:t>
      </w:r>
      <w:r w:rsidR="002E4699" w:rsidRPr="007E1467">
        <w:rPr>
          <w:cs/>
        </w:rPr>
        <w:t xml:space="preserve">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 w:rsidR="00530FE1" w:rsidRPr="007E1467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3</w:t>
      </w:r>
      <w:r w:rsidR="001B5F27">
        <w:rPr>
          <w:noProof/>
        </w:rPr>
        <w:fldChar w:fldCharType="end"/>
      </w:r>
      <w:r w:rsidR="007C5568" w:rsidRPr="007E1467">
        <w:rPr>
          <w:cs/>
        </w:rPr>
        <w:t xml:space="preserve">  </w:t>
      </w:r>
      <w:r w:rsidR="00F312EF">
        <w:rPr>
          <w:cs/>
        </w:rPr>
        <w:t xml:space="preserve">โครงสร้างการบริหารของบริษัท สยาม เด็นโซ่ แมนูแฟคเจอริ่ง </w:t>
      </w:r>
      <w:bookmarkEnd w:id="27"/>
    </w:p>
    <w:p w:rsidR="003E33E6" w:rsidRPr="007E1467" w:rsidRDefault="003E33E6" w:rsidP="00F312EF">
      <w:pPr>
        <w:pStyle w:val="a0"/>
      </w:pPr>
    </w:p>
    <w:p w:rsidR="00610427" w:rsidRDefault="007C5568" w:rsidP="00610427">
      <w:pPr>
        <w:pStyle w:val="Heading3"/>
      </w:pPr>
      <w:bookmarkStart w:id="28" w:name="_Toc409752696"/>
      <w:bookmarkStart w:id="29" w:name="_Toc409753108"/>
      <w:bookmarkStart w:id="30" w:name="_Toc416273301"/>
      <w:bookmarkStart w:id="31" w:name="_Toc416341099"/>
      <w:bookmarkStart w:id="32" w:name="_Toc420265796"/>
      <w:bookmarkStart w:id="33" w:name="_Toc420387289"/>
      <w:bookmarkStart w:id="34" w:name="_Toc420485885"/>
      <w:bookmarkStart w:id="35" w:name="_Toc420525042"/>
      <w:bookmarkStart w:id="36" w:name="_Toc420734852"/>
      <w:bookmarkStart w:id="37" w:name="_Toc420739345"/>
      <w:bookmarkStart w:id="38" w:name="_Toc453667459"/>
      <w:bookmarkStart w:id="39" w:name="_Toc453683018"/>
      <w:bookmarkStart w:id="40" w:name="_Toc453683430"/>
      <w:bookmarkStart w:id="41" w:name="_Toc453683690"/>
      <w:bookmarkStart w:id="42" w:name="_Toc487543078"/>
      <w:r w:rsidRPr="007E1467">
        <w:rPr>
          <w:cs/>
        </w:rPr>
        <w:lastRenderedPageBreak/>
        <w:t>ผลิตภัณฑ์ ผลิตผล หรือการให้บริการของ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r w:rsidR="00610427">
        <w:rPr>
          <w:cs/>
        </w:rPr>
        <w:t xml:space="preserve">บริษัท สยาม เด็นโซ่ แมนูแฟคเจอริ่ง </w:t>
      </w:r>
    </w:p>
    <w:bookmarkEnd w:id="38"/>
    <w:bookmarkEnd w:id="39"/>
    <w:bookmarkEnd w:id="40"/>
    <w:bookmarkEnd w:id="41"/>
    <w:bookmarkEnd w:id="42"/>
    <w:p w:rsidR="0076312D" w:rsidRPr="00674AE7" w:rsidRDefault="0076312D" w:rsidP="0076312D">
      <w:pPr>
        <w:spacing w:line="240" w:lineRule="auto"/>
        <w:ind w:firstLine="720"/>
      </w:pPr>
      <w:r w:rsidRPr="00674AE7">
        <w:rPr>
          <w:cs/>
        </w:rPr>
        <w:t>บริษัท สยาม เด็นโซ่ แมนูแฟคเจอริ่ง จำกัด เป็นหนึ่งในบริษัทผู้ผลิตระบบคอมมอนเรล (</w:t>
      </w:r>
      <w:r w:rsidRPr="00674AE7">
        <w:t xml:space="preserve">Common Rail System) </w:t>
      </w:r>
      <w:r w:rsidRPr="00674AE7">
        <w:rPr>
          <w:cs/>
        </w:rPr>
        <w:t>ที่เป็นอุปกรณ์หัวฉีดน้ำมันเชื้อเพลิงแรงดันสูง และผลิตหัวฉีดแก๊สโซลีน (</w:t>
      </w:r>
      <w:r w:rsidRPr="00674AE7">
        <w:t xml:space="preserve">Gasoline Injector) </w:t>
      </w:r>
      <w:r w:rsidRPr="00674AE7">
        <w:rPr>
          <w:cs/>
        </w:rPr>
        <w:t>ซึ่งเป็นฐานการผลิตลำดับที่ 3 ของกลุ่มเด็นโซ่ทั่วโลก และเป็นผู้ผลิตรายแรกของประเทศไทย สิ่งที่บริษัทภาคภูมิใจคือการได้รับความเชื่อถือจากบริษัท โตโยต้า ต่อผลิตภัณฑ์คอมมอนเรล จากประเทศญี่ปุ่น มาสู่การผลิตในประเทศไทย</w:t>
      </w:r>
    </w:p>
    <w:p w:rsidR="00AC09E3" w:rsidRPr="00674AE7" w:rsidRDefault="0076312D" w:rsidP="0076312D">
      <w:pPr>
        <w:spacing w:line="240" w:lineRule="auto"/>
        <w:ind w:firstLine="720"/>
      </w:pPr>
      <w:r w:rsidRPr="00674AE7">
        <w:rPr>
          <w:cs/>
        </w:rPr>
        <w:t>ความมุ่งหวังของบริษัท คือการที่จะให้ประเทศไทยเป็นฐานการผลิตรถบรรทุกเพื่อการพาณิชย์ หรือรถกระบะ เพื่อส่งออกไปยัง</w:t>
      </w:r>
      <w:r w:rsidR="00674AE7" w:rsidRPr="00674AE7">
        <w:rPr>
          <w:cs/>
        </w:rPr>
        <w:t xml:space="preserve"> 50 ประเทศทั่วโลก โดยได้เพิ่มกำ</w:t>
      </w:r>
      <w:r w:rsidRPr="00674AE7">
        <w:rPr>
          <w:cs/>
        </w:rPr>
        <w:t>ลังการผลิต และการลงทุน</w:t>
      </w:r>
      <w:r w:rsidR="00674AE7" w:rsidRPr="00674AE7">
        <w:rPr>
          <w:cs/>
        </w:rPr>
        <w:t>สำ</w:t>
      </w:r>
      <w:r w:rsidRPr="00674AE7">
        <w:rPr>
          <w:cs/>
        </w:rPr>
        <w:t xml:space="preserve">หรับผลิตภัณฑ์ใหม่ในนาม </w:t>
      </w:r>
      <w:r w:rsidRPr="00674AE7">
        <w:t xml:space="preserve">GDP (Gasoline Direct Injection Pump) </w:t>
      </w:r>
      <w:r w:rsidRPr="00674AE7">
        <w:rPr>
          <w:cs/>
        </w:rPr>
        <w:t>และยังมุ่งหวังเพื่อสร้าง</w:t>
      </w:r>
      <w:r w:rsidR="00674AE7" w:rsidRPr="00674AE7">
        <w:rPr>
          <w:cs/>
        </w:rPr>
        <w:t>ความแข็งแกร่งสำ</w:t>
      </w:r>
      <w:r w:rsidRPr="00674AE7">
        <w:rPr>
          <w:cs/>
        </w:rPr>
        <w:t xml:space="preserve">หรับสายการผลิตแบบ </w:t>
      </w:r>
      <w:r w:rsidRPr="00674AE7">
        <w:t>High</w:t>
      </w:r>
      <w:r w:rsidRPr="00674AE7">
        <w:rPr>
          <w:rFonts w:hint="cs"/>
          <w:cs/>
        </w:rPr>
        <w:t xml:space="preserve"> </w:t>
      </w:r>
      <w:r w:rsidRPr="00674AE7">
        <w:t xml:space="preserve">Precision </w:t>
      </w:r>
      <w:r w:rsidRPr="00674AE7">
        <w:rPr>
          <w:cs/>
        </w:rPr>
        <w:t xml:space="preserve">เพื่อให้ธุรกิจของ </w:t>
      </w:r>
      <w:r w:rsidRPr="00674AE7">
        <w:t xml:space="preserve">SDM </w:t>
      </w:r>
      <w:r w:rsidRPr="00674AE7">
        <w:rPr>
          <w:cs/>
        </w:rPr>
        <w:t>เติบโตอย่างยั่งยืน</w:t>
      </w:r>
      <w:r w:rsidR="00674AE7" w:rsidRPr="00674AE7">
        <w:rPr>
          <w:cs/>
        </w:rPr>
        <w:t>ตามวิสัยทัศน์ที่ตั้งไว้ ตำ</w:t>
      </w:r>
      <w:r w:rsidRPr="00674AE7">
        <w:rPr>
          <w:cs/>
        </w:rPr>
        <w:t>แหน่งงานและลักษณะงานที่ได้รับมอบหมาย</w:t>
      </w:r>
    </w:p>
    <w:p w:rsidR="001C2674" w:rsidRPr="007E1467" w:rsidRDefault="001C2674" w:rsidP="00991A87">
      <w:pPr>
        <w:pStyle w:val="Heading3"/>
      </w:pPr>
      <w:bookmarkStart w:id="43" w:name="_Toc409387116"/>
      <w:bookmarkStart w:id="44" w:name="_Toc410779696"/>
      <w:bookmarkStart w:id="45" w:name="_Toc413338020"/>
      <w:bookmarkStart w:id="46" w:name="_Toc420387290"/>
      <w:bookmarkStart w:id="47" w:name="_Toc420485886"/>
      <w:bookmarkStart w:id="48" w:name="_Toc420525043"/>
      <w:bookmarkStart w:id="49" w:name="_Toc420734853"/>
      <w:bookmarkStart w:id="50" w:name="_Toc420739346"/>
      <w:bookmarkStart w:id="51" w:name="_Toc453667460"/>
      <w:bookmarkStart w:id="52" w:name="_Toc453683019"/>
      <w:bookmarkStart w:id="53" w:name="_Toc453683431"/>
      <w:bookmarkStart w:id="54" w:name="_Toc453683691"/>
      <w:bookmarkStart w:id="55" w:name="_Toc487543079"/>
      <w:r w:rsidRPr="007E1467">
        <w:rPr>
          <w:cs/>
        </w:rPr>
        <w:t>ตำแหน่งงานและลักษณะงานที่ได้รับมอบหมาย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:rsidR="001C2674" w:rsidRDefault="00D211D6" w:rsidP="00FA418B">
      <w:pPr>
        <w:spacing w:after="0" w:line="240" w:lineRule="auto"/>
        <w:ind w:firstLine="720"/>
      </w:pPr>
      <w:r w:rsidRPr="00D211D6">
        <w:rPr>
          <w:cs/>
        </w:rPr>
        <w:t xml:space="preserve">ตำแหน่งงานที่ผู้ปฏิบัติงานสหกิจศึกษาได้ฝึกสหกิจ คือ </w:t>
      </w:r>
      <w:r w:rsidR="0093604E">
        <w:rPr>
          <w:cs/>
        </w:rPr>
        <w:t>ตำแหนงนักพัฒนาซอฟตแวร (</w:t>
      </w:r>
      <w:r w:rsidR="0093604E">
        <w:t>Programmer)</w:t>
      </w:r>
      <w:r w:rsidRPr="00D211D6">
        <w:t xml:space="preserve"> </w:t>
      </w:r>
      <w:r w:rsidR="004114C1">
        <w:rPr>
          <w:rFonts w:hint="cs"/>
          <w:cs/>
        </w:rPr>
        <w:t>โดย</w:t>
      </w:r>
      <w:r w:rsidR="004114C1" w:rsidRPr="004114C1">
        <w:rPr>
          <w:cs/>
        </w:rPr>
        <w:t>ระหว่างการปฏิบัติงานสหกิจศึกษานั้น ผู้ปฏิบัติงานสหกิจศึกษานั้นได้ท</w:t>
      </w:r>
      <w:r w:rsidR="004114C1" w:rsidRPr="004114C1">
        <w:rPr>
          <w:rFonts w:hint="cs"/>
          <w:cs/>
        </w:rPr>
        <w:t>ำ</w:t>
      </w:r>
      <w:r w:rsidR="004114C1" w:rsidRPr="004114C1">
        <w:rPr>
          <w:cs/>
        </w:rPr>
        <w:t xml:space="preserve">งานอยู่ในทีมของส่วนงาน </w:t>
      </w:r>
      <w:r w:rsidR="004114C1" w:rsidRPr="004114C1">
        <w:t xml:space="preserve">Human Resource Information System (HRIS) </w:t>
      </w:r>
      <w:r w:rsidR="004114C1" w:rsidRPr="004114C1">
        <w:rPr>
          <w:cs/>
        </w:rPr>
        <w:t xml:space="preserve">โดยเป็นทีมดูแลระบบที่เกี่ยวข้องกับงานแผนกทรัพยากรบุคคลทั้งหมดในองค์กร ไม่ว่าจะเป็นระบบที่ช่วยจัดการข้อมูล และระบบอื่น ๆ อีกมากมาย </w:t>
      </w:r>
      <w:r w:rsidRPr="00D211D6">
        <w:rPr>
          <w:cs/>
        </w:rPr>
        <w:t xml:space="preserve">ซึ่งจะได้รับมอบหมายให้รับผิดชอบงานตั้งแต่กระบวนการรับความต้องการจากผู้ใช้ โดยการเก็บความต้องการจาก </w:t>
      </w:r>
      <w:r w:rsidRPr="00D211D6">
        <w:t xml:space="preserve">Product owner </w:t>
      </w:r>
      <w:r w:rsidRPr="00D211D6">
        <w:rPr>
          <w:cs/>
        </w:rPr>
        <w:t>และผู้ที่เกี่ยวข้องกับระบบที่ต้องการให้พัฒนา โดยมีการเข้ารวมการประชุมกับผู้ใช้ และผู้ที่เกี่ยวข้องกับระบบพร้อมเก็บความต้องการให้ได้มากที่สุดพื่อให้ได้มาซึ่งการท างานของระบบที่ตรงตามความต้องการของผู้ใช้ โดยการวิเคราะห์ จากนั้นจะเป็นการจัดทำการออกแบบแผนภาพต่าง ๆ (</w:t>
      </w:r>
      <w:r w:rsidR="009960F7">
        <w:t>D</w:t>
      </w:r>
      <w:r w:rsidRPr="00D211D6">
        <w:t xml:space="preserve">iagram design) </w:t>
      </w:r>
      <w:r w:rsidRPr="00D211D6">
        <w:rPr>
          <w:cs/>
        </w:rPr>
        <w:t xml:space="preserve">อีกทั้งยังมีการนำแผนภาพความคิดมาช่วยเสริมการวิเคราะห์เพื่อให้การวิเคราะห์ระบบเป็นไปอย่างครอบคลุมที่สุด จากนั้นผู้ปฏิบัติงานสหกิจศึกษาจะนำความต้องการที่ได้วิเคราะห์ไว้นั้นมาออกแบบหน้าจอแสดงผลในรูปแบบของ </w:t>
      </w:r>
      <w:r w:rsidRPr="00D211D6">
        <w:t xml:space="preserve">UX (User Experience) </w:t>
      </w:r>
      <w:r w:rsidRPr="00D211D6">
        <w:rPr>
          <w:cs/>
        </w:rPr>
        <w:t xml:space="preserve">และ </w:t>
      </w:r>
      <w:r w:rsidRPr="00D211D6">
        <w:t xml:space="preserve">UI (User Interface) </w:t>
      </w:r>
      <w:r w:rsidRPr="00D211D6">
        <w:rPr>
          <w:cs/>
        </w:rPr>
        <w:t>ของระบบที่ได้รับผิดชอบ พร้อมทั้งยังจัดทำการออกแบบเอกสารยืนยันความต้องการ และเอกสารแผนภาพกระบวนการทำงานของระบบอีกด้วย นอกจากนั้นผู้ปฏิบัติงานสหกิจศึกษายังได้เป็นนักทดสอบ (</w:t>
      </w:r>
      <w:r w:rsidRPr="00D211D6">
        <w:t xml:space="preserve">Tester) </w:t>
      </w:r>
      <w:r w:rsidRPr="00D211D6">
        <w:rPr>
          <w:cs/>
        </w:rPr>
        <w:t>ระบบฐานข้อมูลพนักงาน (</w:t>
      </w:r>
      <w:r w:rsidRPr="00D211D6">
        <w:t xml:space="preserve">Database Centralization Master System : DBMC)  </w:t>
      </w:r>
      <w:r w:rsidRPr="00D211D6">
        <w:rPr>
          <w:cs/>
        </w:rPr>
        <w:t>โดยจะมีการจัดทำเอกสารการทดสอบ เอกสารสรุปผลการทดสอบ และเอกสารติดตามการแก้ไขเพื่อพัฒนา และปรับปรุงระบบให้สามารถใช้</w:t>
      </w:r>
      <w:r w:rsidR="006A5C74">
        <w:rPr>
          <w:cs/>
        </w:rPr>
        <w:t>งาน และมีประสิทธิภาพมากยิ่งขึ้น</w:t>
      </w:r>
    </w:p>
    <w:p w:rsidR="006A5C74" w:rsidRDefault="006A5C74" w:rsidP="006A5C74">
      <w:pPr>
        <w:spacing w:after="0" w:line="240" w:lineRule="auto"/>
        <w:ind w:firstLine="720"/>
      </w:pPr>
    </w:p>
    <w:p w:rsidR="004114C1" w:rsidRPr="007E1467" w:rsidRDefault="004114C1" w:rsidP="006A5C74">
      <w:pPr>
        <w:spacing w:after="0" w:line="240" w:lineRule="auto"/>
        <w:ind w:firstLine="720"/>
      </w:pPr>
    </w:p>
    <w:p w:rsidR="001C2674" w:rsidRPr="007E1467" w:rsidRDefault="00476DB7" w:rsidP="00991A87">
      <w:pPr>
        <w:pStyle w:val="Heading3"/>
      </w:pPr>
      <w:bookmarkStart w:id="56" w:name="_Toc409387117"/>
      <w:bookmarkStart w:id="57" w:name="_Toc410779697"/>
      <w:bookmarkStart w:id="58" w:name="_Toc413338021"/>
      <w:bookmarkStart w:id="59" w:name="_Toc420387291"/>
      <w:bookmarkStart w:id="60" w:name="_Toc420485887"/>
      <w:bookmarkStart w:id="61" w:name="_Toc420525044"/>
      <w:bookmarkStart w:id="62" w:name="_Toc420734854"/>
      <w:bookmarkStart w:id="63" w:name="_Toc420739347"/>
      <w:bookmarkStart w:id="64" w:name="_Toc453667461"/>
      <w:bookmarkStart w:id="65" w:name="_Toc453683020"/>
      <w:bookmarkStart w:id="66" w:name="_Toc453683432"/>
      <w:bookmarkStart w:id="67" w:name="_Toc453683692"/>
      <w:bookmarkStart w:id="68" w:name="_Toc487543080"/>
      <w:r w:rsidRPr="007E1467">
        <w:rPr>
          <w:cs/>
        </w:rPr>
        <w:t>ข้อ</w:t>
      </w:r>
      <w:r w:rsidR="001C2674" w:rsidRPr="007E1467">
        <w:rPr>
          <w:cs/>
        </w:rPr>
        <w:t>มูลพนักงานที่ปรึกษา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</w:p>
    <w:p w:rsidR="00C95268" w:rsidRPr="00C95268" w:rsidDel="006528CB" w:rsidRDefault="004114C1" w:rsidP="004114C1">
      <w:pPr>
        <w:spacing w:after="0" w:line="240" w:lineRule="auto"/>
        <w:ind w:firstLine="720"/>
        <w:rPr>
          <w:cs/>
        </w:rPr>
      </w:pPr>
      <w:r w:rsidRPr="00C95268">
        <w:rPr>
          <w:cs/>
        </w:rPr>
        <w:t>ระหว่างการปฏิบัติงานสหกิจศึกษานั้น ผู้ปฏิบัติงานสหกิจศึกษานั้นได้ท</w:t>
      </w:r>
      <w:r w:rsidRPr="00C95268">
        <w:rPr>
          <w:rFonts w:hint="cs"/>
          <w:cs/>
        </w:rPr>
        <w:t>ำ</w:t>
      </w:r>
      <w:r w:rsidRPr="00C95268">
        <w:rPr>
          <w:cs/>
        </w:rPr>
        <w:t xml:space="preserve">งานอยู่ในทีมของส่วนงาน </w:t>
      </w:r>
      <w:r w:rsidRPr="00C95268">
        <w:t xml:space="preserve">Human Resource Information System (HRIS) </w:t>
      </w:r>
      <w:r w:rsidRPr="00C95268">
        <w:rPr>
          <w:cs/>
        </w:rPr>
        <w:t>โดยเป็นทีมดูแลระบบที่เกี่ยวข้องกับงานแผนกทรัพยากรบุคคลทั้งหมดในองค์กร ไม่ว่าจะเป็นระบบที่ช่วยจัดการข้อมูล และระบบอื่น ๆ อีกมากมาย โดยพี่ที่ปรึกษาของผู้ปฏิบัติงานสหกิจศึกษา คือ</w:t>
      </w:r>
      <w:r w:rsidRPr="00C95268">
        <w:rPr>
          <w:rFonts w:hint="cs"/>
          <w:cs/>
        </w:rPr>
        <w:t xml:space="preserve"> </w:t>
      </w:r>
    </w:p>
    <w:tbl>
      <w:tblPr>
        <w:tblStyle w:val="TableGrid"/>
        <w:tblpPr w:leftFromText="180" w:rightFromText="180" w:vertAnchor="text" w:horzAnchor="margin" w:tblpXSpec="center" w:tblpY="15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2693"/>
        <w:gridCol w:w="1129"/>
      </w:tblGrid>
      <w:tr w:rsidR="00C95268" w:rsidRPr="003C445D" w:rsidTr="00716322">
        <w:trPr>
          <w:gridAfter w:val="1"/>
          <w:wAfter w:w="1129" w:type="dxa"/>
          <w:trHeight w:val="426"/>
        </w:trPr>
        <w:tc>
          <w:tcPr>
            <w:tcW w:w="1843" w:type="dxa"/>
          </w:tcPr>
          <w:p w:rsidR="00C95268" w:rsidRPr="00326368" w:rsidRDefault="00C95268" w:rsidP="00716322">
            <w:pPr>
              <w:spacing w:after="0"/>
              <w:jc w:val="left"/>
              <w:rPr>
                <w:rFonts w:ascii="Times New Roman" w:eastAsia="Times New Roman" w:hAnsi="Times New Roman" w:cs="Angsana New"/>
                <w:cs/>
              </w:rPr>
            </w:pPr>
            <w:r w:rsidRPr="00326368">
              <w:rPr>
                <w:rStyle w:val="fontstyle01"/>
                <w:rFonts w:hint="cs"/>
                <w:sz w:val="32"/>
                <w:szCs w:val="32"/>
                <w:cs/>
              </w:rPr>
              <w:t xml:space="preserve">ชื่อ </w:t>
            </w:r>
            <w:r w:rsidRPr="00326368">
              <w:rPr>
                <w:rStyle w:val="fontstyle01"/>
                <w:sz w:val="32"/>
                <w:szCs w:val="32"/>
                <w:cs/>
              </w:rPr>
              <w:t>–</w:t>
            </w:r>
            <w:r>
              <w:rPr>
                <w:rStyle w:val="fontstyle01"/>
                <w:rFonts w:hint="cs"/>
                <w:sz w:val="32"/>
                <w:szCs w:val="32"/>
                <w:cs/>
              </w:rPr>
              <w:t xml:space="preserve"> สกุล</w:t>
            </w:r>
            <w:r w:rsidRPr="00326368">
              <w:rPr>
                <w:rStyle w:val="fontstyle01"/>
                <w:sz w:val="32"/>
                <w:szCs w:val="32"/>
                <w:cs/>
              </w:rPr>
              <w:tab/>
            </w:r>
          </w:p>
        </w:tc>
        <w:tc>
          <w:tcPr>
            <w:tcW w:w="2693" w:type="dxa"/>
          </w:tcPr>
          <w:p w:rsidR="00C95268" w:rsidRPr="003C445D" w:rsidRDefault="00C95268" w:rsidP="00716322">
            <w:r>
              <w:t>:</w:t>
            </w:r>
            <w:r w:rsidRPr="003C445D">
              <w:t xml:space="preserve"> </w:t>
            </w:r>
            <w:r w:rsidRPr="00326368">
              <w:rPr>
                <w:cs/>
              </w:rPr>
              <w:t>นางสาวกัณฑิมา หัตถารักษ</w:t>
            </w:r>
            <w:r>
              <w:rPr>
                <w:rFonts w:hint="cs"/>
                <w:cs/>
              </w:rPr>
              <w:t>์</w:t>
            </w:r>
          </w:p>
        </w:tc>
      </w:tr>
      <w:tr w:rsidR="00C95268" w:rsidTr="00716322">
        <w:trPr>
          <w:trHeight w:val="336"/>
        </w:trPr>
        <w:tc>
          <w:tcPr>
            <w:tcW w:w="1843" w:type="dxa"/>
          </w:tcPr>
          <w:p w:rsidR="00C95268" w:rsidRPr="00F900E7" w:rsidRDefault="00C95268" w:rsidP="00716322">
            <w:pPr>
              <w:spacing w:after="0"/>
              <w:jc w:val="left"/>
              <w:rPr>
                <w:rStyle w:val="fontstyle01"/>
                <w:sz w:val="32"/>
                <w:szCs w:val="32"/>
                <w:cs/>
              </w:rPr>
            </w:pPr>
            <w:r w:rsidRPr="00F900E7">
              <w:rPr>
                <w:rStyle w:val="fontstyle01"/>
                <w:rFonts w:hint="cs"/>
                <w:sz w:val="32"/>
                <w:szCs w:val="32"/>
                <w:cs/>
              </w:rPr>
              <w:t>ตำแหน่ง</w:t>
            </w:r>
          </w:p>
        </w:tc>
        <w:tc>
          <w:tcPr>
            <w:tcW w:w="3822" w:type="dxa"/>
            <w:gridSpan w:val="2"/>
          </w:tcPr>
          <w:p w:rsidR="00C95268" w:rsidRDefault="00C95268" w:rsidP="00716322">
            <w:r>
              <w:t xml:space="preserve">: </w:t>
            </w:r>
            <w:r w:rsidRPr="00F900E7">
              <w:t>Senior Staff</w:t>
            </w:r>
          </w:p>
        </w:tc>
      </w:tr>
      <w:tr w:rsidR="00C95268" w:rsidRPr="003C445D" w:rsidTr="00716322">
        <w:tc>
          <w:tcPr>
            <w:tcW w:w="1843" w:type="dxa"/>
          </w:tcPr>
          <w:p w:rsidR="00C95268" w:rsidRPr="00F900E7" w:rsidRDefault="00C95268" w:rsidP="00716322">
            <w:pPr>
              <w:spacing w:after="0"/>
              <w:jc w:val="left"/>
              <w:rPr>
                <w:rStyle w:val="fontstyle01"/>
                <w:sz w:val="32"/>
                <w:szCs w:val="32"/>
              </w:rPr>
            </w:pPr>
            <w:r w:rsidRPr="00F900E7">
              <w:rPr>
                <w:rStyle w:val="fontstyle01"/>
                <w:sz w:val="32"/>
                <w:szCs w:val="32"/>
                <w:cs/>
              </w:rPr>
              <w:t>หมายเลขโทรศัพ</w:t>
            </w:r>
            <w:r w:rsidRPr="00F900E7">
              <w:rPr>
                <w:rStyle w:val="fontstyle01"/>
                <w:rFonts w:hint="cs"/>
                <w:sz w:val="32"/>
                <w:szCs w:val="32"/>
                <w:cs/>
              </w:rPr>
              <w:t>ท์</w:t>
            </w:r>
          </w:p>
        </w:tc>
        <w:tc>
          <w:tcPr>
            <w:tcW w:w="3822" w:type="dxa"/>
            <w:gridSpan w:val="2"/>
          </w:tcPr>
          <w:p w:rsidR="00C95268" w:rsidRPr="003C445D" w:rsidRDefault="00C95268" w:rsidP="00716322">
            <w:r>
              <w:t xml:space="preserve">: </w:t>
            </w:r>
            <w:r w:rsidRPr="00313DB3">
              <w:rPr>
                <w:rFonts w:eastAsia="Times New Roman"/>
                <w:color w:val="000000"/>
                <w:cs/>
              </w:rPr>
              <w:t>087-6109966</w:t>
            </w:r>
          </w:p>
        </w:tc>
      </w:tr>
      <w:tr w:rsidR="00C95268" w:rsidRPr="00F900E7" w:rsidTr="00716322">
        <w:tc>
          <w:tcPr>
            <w:tcW w:w="1843" w:type="dxa"/>
          </w:tcPr>
          <w:p w:rsidR="00C95268" w:rsidRPr="00F900E7" w:rsidRDefault="00C95268" w:rsidP="00716322">
            <w:pPr>
              <w:spacing w:after="0"/>
              <w:jc w:val="left"/>
              <w:rPr>
                <w:rStyle w:val="fontstyle01"/>
                <w:sz w:val="32"/>
                <w:szCs w:val="32"/>
                <w:cs/>
              </w:rPr>
            </w:pPr>
            <w:r w:rsidRPr="00F900E7">
              <w:rPr>
                <w:rStyle w:val="fontstyle01"/>
                <w:rFonts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3822" w:type="dxa"/>
            <w:gridSpan w:val="2"/>
          </w:tcPr>
          <w:p w:rsidR="00C95268" w:rsidRPr="00F900E7" w:rsidRDefault="00C95268" w:rsidP="00716322">
            <w:r w:rsidRPr="00F900E7">
              <w:t xml:space="preserve">: </w:t>
            </w:r>
            <w:r w:rsidRPr="00F900E7">
              <w:rPr>
                <w:rFonts w:eastAsia="Times New Roman"/>
                <w:color w:val="000000"/>
              </w:rPr>
              <w:t>kantima_h@sdm.denso.co.th</w:t>
            </w:r>
          </w:p>
        </w:tc>
      </w:tr>
    </w:tbl>
    <w:p w:rsidR="001C2674" w:rsidRPr="007E1467" w:rsidRDefault="001C2674" w:rsidP="00991A87">
      <w:pPr>
        <w:pStyle w:val="Heading3"/>
      </w:pPr>
      <w:bookmarkStart w:id="69" w:name="_Toc409387123"/>
      <w:bookmarkStart w:id="70" w:name="_Toc410779703"/>
      <w:bookmarkStart w:id="71" w:name="_Toc413338023"/>
      <w:bookmarkStart w:id="72" w:name="_Toc420387293"/>
      <w:bookmarkStart w:id="73" w:name="_Toc420485889"/>
      <w:bookmarkStart w:id="74" w:name="_Toc420525046"/>
      <w:bookmarkStart w:id="75" w:name="_Toc420734856"/>
      <w:bookmarkStart w:id="76" w:name="_Toc420739349"/>
      <w:bookmarkStart w:id="77" w:name="_Toc453667463"/>
      <w:bookmarkStart w:id="78" w:name="_Toc453683022"/>
      <w:bookmarkStart w:id="79" w:name="_Toc453683434"/>
      <w:bookmarkStart w:id="80" w:name="_Toc453683694"/>
      <w:bookmarkStart w:id="81" w:name="_Toc487543082"/>
      <w:r w:rsidRPr="007E1467">
        <w:rPr>
          <w:cs/>
        </w:rPr>
        <w:t>ระยะเวลาการปฏิบัติงาน</w:t>
      </w:r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</w:p>
    <w:p w:rsidR="0094469F" w:rsidRPr="00F900E7" w:rsidRDefault="0094469F" w:rsidP="0094469F">
      <w:pPr>
        <w:spacing w:before="0" w:after="0" w:line="240" w:lineRule="auto"/>
        <w:ind w:firstLine="720"/>
        <w:rPr>
          <w:color w:val="000000" w:themeColor="text1"/>
          <w:cs/>
        </w:rPr>
      </w:pPr>
      <w:r w:rsidRPr="00F900E7">
        <w:rPr>
          <w:color w:val="000000" w:themeColor="text1"/>
          <w:cs/>
        </w:rPr>
        <w:t xml:space="preserve">การปฏิบัติการสหกิจศึกษาสำหรับภาคการเรียนที่ </w:t>
      </w:r>
      <w:r w:rsidRPr="00F900E7">
        <w:rPr>
          <w:color w:val="000000" w:themeColor="text1"/>
        </w:rPr>
        <w:t>1</w:t>
      </w:r>
      <w:r w:rsidRPr="00F900E7">
        <w:rPr>
          <w:color w:val="000000" w:themeColor="text1"/>
          <w:cs/>
        </w:rPr>
        <w:t xml:space="preserve"> ประจำปีการศึกษา </w:t>
      </w:r>
      <w:r w:rsidRPr="00F900E7">
        <w:rPr>
          <w:color w:val="000000" w:themeColor="text1"/>
        </w:rPr>
        <w:t>256</w:t>
      </w:r>
      <w:r>
        <w:rPr>
          <w:rFonts w:hint="cs"/>
          <w:color w:val="000000" w:themeColor="text1"/>
          <w:cs/>
        </w:rPr>
        <w:t>3</w:t>
      </w:r>
      <w:r w:rsidRPr="00F900E7">
        <w:rPr>
          <w:color w:val="000000" w:themeColor="text1"/>
          <w:cs/>
        </w:rPr>
        <w:t xml:space="preserve"> ระยะเวลานับต</w:t>
      </w:r>
      <w:r>
        <w:rPr>
          <w:color w:val="000000" w:themeColor="text1"/>
          <w:cs/>
        </w:rPr>
        <w:t>ั้งแต่ วันที่ 7 กรกฎาคม</w:t>
      </w:r>
      <w:r w:rsidRPr="00F900E7">
        <w:rPr>
          <w:color w:val="000000" w:themeColor="text1"/>
          <w:cs/>
        </w:rPr>
        <w:t xml:space="preserve"> พ.ศ. 25</w:t>
      </w:r>
      <w:r w:rsidRPr="00F900E7">
        <w:rPr>
          <w:color w:val="000000" w:themeColor="text1"/>
        </w:rPr>
        <w:t>6</w:t>
      </w:r>
      <w:r>
        <w:rPr>
          <w:rFonts w:hint="cs"/>
          <w:color w:val="000000" w:themeColor="text1"/>
          <w:cs/>
        </w:rPr>
        <w:t>3</w:t>
      </w:r>
      <w:r w:rsidRPr="00F900E7">
        <w:rPr>
          <w:color w:val="000000" w:themeColor="text1"/>
          <w:cs/>
        </w:rPr>
        <w:t xml:space="preserve"> ถึงวันที่ </w:t>
      </w:r>
      <w:r>
        <w:rPr>
          <w:rFonts w:hint="cs"/>
          <w:color w:val="000000" w:themeColor="text1"/>
          <w:cs/>
        </w:rPr>
        <w:t>30</w:t>
      </w:r>
      <w:r>
        <w:rPr>
          <w:color w:val="000000" w:themeColor="text1"/>
          <w:cs/>
        </w:rPr>
        <w:t xml:space="preserve"> ตุลาคม</w:t>
      </w:r>
      <w:r w:rsidRPr="00F900E7">
        <w:rPr>
          <w:color w:val="000000" w:themeColor="text1"/>
          <w:cs/>
        </w:rPr>
        <w:t xml:space="preserve"> พ.ศ. 25</w:t>
      </w:r>
      <w:r w:rsidRPr="00F900E7">
        <w:rPr>
          <w:color w:val="000000" w:themeColor="text1"/>
        </w:rPr>
        <w:t>6</w:t>
      </w:r>
      <w:r>
        <w:rPr>
          <w:rFonts w:hint="cs"/>
          <w:color w:val="000000" w:themeColor="text1"/>
          <w:cs/>
        </w:rPr>
        <w:t>3</w:t>
      </w:r>
      <w:r w:rsidRPr="00F900E7">
        <w:rPr>
          <w:color w:val="000000" w:themeColor="text1"/>
          <w:cs/>
        </w:rPr>
        <w:t xml:space="preserve"> รวมทั้งสิ้นเป็นระยะเวลา 4 เดือน จำนวน 16 สัปดาห์</w:t>
      </w:r>
    </w:p>
    <w:p w:rsidR="001C2674" w:rsidRPr="007E1467" w:rsidRDefault="003F54BB" w:rsidP="00991A87">
      <w:pPr>
        <w:pStyle w:val="Heading2"/>
      </w:pPr>
      <w:bookmarkStart w:id="82" w:name="_Toc420265805"/>
      <w:bookmarkStart w:id="83" w:name="_Toc487543084"/>
      <w:r w:rsidRPr="007E1467">
        <w:rPr>
          <w:cs/>
        </w:rPr>
        <w:t>ปัญหาหรือความจำเป็นใน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82"/>
      <w:bookmarkEnd w:id="83"/>
    </w:p>
    <w:p w:rsidR="00585DB0" w:rsidRPr="00585DB0" w:rsidRDefault="00585DB0" w:rsidP="00585DB0">
      <w:pPr>
        <w:spacing w:after="0" w:line="240" w:lineRule="auto"/>
        <w:ind w:firstLine="720"/>
      </w:pPr>
      <w:r w:rsidRPr="00585DB0">
        <w:rPr>
          <w:cs/>
        </w:rPr>
        <w:t xml:space="preserve"> ความเป็นอยู่ของมนุษย์ในปัจจุบัน เทคโนโลยีได้เข้ามามีบทบาทในชีวิต จนเปรียบเสมือนเป็นปัจจัยที่ 5 ของมนุษย์ อีกทั้งยังก่อให้เกิดความเปลี่ยนแปลงอย่างมาก ไม่ว่าจะเป็นด้านการใช้ชีวิตประจำวัน ซึ่งการนำเทคโนโลยีเข้ามามีบทบาทในองค์กรก็เพื่อความได้เปรียบในเชิงธุรกิจ นอกจากนั้นเทคโนโลยียังอำนวยความสะดวก ทำให้การทำงานภายในองค์กรเป็นไปอย่างมีระบบ และลดการใช้ทรัพยากรบางอย่างอีกด้วย</w:t>
      </w:r>
    </w:p>
    <w:p w:rsidR="00585DB0" w:rsidRPr="00585DB0" w:rsidRDefault="00585DB0" w:rsidP="00585DB0">
      <w:pPr>
        <w:spacing w:after="0" w:line="240" w:lineRule="auto"/>
        <w:ind w:firstLine="720"/>
      </w:pPr>
      <w:r w:rsidRPr="00585DB0">
        <w:rPr>
          <w:cs/>
        </w:rPr>
        <w:t>เนื่องจากในปัจจุบันการทำงานในแผนกวิศวกรรมการผลิต (</w:t>
      </w:r>
      <w:r w:rsidRPr="00585DB0">
        <w:t xml:space="preserve">Production Engisneering : PE) </w:t>
      </w:r>
      <w:r w:rsidRPr="00585DB0">
        <w:rPr>
          <w:cs/>
        </w:rPr>
        <w:t>ของบริษัท สยาม เด็นโซ่ แมนูแฟคเจอริ่ง จำกัด ในการจัดทำเอกสารเกี่ยวกับเอกสารการผลิตล้วนแล้วแต่เป็นการทำงานที่ต้องใช้กระดาษ ซึ่งส่งผลให้องค์กรเกิดการใช้ทรัพยากรกระดาษอย่างสิ้นเปลือง โดยอาจทำให้องค์กรมีค่าใช้จ่ายในการทำงานที่สูง อีกทั้งองค์กรยังเน้นการทำงานด้วยมือ (</w:t>
      </w:r>
      <w:r w:rsidRPr="00585DB0">
        <w:t xml:space="preserve">Manual) </w:t>
      </w:r>
      <w:r w:rsidRPr="00585DB0">
        <w:rPr>
          <w:cs/>
        </w:rPr>
        <w:t xml:space="preserve">ซึ่งแน่นอนว่าระบบการทำงานขององค์กรนั้นจะต้องซับซ้อน และเป็นการทำงานที่ยุ่งยาก  </w:t>
      </w:r>
      <w:r w:rsidRPr="00585DB0">
        <w:rPr>
          <w:cs/>
        </w:rPr>
        <w:lastRenderedPageBreak/>
        <w:t xml:space="preserve">ส่งผลทำให้เกิดความไม่สะดวกสบายต่อการทำงานของพนักงานในแผนก ในการทำงานบางครั้งพนักงานยังพบเจอปัญหาต่าง ๆ ดังนั้นองค์กรได้เห็นความสำคัญของปัญหาจึงได้มีการจัดตั้งส่วนงาน </w:t>
      </w:r>
      <w:r w:rsidRPr="00585DB0">
        <w:t xml:space="preserve">Human Resurce Information System (HRIS) </w:t>
      </w:r>
      <w:r w:rsidRPr="00585DB0">
        <w:rPr>
          <w:cs/>
        </w:rPr>
        <w:t>เพื่อพัฒนาระบบสารสนเทศที่ใช้ภายในองค์กรให้มีการทำงานที่สะดวกสบายมากยิ่งขึ้น โดยจะเน้นไปที่การพัฒนาระบบเพื่ออำนวยความสะดวกให้แก่แผนกวิศวกรรมการผลิต (</w:t>
      </w:r>
      <w:r w:rsidRPr="00585DB0">
        <w:t>Production Engisneering : PE)</w:t>
      </w:r>
    </w:p>
    <w:p w:rsidR="00857C79" w:rsidRPr="00585DB0" w:rsidRDefault="00585DB0" w:rsidP="00FA418B">
      <w:pPr>
        <w:spacing w:after="0" w:line="240" w:lineRule="auto"/>
        <w:ind w:firstLine="720"/>
      </w:pPr>
      <w:r w:rsidRPr="00585DB0">
        <w:rPr>
          <w:cs/>
        </w:rPr>
        <w:t>ผู้ปฏิบัติงานสหกิจศึกษาได้รับมอบหมายให้วิเคราะห์ระบบรายงานการเปลี่ยนแปลงกระบวนการทำงาน (</w:t>
      </w:r>
      <w:r w:rsidRPr="00585DB0">
        <w:t xml:space="preserve">Process Change Report : PCR)  </w:t>
      </w:r>
      <w:r w:rsidRPr="00585DB0">
        <w:rPr>
          <w:cs/>
        </w:rPr>
        <w:t>ของกระบวนการการทำงานของแผนกวิศวกรรมการผลิตภายในองค์กร โดยการทำงานแบบเดิมไม่ได้มีการนำเทคโนโลยี หรือระบบสารสนเทศเข้ามามีส่วนช่วยในการทำงาน จึงทำให้การทำงานมีความซับซ้อน และไม่เป็นระบบ ยากต่อการจัดการ อีกทั้งการทำงานแบบเดิมนั้นยังทำให้องค์กรสูญเสียทรัพยากรกระดาษจำนวนมาก ดังนั้นผู้ปฏิบัติงานสหกิจศึกษาจึงเข้ามามีส่วนร่วมในการจัดทำระบบระบบรายงานการเปลี่ยนแปลงกระบวนการทำงานเพื่อแก้ไขปัญหาที่กล่าวมาข้างต้น และเพื่อนำเทคโนโลยีมามีบทบาทต่อองค์กร</w:t>
      </w:r>
      <w:r w:rsidRPr="00585DB0">
        <w:rPr>
          <w:rFonts w:hint="cs"/>
          <w:cs/>
        </w:rPr>
        <w:t>ให้มากยิ่งขึ้น</w:t>
      </w:r>
    </w:p>
    <w:p w:rsidR="001C2674" w:rsidRPr="007E1467" w:rsidRDefault="001C2674" w:rsidP="00991A87">
      <w:pPr>
        <w:pStyle w:val="Heading2"/>
      </w:pPr>
      <w:bookmarkStart w:id="84" w:name="_Toc399842561"/>
      <w:bookmarkStart w:id="85" w:name="_Toc487543085"/>
      <w:r w:rsidRPr="007E1467">
        <w:rPr>
          <w:cs/>
        </w:rPr>
        <w:t>วัตถุประสงค์ของโครงงานสหกิจศึกษาที่ได้รับมอบหมาย</w:t>
      </w:r>
      <w:bookmarkEnd w:id="84"/>
      <w:bookmarkEnd w:id="85"/>
    </w:p>
    <w:p w:rsidR="00277D68" w:rsidRPr="007E1467" w:rsidRDefault="00277D68" w:rsidP="00277D68">
      <w:pPr>
        <w:pStyle w:val="ListParagraph"/>
        <w:numPr>
          <w:ilvl w:val="3"/>
          <w:numId w:val="146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เพื่อ</w:t>
      </w:r>
      <w:r>
        <w:rPr>
          <w:rFonts w:cs="TH SarabunPSK" w:hint="cs"/>
          <w:szCs w:val="32"/>
          <w:cs/>
        </w:rPr>
        <w:t>เพิ่มประสิทธิ์ภาพในการทำงานได้ยิ่งขึ้น</w:t>
      </w:r>
    </w:p>
    <w:p w:rsidR="00857C79" w:rsidRPr="007E1467" w:rsidRDefault="00857C79" w:rsidP="00991A87">
      <w:pPr>
        <w:pStyle w:val="ListParagraph"/>
        <w:numPr>
          <w:ilvl w:val="3"/>
          <w:numId w:val="146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เพื่อ</w:t>
      </w:r>
      <w:r w:rsidR="002248C7">
        <w:rPr>
          <w:rFonts w:cs="TH SarabunPSK" w:hint="cs"/>
          <w:szCs w:val="32"/>
          <w:cs/>
        </w:rPr>
        <w:t>ลดการใช้กระดาษที่เคยใช้ในการรายงานการเปลี่ยนการ</w:t>
      </w:r>
      <w:r w:rsidR="002248C7" w:rsidRPr="002248C7">
        <w:rPr>
          <w:rFonts w:cs="TH SarabunPSK" w:hint="cs"/>
          <w:szCs w:val="32"/>
          <w:cs/>
        </w:rPr>
        <w:t>บวนการทำงาน</w:t>
      </w:r>
    </w:p>
    <w:p w:rsidR="00857C79" w:rsidRPr="007E1467" w:rsidRDefault="00E102B1" w:rsidP="00991A87">
      <w:pPr>
        <w:pStyle w:val="ListParagraph"/>
        <w:numPr>
          <w:ilvl w:val="3"/>
          <w:numId w:val="146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เพื่</w:t>
      </w:r>
      <w:r w:rsidR="002C17C9" w:rsidRPr="007E1467">
        <w:rPr>
          <w:rFonts w:cs="TH SarabunPSK"/>
          <w:szCs w:val="32"/>
          <w:cs/>
        </w:rPr>
        <w:t>อ</w:t>
      </w:r>
      <w:r w:rsidR="002248C7">
        <w:rPr>
          <w:rFonts w:cs="TH SarabunPSK" w:hint="cs"/>
          <w:szCs w:val="32"/>
          <w:cs/>
        </w:rPr>
        <w:t>ลดความซับซ้อนในการจัดเก็บข้อมูลที่มีจำนวนมาก</w:t>
      </w:r>
    </w:p>
    <w:p w:rsidR="00857C79" w:rsidRPr="007E1467" w:rsidRDefault="002248C7" w:rsidP="00991A87">
      <w:pPr>
        <w:pStyle w:val="ListParagraph"/>
        <w:numPr>
          <w:ilvl w:val="3"/>
          <w:numId w:val="146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szCs w:val="32"/>
        </w:rPr>
      </w:pPr>
      <w:bookmarkStart w:id="86" w:name="_Toc420265807"/>
      <w:r>
        <w:rPr>
          <w:rFonts w:cs="TH SarabunPSK"/>
          <w:szCs w:val="32"/>
          <w:cs/>
        </w:rPr>
        <w:t>เพื่</w:t>
      </w:r>
      <w:r>
        <w:rPr>
          <w:rFonts w:cs="TH SarabunPSK" w:hint="cs"/>
          <w:szCs w:val="32"/>
          <w:cs/>
        </w:rPr>
        <w:t>อประหยัดว่าใช้จ่ายในการจัดซื้อทรัพยากรที่ใช้ในการรายงานการเปลี่ยนการบวนการทำงาน</w:t>
      </w:r>
    </w:p>
    <w:p w:rsidR="00FD6457" w:rsidRPr="007E1467" w:rsidRDefault="00FD6457" w:rsidP="00991A87">
      <w:pPr>
        <w:pStyle w:val="Heading2"/>
      </w:pPr>
      <w:bookmarkStart w:id="87" w:name="_Toc487543086"/>
      <w:r w:rsidRPr="007E1467">
        <w:rPr>
          <w:cs/>
        </w:rPr>
        <w:t>เครื่องมือที่ใช้ในการพัฒนา</w:t>
      </w:r>
      <w:bookmarkEnd w:id="87"/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>ในการปฏิบัติงานสหกิจศึกษานั้น ทางองค์กรได้มีการจัดเตรียมเครื่องคอมพิวเตอร์ให้แก่ผู้ปฏิบัติงานสหกิจศึกษา โดยมีการบังคับใช้ซอฟต์แวร์ของทางองค์กรโดยเฉพาะ โดยมีรายละเอียดดังต่อไปนี้</w:t>
      </w:r>
    </w:p>
    <w:p w:rsidR="00895BB1" w:rsidRPr="00895BB1" w:rsidRDefault="00895BB1" w:rsidP="0093604E">
      <w:pPr>
        <w:pStyle w:val="ListParagraph"/>
        <w:numPr>
          <w:ilvl w:val="0"/>
          <w:numId w:val="361"/>
        </w:numPr>
        <w:spacing w:line="240" w:lineRule="auto"/>
      </w:pPr>
      <w:r w:rsidRPr="00895BB1">
        <w:t>phpMyAdmin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เป็นโปรแกรมขนาดเล็กที่ใช้ติดต่อกับ </w:t>
      </w:r>
      <w:r w:rsidRPr="00895BB1">
        <w:t xml:space="preserve">SQL Server </w:t>
      </w:r>
      <w:r w:rsidRPr="00895BB1">
        <w:rPr>
          <w:cs/>
        </w:rPr>
        <w:t xml:space="preserve">เพื่อบริหาร และจัดการฐานข้อมูล </w:t>
      </w:r>
      <w:r w:rsidRPr="00895BB1">
        <w:t xml:space="preserve">MySQL/MSSQL </w:t>
      </w:r>
      <w:r w:rsidRPr="00895BB1">
        <w:rPr>
          <w:cs/>
        </w:rPr>
        <w:t xml:space="preserve">ทั้งที่อยู่ใน </w:t>
      </w:r>
      <w:r w:rsidRPr="00895BB1">
        <w:t xml:space="preserve">Localhost </w:t>
      </w:r>
      <w:r w:rsidRPr="00895BB1">
        <w:rPr>
          <w:cs/>
        </w:rPr>
        <w:t xml:space="preserve">และ บน </w:t>
      </w:r>
      <w:r w:rsidRPr="00895BB1">
        <w:t xml:space="preserve">Web Hosting </w:t>
      </w:r>
      <w:r w:rsidRPr="00895BB1">
        <w:rPr>
          <w:cs/>
        </w:rPr>
        <w:t xml:space="preserve">สามารถ </w:t>
      </w:r>
      <w:r w:rsidRPr="00895BB1">
        <w:t xml:space="preserve">Create Table, Create View, Create Stored Procedure, Create Trigger, Create scheduled event, Run SQL queries </w:t>
      </w:r>
      <w:r w:rsidRPr="00895BB1">
        <w:rPr>
          <w:cs/>
        </w:rPr>
        <w:t>และอื่นๆ อีกมากมายใช้งานง่าย และสะดวก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lastRenderedPageBreak/>
        <w:t xml:space="preserve">ซึ่งผู้ปฏิบัติงานสหกิจศึกษาได้มีการนำ โปรแกรม </w:t>
      </w:r>
      <w:r w:rsidRPr="00895BB1">
        <w:t xml:space="preserve">HeidiSQL </w:t>
      </w:r>
      <w:r w:rsidRPr="00895BB1">
        <w:rPr>
          <w:cs/>
        </w:rPr>
        <w:t xml:space="preserve">มาช่วยในการจัดการฐานข้อมูล และเรียกดูเนื้อหาจากตาราง นอกจากงานทั่วไปแล้วนิสิตยังใช้ในการเรียกใช้คำสั่ง </w:t>
      </w:r>
      <w:r w:rsidRPr="00895BB1">
        <w:t xml:space="preserve">SQL </w:t>
      </w:r>
      <w:r w:rsidRPr="00895BB1">
        <w:rPr>
          <w:cs/>
        </w:rPr>
        <w:t>ด้วย ซึ่งจากข้อดีของโปรแกรมที่สามารถใช้งานได้ง่าย</w:t>
      </w:r>
    </w:p>
    <w:p w:rsidR="00895BB1" w:rsidRPr="00895BB1" w:rsidRDefault="00895BB1" w:rsidP="0093604E">
      <w:pPr>
        <w:pStyle w:val="ListParagraph"/>
        <w:numPr>
          <w:ilvl w:val="0"/>
          <w:numId w:val="361"/>
        </w:numPr>
        <w:spacing w:line="240" w:lineRule="auto"/>
      </w:pPr>
      <w:r w:rsidRPr="00895BB1">
        <w:t xml:space="preserve">Notepad++ 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 </w:t>
      </w:r>
      <w:r w:rsidRPr="00895BB1">
        <w:t xml:space="preserve">Notepad++ </w:t>
      </w:r>
      <w:r w:rsidRPr="00895BB1">
        <w:rPr>
          <w:cs/>
        </w:rPr>
        <w:t xml:space="preserve">เป็นโปรแกรมประเภท </w:t>
      </w:r>
      <w:r w:rsidRPr="00895BB1">
        <w:t xml:space="preserve">Text Editor </w:t>
      </w:r>
      <w:r w:rsidRPr="00895BB1">
        <w:rPr>
          <w:cs/>
        </w:rPr>
        <w:t xml:space="preserve">ซึ่งจะเป็นซอฟแวร์ประเภท </w:t>
      </w:r>
      <w:r w:rsidRPr="00895BB1">
        <w:t xml:space="preserve">Open Source </w:t>
      </w:r>
      <w:r w:rsidRPr="00895BB1">
        <w:rPr>
          <w:cs/>
        </w:rPr>
        <w:t xml:space="preserve">สามารถนำไปใช้งานได้ฟรี หรือจะนำ </w:t>
      </w:r>
      <w:r w:rsidRPr="00895BB1">
        <w:t xml:space="preserve">source code </w:t>
      </w:r>
      <w:r w:rsidRPr="00895BB1">
        <w:rPr>
          <w:cs/>
        </w:rPr>
        <w:t xml:space="preserve">ไปพัฒนาต่อ โปรแกรม </w:t>
      </w:r>
      <w:r w:rsidRPr="00895BB1">
        <w:t xml:space="preserve">Notepad++ </w:t>
      </w:r>
      <w:r w:rsidRPr="00895BB1">
        <w:rPr>
          <w:cs/>
        </w:rPr>
        <w:t xml:space="preserve">ยังเป็นโปรแกรมสำหรับการเปิด สร้าง และแก้ไข </w:t>
      </w:r>
      <w:r w:rsidRPr="00895BB1">
        <w:t xml:space="preserve">source code </w:t>
      </w:r>
      <w:r w:rsidRPr="00895BB1">
        <w:rPr>
          <w:cs/>
        </w:rPr>
        <w:t xml:space="preserve">สำหรับนักพัฒนาโปรแกรม โดย </w:t>
      </w:r>
      <w:r w:rsidRPr="00895BB1">
        <w:t xml:space="preserve">Notepad++ </w:t>
      </w:r>
      <w:r w:rsidRPr="00895BB1">
        <w:rPr>
          <w:cs/>
        </w:rPr>
        <w:t xml:space="preserve">ถูกสร้างขึ้นมาให้ใช้งานแทน </w:t>
      </w:r>
      <w:r w:rsidRPr="00895BB1">
        <w:t xml:space="preserve">Notepad </w:t>
      </w:r>
      <w:r w:rsidRPr="00895BB1">
        <w:rPr>
          <w:cs/>
        </w:rPr>
        <w:t xml:space="preserve">รองรับการทำงานบนระบบปฏิบัติการ </w:t>
      </w:r>
      <w:r w:rsidRPr="00895BB1">
        <w:t xml:space="preserve">MS Windows </w:t>
      </w:r>
      <w:r w:rsidRPr="00895BB1">
        <w:rPr>
          <w:cs/>
        </w:rPr>
        <w:t xml:space="preserve">โดยการใช้งานเป็นไปตาม </w:t>
      </w:r>
      <w:r w:rsidRPr="00895BB1">
        <w:t xml:space="preserve">GPL License 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อีกทั้ง </w:t>
      </w:r>
      <w:r w:rsidRPr="00895BB1">
        <w:t xml:space="preserve">Notepad++ </w:t>
      </w:r>
      <w:r w:rsidRPr="00895BB1">
        <w:rPr>
          <w:cs/>
        </w:rPr>
        <w:t>ยังเป็นซอฟต์แวร์ที่ผู้ปฏิบัติงานสหกิจศึกษาคุ้นเคย จึงทำให้ผู้ปฎิบัติงานสหกิจเลือกใช้งานได้โดยไม่มีปัญหา หรือข้อผิดพลาด ซึ่งให้โปรแกรมมีความสามารถสูง</w:t>
      </w:r>
    </w:p>
    <w:p w:rsidR="00895BB1" w:rsidRPr="00895BB1" w:rsidRDefault="00895BB1" w:rsidP="0093604E">
      <w:pPr>
        <w:pStyle w:val="ListParagraph"/>
        <w:numPr>
          <w:ilvl w:val="0"/>
          <w:numId w:val="361"/>
        </w:numPr>
        <w:spacing w:line="240" w:lineRule="auto"/>
      </w:pPr>
      <w:r w:rsidRPr="00895BB1">
        <w:t>Microsoft Word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เป็นเครื่องมือที่ผู้ใช้บริการทั่วโลกให้การยอมรับ อีกทั้งยังเป็นโปรแกรมประเภท </w:t>
      </w:r>
      <w:r w:rsidRPr="00895BB1">
        <w:t>word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t xml:space="preserve">processor </w:t>
      </w:r>
      <w:r w:rsidRPr="00895BB1">
        <w:rPr>
          <w:cs/>
        </w:rPr>
        <w:t xml:space="preserve">ที่ใช้เหมาะสำหรับการพิมพ์รายงาน พิมพ์จดหมาย หรือจะใช้สำหรับแต่งนิยาย เป็นหนึ่งในโปรแกรม </w:t>
      </w:r>
      <w:r w:rsidRPr="00895BB1">
        <w:t xml:space="preserve">Microsoft Office </w:t>
      </w:r>
      <w:r w:rsidRPr="00895BB1">
        <w:rPr>
          <w:cs/>
        </w:rPr>
        <w:t xml:space="preserve">ซึ่งมีพัฒนาการอย่างต่อเนื่อง หลากหลายเวอร์ชัน แต่อย่างไรก็ตาม 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โดยหลักการหากมีการศึกษา </w:t>
      </w:r>
      <w:r w:rsidRPr="00895BB1">
        <w:t xml:space="preserve">Microsoft Word </w:t>
      </w:r>
      <w:r w:rsidRPr="00895BB1">
        <w:rPr>
          <w:cs/>
        </w:rPr>
        <w:t>เวอร์ชันใดเวอร์ชันหนึ่ง ก็จะทำให้สามารถเรียนรู้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>เวอร์ชันอื่น ๆ ได้โดยง่าย เพราะส่วนใหญ่เวอร์ชันใหม่ ๆ ก็จะการเปลี่ยนแปลงในลักษณะเพิ่มเติมเสีย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>มากกว่าการลบออกไป มีการใช้งานอย่างแพร่หลาย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ผู้ปฏิบัติงานสหกิจศึกษาได้มีการนำ </w:t>
      </w:r>
      <w:r w:rsidRPr="00895BB1">
        <w:t xml:space="preserve">Microsoft Word </w:t>
      </w:r>
      <w:r w:rsidRPr="00895BB1">
        <w:rPr>
          <w:cs/>
        </w:rPr>
        <w:t xml:space="preserve">มาใช้ในการจัดทำเอกสารต่าง ๆ 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ไม่ว่าจะเป็นเอกสารยืนยันความต้องการ เอกสารสรุปการประชุม เนื่องด้วย </w:t>
      </w:r>
      <w:r w:rsidRPr="00895BB1">
        <w:t xml:space="preserve">Microsoft Word </w:t>
      </w:r>
      <w:r w:rsidRPr="00895BB1">
        <w:rPr>
          <w:cs/>
        </w:rPr>
        <w:t>เป็น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>ซอฟต์แวร์ที่ใช้งานง่าย และผู้ปฏิบัติงานสหกิจศึกษาถนัดจึงเลือกเครื่องมือนี้มาช่วยในการอำนวยความสะดวก</w:t>
      </w:r>
    </w:p>
    <w:p w:rsidR="00895BB1" w:rsidRPr="00895BB1" w:rsidRDefault="00895BB1" w:rsidP="00895BB1">
      <w:pPr>
        <w:spacing w:line="240" w:lineRule="auto"/>
        <w:ind w:firstLine="720"/>
      </w:pPr>
    </w:p>
    <w:p w:rsidR="00895BB1" w:rsidRPr="00895BB1" w:rsidRDefault="00895BB1" w:rsidP="0093604E">
      <w:pPr>
        <w:pStyle w:val="ListParagraph"/>
        <w:numPr>
          <w:ilvl w:val="0"/>
          <w:numId w:val="361"/>
        </w:numPr>
        <w:spacing w:line="240" w:lineRule="auto"/>
      </w:pPr>
      <w:r w:rsidRPr="00895BB1">
        <w:lastRenderedPageBreak/>
        <w:t>Microsoft Powerpoint</w:t>
      </w:r>
    </w:p>
    <w:p w:rsidR="00895BB1" w:rsidRPr="00895BB1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เป็นโปรแกรมที่ช่วยในการจัดทำสไลด์เพื่อนำไปเสนอ หรือฉายให้บุคคลทั่วไปได้ ซึ่งในปัจจุบัน โปรแกรม </w:t>
      </w:r>
      <w:r w:rsidRPr="00895BB1">
        <w:t xml:space="preserve">PowerPoint </w:t>
      </w:r>
      <w:r w:rsidRPr="00895BB1">
        <w:rPr>
          <w:cs/>
        </w:rPr>
        <w:t xml:space="preserve">ได้เข้ามามีบทบาทกับการนำเสนอเป็นอย่างมากไม่ว่าจะใช้นำเสนองาน การประชุมสัมมนา จุดเด่นของโปรแกรม </w:t>
      </w:r>
      <w:r w:rsidRPr="00895BB1">
        <w:t xml:space="preserve">PowerPoint </w:t>
      </w:r>
      <w:r w:rsidRPr="00895BB1">
        <w:rPr>
          <w:cs/>
        </w:rPr>
        <w:t xml:space="preserve">ก็คือสามารถสร้างงานที่จะนำเสนอได้อย่างง่ายดาย สามารถใส่ภาพ เสียง ตลอดจนภาพเคลื่อนไหวในลักษณะวิดีโอลงในสไลด์ จึงเป็นสื่อที่ นำเสนอข้อมูลได้แบบมัลติมีเดีย ท าให้งานน าเสนอด้วย โปรแกรม </w:t>
      </w:r>
      <w:r w:rsidRPr="00895BB1">
        <w:t xml:space="preserve">Microsoft PowerPoint </w:t>
      </w:r>
      <w:r w:rsidRPr="00895BB1">
        <w:rPr>
          <w:cs/>
        </w:rPr>
        <w:t>มีความน่าสนใจมากยิ่งขึ้น</w:t>
      </w:r>
    </w:p>
    <w:p w:rsidR="002C17C9" w:rsidRPr="007E1467" w:rsidRDefault="00895BB1" w:rsidP="00895BB1">
      <w:pPr>
        <w:spacing w:line="240" w:lineRule="auto"/>
        <w:ind w:firstLine="720"/>
      </w:pPr>
      <w:r w:rsidRPr="00895BB1">
        <w:rPr>
          <w:cs/>
        </w:rPr>
        <w:t xml:space="preserve">จากประโยชน์ของ </w:t>
      </w:r>
      <w:r w:rsidRPr="00895BB1">
        <w:t xml:space="preserve">Microsoft Powerpoint </w:t>
      </w:r>
      <w:r w:rsidRPr="00895BB1">
        <w:rPr>
          <w:cs/>
        </w:rPr>
        <w:t>นิสิตจึงนำเครื่องมือนี้มาช่วยในการจัดทำเอกสารเพื่อนำเสนอผู้ใช้งาน ด้วยตัวซอฟต์</w:t>
      </w:r>
      <w:r w:rsidR="000C26CB">
        <w:rPr>
          <w:cs/>
        </w:rPr>
        <w:t>แวร์ที่มีลูกเล่นมากมายหลายอย่าง</w:t>
      </w:r>
      <w:r w:rsidRPr="00895BB1">
        <w:rPr>
          <w:cs/>
        </w:rPr>
        <w:t>จึงทำให้ผู้ปฏิบัติงานสหกิจศึกษานำมาช่วยให้การนำเสนอมีลูกเล่น และสามารถเข้าใจได้ง่ายขึ้น</w:t>
      </w:r>
      <w:r w:rsidR="00AA215D" w:rsidRPr="00AA215D">
        <w:rPr>
          <w:color w:val="FF0000"/>
          <w:cs/>
        </w:rPr>
        <w:t xml:space="preserve"> </w:t>
      </w:r>
    </w:p>
    <w:p w:rsidR="00CF1698" w:rsidRPr="00CF1698" w:rsidRDefault="000F144E" w:rsidP="00CF1698">
      <w:pPr>
        <w:pStyle w:val="Heading2"/>
        <w:rPr>
          <w:rFonts w:hint="cs"/>
        </w:rPr>
      </w:pPr>
      <w:bookmarkStart w:id="88" w:name="_Toc487543087"/>
      <w:r w:rsidRPr="007E1467">
        <w:rPr>
          <w:cs/>
        </w:rPr>
        <w:t>ขอบเขตของงานสหกิจ</w:t>
      </w:r>
      <w:r w:rsidR="00D0744A" w:rsidRPr="007E1467">
        <w:rPr>
          <w:cs/>
        </w:rPr>
        <w:t>ศึกษา</w:t>
      </w:r>
      <w:r w:rsidRPr="007E1467">
        <w:rPr>
          <w:cs/>
        </w:rPr>
        <w:t>และข้อจำกัดของปัญหา</w:t>
      </w:r>
      <w:bookmarkEnd w:id="86"/>
      <w:bookmarkEnd w:id="88"/>
    </w:p>
    <w:p w:rsidR="00E3733C" w:rsidRPr="00E3733C" w:rsidRDefault="00E3733C" w:rsidP="009D50A8">
      <w:pPr>
        <w:spacing w:line="240" w:lineRule="auto"/>
        <w:ind w:firstLine="720"/>
      </w:pPr>
      <w:r w:rsidRPr="00E3733C">
        <w:rPr>
          <w:cs/>
        </w:rPr>
        <w:t>สำหรับการปฏิบัติงานสหกิจศึกษานั้นผู้ปฏิบัติงานสหกิจศึกษาได้รับมอบหมายให้ทำ</w:t>
      </w:r>
      <w:r w:rsidR="0041281A">
        <w:rPr>
          <w:cs/>
        </w:rPr>
        <w:t xml:space="preserve">หน้าที่ในตำแหน่ง </w:t>
      </w:r>
      <w:r w:rsidR="009D50A8">
        <w:rPr>
          <w:cs/>
        </w:rPr>
        <w:t>ตําแหนงนักพัฒนาซอฟตแวร (</w:t>
      </w:r>
      <w:r w:rsidR="009D50A8">
        <w:t xml:space="preserve">Programmer) </w:t>
      </w:r>
      <w:r w:rsidR="0041281A">
        <w:rPr>
          <w:rFonts w:hint="cs"/>
          <w:cs/>
        </w:rPr>
        <w:t>โดยจะรับหน้าที่เป็นนักพัฒนา</w:t>
      </w:r>
      <w:r w:rsidR="009D50A8">
        <w:rPr>
          <w:cs/>
        </w:rPr>
        <w:t>ซอฟตแวร</w:t>
      </w:r>
      <w:r w:rsidR="0041281A">
        <w:rPr>
          <w:rFonts w:hint="cs"/>
          <w:cs/>
        </w:rPr>
        <w:t xml:space="preserve">ฝึกหัด </w:t>
      </w:r>
      <w:r w:rsidR="0041281A" w:rsidRPr="0041281A">
        <w:t xml:space="preserve">(Junior </w:t>
      </w:r>
      <w:r w:rsidR="0041281A" w:rsidRPr="00E3733C">
        <w:t xml:space="preserve">Programmer </w:t>
      </w:r>
      <w:r w:rsidR="0041281A">
        <w:t>:JP</w:t>
      </w:r>
      <w:r w:rsidR="0041281A" w:rsidRPr="0041281A">
        <w:t xml:space="preserve">) </w:t>
      </w:r>
      <w:r w:rsidR="0041281A">
        <w:rPr>
          <w:rFonts w:hint="cs"/>
          <w:cs/>
        </w:rPr>
        <w:t xml:space="preserve">และเป็นผู้ติดตามงานต่างๆตลอดทั้งโครงการ </w:t>
      </w:r>
      <w:r w:rsidR="0041281A">
        <w:rPr>
          <w:cs/>
        </w:rPr>
        <w:t>โดย</w:t>
      </w:r>
      <w:r w:rsidR="0041281A">
        <w:rPr>
          <w:rFonts w:hint="cs"/>
          <w:cs/>
        </w:rPr>
        <w:t>ระบบที่</w:t>
      </w:r>
      <w:r w:rsidR="0041281A">
        <w:rPr>
          <w:cs/>
        </w:rPr>
        <w:t>ผู้ปฎิบัติงานสหกิจศึกษาได้รับผิดชอบ</w:t>
      </w:r>
      <w:r w:rsidRPr="00E3733C">
        <w:rPr>
          <w:cs/>
        </w:rPr>
        <w:t>ขอบเขตงานที่ได้รับผิดชอบนั้นประกอบไปด้วย การรับความต้องการจากผู้ใช้ การเก็บรวบรวมความต้องการ</w:t>
      </w:r>
      <w:r w:rsidR="000A65F4">
        <w:rPr>
          <w:rFonts w:hint="cs"/>
          <w:cs/>
        </w:rPr>
        <w:t>ที่จะนำมานำเนิน</w:t>
      </w:r>
      <w:r w:rsidRPr="00E3733C">
        <w:rPr>
          <w:cs/>
        </w:rPr>
        <w:t>การวิเคราะห์</w:t>
      </w:r>
      <w:r w:rsidR="00A1000E">
        <w:rPr>
          <w:rFonts w:hint="cs"/>
          <w:cs/>
        </w:rPr>
        <w:t>ออกแบบเกี่ยวกับ</w:t>
      </w:r>
      <w:r w:rsidRPr="00E3733C">
        <w:rPr>
          <w:cs/>
        </w:rPr>
        <w:t>ความต้องการที่ได้มาจากผู้ใช้</w:t>
      </w:r>
      <w:r w:rsidR="00A1000E">
        <w:rPr>
          <w:rFonts w:hint="cs"/>
          <w:cs/>
        </w:rPr>
        <w:t>ในหลายๆฝ่าย</w:t>
      </w:r>
      <w:r w:rsidRPr="00E3733C">
        <w:rPr>
          <w:cs/>
        </w:rPr>
        <w:t>ตลอดจนการจัดทำเอกสารการออกแบบ และจัดทำเอกสารยืนยันความต้องการเพื่อให้ผู้ใช้ตรวจสอบความต้องการว</w:t>
      </w:r>
      <w:r w:rsidR="00A1000E">
        <w:rPr>
          <w:cs/>
        </w:rPr>
        <w:t>่าถูกต้อง และ</w:t>
      </w:r>
      <w:r w:rsidR="00A1000E">
        <w:rPr>
          <w:rFonts w:hint="cs"/>
          <w:cs/>
        </w:rPr>
        <w:t>เพื่อให้</w:t>
      </w:r>
      <w:r w:rsidR="00A1000E">
        <w:rPr>
          <w:cs/>
        </w:rPr>
        <w:t>เข้าใจตรงกัน</w:t>
      </w:r>
      <w:r w:rsidRPr="00E3733C">
        <w:rPr>
          <w:cs/>
        </w:rPr>
        <w:t xml:space="preserve"> </w:t>
      </w:r>
    </w:p>
    <w:p w:rsidR="009F4123" w:rsidRDefault="00E3733C" w:rsidP="00ED5577">
      <w:pPr>
        <w:spacing w:line="240" w:lineRule="auto"/>
        <w:ind w:firstLine="720"/>
      </w:pPr>
      <w:r w:rsidRPr="00E3733C">
        <w:rPr>
          <w:cs/>
        </w:rPr>
        <w:t>ผู้ปฏิบัติงานสหกิจศึกษาได้รับมอบหมายให้เป็นส่วนหนึ่งในทีมพัฒนาซอฟต์แวร์โดย</w:t>
      </w:r>
      <w:r w:rsidR="0041281A">
        <w:rPr>
          <w:rFonts w:hint="cs"/>
          <w:cs/>
        </w:rPr>
        <w:t>ได้รับหน้าที่</w:t>
      </w:r>
      <w:r w:rsidRPr="00E3733C">
        <w:rPr>
          <w:cs/>
        </w:rPr>
        <w:t xml:space="preserve">ที่ผู้ปฏิบัติงานสหกิจศึกษาได้รับผิดชอบนั้น คือ </w:t>
      </w:r>
      <w:r w:rsidR="00A02C74" w:rsidRPr="00A02C74">
        <w:rPr>
          <w:cs/>
        </w:rPr>
        <w:t>ผูปฏิบัติงานไดรับมอบหมายใหพัฒนาเว็บแอปพลิเคชัน</w:t>
      </w:r>
      <w:r w:rsidR="00A02C74">
        <w:rPr>
          <w:rFonts w:hint="cs"/>
          <w:cs/>
        </w:rPr>
        <w:t>สำหรับการ</w:t>
      </w:r>
      <w:r w:rsidR="000A65F4" w:rsidRPr="0077010A">
        <w:rPr>
          <w:color w:val="000000" w:themeColor="text1"/>
          <w:cs/>
        </w:rPr>
        <w:t>เปลี่ยนแปลงกระบวนการทํางาน</w:t>
      </w:r>
      <w:r w:rsidR="000A65F4">
        <w:rPr>
          <w:rFonts w:hint="cs"/>
          <w:color w:val="000000" w:themeColor="text1"/>
          <w:cs/>
        </w:rPr>
        <w:t xml:space="preserve"> </w:t>
      </w:r>
      <w:r w:rsidRPr="00E3733C">
        <w:rPr>
          <w:cs/>
        </w:rPr>
        <w:t>(</w:t>
      </w:r>
      <w:r w:rsidRPr="00E3733C">
        <w:t xml:space="preserve">Process Change Report : PCR) </w:t>
      </w:r>
      <w:r w:rsidRPr="00E3733C">
        <w:rPr>
          <w:cs/>
        </w:rPr>
        <w:t>ซึ่ง</w:t>
      </w:r>
      <w:r w:rsidR="00A02C74" w:rsidRPr="00A02C74">
        <w:rPr>
          <w:cs/>
        </w:rPr>
        <w:t>เว็บแอปพลิเคชัน</w:t>
      </w:r>
      <w:r w:rsidR="00A02C74">
        <w:rPr>
          <w:rFonts w:hint="cs"/>
          <w:cs/>
        </w:rPr>
        <w:t>นี้ใช้สำหรับ</w:t>
      </w:r>
      <w:r w:rsidR="00A02C74">
        <w:rPr>
          <w:cs/>
        </w:rPr>
        <w:t>การร้องขอการการขอเปลี่ยนกระบวนการทำงานการผลิต</w:t>
      </w:r>
      <w:r w:rsidR="00A02C74">
        <w:rPr>
          <w:rFonts w:hint="cs"/>
          <w:cs/>
        </w:rPr>
        <w:t xml:space="preserve"> ซึ่งจะจัดทำขึ้นโดย</w:t>
      </w:r>
      <w:r w:rsidR="00A02C74">
        <w:rPr>
          <w:cs/>
        </w:rPr>
        <w:t>วิศวกรรม</w:t>
      </w:r>
      <w:r w:rsidRPr="00E3733C">
        <w:rPr>
          <w:cs/>
        </w:rPr>
        <w:t>ฝ่ายผลิต</w:t>
      </w:r>
      <w:r w:rsidR="00A02C74">
        <w:rPr>
          <w:rFonts w:hint="cs"/>
          <w:cs/>
        </w:rPr>
        <w:t xml:space="preserve"> </w:t>
      </w:r>
      <w:r w:rsidR="00A02C74">
        <w:t>(Production Engineering :PE)</w:t>
      </w:r>
      <w:r w:rsidR="00A02C74">
        <w:rPr>
          <w:rFonts w:hint="cs"/>
          <w:cs/>
        </w:rPr>
        <w:t xml:space="preserve"> </w:t>
      </w:r>
      <w:r w:rsidR="000C26CB">
        <w:rPr>
          <w:rFonts w:hint="cs"/>
          <w:cs/>
        </w:rPr>
        <w:t>ซึ่งได้แบ่งการพัฒนาซอฟต์แวร์ออกเป็นมอดูลย่อย ๆ ดังนี้ มอดูลจัดการแบบฟอร์ม</w:t>
      </w:r>
      <w:r w:rsidR="000C26CB">
        <w:t xml:space="preserve"> PCR</w:t>
      </w:r>
      <w:r w:rsidR="000C26CB">
        <w:rPr>
          <w:rFonts w:hint="cs"/>
          <w:cs/>
        </w:rPr>
        <w:t xml:space="preserve"> มอดูลจัดการ </w:t>
      </w:r>
      <w:r w:rsidR="000C26CB">
        <w:t xml:space="preserve">Annual Plan </w:t>
      </w:r>
      <w:r w:rsidR="000C26CB">
        <w:rPr>
          <w:rFonts w:hint="cs"/>
          <w:cs/>
        </w:rPr>
        <w:t xml:space="preserve">มอดูลจัดการกระบวนการอนุมัติ </w:t>
      </w:r>
      <w:r w:rsidR="000C26CB">
        <w:t xml:space="preserve">QA </w:t>
      </w:r>
      <w:r w:rsidR="000C26CB">
        <w:rPr>
          <w:rFonts w:hint="cs"/>
          <w:cs/>
        </w:rPr>
        <w:t xml:space="preserve">มอดูลกระบวนการอนุมัติ </w:t>
      </w:r>
      <w:r w:rsidR="000C26CB">
        <w:t>PCR</w:t>
      </w:r>
      <w:r w:rsidR="000C26CB">
        <w:rPr>
          <w:rFonts w:hint="cs"/>
          <w:cs/>
        </w:rPr>
        <w:t xml:space="preserve"> มอดูลการส่งออกเอกสาร </w:t>
      </w:r>
      <w:r w:rsidR="000C26CB">
        <w:t xml:space="preserve">PCR </w:t>
      </w:r>
      <w:r w:rsidR="000C26CB">
        <w:rPr>
          <w:rFonts w:hint="cs"/>
          <w:cs/>
        </w:rPr>
        <w:t>มอดูลอนุมัติการเข้าสู่ระบบ</w:t>
      </w:r>
    </w:p>
    <w:p w:rsidR="001C2674" w:rsidRPr="000C26CB" w:rsidRDefault="009F4123" w:rsidP="009F4123">
      <w:pPr>
        <w:spacing w:line="240" w:lineRule="auto"/>
      </w:pPr>
      <w:r>
        <w:rPr>
          <w:rFonts w:hint="cs"/>
          <w:cs/>
        </w:rPr>
        <w:t>มอดูลจัดการผู้ใช้งาน เป็นต้น</w:t>
      </w:r>
      <w:r w:rsidR="000C26CB">
        <w:t xml:space="preserve"> </w:t>
      </w:r>
    </w:p>
    <w:p w:rsidR="001C2674" w:rsidRPr="007E1467" w:rsidRDefault="0041281A" w:rsidP="00D80ADC">
      <w:pPr>
        <w:pStyle w:val="Heading3"/>
        <w:rPr>
          <w:ins w:id="89" w:author="Pahommie" w:date="2014-11-07T11:11:00Z"/>
        </w:rPr>
      </w:pPr>
      <w:r>
        <w:rPr>
          <w:rFonts w:hint="cs"/>
          <w:cs/>
        </w:rPr>
        <w:lastRenderedPageBreak/>
        <w:t xml:space="preserve"> </w:t>
      </w:r>
      <w:r w:rsidRPr="0041281A">
        <w:rPr>
          <w:cs/>
        </w:rPr>
        <w:t>ระบบเปลี่ยนแปลงกระบวนการทํางาน</w:t>
      </w:r>
      <w:r w:rsidR="009F4123" w:rsidRPr="009F4123">
        <w:rPr>
          <w:cs/>
        </w:rPr>
        <w:t xml:space="preserve"> (</w:t>
      </w:r>
      <w:r w:rsidR="009F4123" w:rsidRPr="009F4123">
        <w:t>Process Change Report : PCR)</w:t>
      </w:r>
    </w:p>
    <w:p w:rsidR="00472D1B" w:rsidRDefault="00716322" w:rsidP="00716322">
      <w:pPr>
        <w:spacing w:after="0" w:line="240" w:lineRule="auto"/>
        <w:ind w:firstLine="709"/>
      </w:pPr>
      <w:r w:rsidRPr="00716322">
        <w:rPr>
          <w:cs/>
        </w:rPr>
        <w:t>ระบบนี้เป็นระบบที่ผู้ปฏิบัติงานสหกิจศึกษา</w:t>
      </w:r>
      <w:r w:rsidRPr="00716322">
        <w:rPr>
          <w:rFonts w:hint="cs"/>
          <w:cs/>
        </w:rPr>
        <w:t xml:space="preserve"> </w:t>
      </w:r>
      <w:r w:rsidRPr="00716322">
        <w:rPr>
          <w:cs/>
        </w:rPr>
        <w:t>และทีมพัฒนาได้จัดทำเพื่อ</w:t>
      </w:r>
      <w:r>
        <w:rPr>
          <w:rFonts w:hint="cs"/>
          <w:cs/>
        </w:rPr>
        <w:t xml:space="preserve">ใช้ในการเปลี่ยนแปลงกระบวนการทำงานของภายในองค์กร โดยจะช่วยให้การทำงานมีความยุ่งยากซับซ้อนน้อยลง </w:t>
      </w:r>
      <w:r>
        <w:rPr>
          <w:cs/>
        </w:rPr>
        <w:t>นอกจากนั้นยังสามารถช่วยให้องค์กรมีการใช้ทรัพยากรกระดาษลดลง ซึ่งการพัฒนาระบบนั้นผู้ปฏิบัติงานสหกิจศึกษาจำเป็นต้องศึกษาการทำงานแบบเดิมของการประเมินภายในองค์กรเพื่อช่วยในการส่งเสริม</w:t>
      </w:r>
      <w:r w:rsidR="00472D1B">
        <w:rPr>
          <w:rFonts w:hint="cs"/>
          <w:cs/>
        </w:rPr>
        <w:t>การ</w:t>
      </w:r>
      <w:r w:rsidR="00472D1B" w:rsidRPr="0077010A">
        <w:rPr>
          <w:color w:val="000000" w:themeColor="text1"/>
          <w:cs/>
        </w:rPr>
        <w:t>เปลี่ยนแปลงกระบวนการทํางาน</w:t>
      </w:r>
      <w:r w:rsidR="00472D1B">
        <w:rPr>
          <w:rFonts w:hint="cs"/>
          <w:cs/>
        </w:rPr>
        <w:t xml:space="preserve"> </w:t>
      </w:r>
      <w:r w:rsidR="00472D1B" w:rsidRPr="00472D1B">
        <w:rPr>
          <w:cs/>
        </w:rPr>
        <w:t>ทักษะการคิดวิเคราะห์ และเพื่อให้ได้มาซึ่งข้อมูลต่าง ๆ</w:t>
      </w:r>
    </w:p>
    <w:p w:rsidR="00D16121" w:rsidRDefault="00472D1B" w:rsidP="00472D1B">
      <w:pPr>
        <w:spacing w:after="0" w:line="240" w:lineRule="auto"/>
        <w:ind w:firstLine="709"/>
        <w:rPr>
          <w:color w:val="000000" w:themeColor="text1"/>
        </w:rPr>
      </w:pPr>
      <w:r>
        <w:rPr>
          <w:cs/>
        </w:rPr>
        <w:t>ดังนั้น เพื่อให้การดำเนินงานเป็นไปตามวัตถุประสงค์ และเป้าหมายของการปฏิบัติงานสหกิจศึกษานั้น ผู้ปฏิบัติงานสหกิจศึกษาจึงจำเป็นต้องศึกษาระบบ</w:t>
      </w:r>
      <w:r w:rsidR="0079116F">
        <w:rPr>
          <w:rFonts w:hint="cs"/>
          <w:cs/>
        </w:rPr>
        <w:t>การ</w:t>
      </w:r>
      <w:r w:rsidR="0079116F" w:rsidRPr="0077010A">
        <w:rPr>
          <w:color w:val="000000" w:themeColor="text1"/>
          <w:cs/>
        </w:rPr>
        <w:t>เปลี่ยนแปลงกระบวนการทํางาน</w:t>
      </w:r>
      <w:r w:rsidR="0079116F">
        <w:rPr>
          <w:rFonts w:hint="cs"/>
          <w:color w:val="000000" w:themeColor="text1"/>
          <w:cs/>
        </w:rPr>
        <w:t xml:space="preserve"> </w:t>
      </w:r>
      <w:r w:rsidR="0079116F">
        <w:rPr>
          <w:cs/>
        </w:rPr>
        <w:t>โดยเริ่มจากจากวิเคราะห์ผู้ที่ใช้งานระบบ โดย</w:t>
      </w:r>
      <w:r w:rsidR="0079116F">
        <w:rPr>
          <w:rFonts w:hint="cs"/>
          <w:cs/>
        </w:rPr>
        <w:t>ผู้ใช้</w:t>
      </w:r>
      <w:r w:rsidR="0079116F">
        <w:rPr>
          <w:cs/>
        </w:rPr>
        <w:t>ระบบ</w:t>
      </w:r>
      <w:r w:rsidR="0079116F">
        <w:rPr>
          <w:rFonts w:hint="cs"/>
          <w:cs/>
        </w:rPr>
        <w:t>การ</w:t>
      </w:r>
      <w:r w:rsidR="0079116F" w:rsidRPr="0077010A">
        <w:rPr>
          <w:color w:val="000000" w:themeColor="text1"/>
          <w:cs/>
        </w:rPr>
        <w:t>เปลี่ยนแปลงกระบวนการทํางาน</w:t>
      </w:r>
      <w:r w:rsidR="0079116F">
        <w:rPr>
          <w:rFonts w:hint="cs"/>
          <w:color w:val="000000" w:themeColor="text1"/>
          <w:cs/>
        </w:rPr>
        <w:t>นั้</w:t>
      </w:r>
      <w:r w:rsidR="0072603E">
        <w:rPr>
          <w:rFonts w:hint="cs"/>
          <w:color w:val="000000" w:themeColor="text1"/>
          <w:cs/>
        </w:rPr>
        <w:t>น</w:t>
      </w:r>
      <w:r w:rsidR="0079116F">
        <w:rPr>
          <w:rFonts w:hint="cs"/>
          <w:color w:val="000000" w:themeColor="text1"/>
          <w:cs/>
        </w:rPr>
        <w:t>จะเป็นพนักงานภายในองค์กร ซึ่งจะแบ่งออกเป็นดังนี้</w:t>
      </w:r>
    </w:p>
    <w:p w:rsidR="001B3B42" w:rsidRDefault="00D16121" w:rsidP="00472D1B">
      <w:pPr>
        <w:spacing w:after="0" w:line="240" w:lineRule="auto"/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1</w:t>
      </w:r>
      <w:r>
        <w:rPr>
          <w:color w:val="000000" w:themeColor="text1"/>
        </w:rPr>
        <w:t xml:space="preserve">)  </w:t>
      </w:r>
      <w:r w:rsidR="00CD55D7">
        <w:rPr>
          <w:rFonts w:hint="cs"/>
          <w:color w:val="000000" w:themeColor="text1"/>
          <w:cs/>
        </w:rPr>
        <w:t xml:space="preserve">ผู้ต้องการสร้างแบบฟอร์ม </w:t>
      </w:r>
      <w:r>
        <w:rPr>
          <w:color w:val="000000" w:themeColor="text1"/>
        </w:rPr>
        <w:t xml:space="preserve">(Creater) </w:t>
      </w:r>
      <w:r>
        <w:rPr>
          <w:rFonts w:hint="cs"/>
          <w:color w:val="000000" w:themeColor="text1"/>
          <w:cs/>
        </w:rPr>
        <w:t>คือพนักงานที่มีสิทธิ์</w:t>
      </w:r>
      <w:r w:rsidR="001B3B42">
        <w:rPr>
          <w:rFonts w:hint="cs"/>
          <w:color w:val="000000" w:themeColor="text1"/>
          <w:cs/>
        </w:rPr>
        <w:t xml:space="preserve">ได้รับหน้าที่ในการร้องขอในการเปลี่ยนแปลงกระบวนการทำงาน โดยจะเป็นพนักงานแผนกวิศกรรมฝ่ายผลิต </w:t>
      </w:r>
      <w:r w:rsidR="001B3B42" w:rsidRPr="001B3B42">
        <w:rPr>
          <w:color w:val="000000" w:themeColor="text1"/>
          <w:cs/>
        </w:rPr>
        <w:t>แผนกประกันคุณภาพ</w:t>
      </w:r>
      <w:r>
        <w:rPr>
          <w:rFonts w:hint="cs"/>
          <w:color w:val="000000" w:themeColor="text1"/>
          <w:cs/>
        </w:rPr>
        <w:t xml:space="preserve"> </w:t>
      </w:r>
      <w:r w:rsidR="001B3B42">
        <w:rPr>
          <w:rFonts w:hint="cs"/>
          <w:color w:val="000000" w:themeColor="text1"/>
          <w:cs/>
        </w:rPr>
        <w:t>และแผนก</w:t>
      </w:r>
      <w:r w:rsidR="001B3B42" w:rsidRPr="001B3B42">
        <w:rPr>
          <w:color w:val="000000" w:themeColor="text1"/>
          <w:cs/>
        </w:rPr>
        <w:t>ฝ่ายผลิต</w:t>
      </w:r>
    </w:p>
    <w:p w:rsidR="002E37C8" w:rsidRDefault="001B3B42" w:rsidP="00472D1B">
      <w:pPr>
        <w:spacing w:after="0" w:line="240" w:lineRule="auto"/>
        <w:ind w:firstLine="709"/>
        <w:rPr>
          <w:color w:val="000000" w:themeColor="text1"/>
        </w:rPr>
      </w:pPr>
      <w:r>
        <w:rPr>
          <w:color w:val="000000" w:themeColor="text1"/>
        </w:rPr>
        <w:t xml:space="preserve">2)  </w:t>
      </w:r>
      <w:r>
        <w:rPr>
          <w:rFonts w:hint="cs"/>
          <w:color w:val="000000" w:themeColor="text1"/>
          <w:cs/>
        </w:rPr>
        <w:t xml:space="preserve">ผู้อนุมัติภายในแผนก </w:t>
      </w:r>
      <w:r>
        <w:rPr>
          <w:color w:val="000000" w:themeColor="text1"/>
        </w:rPr>
        <w:t>(Approver d</w:t>
      </w:r>
      <w:r w:rsidR="004432DC">
        <w:rPr>
          <w:color w:val="000000" w:themeColor="text1"/>
        </w:rPr>
        <w:t>e</w:t>
      </w:r>
      <w:r>
        <w:rPr>
          <w:color w:val="000000" w:themeColor="text1"/>
        </w:rPr>
        <w:t xml:space="preserve">partment) </w:t>
      </w:r>
      <w:r w:rsidR="00C62C75">
        <w:rPr>
          <w:rFonts w:hint="cs"/>
          <w:color w:val="000000" w:themeColor="text1"/>
          <w:cs/>
        </w:rPr>
        <w:t xml:space="preserve">คือพนักงานที่มีสิทธิ์ได้รับหน้าที่ในการอนุมัติแบบฟอร์ม </w:t>
      </w:r>
      <w:r w:rsidR="00AC4CC1">
        <w:rPr>
          <w:color w:val="000000" w:themeColor="text1"/>
        </w:rPr>
        <w:t>PCR (</w:t>
      </w:r>
      <w:r w:rsidR="00C62C75">
        <w:rPr>
          <w:color w:val="000000" w:themeColor="text1"/>
        </w:rPr>
        <w:t xml:space="preserve">Process Change Report) </w:t>
      </w:r>
      <w:r w:rsidR="00C62C75">
        <w:rPr>
          <w:rFonts w:hint="cs"/>
          <w:color w:val="000000" w:themeColor="text1"/>
          <w:cs/>
        </w:rPr>
        <w:t xml:space="preserve">ภายในแผนก ซึ่งจะอยู่ในแผนกเดี่ยวกับผู้สร้างแบบฟอร์ม </w:t>
      </w:r>
      <w:r w:rsidR="00C62C75">
        <w:rPr>
          <w:color w:val="000000" w:themeColor="text1"/>
        </w:rPr>
        <w:t xml:space="preserve">PCR </w:t>
      </w:r>
      <w:r w:rsidR="00C62C75">
        <w:rPr>
          <w:rFonts w:hint="cs"/>
          <w:color w:val="000000" w:themeColor="text1"/>
          <w:cs/>
        </w:rPr>
        <w:t xml:space="preserve">และต้องมีตำแหน่งที่สูงกว่า ผู้สร้างแบบฟอร์ม </w:t>
      </w:r>
      <w:r w:rsidR="00C62C75">
        <w:rPr>
          <w:color w:val="000000" w:themeColor="text1"/>
        </w:rPr>
        <w:t xml:space="preserve">PCR </w:t>
      </w:r>
      <w:r w:rsidR="00C62C75">
        <w:rPr>
          <w:rFonts w:hint="cs"/>
          <w:color w:val="000000" w:themeColor="text1"/>
          <w:cs/>
        </w:rPr>
        <w:t>อย่างน้อยหนึ่งตำแหน่งขึ้นไป</w:t>
      </w:r>
    </w:p>
    <w:p w:rsidR="00101136" w:rsidRDefault="002E37C8" w:rsidP="00472D1B">
      <w:pPr>
        <w:spacing w:after="0" w:line="240" w:lineRule="auto"/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3</w:t>
      </w:r>
      <w:r>
        <w:rPr>
          <w:color w:val="000000" w:themeColor="text1"/>
        </w:rPr>
        <w:t xml:space="preserve">)  </w:t>
      </w:r>
      <w:r w:rsidR="005F45F7">
        <w:rPr>
          <w:rFonts w:hint="cs"/>
          <w:color w:val="000000" w:themeColor="text1"/>
          <w:cs/>
        </w:rPr>
        <w:t>ผู้</w:t>
      </w:r>
      <w:r w:rsidR="00101136">
        <w:rPr>
          <w:rFonts w:hint="cs"/>
          <w:color w:val="000000" w:themeColor="text1"/>
          <w:cs/>
        </w:rPr>
        <w:t>อนุมัติ</w:t>
      </w:r>
      <w:r w:rsidR="00F85D3B">
        <w:rPr>
          <w:rFonts w:hint="cs"/>
          <w:color w:val="000000" w:themeColor="text1"/>
          <w:cs/>
        </w:rPr>
        <w:t>แผนกที่</w:t>
      </w:r>
      <w:r w:rsidR="00101136">
        <w:rPr>
          <w:rFonts w:hint="cs"/>
          <w:color w:val="000000" w:themeColor="text1"/>
          <w:cs/>
        </w:rPr>
        <w:t xml:space="preserve">รับทราบ </w:t>
      </w:r>
      <w:r w:rsidR="00101136">
        <w:rPr>
          <w:color w:val="000000" w:themeColor="text1"/>
        </w:rPr>
        <w:t>(</w:t>
      </w:r>
      <w:r w:rsidR="001001C3">
        <w:rPr>
          <w:color w:val="000000" w:themeColor="text1"/>
        </w:rPr>
        <w:t>Approve a</w:t>
      </w:r>
      <w:r w:rsidR="00101136" w:rsidRPr="00101136">
        <w:rPr>
          <w:color w:val="000000" w:themeColor="text1"/>
        </w:rPr>
        <w:t>cknowledge</w:t>
      </w:r>
      <w:r w:rsidR="00101136">
        <w:rPr>
          <w:rFonts w:hint="cs"/>
          <w:color w:val="000000" w:themeColor="text1"/>
          <w:cs/>
        </w:rPr>
        <w:t xml:space="preserve"> </w:t>
      </w:r>
      <w:r w:rsidR="004432DC">
        <w:rPr>
          <w:color w:val="000000" w:themeColor="text1"/>
        </w:rPr>
        <w:t>de</w:t>
      </w:r>
      <w:r w:rsidR="00101136">
        <w:rPr>
          <w:color w:val="000000" w:themeColor="text1"/>
        </w:rPr>
        <w:t>partment</w:t>
      </w:r>
      <w:r w:rsidR="00101136" w:rsidRPr="00101136">
        <w:rPr>
          <w:color w:val="000000" w:themeColor="text1"/>
        </w:rPr>
        <w:t>)</w:t>
      </w:r>
      <w:r w:rsidR="00101136">
        <w:rPr>
          <w:color w:val="000000" w:themeColor="text1"/>
        </w:rPr>
        <w:t xml:space="preserve"> </w:t>
      </w:r>
      <w:r w:rsidR="00101136">
        <w:rPr>
          <w:rFonts w:hint="cs"/>
          <w:color w:val="000000" w:themeColor="text1"/>
          <w:cs/>
        </w:rPr>
        <w:t>คือพนักงานที่มีสิทธิ์ได้รับหน้าที่ในการอนุมัติแบบฟอร์ม</w:t>
      </w:r>
      <w:r w:rsidR="00067259" w:rsidRPr="00067259">
        <w:t xml:space="preserve"> </w:t>
      </w:r>
      <w:r w:rsidR="00067259">
        <w:t>PCR</w:t>
      </w:r>
      <w:r w:rsidR="00101136">
        <w:rPr>
          <w:color w:val="000000" w:themeColor="text1"/>
        </w:rPr>
        <w:t xml:space="preserve"> </w:t>
      </w:r>
      <w:r w:rsidR="00101136">
        <w:rPr>
          <w:rFonts w:hint="cs"/>
          <w:color w:val="000000" w:themeColor="text1"/>
          <w:cs/>
        </w:rPr>
        <w:t>ในบทบาทการรับทราบ และตรวจสอบแบบฟอร์ม</w:t>
      </w:r>
      <w:r w:rsidR="00067259" w:rsidRPr="00067259">
        <w:t xml:space="preserve"> </w:t>
      </w:r>
      <w:r w:rsidR="00067259">
        <w:t>PCR</w:t>
      </w:r>
      <w:r w:rsidR="00067259">
        <w:rPr>
          <w:rFonts w:hint="cs"/>
          <w:color w:val="000000" w:themeColor="text1"/>
          <w:cs/>
        </w:rPr>
        <w:t xml:space="preserve"> </w:t>
      </w:r>
      <w:r w:rsidR="00101136">
        <w:rPr>
          <w:rFonts w:hint="cs"/>
          <w:color w:val="000000" w:themeColor="text1"/>
          <w:cs/>
        </w:rPr>
        <w:t xml:space="preserve">โดยผู้อนุมัติการรับทราบจะต้องมีตำแหน่ง </w:t>
      </w:r>
      <w:r w:rsidR="00101136" w:rsidRPr="00101136">
        <w:rPr>
          <w:color w:val="000000" w:themeColor="text1"/>
        </w:rPr>
        <w:t>Assistant Manager</w:t>
      </w:r>
      <w:r w:rsidR="00101136">
        <w:rPr>
          <w:color w:val="000000" w:themeColor="text1"/>
        </w:rPr>
        <w:t xml:space="preserve"> </w:t>
      </w:r>
      <w:r w:rsidR="00101136">
        <w:rPr>
          <w:rFonts w:hint="cs"/>
          <w:color w:val="000000" w:themeColor="text1"/>
          <w:cs/>
        </w:rPr>
        <w:t>ขึ้นไป</w:t>
      </w:r>
    </w:p>
    <w:p w:rsidR="00C71EEB" w:rsidRDefault="00101136" w:rsidP="00472D1B">
      <w:pPr>
        <w:spacing w:after="0" w:line="240" w:lineRule="auto"/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4</w:t>
      </w:r>
      <w:r w:rsidR="00755A14">
        <w:rPr>
          <w:color w:val="000000" w:themeColor="text1"/>
        </w:rPr>
        <w:t xml:space="preserve">)  </w:t>
      </w:r>
      <w:r w:rsidR="00755A14">
        <w:rPr>
          <w:rFonts w:hint="cs"/>
          <w:color w:val="000000" w:themeColor="text1"/>
          <w:cs/>
        </w:rPr>
        <w:t>ผู้อนุมัติ</w:t>
      </w:r>
      <w:r w:rsidR="001C58AE">
        <w:rPr>
          <w:rFonts w:hint="cs"/>
          <w:color w:val="000000" w:themeColor="text1"/>
          <w:cs/>
        </w:rPr>
        <w:t>ในบทบาท</w:t>
      </w:r>
      <w:r w:rsidR="00755A14">
        <w:rPr>
          <w:rFonts w:hint="cs"/>
          <w:color w:val="000000" w:themeColor="text1"/>
          <w:cs/>
        </w:rPr>
        <w:t xml:space="preserve"> </w:t>
      </w:r>
      <w:r w:rsidR="00755A14">
        <w:rPr>
          <w:color w:val="000000" w:themeColor="text1"/>
        </w:rPr>
        <w:t>QAP (Quality A</w:t>
      </w:r>
      <w:r w:rsidR="00755A14" w:rsidRPr="00755A14">
        <w:rPr>
          <w:color w:val="000000" w:themeColor="text1"/>
        </w:rPr>
        <w:t>ssurance Planning</w:t>
      </w:r>
      <w:r w:rsidR="00755A14">
        <w:rPr>
          <w:color w:val="000000" w:themeColor="text1"/>
        </w:rPr>
        <w:t>)</w:t>
      </w:r>
      <w:r w:rsidR="00C71EEB">
        <w:rPr>
          <w:rFonts w:hint="cs"/>
          <w:color w:val="000000" w:themeColor="text1"/>
          <w:cs/>
        </w:rPr>
        <w:t xml:space="preserve"> คือ</w:t>
      </w:r>
      <w:r w:rsidR="00C71EEB" w:rsidRPr="00C71EEB">
        <w:rPr>
          <w:color w:val="000000" w:themeColor="text1"/>
          <w:cs/>
        </w:rPr>
        <w:t>พนักงานที่มีสิทธิ์ได้รับหน้าที่ในการอนุมัติแบบฟอร์ม</w:t>
      </w:r>
      <w:r w:rsidR="00E50FAB" w:rsidRPr="00E50FAB">
        <w:t xml:space="preserve"> </w:t>
      </w:r>
      <w:r w:rsidR="00E50FAB">
        <w:t>PCR</w:t>
      </w:r>
      <w:r w:rsidR="00C71EEB">
        <w:rPr>
          <w:rFonts w:hint="cs"/>
          <w:color w:val="000000" w:themeColor="text1"/>
          <w:cs/>
        </w:rPr>
        <w:t xml:space="preserve"> ซึ่งจะมีหน้าที่ตรวจสอบแบบฟอร์ม</w:t>
      </w:r>
      <w:r w:rsidR="00E50FAB" w:rsidRPr="00E50FAB">
        <w:t xml:space="preserve"> </w:t>
      </w:r>
      <w:r w:rsidR="00E50FAB">
        <w:t>PCR</w:t>
      </w:r>
      <w:r w:rsidR="00C71EEB">
        <w:rPr>
          <w:rFonts w:hint="cs"/>
          <w:color w:val="000000" w:themeColor="text1"/>
          <w:cs/>
        </w:rPr>
        <w:t xml:space="preserve"> ทำหน้าที่จัดการประชุมเพื่อนัดหมายการประชุมในการเปลี่ยนแปลงการทำงาน</w:t>
      </w:r>
    </w:p>
    <w:p w:rsidR="00A93CE9" w:rsidRDefault="00C71EEB" w:rsidP="00472D1B">
      <w:pPr>
        <w:spacing w:after="0" w:line="240" w:lineRule="auto"/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5</w:t>
      </w:r>
      <w:r>
        <w:rPr>
          <w:color w:val="000000" w:themeColor="text1"/>
        </w:rPr>
        <w:t xml:space="preserve">)  </w:t>
      </w:r>
      <w:r>
        <w:rPr>
          <w:rFonts w:hint="cs"/>
          <w:color w:val="000000" w:themeColor="text1"/>
          <w:cs/>
        </w:rPr>
        <w:t xml:space="preserve">ผู้อนุมัติในบทบาท </w:t>
      </w:r>
      <w:r>
        <w:rPr>
          <w:color w:val="000000" w:themeColor="text1"/>
        </w:rPr>
        <w:t xml:space="preserve">BKD (**********) </w:t>
      </w:r>
      <w:r>
        <w:rPr>
          <w:rFonts w:hint="cs"/>
          <w:color w:val="000000" w:themeColor="text1"/>
          <w:cs/>
        </w:rPr>
        <w:t>คือ คือ</w:t>
      </w:r>
      <w:r w:rsidRPr="00C71EEB">
        <w:rPr>
          <w:color w:val="000000" w:themeColor="text1"/>
          <w:cs/>
        </w:rPr>
        <w:t>พนักงานที่มีสิทธิ์ได้รับหน้าที่ในการอนุมัติแบบฟอร์ม</w:t>
      </w:r>
      <w:r w:rsidR="0029276E" w:rsidRPr="0029276E">
        <w:t xml:space="preserve"> </w:t>
      </w:r>
      <w:r w:rsidR="0029276E">
        <w:t>PCR</w:t>
      </w:r>
      <w:r>
        <w:rPr>
          <w:rFonts w:hint="cs"/>
          <w:color w:val="000000" w:themeColor="text1"/>
          <w:cs/>
        </w:rPr>
        <w:t xml:space="preserve"> ซึ่งจะมีหน้าที่ตรวจสอบแบบฟอร์ม</w:t>
      </w:r>
      <w:r w:rsidR="009A41B4">
        <w:rPr>
          <w:rFonts w:hint="cs"/>
          <w:color w:val="000000" w:themeColor="text1"/>
          <w:cs/>
        </w:rPr>
        <w:t xml:space="preserve"> </w:t>
      </w:r>
      <w:r w:rsidR="0029276E">
        <w:t>PCR</w:t>
      </w:r>
    </w:p>
    <w:p w:rsidR="00A93CE9" w:rsidRDefault="00A93CE9" w:rsidP="00472D1B">
      <w:pPr>
        <w:spacing w:after="0" w:line="240" w:lineRule="auto"/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6</w:t>
      </w:r>
      <w:r>
        <w:rPr>
          <w:color w:val="000000" w:themeColor="text1"/>
        </w:rPr>
        <w:t xml:space="preserve">)  </w:t>
      </w:r>
      <w:r>
        <w:rPr>
          <w:rFonts w:hint="cs"/>
          <w:color w:val="000000" w:themeColor="text1"/>
          <w:cs/>
        </w:rPr>
        <w:t xml:space="preserve">ผู้อนุมัติในบทบาท </w:t>
      </w:r>
      <w:r>
        <w:rPr>
          <w:color w:val="000000" w:themeColor="text1"/>
        </w:rPr>
        <w:t>QAC (Quality A</w:t>
      </w:r>
      <w:r w:rsidRPr="00755A14">
        <w:rPr>
          <w:color w:val="000000" w:themeColor="text1"/>
        </w:rPr>
        <w:t>ssuran</w:t>
      </w:r>
      <w:r>
        <w:rPr>
          <w:color w:val="000000" w:themeColor="text1"/>
        </w:rPr>
        <w:t xml:space="preserve"> Customer) </w:t>
      </w:r>
      <w:r>
        <w:rPr>
          <w:rFonts w:hint="cs"/>
          <w:color w:val="000000" w:themeColor="text1"/>
          <w:cs/>
        </w:rPr>
        <w:t>คือ</w:t>
      </w:r>
      <w:r w:rsidRPr="00C71EEB">
        <w:rPr>
          <w:color w:val="000000" w:themeColor="text1"/>
          <w:cs/>
        </w:rPr>
        <w:t>พนักงานที่มีสิทธิ์ได้รับหน้าที่ในการอนุมัติแบบฟอร์ม</w:t>
      </w:r>
      <w:r w:rsidR="00842F12" w:rsidRPr="00842F12">
        <w:t xml:space="preserve"> </w:t>
      </w:r>
      <w:r w:rsidR="00842F12">
        <w:t>PCR</w:t>
      </w:r>
      <w:r>
        <w:rPr>
          <w:rFonts w:hint="cs"/>
          <w:color w:val="000000" w:themeColor="text1"/>
          <w:cs/>
        </w:rPr>
        <w:t xml:space="preserve"> ซึ่งจะมีหน้าที่ตรวจสอบแบบฟอร์ม</w:t>
      </w:r>
      <w:r w:rsidR="00842F12" w:rsidRPr="00842F12">
        <w:t xml:space="preserve"> </w:t>
      </w:r>
      <w:r w:rsidR="00842F12">
        <w:t>PCR</w:t>
      </w:r>
      <w:r>
        <w:rPr>
          <w:rFonts w:hint="cs"/>
          <w:color w:val="000000" w:themeColor="text1"/>
          <w:cs/>
        </w:rPr>
        <w:t xml:space="preserve"> โดยจะมีคนในบทบาทอนุมัตินี้อย่างน้อย 4 </w:t>
      </w:r>
      <w:r>
        <w:rPr>
          <w:color w:val="000000" w:themeColor="text1"/>
          <w:cs/>
        </w:rPr>
        <w:t>ถึง</w:t>
      </w:r>
      <w:r>
        <w:rPr>
          <w:rFonts w:hint="cs"/>
          <w:color w:val="000000" w:themeColor="text1"/>
          <w:cs/>
        </w:rPr>
        <w:t xml:space="preserve"> 5 คน และยังมีการแยกการอนุมัติแบบฟอร์ม</w:t>
      </w:r>
      <w:r w:rsidR="00842F12">
        <w:rPr>
          <w:color w:val="000000" w:themeColor="text1"/>
        </w:rPr>
        <w:t xml:space="preserve"> </w:t>
      </w:r>
      <w:r w:rsidR="00842F12">
        <w:t>PCR</w:t>
      </w:r>
      <w:r w:rsidR="00842F12">
        <w:rPr>
          <w:rFonts w:hint="cs"/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>ออกตาม</w:t>
      </w:r>
      <w:r w:rsidRPr="00A93CE9">
        <w:rPr>
          <w:color w:val="000000" w:themeColor="text1"/>
          <w:cs/>
        </w:rPr>
        <w:t>ผลิตภัณฑ์</w:t>
      </w:r>
      <w:r>
        <w:rPr>
          <w:rFonts w:hint="cs"/>
          <w:color w:val="000000" w:themeColor="text1"/>
          <w:cs/>
        </w:rPr>
        <w:t>ออกตามสายการทำงาน</w:t>
      </w:r>
    </w:p>
    <w:p w:rsidR="0030421C" w:rsidRDefault="0030421C" w:rsidP="00F27AA4">
      <w:pPr>
        <w:spacing w:after="0" w:line="240" w:lineRule="auto"/>
        <w:ind w:firstLine="709"/>
        <w:jc w:val="left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7)  </w:t>
      </w:r>
      <w:r w:rsidR="00F85D3B" w:rsidRPr="00F27AA4">
        <w:rPr>
          <w:rFonts w:hint="cs"/>
          <w:cs/>
        </w:rPr>
        <w:t>พนักงาน</w:t>
      </w:r>
      <w:r w:rsidR="008D54E0" w:rsidRPr="00F27AA4">
        <w:rPr>
          <w:rFonts w:hint="cs"/>
          <w:cs/>
        </w:rPr>
        <w:t>บทบาท</w:t>
      </w:r>
      <w:r w:rsidR="008D54E0" w:rsidRPr="00F27AA4">
        <w:t xml:space="preserve"> </w:t>
      </w:r>
      <w:r w:rsidR="00F85D3B" w:rsidRPr="00F27AA4">
        <w:t>Center</w:t>
      </w:r>
      <w:r w:rsidR="00090F6F" w:rsidRPr="00F27AA4">
        <w:rPr>
          <w:rFonts w:hint="cs"/>
          <w:cs/>
        </w:rPr>
        <w:t xml:space="preserve"> แผนก</w:t>
      </w:r>
      <w:r w:rsidR="00090F6F" w:rsidRPr="00F27AA4">
        <w:t xml:space="preserve"> </w:t>
      </w:r>
      <w:r w:rsidR="00F27AA4" w:rsidRPr="00F27AA4">
        <w:t>Quality</w:t>
      </w:r>
      <w:r w:rsidR="00F27AA4" w:rsidRPr="00F27AA4">
        <w:rPr>
          <w:rFonts w:hint="cs"/>
          <w:cs/>
        </w:rPr>
        <w:t xml:space="preserve"> </w:t>
      </w:r>
      <w:r w:rsidR="00090F6F" w:rsidRPr="00F27AA4">
        <w:t xml:space="preserve">Assurance </w:t>
      </w:r>
      <w:r w:rsidR="00F85D3B" w:rsidRPr="00F27AA4">
        <w:rPr>
          <w:rFonts w:hint="cs"/>
          <w:cs/>
        </w:rPr>
        <w:t>(</w:t>
      </w:r>
      <w:r w:rsidRPr="00F27AA4">
        <w:t>Quality Assuran</w:t>
      </w:r>
      <w:r w:rsidR="00F85D3B" w:rsidRPr="00F27AA4">
        <w:t xml:space="preserve"> </w:t>
      </w:r>
      <w:r w:rsidR="00405FD1" w:rsidRPr="00F27AA4">
        <w:t>A</w:t>
      </w:r>
      <w:r w:rsidR="00F85D3B" w:rsidRPr="00F27AA4">
        <w:t>dministrator</w:t>
      </w:r>
      <w:r w:rsidRPr="00F27AA4">
        <w:t>)</w:t>
      </w:r>
      <w:r w:rsidRPr="008D54E0">
        <w:t xml:space="preserve"> </w:t>
      </w:r>
      <w:r w:rsidRPr="008D54E0">
        <w:rPr>
          <w:rFonts w:hint="cs"/>
          <w:cs/>
        </w:rPr>
        <w:t>คือ</w:t>
      </w:r>
      <w:r w:rsidRPr="008D54E0">
        <w:rPr>
          <w:cs/>
        </w:rPr>
        <w:t>พนักงานที่มีสิทธิ์ได้รับหน้าที่ใน</w:t>
      </w:r>
      <w:r w:rsidR="00CA392A">
        <w:rPr>
          <w:rFonts w:hint="cs"/>
          <w:cs/>
        </w:rPr>
        <w:t>บทบาทของ</w:t>
      </w:r>
      <w:r w:rsidR="00CA392A">
        <w:t xml:space="preserve"> QA Admin </w:t>
      </w:r>
      <w:r w:rsidR="00CA392A">
        <w:rPr>
          <w:rFonts w:hint="cs"/>
          <w:cs/>
        </w:rPr>
        <w:t xml:space="preserve">ซึ่งจะมีหน้าที่ในการจัดการในส่วนของ </w:t>
      </w:r>
      <w:r w:rsidR="00CA392A">
        <w:t xml:space="preserve">Annual Plan </w:t>
      </w:r>
      <w:r w:rsidR="00CA392A">
        <w:rPr>
          <w:rFonts w:hint="cs"/>
          <w:cs/>
        </w:rPr>
        <w:t>ซึ่งจะเป็นส่วนสำคัญของ</w:t>
      </w:r>
      <w:r w:rsidRPr="008D54E0">
        <w:rPr>
          <w:rFonts w:hint="cs"/>
          <w:cs/>
        </w:rPr>
        <w:t>แบบฟอร์ม</w:t>
      </w:r>
      <w:r w:rsidR="00CA392A">
        <w:rPr>
          <w:rFonts w:hint="cs"/>
          <w:cs/>
        </w:rPr>
        <w:t xml:space="preserve"> </w:t>
      </w:r>
      <w:r w:rsidR="00CA392A">
        <w:t xml:space="preserve">PCR </w:t>
      </w:r>
      <w:r w:rsidR="00CA392A" w:rsidRPr="008D54E0">
        <w:rPr>
          <w:rFonts w:hint="cs"/>
          <w:cs/>
        </w:rPr>
        <w:t>และมีหน้าที่จัดการกระบวนอนุมัติแผนก</w:t>
      </w:r>
      <w:r w:rsidR="00CA392A">
        <w:rPr>
          <w:rFonts w:hint="cs"/>
          <w:cs/>
        </w:rPr>
        <w:t xml:space="preserve"> </w:t>
      </w:r>
      <w:r w:rsidR="00CA392A">
        <w:t xml:space="preserve">QA </w:t>
      </w:r>
      <w:r w:rsidRPr="008D54E0">
        <w:rPr>
          <w:rFonts w:hint="cs"/>
          <w:cs/>
        </w:rPr>
        <w:t xml:space="preserve">โดยจะมีคนในบทบาทอนุมัตินี้อย่างน้อย 4 </w:t>
      </w:r>
      <w:r w:rsidRPr="008D54E0">
        <w:rPr>
          <w:cs/>
        </w:rPr>
        <w:t>ถึง</w:t>
      </w:r>
      <w:r w:rsidRPr="008D54E0">
        <w:rPr>
          <w:rFonts w:hint="cs"/>
          <w:cs/>
        </w:rPr>
        <w:t xml:space="preserve"> 5 คน และยังมีการแยก</w:t>
      </w:r>
      <w:r>
        <w:rPr>
          <w:rFonts w:hint="cs"/>
          <w:color w:val="000000" w:themeColor="text1"/>
          <w:cs/>
        </w:rPr>
        <w:t>การอนุมัติแบบฟอร์ม</w:t>
      </w:r>
      <w:r w:rsidR="00842F12" w:rsidRPr="00842F12">
        <w:t xml:space="preserve"> </w:t>
      </w:r>
      <w:r w:rsidR="00842F12">
        <w:t>PCR</w:t>
      </w:r>
      <w:r w:rsidR="00842F12">
        <w:rPr>
          <w:rFonts w:hint="cs"/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>ออกตาม</w:t>
      </w:r>
      <w:r w:rsidRPr="00A93CE9">
        <w:rPr>
          <w:color w:val="000000" w:themeColor="text1"/>
          <w:cs/>
        </w:rPr>
        <w:t>ผลิตภัณฑ์</w:t>
      </w:r>
      <w:r>
        <w:rPr>
          <w:rFonts w:hint="cs"/>
          <w:color w:val="000000" w:themeColor="text1"/>
          <w:cs/>
        </w:rPr>
        <w:t>ออกตามสายการทำงาน</w:t>
      </w:r>
    </w:p>
    <w:p w:rsidR="00F85D3B" w:rsidRDefault="00F85D3B" w:rsidP="00F85D3B">
      <w:pPr>
        <w:spacing w:after="0" w:line="240" w:lineRule="auto"/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8</w:t>
      </w:r>
      <w:r w:rsidR="00405FD1">
        <w:rPr>
          <w:color w:val="000000" w:themeColor="text1"/>
        </w:rPr>
        <w:t xml:space="preserve">) </w:t>
      </w:r>
      <w:r w:rsidR="00405FD1">
        <w:rPr>
          <w:rFonts w:hint="cs"/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 xml:space="preserve">พนักงานบทบาท </w:t>
      </w:r>
      <w:r>
        <w:rPr>
          <w:color w:val="000000" w:themeColor="text1"/>
        </w:rPr>
        <w:t>Center</w:t>
      </w:r>
      <w:r w:rsidR="00405FD1">
        <w:rPr>
          <w:rFonts w:hint="cs"/>
          <w:color w:val="000000" w:themeColor="text1"/>
          <w:cs/>
        </w:rPr>
        <w:t xml:space="preserve"> </w:t>
      </w:r>
      <w:r>
        <w:rPr>
          <w:rFonts w:hint="cs"/>
          <w:color w:val="000000" w:themeColor="text1"/>
          <w:cs/>
        </w:rPr>
        <w:t>แผนก</w:t>
      </w:r>
      <w:r w:rsidR="00405FD1"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</w:rPr>
        <w:t>Production</w:t>
      </w:r>
      <w:r w:rsidR="00405FD1"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</w:rPr>
        <w:t>Engisneering</w:t>
      </w:r>
      <w:r>
        <w:rPr>
          <w:rFonts w:hint="cs"/>
          <w:color w:val="000000" w:themeColor="text1"/>
          <w:cs/>
        </w:rPr>
        <w:t xml:space="preserve"> </w:t>
      </w:r>
      <w:r>
        <w:rPr>
          <w:color w:val="000000" w:themeColor="text1"/>
        </w:rPr>
        <w:t>(</w:t>
      </w:r>
      <w:r w:rsidR="003E41C0">
        <w:rPr>
          <w:color w:val="000000" w:themeColor="text1"/>
        </w:rPr>
        <w:t>Production Engineering</w:t>
      </w:r>
      <w:r w:rsidR="00405FD1">
        <w:rPr>
          <w:rFonts w:hint="cs"/>
          <w:color w:val="000000" w:themeColor="text1"/>
          <w:cs/>
        </w:rPr>
        <w:t xml:space="preserve"> </w:t>
      </w:r>
      <w:r w:rsidR="00405FD1">
        <w:t>A</w:t>
      </w:r>
      <w:r w:rsidR="00405FD1" w:rsidRPr="008D54E0">
        <w:t>dministrator</w:t>
      </w:r>
      <w:r>
        <w:rPr>
          <w:color w:val="000000" w:themeColor="text1"/>
        </w:rPr>
        <w:t xml:space="preserve">) </w:t>
      </w:r>
      <w:r>
        <w:rPr>
          <w:rFonts w:hint="cs"/>
          <w:color w:val="000000" w:themeColor="text1"/>
          <w:cs/>
        </w:rPr>
        <w:t>คือ</w:t>
      </w:r>
      <w:r w:rsidRPr="00C71EEB">
        <w:rPr>
          <w:color w:val="000000" w:themeColor="text1"/>
          <w:cs/>
        </w:rPr>
        <w:t>พนักงานที่มีสิทธิ์ไ</w:t>
      </w:r>
      <w:r w:rsidR="0072603E">
        <w:rPr>
          <w:color w:val="000000" w:themeColor="text1"/>
          <w:cs/>
        </w:rPr>
        <w:t>ด้รับหน้าที่ในการอนุมัติการร้องขอใช้ระบบ</w:t>
      </w:r>
      <w:r w:rsidR="00293A5D">
        <w:rPr>
          <w:rFonts w:hint="cs"/>
          <w:cs/>
        </w:rPr>
        <w:t>การ</w:t>
      </w:r>
      <w:r w:rsidR="00293A5D" w:rsidRPr="0077010A">
        <w:rPr>
          <w:color w:val="000000" w:themeColor="text1"/>
          <w:cs/>
        </w:rPr>
        <w:t>เปลี่ยนแปลงกระบวนการทํางาน</w:t>
      </w:r>
      <w:r w:rsidR="0072603E">
        <w:rPr>
          <w:color w:val="000000" w:themeColor="text1"/>
          <w:cs/>
        </w:rPr>
        <w:t xml:space="preserve"> กรณีผู้ใช้งานต้องการใช้ระบบจะต้องมีกระบวนการร้องขอการขอใช้งานระบบจึงจะสามารถใช้งานระบบ</w:t>
      </w:r>
      <w:r w:rsidR="00293A5D">
        <w:rPr>
          <w:rFonts w:hint="cs"/>
          <w:cs/>
        </w:rPr>
        <w:t>การ</w:t>
      </w:r>
      <w:r w:rsidR="00293A5D" w:rsidRPr="0077010A">
        <w:rPr>
          <w:color w:val="000000" w:themeColor="text1"/>
          <w:cs/>
        </w:rPr>
        <w:t>เปลี่ยนแปลงกระบวนการทํางาน</w:t>
      </w:r>
      <w:r>
        <w:rPr>
          <w:rFonts w:hint="cs"/>
          <w:color w:val="000000" w:themeColor="text1"/>
          <w:cs/>
        </w:rPr>
        <w:t xml:space="preserve"> </w:t>
      </w:r>
    </w:p>
    <w:p w:rsidR="00817EAC" w:rsidRDefault="00817EAC" w:rsidP="00F85D3B">
      <w:pPr>
        <w:spacing w:after="0" w:line="240" w:lineRule="auto"/>
        <w:ind w:firstLine="709"/>
        <w:rPr>
          <w:color w:val="000000" w:themeColor="text1"/>
        </w:rPr>
      </w:pPr>
      <w:r>
        <w:rPr>
          <w:rFonts w:hint="cs"/>
          <w:color w:val="000000" w:themeColor="text1"/>
          <w:cs/>
        </w:rPr>
        <w:t>9</w:t>
      </w:r>
      <w:r>
        <w:rPr>
          <w:color w:val="000000" w:themeColor="text1"/>
        </w:rPr>
        <w:t xml:space="preserve">)  </w:t>
      </w:r>
      <w:r w:rsidRPr="00817EAC">
        <w:rPr>
          <w:color w:val="000000" w:themeColor="text1"/>
          <w:cs/>
        </w:rPr>
        <w:t xml:space="preserve">พนักงานในส่วนงาน </w:t>
      </w:r>
      <w:r w:rsidRPr="00817EAC">
        <w:rPr>
          <w:color w:val="000000" w:themeColor="text1"/>
        </w:rPr>
        <w:t xml:space="preserve">HRSD / Admin </w:t>
      </w:r>
      <w:r>
        <w:rPr>
          <w:color w:val="000000" w:themeColor="text1"/>
          <w:cs/>
        </w:rPr>
        <w:t>คือผู้จัดการข้อมูลต่าง ๆ ในระบบ</w:t>
      </w:r>
    </w:p>
    <w:p w:rsidR="00F87530" w:rsidRDefault="00F87530" w:rsidP="00F87530">
      <w:pPr>
        <w:spacing w:after="0" w:line="240" w:lineRule="auto"/>
        <w:ind w:firstLine="709"/>
        <w:rPr>
          <w:color w:val="000000" w:themeColor="text1"/>
          <w:cs/>
        </w:rPr>
      </w:pPr>
      <w:r w:rsidRPr="00A467CF">
        <w:rPr>
          <w:color w:val="000000" w:themeColor="text1"/>
          <w:cs/>
        </w:rPr>
        <w:t>จากการแบ่งมุมมองของผู้ใช้งานแล้วนั้น</w:t>
      </w:r>
      <w:r>
        <w:rPr>
          <w:rFonts w:hint="cs"/>
          <w:color w:val="000000" w:themeColor="text1"/>
          <w:cs/>
        </w:rPr>
        <w:t xml:space="preserve"> </w:t>
      </w:r>
      <w:r w:rsidRPr="00A467CF">
        <w:rPr>
          <w:color w:val="000000" w:themeColor="text1"/>
          <w:cs/>
        </w:rPr>
        <w:t>การวิเคราะห์ระบบจึงถูกแบ่งออกตามมุมมองของ</w:t>
      </w:r>
      <w:r>
        <w:rPr>
          <w:color w:val="000000" w:themeColor="text1"/>
          <w:cs/>
        </w:rPr>
        <w:t>ผู้ใช้</w:t>
      </w:r>
      <w:r w:rsidRPr="00A467CF">
        <w:rPr>
          <w:color w:val="000000" w:themeColor="text1"/>
          <w:cs/>
        </w:rPr>
        <w:t>โดยมีรายละเอียดการวิเคราะห์ดังนี้</w:t>
      </w:r>
    </w:p>
    <w:p w:rsidR="00245A49" w:rsidRPr="00245A49" w:rsidRDefault="007877DB" w:rsidP="00245A49">
      <w:pPr>
        <w:pStyle w:val="ListParagraph"/>
        <w:numPr>
          <w:ilvl w:val="3"/>
          <w:numId w:val="147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 </w:t>
      </w:r>
      <w:r w:rsidR="00A467CF" w:rsidRPr="00A467CF">
        <w:rPr>
          <w:rFonts w:cs="TH SarabunPSK" w:hint="cs"/>
          <w:color w:val="000000" w:themeColor="text1"/>
          <w:szCs w:val="32"/>
          <w:cs/>
        </w:rPr>
        <w:t>มุมมองของ</w:t>
      </w:r>
      <w:r w:rsidR="004527E1">
        <w:rPr>
          <w:rFonts w:cs="TH SarabunPSK" w:hint="cs"/>
          <w:color w:val="000000" w:themeColor="text1"/>
          <w:szCs w:val="32"/>
          <w:cs/>
        </w:rPr>
        <w:t>ผู้</w:t>
      </w:r>
      <w:r w:rsidR="00A555AC">
        <w:rPr>
          <w:rFonts w:cs="TH SarabunPSK" w:hint="cs"/>
          <w:color w:val="000000" w:themeColor="text1"/>
          <w:szCs w:val="32"/>
          <w:cs/>
        </w:rPr>
        <w:t>ต้อง</w:t>
      </w:r>
      <w:r w:rsidR="00CD55D7">
        <w:rPr>
          <w:rFonts w:cs="TH SarabunPSK" w:hint="cs"/>
          <w:color w:val="000000" w:themeColor="text1"/>
          <w:szCs w:val="32"/>
          <w:cs/>
        </w:rPr>
        <w:t>การสร้างแบบฟอร์ม</w:t>
      </w:r>
      <w:r w:rsidR="00A467CF" w:rsidRPr="00A467CF">
        <w:rPr>
          <w:rFonts w:cs="TH SarabunPSK" w:hint="cs"/>
          <w:color w:val="000000" w:themeColor="text1"/>
          <w:szCs w:val="32"/>
          <w:cs/>
        </w:rPr>
        <w:t xml:space="preserve"> </w:t>
      </w:r>
      <w:r w:rsidR="00A467CF" w:rsidRPr="00A467CF">
        <w:rPr>
          <w:rFonts w:cs="TH SarabunPSK"/>
          <w:color w:val="000000" w:themeColor="text1"/>
          <w:szCs w:val="32"/>
        </w:rPr>
        <w:t>(Creater)</w:t>
      </w:r>
    </w:p>
    <w:p w:rsidR="00052D5B" w:rsidRDefault="0014289A" w:rsidP="007877DB">
      <w:pPr>
        <w:pStyle w:val="ListParagraph"/>
        <w:numPr>
          <w:ilvl w:val="4"/>
          <w:numId w:val="147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การ</w:t>
      </w:r>
      <w:r>
        <w:rPr>
          <w:rFonts w:cs="TH SarabunPSK"/>
          <w:color w:val="000000" w:themeColor="text1"/>
          <w:szCs w:val="32"/>
          <w:cs/>
        </w:rPr>
        <w:t>จัดการ</w:t>
      </w:r>
      <w:r w:rsidR="000E5016" w:rsidRPr="000E5016">
        <w:rPr>
          <w:rFonts w:cs="TH SarabunPSK"/>
          <w:color w:val="000000" w:themeColor="text1"/>
          <w:szCs w:val="32"/>
          <w:cs/>
        </w:rPr>
        <w:t>แบบฟอร์ม</w:t>
      </w:r>
      <w:r w:rsidR="000E5016">
        <w:rPr>
          <w:rFonts w:cs="TH SarabunPSK" w:hint="cs"/>
          <w:color w:val="000000" w:themeColor="text1"/>
          <w:szCs w:val="32"/>
          <w:cs/>
        </w:rPr>
        <w:t xml:space="preserve"> </w:t>
      </w:r>
      <w:r w:rsidR="000E5016" w:rsidRPr="002D7314">
        <w:rPr>
          <w:rFonts w:cs="TH SarabunPSK"/>
          <w:color w:val="000000" w:themeColor="text1"/>
          <w:szCs w:val="32"/>
        </w:rPr>
        <w:t>PCR</w:t>
      </w:r>
      <w:r w:rsidR="002D7314" w:rsidRPr="002D7314">
        <w:rPr>
          <w:rFonts w:cs="TH SarabunPSK"/>
          <w:color w:val="000000" w:themeColor="text1"/>
          <w:szCs w:val="32"/>
        </w:rPr>
        <w:t xml:space="preserve"> </w:t>
      </w:r>
      <w:r w:rsidR="007E6764">
        <w:rPr>
          <w:rFonts w:cs="TH SarabunPSK"/>
          <w:color w:val="000000" w:themeColor="text1"/>
          <w:szCs w:val="32"/>
        </w:rPr>
        <w:t xml:space="preserve"> (Managements PCR Form)</w:t>
      </w:r>
    </w:p>
    <w:p w:rsidR="0014289A" w:rsidRPr="00052D5B" w:rsidRDefault="002205FC" w:rsidP="007877DB">
      <w:pPr>
        <w:pStyle w:val="ListParagraph"/>
        <w:numPr>
          <w:ilvl w:val="5"/>
          <w:numId w:val="147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 w:rsidRPr="00052D5B">
        <w:rPr>
          <w:rFonts w:cs="TH SarabunPSK" w:hint="cs"/>
          <w:color w:val="000000" w:themeColor="text1"/>
          <w:szCs w:val="32"/>
          <w:cs/>
        </w:rPr>
        <w:t>ผู้ใช้สามารถ</w:t>
      </w:r>
      <w:r w:rsidR="0014289A" w:rsidRPr="00052D5B">
        <w:rPr>
          <w:rFonts w:cs="TH SarabunPSK" w:hint="cs"/>
          <w:color w:val="000000" w:themeColor="text1"/>
          <w:szCs w:val="32"/>
          <w:cs/>
        </w:rPr>
        <w:t xml:space="preserve">สร้างแบบฟอร์ม </w:t>
      </w:r>
      <w:r w:rsidR="0014289A" w:rsidRPr="00052D5B">
        <w:rPr>
          <w:rFonts w:cs="TH SarabunPSK"/>
          <w:color w:val="000000" w:themeColor="text1"/>
          <w:szCs w:val="32"/>
        </w:rPr>
        <w:t>PCR</w:t>
      </w:r>
      <w:r w:rsidR="0014289A" w:rsidRPr="00052D5B">
        <w:rPr>
          <w:rFonts w:cs="TH SarabunPSK" w:hint="cs"/>
          <w:color w:val="000000" w:themeColor="text1"/>
          <w:szCs w:val="32"/>
          <w:cs/>
        </w:rPr>
        <w:t xml:space="preserve"> ในการ</w:t>
      </w:r>
      <w:r w:rsidR="00E07FCB" w:rsidRPr="00052D5B">
        <w:rPr>
          <w:rFonts w:cs="TH SarabunPSK" w:hint="cs"/>
          <w:color w:val="000000" w:themeColor="text1"/>
          <w:szCs w:val="32"/>
          <w:cs/>
        </w:rPr>
        <w:t>ต้องการ</w:t>
      </w:r>
      <w:r w:rsidR="0014289A" w:rsidRPr="00052D5B">
        <w:rPr>
          <w:rFonts w:cs="TH SarabunPSK" w:hint="cs"/>
          <w:color w:val="000000" w:themeColor="text1"/>
          <w:szCs w:val="32"/>
          <w:cs/>
        </w:rPr>
        <w:t>เปลี่ยนแปลงกระบวนการทำงานที่ต้องการเปลี่ยนแปลง</w:t>
      </w:r>
    </w:p>
    <w:p w:rsidR="002D7314" w:rsidRDefault="002205FC" w:rsidP="007877DB">
      <w:pPr>
        <w:pStyle w:val="ListParagraph"/>
        <w:numPr>
          <w:ilvl w:val="5"/>
          <w:numId w:val="147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</w:t>
      </w:r>
      <w:r w:rsidR="0014289A">
        <w:rPr>
          <w:rFonts w:cs="TH SarabunPSK" w:hint="cs"/>
          <w:color w:val="000000" w:themeColor="text1"/>
          <w:szCs w:val="32"/>
          <w:cs/>
        </w:rPr>
        <w:t xml:space="preserve">แก้ไขแบบฟอร์ม </w:t>
      </w:r>
      <w:r w:rsidR="0014289A">
        <w:rPr>
          <w:rFonts w:cs="TH SarabunPSK"/>
          <w:color w:val="000000" w:themeColor="text1"/>
          <w:szCs w:val="32"/>
        </w:rPr>
        <w:t xml:space="preserve">PCR </w:t>
      </w:r>
      <w:r w:rsidR="0014289A">
        <w:rPr>
          <w:rFonts w:cs="TH SarabunPSK" w:hint="cs"/>
          <w:color w:val="000000" w:themeColor="text1"/>
          <w:szCs w:val="32"/>
          <w:cs/>
        </w:rPr>
        <w:t>ในการเปลี่ยนแปลงกระบวนการทำงานที่ต้องการเปลี่ยนแปลง</w:t>
      </w:r>
    </w:p>
    <w:p w:rsidR="004527E1" w:rsidRPr="001F0757" w:rsidRDefault="002205FC" w:rsidP="007877DB">
      <w:pPr>
        <w:pStyle w:val="ListParagraph"/>
        <w:numPr>
          <w:ilvl w:val="5"/>
          <w:numId w:val="147"/>
        </w:numPr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</w:t>
      </w:r>
      <w:r w:rsidR="0014289A" w:rsidRPr="0014289A">
        <w:rPr>
          <w:rFonts w:cs="TH SarabunPSK" w:hint="cs"/>
          <w:color w:val="000000" w:themeColor="text1"/>
          <w:szCs w:val="32"/>
          <w:cs/>
        </w:rPr>
        <w:t xml:space="preserve">ยกเลิกแบบฟอร์ม </w:t>
      </w:r>
      <w:r w:rsidR="0014289A" w:rsidRPr="0014289A">
        <w:rPr>
          <w:rFonts w:cs="TH SarabunPSK"/>
          <w:color w:val="000000" w:themeColor="text1"/>
          <w:szCs w:val="32"/>
        </w:rPr>
        <w:t xml:space="preserve">PCR </w:t>
      </w:r>
      <w:r w:rsidR="0014289A" w:rsidRPr="0014289A">
        <w:rPr>
          <w:rFonts w:cs="TH SarabunPSK"/>
          <w:color w:val="000000" w:themeColor="text1"/>
          <w:szCs w:val="32"/>
          <w:cs/>
        </w:rPr>
        <w:t>ในการเปลี่ยนแปลงกระบวนการทำงานที่ต้องการเปลี่ยนแปลง</w:t>
      </w:r>
      <w:r w:rsidR="0014289A">
        <w:rPr>
          <w:rFonts w:cs="TH SarabunPSK" w:hint="cs"/>
          <w:color w:val="000000" w:themeColor="text1"/>
          <w:szCs w:val="32"/>
          <w:cs/>
        </w:rPr>
        <w:t xml:space="preserve"> โดยการอัพโหลดไฟล์รูปภาพเอกสาร </w:t>
      </w:r>
      <w:r w:rsidR="0014289A" w:rsidRPr="001F0757">
        <w:rPr>
          <w:rFonts w:cs="TH SarabunPSK"/>
          <w:color w:val="000000" w:themeColor="text1"/>
          <w:szCs w:val="32"/>
        </w:rPr>
        <w:t xml:space="preserve">DAR </w:t>
      </w:r>
    </w:p>
    <w:p w:rsidR="004527E1" w:rsidRDefault="004527E1" w:rsidP="007877DB">
      <w:pPr>
        <w:pStyle w:val="ListParagraph"/>
        <w:numPr>
          <w:ilvl w:val="4"/>
          <w:numId w:val="147"/>
        </w:numPr>
        <w:ind w:left="2835" w:hanging="1701"/>
        <w:rPr>
          <w:rFonts w:cs="TH SarabunPSK"/>
          <w:color w:val="000000" w:themeColor="text1"/>
          <w:szCs w:val="32"/>
        </w:rPr>
      </w:pPr>
      <w:r w:rsidRPr="004527E1">
        <w:rPr>
          <w:rFonts w:cs="TH SarabunPSK" w:hint="cs"/>
          <w:color w:val="000000" w:themeColor="text1"/>
          <w:szCs w:val="32"/>
          <w:cs/>
        </w:rPr>
        <w:t xml:space="preserve">ดูรายละเอียดแบบฟอร์ม </w:t>
      </w:r>
      <w:r w:rsidRPr="004527E1">
        <w:rPr>
          <w:rFonts w:cs="TH SarabunPSK"/>
          <w:color w:val="000000" w:themeColor="text1"/>
          <w:szCs w:val="32"/>
        </w:rPr>
        <w:t>PCR</w:t>
      </w:r>
      <w:r>
        <w:rPr>
          <w:rFonts w:cs="TH SarabunPSK"/>
          <w:color w:val="000000" w:themeColor="text1"/>
          <w:szCs w:val="32"/>
        </w:rPr>
        <w:t xml:space="preserve"> </w:t>
      </w:r>
      <w:r w:rsidR="007E6764">
        <w:rPr>
          <w:rFonts w:cs="TH SarabunPSK"/>
          <w:color w:val="000000" w:themeColor="text1"/>
          <w:szCs w:val="32"/>
        </w:rPr>
        <w:t>(View PCR Form)</w:t>
      </w:r>
    </w:p>
    <w:p w:rsidR="004527E1" w:rsidRDefault="00503BEB" w:rsidP="007320D6">
      <w:pPr>
        <w:pStyle w:val="ListParagraph"/>
        <w:numPr>
          <w:ilvl w:val="5"/>
          <w:numId w:val="147"/>
        </w:numPr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>
        <w:rPr>
          <w:rFonts w:cs="TH SarabunPSK"/>
          <w:color w:val="000000" w:themeColor="text1"/>
          <w:szCs w:val="32"/>
        </w:rPr>
        <w:t>PCR</w:t>
      </w:r>
      <w:r w:rsidR="007877DB">
        <w:rPr>
          <w:rFonts w:cs="TH SarabunPSK" w:hint="cs"/>
          <w:color w:val="000000" w:themeColor="text1"/>
          <w:szCs w:val="32"/>
          <w:cs/>
        </w:rPr>
        <w:t xml:space="preserve"> เพื่อติดตามสถาน</w:t>
      </w:r>
      <w:r>
        <w:rPr>
          <w:rFonts w:cs="TH SarabunPSK" w:hint="cs"/>
          <w:color w:val="000000" w:themeColor="text1"/>
          <w:szCs w:val="32"/>
          <w:cs/>
        </w:rPr>
        <w:t>แบบฟอร์มของตนเองได้</w:t>
      </w:r>
    </w:p>
    <w:p w:rsidR="0051066C" w:rsidRPr="0051066C" w:rsidRDefault="007C75C6" w:rsidP="007320D6">
      <w:pPr>
        <w:pStyle w:val="ListParagraph"/>
        <w:numPr>
          <w:ilvl w:val="4"/>
          <w:numId w:val="147"/>
        </w:numPr>
        <w:ind w:hanging="3186"/>
        <w:rPr>
          <w:rFonts w:cs="TH SarabunPSK"/>
          <w:color w:val="000000" w:themeColor="text1"/>
          <w:szCs w:val="32"/>
        </w:rPr>
      </w:pPr>
      <w:r w:rsidRPr="007C75C6">
        <w:rPr>
          <w:rFonts w:cs="TH SarabunPSK" w:hint="cs"/>
          <w:color w:val="000000" w:themeColor="text1"/>
          <w:szCs w:val="32"/>
          <w:cs/>
        </w:rPr>
        <w:t>ตรวจสอบสถานะแบบฟอร์ม</w:t>
      </w:r>
      <w:r>
        <w:rPr>
          <w:rFonts w:cs="TH SarabunPSK" w:hint="cs"/>
          <w:color w:val="000000" w:themeColor="text1"/>
          <w:szCs w:val="32"/>
          <w:cs/>
        </w:rPr>
        <w:t xml:space="preserve"> </w:t>
      </w:r>
      <w:r>
        <w:rPr>
          <w:rFonts w:cs="TH SarabunPSK"/>
          <w:color w:val="000000" w:themeColor="text1"/>
          <w:szCs w:val="32"/>
        </w:rPr>
        <w:t xml:space="preserve">PCR </w:t>
      </w:r>
      <w:r w:rsidR="007E6764">
        <w:rPr>
          <w:rFonts w:cs="TH SarabunPSK"/>
          <w:color w:val="000000" w:themeColor="text1"/>
          <w:szCs w:val="32"/>
        </w:rPr>
        <w:t>(Status PCR Form)</w:t>
      </w:r>
    </w:p>
    <w:p w:rsidR="007C75C6" w:rsidRDefault="007C75C6" w:rsidP="007320D6">
      <w:pPr>
        <w:pStyle w:val="ListParagraph"/>
        <w:numPr>
          <w:ilvl w:val="5"/>
          <w:numId w:val="147"/>
        </w:numPr>
        <w:ind w:left="0" w:firstLine="1560"/>
        <w:rPr>
          <w:rFonts w:cs="TH SarabunPSK"/>
          <w:color w:val="000000" w:themeColor="text1"/>
          <w:szCs w:val="32"/>
        </w:rPr>
      </w:pPr>
      <w:r w:rsidRPr="007C75C6">
        <w:rPr>
          <w:rFonts w:cs="TH SarabunPSK"/>
          <w:color w:val="000000" w:themeColor="text1"/>
          <w:szCs w:val="32"/>
          <w:cs/>
        </w:rPr>
        <w:t>ผู้ใช้สามารถตรวจสอบสถานะแบบฟอร์ม</w:t>
      </w:r>
      <w:r>
        <w:rPr>
          <w:rFonts w:cs="TH SarabunPSK" w:hint="cs"/>
          <w:color w:val="000000" w:themeColor="text1"/>
          <w:szCs w:val="32"/>
          <w:cs/>
        </w:rPr>
        <w:t xml:space="preserve"> </w:t>
      </w:r>
      <w:r>
        <w:rPr>
          <w:rFonts w:cs="TH SarabunPSK"/>
          <w:color w:val="000000" w:themeColor="text1"/>
          <w:szCs w:val="32"/>
        </w:rPr>
        <w:t xml:space="preserve">PCR </w:t>
      </w:r>
      <w:r w:rsidRPr="007C75C6">
        <w:rPr>
          <w:rFonts w:cs="TH SarabunPSK"/>
          <w:color w:val="000000" w:themeColor="text1"/>
          <w:szCs w:val="32"/>
          <w:cs/>
        </w:rPr>
        <w:t>เพื่อติดตามสถานะแบบฟอร์มของตนเองได</w:t>
      </w:r>
      <w:r>
        <w:rPr>
          <w:rFonts w:cs="TH SarabunPSK" w:hint="cs"/>
          <w:color w:val="000000" w:themeColor="text1"/>
          <w:szCs w:val="32"/>
          <w:cs/>
        </w:rPr>
        <w:t>้</w:t>
      </w:r>
    </w:p>
    <w:p w:rsidR="0051066C" w:rsidRDefault="0051066C" w:rsidP="007320D6">
      <w:pPr>
        <w:pStyle w:val="ListParagraph"/>
        <w:numPr>
          <w:ilvl w:val="4"/>
          <w:numId w:val="147"/>
        </w:numPr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ร้องขอใช้งานระบบการเปลี่ยนแปลงกระบวนการทำงาน</w:t>
      </w:r>
    </w:p>
    <w:p w:rsidR="0051066C" w:rsidRDefault="0051066C" w:rsidP="007320D6">
      <w:pPr>
        <w:pStyle w:val="ListParagraph"/>
        <w:numPr>
          <w:ilvl w:val="5"/>
          <w:numId w:val="147"/>
        </w:numPr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ร้องขอการใช้งานระบบการเปลี่ยนแปลงกระบวนการทำงานโดยมีการสมัครสมาชิกของระบบการเปลี่ยนแปลงกระบวนการทำงานเพื่อรหัสผ่านเข้าสู่ระบบ</w:t>
      </w:r>
    </w:p>
    <w:p w:rsidR="00387AF8" w:rsidRPr="009F54CF" w:rsidRDefault="00387AF8" w:rsidP="009F54CF">
      <w:pPr>
        <w:pStyle w:val="ListParagraph"/>
        <w:numPr>
          <w:ilvl w:val="3"/>
          <w:numId w:val="147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9F54CF">
        <w:rPr>
          <w:rFonts w:cs="TH SarabunPSK" w:hint="cs"/>
          <w:color w:val="000000" w:themeColor="text1"/>
          <w:szCs w:val="32"/>
          <w:cs/>
        </w:rPr>
        <w:lastRenderedPageBreak/>
        <w:t>มุมมองของ</w:t>
      </w:r>
      <w:r w:rsidR="00EA5FC7" w:rsidRPr="009F54CF">
        <w:rPr>
          <w:rFonts w:cs="TH SarabunPSK" w:hint="cs"/>
          <w:color w:val="000000" w:themeColor="text1"/>
          <w:szCs w:val="32"/>
          <w:cs/>
        </w:rPr>
        <w:t>ผู้อนุมัติภายในแผนก</w:t>
      </w:r>
      <w:r w:rsidR="00EA5FC7" w:rsidRPr="009F54CF">
        <w:rPr>
          <w:rFonts w:cs="TH SarabunPSK"/>
          <w:color w:val="000000" w:themeColor="text1"/>
          <w:szCs w:val="32"/>
        </w:rPr>
        <w:t xml:space="preserve"> </w:t>
      </w:r>
      <w:r w:rsidR="00EA5FC7" w:rsidRPr="009F54CF">
        <w:rPr>
          <w:rFonts w:cs="TH SarabunPSK" w:hint="cs"/>
          <w:color w:val="000000" w:themeColor="text1"/>
          <w:szCs w:val="32"/>
          <w:cs/>
        </w:rPr>
        <w:t>และ</w:t>
      </w:r>
      <w:r w:rsidR="00F27AA4" w:rsidRPr="009F54CF">
        <w:rPr>
          <w:rFonts w:cs="TH SarabunPSK"/>
          <w:color w:val="000000" w:themeColor="text1"/>
          <w:szCs w:val="32"/>
          <w:cs/>
        </w:rPr>
        <w:t>ผู้อนุมัติแผนกที่รับทราบ</w:t>
      </w:r>
      <w:r w:rsidRPr="009F54CF">
        <w:rPr>
          <w:rFonts w:cs="TH SarabunPSK" w:hint="cs"/>
          <w:color w:val="000000" w:themeColor="text1"/>
          <w:szCs w:val="32"/>
          <w:cs/>
        </w:rPr>
        <w:t xml:space="preserve"> </w:t>
      </w:r>
      <w:r w:rsidRPr="009F54CF">
        <w:rPr>
          <w:rFonts w:cs="TH SarabunPSK"/>
          <w:color w:val="000000" w:themeColor="text1"/>
          <w:szCs w:val="32"/>
        </w:rPr>
        <w:t>(Approver department</w:t>
      </w:r>
      <w:r w:rsidR="00F27AA4" w:rsidRPr="009F54CF">
        <w:rPr>
          <w:rFonts w:cs="TH SarabunPSK" w:hint="cs"/>
          <w:color w:val="000000" w:themeColor="text1"/>
          <w:szCs w:val="32"/>
          <w:cs/>
        </w:rPr>
        <w:t xml:space="preserve"> </w:t>
      </w:r>
      <w:r w:rsidR="001001C3" w:rsidRPr="009F54CF">
        <w:rPr>
          <w:rFonts w:cs="TH SarabunPSK" w:hint="cs"/>
          <w:color w:val="000000" w:themeColor="text1"/>
          <w:szCs w:val="32"/>
          <w:cs/>
        </w:rPr>
        <w:t xml:space="preserve">และ </w:t>
      </w:r>
      <w:r w:rsidR="00F62978">
        <w:rPr>
          <w:rFonts w:cs="TH SarabunPSK"/>
          <w:color w:val="000000" w:themeColor="text1"/>
          <w:szCs w:val="32"/>
        </w:rPr>
        <w:t>A</w:t>
      </w:r>
      <w:r w:rsidR="001001C3" w:rsidRPr="009F54CF">
        <w:rPr>
          <w:rFonts w:cs="TH SarabunPSK"/>
          <w:color w:val="000000" w:themeColor="text1"/>
          <w:szCs w:val="32"/>
        </w:rPr>
        <w:t>cknowledge</w:t>
      </w:r>
      <w:r w:rsidR="001001C3" w:rsidRPr="009F54CF">
        <w:rPr>
          <w:rFonts w:cs="TH SarabunPSK" w:hint="cs"/>
          <w:color w:val="000000" w:themeColor="text1"/>
          <w:szCs w:val="32"/>
          <w:cs/>
        </w:rPr>
        <w:t xml:space="preserve"> </w:t>
      </w:r>
      <w:r w:rsidR="001001C3" w:rsidRPr="009F54CF">
        <w:rPr>
          <w:rFonts w:cs="TH SarabunPSK"/>
          <w:color w:val="000000" w:themeColor="text1"/>
          <w:szCs w:val="32"/>
        </w:rPr>
        <w:t>department</w:t>
      </w:r>
      <w:r w:rsidRPr="009F54CF">
        <w:rPr>
          <w:rFonts w:cs="TH SarabunPSK"/>
          <w:color w:val="000000" w:themeColor="text1"/>
          <w:szCs w:val="32"/>
        </w:rPr>
        <w:t>)</w:t>
      </w:r>
    </w:p>
    <w:p w:rsidR="001D6DA3" w:rsidRDefault="004F5844" w:rsidP="007667FC">
      <w:pPr>
        <w:pStyle w:val="ListParagraph"/>
        <w:numPr>
          <w:ilvl w:val="4"/>
          <w:numId w:val="147"/>
        </w:numPr>
        <w:tabs>
          <w:tab w:val="left" w:pos="851"/>
        </w:tabs>
        <w:spacing w:before="0" w:line="240" w:lineRule="auto"/>
        <w:ind w:hanging="3186"/>
        <w:rPr>
          <w:rFonts w:cs="TH SarabunPSK"/>
          <w:szCs w:val="32"/>
        </w:rPr>
      </w:pPr>
      <w:r w:rsidRPr="001D6DA3">
        <w:rPr>
          <w:rFonts w:cs="TH SarabunPSK" w:hint="cs"/>
          <w:szCs w:val="32"/>
          <w:cs/>
        </w:rPr>
        <w:t xml:space="preserve">อนุมัติแบบฟอร์ม </w:t>
      </w:r>
      <w:r w:rsidRPr="001D6DA3">
        <w:rPr>
          <w:rFonts w:cs="TH SarabunPSK"/>
          <w:szCs w:val="32"/>
        </w:rPr>
        <w:t xml:space="preserve">PCR </w:t>
      </w:r>
    </w:p>
    <w:p w:rsidR="004F5844" w:rsidRPr="001D6DA3" w:rsidRDefault="00EA5FC7" w:rsidP="00CD7D98">
      <w:pPr>
        <w:pStyle w:val="ListParagraph"/>
        <w:numPr>
          <w:ilvl w:val="5"/>
          <w:numId w:val="147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szCs w:val="32"/>
        </w:rPr>
      </w:pPr>
      <w:r w:rsidRPr="001D6DA3">
        <w:rPr>
          <w:rFonts w:cs="TH SarabunPSK"/>
          <w:szCs w:val="32"/>
          <w:cs/>
        </w:rPr>
        <w:t xml:space="preserve">ผู้ใช้สามารถอนุมัติแบบฟอร์มของ </w:t>
      </w:r>
      <w:r w:rsidRPr="001D6DA3">
        <w:rPr>
          <w:rFonts w:cs="TH SarabunPSK"/>
          <w:szCs w:val="32"/>
        </w:rPr>
        <w:t xml:space="preserve">PCR </w:t>
      </w:r>
      <w:r w:rsidRPr="001D6DA3">
        <w:rPr>
          <w:rFonts w:cs="TH SarabunPSK"/>
          <w:szCs w:val="32"/>
          <w:cs/>
        </w:rPr>
        <w:t>ได้กรณีที่ถูกเลือกให้อยู่ในบทบาทของผู้อนุมัติภายในแผนก และผู้อนุมัติแผนกที่รับทราบ โดยผู้อนุมัติภายในแผนกจะต้องอนุมัติ ก่อนผู้อนุมัติแผนกที่รับทราบจึงจะอนุมัติได้</w:t>
      </w:r>
    </w:p>
    <w:p w:rsidR="00823D22" w:rsidRDefault="00823D22" w:rsidP="003113C1">
      <w:pPr>
        <w:pStyle w:val="ListParagraph"/>
        <w:numPr>
          <w:ilvl w:val="4"/>
          <w:numId w:val="147"/>
        </w:numPr>
        <w:ind w:left="1560" w:hanging="426"/>
        <w:rPr>
          <w:rFonts w:cs="TH SarabunPSK"/>
          <w:color w:val="000000" w:themeColor="text1"/>
          <w:szCs w:val="32"/>
        </w:rPr>
      </w:pPr>
      <w:r w:rsidRPr="004527E1">
        <w:rPr>
          <w:rFonts w:cs="TH SarabunPSK" w:hint="cs"/>
          <w:color w:val="000000" w:themeColor="text1"/>
          <w:szCs w:val="32"/>
          <w:cs/>
        </w:rPr>
        <w:t xml:space="preserve">รายละเอียดแบบฟอร์ม </w:t>
      </w:r>
      <w:r w:rsidRPr="004527E1">
        <w:rPr>
          <w:rFonts w:cs="TH SarabunPSK"/>
          <w:color w:val="000000" w:themeColor="text1"/>
          <w:szCs w:val="32"/>
        </w:rPr>
        <w:t>PCR</w:t>
      </w:r>
      <w:r>
        <w:rPr>
          <w:rFonts w:cs="TH SarabunPSK"/>
          <w:color w:val="000000" w:themeColor="text1"/>
          <w:szCs w:val="32"/>
        </w:rPr>
        <w:t xml:space="preserve"> (View PCR Form)</w:t>
      </w:r>
    </w:p>
    <w:p w:rsidR="00823D22" w:rsidRPr="00C50BCC" w:rsidRDefault="00823D22" w:rsidP="00CD7D98">
      <w:pPr>
        <w:pStyle w:val="ListParagraph"/>
        <w:numPr>
          <w:ilvl w:val="5"/>
          <w:numId w:val="147"/>
        </w:numPr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>
        <w:rPr>
          <w:rFonts w:cs="TH SarabunPSK"/>
          <w:color w:val="000000" w:themeColor="text1"/>
          <w:szCs w:val="32"/>
        </w:rPr>
        <w:t>PCR</w:t>
      </w:r>
      <w:r>
        <w:rPr>
          <w:rFonts w:cs="TH SarabunPSK" w:hint="cs"/>
          <w:color w:val="000000" w:themeColor="text1"/>
          <w:szCs w:val="32"/>
          <w:cs/>
        </w:rPr>
        <w:t xml:space="preserve"> เพื่อติดตามสถานะแบบฟอร์มของตนเองได้ และเพื่อศึกษาข้อมูลในการอนุมัติได้</w:t>
      </w:r>
    </w:p>
    <w:p w:rsidR="00621AA0" w:rsidRDefault="004F0E02" w:rsidP="009F54CF">
      <w:pPr>
        <w:pStyle w:val="ListParagraph"/>
        <w:numPr>
          <w:ilvl w:val="3"/>
          <w:numId w:val="147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4F0E02">
        <w:rPr>
          <w:rFonts w:cs="TH SarabunPSK" w:hint="cs"/>
          <w:color w:val="000000" w:themeColor="text1"/>
          <w:szCs w:val="32"/>
          <w:cs/>
        </w:rPr>
        <w:t>มุมมอง</w:t>
      </w:r>
      <w:r w:rsidRPr="004F0E02">
        <w:rPr>
          <w:rFonts w:cs="TH SarabunPSK"/>
          <w:color w:val="000000" w:themeColor="text1"/>
          <w:szCs w:val="32"/>
          <w:cs/>
        </w:rPr>
        <w:t xml:space="preserve">ผู้อนุมัติในบทบาท </w:t>
      </w:r>
      <w:r w:rsidRPr="004F0E02">
        <w:rPr>
          <w:rFonts w:cs="TH SarabunPSK"/>
          <w:color w:val="000000" w:themeColor="text1"/>
          <w:szCs w:val="32"/>
        </w:rPr>
        <w:t>QAP</w:t>
      </w:r>
      <w:r w:rsidR="009F54CF">
        <w:rPr>
          <w:rFonts w:cs="TH SarabunPSK" w:hint="cs"/>
          <w:color w:val="000000" w:themeColor="text1"/>
          <w:szCs w:val="32"/>
          <w:cs/>
        </w:rPr>
        <w:t xml:space="preserve"> </w:t>
      </w:r>
      <w:r w:rsidRPr="004F0E02">
        <w:rPr>
          <w:rFonts w:cs="TH SarabunPSK"/>
          <w:color w:val="000000" w:themeColor="text1"/>
          <w:szCs w:val="32"/>
        </w:rPr>
        <w:t>(Quality Assurance Planning)</w:t>
      </w:r>
    </w:p>
    <w:p w:rsidR="00621AA0" w:rsidRDefault="00D2164B" w:rsidP="00CD7D98">
      <w:pPr>
        <w:pStyle w:val="ListParagraph"/>
        <w:numPr>
          <w:ilvl w:val="4"/>
          <w:numId w:val="147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อนุมัติแบบฟอร์ม </w:t>
      </w:r>
      <w:r>
        <w:rPr>
          <w:rFonts w:cs="TH SarabunPSK"/>
          <w:color w:val="000000" w:themeColor="text1"/>
          <w:szCs w:val="32"/>
        </w:rPr>
        <w:t>PCR</w:t>
      </w:r>
      <w:r>
        <w:rPr>
          <w:rFonts w:cs="TH SarabunPSK" w:hint="cs"/>
          <w:color w:val="000000" w:themeColor="text1"/>
          <w:szCs w:val="32"/>
          <w:cs/>
        </w:rPr>
        <w:t xml:space="preserve"> ในบาทบาท </w:t>
      </w:r>
      <w:r>
        <w:rPr>
          <w:rFonts w:cs="TH SarabunPSK"/>
          <w:color w:val="000000" w:themeColor="text1"/>
          <w:szCs w:val="32"/>
        </w:rPr>
        <w:t>QAP</w:t>
      </w:r>
    </w:p>
    <w:p w:rsidR="00621AA0" w:rsidRPr="00162655" w:rsidRDefault="00D2164B" w:rsidP="00CD7D98">
      <w:pPr>
        <w:pStyle w:val="ListParagraph"/>
        <w:numPr>
          <w:ilvl w:val="5"/>
          <w:numId w:val="147"/>
        </w:numPr>
        <w:tabs>
          <w:tab w:val="left" w:pos="851"/>
        </w:tabs>
        <w:spacing w:before="0" w:line="240" w:lineRule="auto"/>
        <w:ind w:left="0" w:firstLine="1560"/>
        <w:jc w:val="left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ผู้ใช้ในบทบาท </w:t>
      </w:r>
      <w:r>
        <w:rPr>
          <w:rFonts w:cs="TH SarabunPSK"/>
          <w:color w:val="000000" w:themeColor="text1"/>
          <w:szCs w:val="32"/>
        </w:rPr>
        <w:t xml:space="preserve">QAP </w:t>
      </w:r>
      <w:r w:rsidR="00245A49">
        <w:rPr>
          <w:rFonts w:cs="TH SarabunPSK" w:hint="cs"/>
          <w:color w:val="000000" w:themeColor="text1"/>
          <w:szCs w:val="32"/>
          <w:cs/>
        </w:rPr>
        <w:t>สามารถอนุมัติแบบ</w:t>
      </w:r>
      <w:r w:rsidR="00245A49" w:rsidRPr="00162655">
        <w:rPr>
          <w:rFonts w:cs="TH SarabunPSK" w:hint="cs"/>
          <w:color w:val="000000" w:themeColor="text1"/>
          <w:szCs w:val="32"/>
          <w:cs/>
        </w:rPr>
        <w:t>ฟอร์ม</w:t>
      </w:r>
      <w:r w:rsidRPr="00162655">
        <w:rPr>
          <w:rFonts w:cs="TH SarabunPSK"/>
          <w:szCs w:val="32"/>
        </w:rPr>
        <w:t xml:space="preserve">PCR </w:t>
      </w:r>
      <w:r w:rsidRPr="00162655">
        <w:rPr>
          <w:rFonts w:cs="TH SarabunPSK"/>
          <w:szCs w:val="32"/>
          <w:cs/>
        </w:rPr>
        <w:t>ในหน่วยงานของ</w:t>
      </w:r>
      <w:r w:rsidR="00EA6925">
        <w:rPr>
          <w:rFonts w:cs="TH SarabunPSK"/>
          <w:szCs w:val="32"/>
        </w:rPr>
        <w:t xml:space="preserve"> </w:t>
      </w:r>
      <w:r w:rsidRPr="00162655">
        <w:rPr>
          <w:rFonts w:cs="TH SarabunPSK"/>
          <w:szCs w:val="32"/>
        </w:rPr>
        <w:t>Quality</w:t>
      </w:r>
      <w:r w:rsidR="00EA6925">
        <w:rPr>
          <w:rFonts w:cs="TH SarabunPSK"/>
          <w:color w:val="000000" w:themeColor="text1"/>
          <w:sz w:val="36"/>
          <w:szCs w:val="36"/>
        </w:rPr>
        <w:t xml:space="preserve"> </w:t>
      </w:r>
      <w:r w:rsidRPr="00162655">
        <w:rPr>
          <w:rFonts w:cs="TH SarabunPSK"/>
          <w:color w:val="000000" w:themeColor="text1"/>
          <w:szCs w:val="32"/>
        </w:rPr>
        <w:t>Assurance</w:t>
      </w:r>
      <w:r w:rsidRPr="00162655">
        <w:rPr>
          <w:rFonts w:cs="TH SarabunPSK" w:hint="cs"/>
          <w:color w:val="000000" w:themeColor="text1"/>
          <w:szCs w:val="32"/>
          <w:cs/>
        </w:rPr>
        <w:t xml:space="preserve"> โดยการกรอกแบบฟอร์ม </w:t>
      </w:r>
      <w:r w:rsidRPr="00162655">
        <w:rPr>
          <w:rFonts w:cs="TH SarabunPSK"/>
          <w:color w:val="000000" w:themeColor="text1"/>
          <w:szCs w:val="32"/>
        </w:rPr>
        <w:t xml:space="preserve">QAP </w:t>
      </w:r>
      <w:r w:rsidRPr="00162655">
        <w:rPr>
          <w:rFonts w:cs="TH SarabunPSK" w:hint="cs"/>
          <w:color w:val="000000" w:themeColor="text1"/>
          <w:szCs w:val="32"/>
          <w:cs/>
        </w:rPr>
        <w:t xml:space="preserve">เพื่ออนุมัติแบบฟอร์ม </w:t>
      </w:r>
      <w:r w:rsidRPr="00162655">
        <w:rPr>
          <w:rFonts w:cs="TH SarabunPSK"/>
          <w:color w:val="000000" w:themeColor="text1"/>
          <w:szCs w:val="32"/>
        </w:rPr>
        <w:t>PCR</w:t>
      </w:r>
    </w:p>
    <w:p w:rsidR="009F54CF" w:rsidRDefault="009F54CF" w:rsidP="00DC3965">
      <w:pPr>
        <w:pStyle w:val="ListParagraph"/>
        <w:numPr>
          <w:ilvl w:val="4"/>
          <w:numId w:val="147"/>
        </w:numPr>
        <w:ind w:hanging="3186"/>
        <w:rPr>
          <w:rFonts w:cs="TH SarabunPSK"/>
          <w:color w:val="000000" w:themeColor="text1"/>
          <w:szCs w:val="32"/>
        </w:rPr>
      </w:pPr>
      <w:r w:rsidRPr="004527E1">
        <w:rPr>
          <w:rFonts w:cs="TH SarabunPSK" w:hint="cs"/>
          <w:color w:val="000000" w:themeColor="text1"/>
          <w:szCs w:val="32"/>
          <w:cs/>
        </w:rPr>
        <w:t xml:space="preserve">รายละเอียดแบบฟอร์ม </w:t>
      </w:r>
      <w:r w:rsidRPr="004527E1">
        <w:rPr>
          <w:rFonts w:cs="TH SarabunPSK"/>
          <w:color w:val="000000" w:themeColor="text1"/>
          <w:szCs w:val="32"/>
        </w:rPr>
        <w:t>PCR</w:t>
      </w:r>
      <w:r>
        <w:rPr>
          <w:rFonts w:cs="TH SarabunPSK"/>
          <w:color w:val="000000" w:themeColor="text1"/>
          <w:szCs w:val="32"/>
        </w:rPr>
        <w:t xml:space="preserve"> (View PCR Form)</w:t>
      </w:r>
    </w:p>
    <w:p w:rsidR="009F54CF" w:rsidRPr="009F54CF" w:rsidRDefault="009F54CF" w:rsidP="00DC3965">
      <w:pPr>
        <w:pStyle w:val="ListParagraph"/>
        <w:numPr>
          <w:ilvl w:val="5"/>
          <w:numId w:val="147"/>
        </w:numPr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>
        <w:rPr>
          <w:rFonts w:cs="TH SarabunPSK"/>
          <w:color w:val="000000" w:themeColor="text1"/>
          <w:szCs w:val="32"/>
        </w:rPr>
        <w:t>PCR</w:t>
      </w:r>
      <w:r>
        <w:rPr>
          <w:rFonts w:cs="TH SarabunPSK" w:hint="cs"/>
          <w:color w:val="000000" w:themeColor="text1"/>
          <w:szCs w:val="32"/>
          <w:cs/>
        </w:rPr>
        <w:t xml:space="preserve"> เพื่อติดตามสถานะแบบฟอร์มของตนเองได้ และเพื่อศึกษาข้อมูลในการอนุมัติได้</w:t>
      </w:r>
    </w:p>
    <w:p w:rsidR="005D3A7E" w:rsidRDefault="00162655" w:rsidP="005D3A7E">
      <w:pPr>
        <w:pStyle w:val="ListParagraph"/>
        <w:numPr>
          <w:ilvl w:val="3"/>
          <w:numId w:val="147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4F0E02">
        <w:rPr>
          <w:rFonts w:cs="TH SarabunPSK" w:hint="cs"/>
          <w:color w:val="000000" w:themeColor="text1"/>
          <w:szCs w:val="32"/>
          <w:cs/>
        </w:rPr>
        <w:t>มุมมอง</w:t>
      </w:r>
      <w:r w:rsidRPr="004F0E02">
        <w:rPr>
          <w:rFonts w:cs="TH SarabunPSK"/>
          <w:color w:val="000000" w:themeColor="text1"/>
          <w:szCs w:val="32"/>
          <w:cs/>
        </w:rPr>
        <w:t>ผู้อ</w:t>
      </w:r>
      <w:r w:rsidR="006D4A8F">
        <w:rPr>
          <w:rFonts w:cs="TH SarabunPSK"/>
          <w:color w:val="000000" w:themeColor="text1"/>
          <w:szCs w:val="32"/>
          <w:cs/>
        </w:rPr>
        <w:t>นุมัติในบทบาท</w:t>
      </w:r>
      <w:r>
        <w:rPr>
          <w:rFonts w:cs="TH SarabunPSK" w:hint="cs"/>
          <w:color w:val="000000" w:themeColor="text1"/>
          <w:szCs w:val="32"/>
          <w:cs/>
        </w:rPr>
        <w:t xml:space="preserve"> </w:t>
      </w:r>
      <w:r>
        <w:rPr>
          <w:rFonts w:cs="TH SarabunPSK"/>
          <w:color w:val="000000" w:themeColor="text1"/>
          <w:szCs w:val="32"/>
        </w:rPr>
        <w:t xml:space="preserve">BKD </w:t>
      </w:r>
      <w:r w:rsidRPr="004F0E02">
        <w:rPr>
          <w:rFonts w:cs="TH SarabunPSK"/>
          <w:color w:val="000000" w:themeColor="text1"/>
          <w:szCs w:val="32"/>
        </w:rPr>
        <w:t>(</w:t>
      </w:r>
      <w:r w:rsidR="006D4A8F">
        <w:rPr>
          <w:rFonts w:cs="TH SarabunPSK"/>
          <w:color w:val="000000" w:themeColor="text1"/>
          <w:szCs w:val="32"/>
        </w:rPr>
        <w:t>????????????</w:t>
      </w:r>
      <w:r w:rsidRPr="004F0E02">
        <w:rPr>
          <w:rFonts w:cs="TH SarabunPSK"/>
          <w:color w:val="000000" w:themeColor="text1"/>
          <w:szCs w:val="32"/>
        </w:rPr>
        <w:t>)</w:t>
      </w:r>
    </w:p>
    <w:p w:rsidR="00162655" w:rsidRDefault="005D3A7E" w:rsidP="0021584C">
      <w:pPr>
        <w:pStyle w:val="ListParagraph"/>
        <w:numPr>
          <w:ilvl w:val="4"/>
          <w:numId w:val="147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 w:rsidRPr="005D3A7E">
        <w:rPr>
          <w:rFonts w:cs="TH SarabunPSK"/>
          <w:color w:val="000000" w:themeColor="text1"/>
          <w:szCs w:val="32"/>
          <w:cs/>
        </w:rPr>
        <w:t xml:space="preserve">อนุมัติแบบฟอร์ม </w:t>
      </w:r>
      <w:r w:rsidRPr="005D3A7E">
        <w:rPr>
          <w:rFonts w:cs="TH SarabunPSK"/>
          <w:color w:val="000000" w:themeColor="text1"/>
          <w:szCs w:val="32"/>
        </w:rPr>
        <w:t xml:space="preserve">PCR </w:t>
      </w:r>
      <w:r w:rsidRPr="005D3A7E">
        <w:rPr>
          <w:rFonts w:cs="TH SarabunPSK"/>
          <w:color w:val="000000" w:themeColor="text1"/>
          <w:szCs w:val="32"/>
          <w:cs/>
        </w:rPr>
        <w:t xml:space="preserve">ในบาทบาท </w:t>
      </w:r>
      <w:r w:rsidRPr="005D3A7E">
        <w:rPr>
          <w:rFonts w:cs="TH SarabunPSK"/>
          <w:color w:val="000000" w:themeColor="text1"/>
          <w:szCs w:val="32"/>
        </w:rPr>
        <w:t>QAP</w:t>
      </w:r>
    </w:p>
    <w:p w:rsidR="005D3A7E" w:rsidRPr="005D3A7E" w:rsidRDefault="005D3A7E" w:rsidP="0021584C">
      <w:pPr>
        <w:pStyle w:val="ListParagraph"/>
        <w:numPr>
          <w:ilvl w:val="5"/>
          <w:numId w:val="147"/>
        </w:numPr>
        <w:tabs>
          <w:tab w:val="left" w:pos="851"/>
        </w:tabs>
        <w:spacing w:before="0" w:line="240" w:lineRule="auto"/>
        <w:ind w:left="0" w:firstLine="1560"/>
        <w:jc w:val="left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ผู้ใช้ในบทบาท </w:t>
      </w:r>
      <w:r w:rsidR="00C16DF0">
        <w:rPr>
          <w:rFonts w:cs="TH SarabunPSK"/>
          <w:color w:val="000000" w:themeColor="text1"/>
          <w:szCs w:val="32"/>
        </w:rPr>
        <w:t xml:space="preserve">BKD </w:t>
      </w:r>
      <w:r>
        <w:rPr>
          <w:rFonts w:cs="TH SarabunPSK" w:hint="cs"/>
          <w:color w:val="000000" w:themeColor="text1"/>
          <w:szCs w:val="32"/>
          <w:cs/>
        </w:rPr>
        <w:t>สามารถอนุมัติแบบ</w:t>
      </w:r>
      <w:r w:rsidRPr="00162655">
        <w:rPr>
          <w:rFonts w:cs="TH SarabunPSK" w:hint="cs"/>
          <w:color w:val="000000" w:themeColor="text1"/>
          <w:szCs w:val="32"/>
          <w:cs/>
        </w:rPr>
        <w:t>ฟอร์ม</w:t>
      </w:r>
      <w:r w:rsidRPr="00162655">
        <w:rPr>
          <w:rFonts w:cs="TH SarabunPSK"/>
          <w:szCs w:val="32"/>
        </w:rPr>
        <w:t xml:space="preserve">PCR </w:t>
      </w:r>
      <w:r w:rsidRPr="00162655">
        <w:rPr>
          <w:rFonts w:cs="TH SarabunPSK"/>
          <w:szCs w:val="32"/>
          <w:cs/>
        </w:rPr>
        <w:t>ในหน่วยงานของ</w:t>
      </w:r>
      <w:r>
        <w:rPr>
          <w:rFonts w:cs="TH SarabunPSK"/>
          <w:szCs w:val="32"/>
        </w:rPr>
        <w:t xml:space="preserve"> </w:t>
      </w:r>
      <w:r w:rsidRPr="00162655">
        <w:rPr>
          <w:rFonts w:cs="TH SarabunPSK"/>
          <w:szCs w:val="32"/>
        </w:rPr>
        <w:t>Quality</w:t>
      </w:r>
      <w:r w:rsidR="00A22759" w:rsidRPr="00A22759">
        <w:rPr>
          <w:rFonts w:cs="TH SarabunPSK"/>
          <w:color w:val="000000" w:themeColor="text1"/>
          <w:szCs w:val="32"/>
        </w:rPr>
        <w:t xml:space="preserve"> </w:t>
      </w:r>
      <w:r w:rsidR="00A22759" w:rsidRPr="00162655">
        <w:rPr>
          <w:rFonts w:cs="TH SarabunPSK"/>
          <w:color w:val="000000" w:themeColor="text1"/>
          <w:szCs w:val="32"/>
        </w:rPr>
        <w:t>Assurance</w:t>
      </w:r>
      <w:r w:rsidR="00A22759" w:rsidRPr="00162655">
        <w:rPr>
          <w:rFonts w:cs="TH SarabunPSK" w:hint="cs"/>
          <w:color w:val="000000" w:themeColor="text1"/>
          <w:szCs w:val="32"/>
          <w:cs/>
        </w:rPr>
        <w:t xml:space="preserve"> โดยการกรอกแบบฟอร์ม </w:t>
      </w:r>
      <w:r w:rsidR="004A2516">
        <w:rPr>
          <w:rFonts w:cs="TH SarabunPSK"/>
          <w:color w:val="000000" w:themeColor="text1"/>
          <w:szCs w:val="32"/>
        </w:rPr>
        <w:t xml:space="preserve">BKD </w:t>
      </w:r>
      <w:r w:rsidR="00A22759" w:rsidRPr="00162655">
        <w:rPr>
          <w:rFonts w:cs="TH SarabunPSK" w:hint="cs"/>
          <w:color w:val="000000" w:themeColor="text1"/>
          <w:szCs w:val="32"/>
          <w:cs/>
        </w:rPr>
        <w:t xml:space="preserve">เพื่ออนุมัติแบบฟอร์ม </w:t>
      </w:r>
      <w:r w:rsidR="00A22759" w:rsidRPr="00162655">
        <w:rPr>
          <w:rFonts w:cs="TH SarabunPSK"/>
          <w:color w:val="000000" w:themeColor="text1"/>
          <w:szCs w:val="32"/>
        </w:rPr>
        <w:t>PCR</w:t>
      </w:r>
    </w:p>
    <w:p w:rsidR="006D4A8F" w:rsidRDefault="005D3A7E" w:rsidP="0021584C">
      <w:pPr>
        <w:pStyle w:val="ListParagraph"/>
        <w:numPr>
          <w:ilvl w:val="4"/>
          <w:numId w:val="147"/>
        </w:numPr>
        <w:ind w:hanging="3186"/>
        <w:rPr>
          <w:rFonts w:cs="TH SarabunPSK"/>
          <w:color w:val="000000" w:themeColor="text1"/>
          <w:szCs w:val="32"/>
        </w:rPr>
      </w:pPr>
      <w:r w:rsidRPr="004527E1">
        <w:rPr>
          <w:rFonts w:cs="TH SarabunPSK" w:hint="cs"/>
          <w:color w:val="000000" w:themeColor="text1"/>
          <w:szCs w:val="32"/>
          <w:cs/>
        </w:rPr>
        <w:t xml:space="preserve">รายละเอียดแบบฟอร์ม </w:t>
      </w:r>
      <w:r w:rsidRPr="004527E1">
        <w:rPr>
          <w:rFonts w:cs="TH SarabunPSK"/>
          <w:color w:val="000000" w:themeColor="text1"/>
          <w:szCs w:val="32"/>
        </w:rPr>
        <w:t>PCR</w:t>
      </w:r>
      <w:r>
        <w:rPr>
          <w:rFonts w:cs="TH SarabunPSK"/>
          <w:color w:val="000000" w:themeColor="text1"/>
          <w:szCs w:val="32"/>
        </w:rPr>
        <w:t xml:space="preserve"> (View PCR Form)</w:t>
      </w:r>
    </w:p>
    <w:p w:rsidR="000241D4" w:rsidRPr="000241D4" w:rsidRDefault="000241D4" w:rsidP="0021584C">
      <w:pPr>
        <w:pStyle w:val="ListParagraph"/>
        <w:numPr>
          <w:ilvl w:val="5"/>
          <w:numId w:val="147"/>
        </w:numPr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>
        <w:rPr>
          <w:rFonts w:cs="TH SarabunPSK"/>
          <w:color w:val="000000" w:themeColor="text1"/>
          <w:szCs w:val="32"/>
        </w:rPr>
        <w:t>PCR</w:t>
      </w:r>
      <w:r>
        <w:rPr>
          <w:rFonts w:cs="TH SarabunPSK" w:hint="cs"/>
          <w:color w:val="000000" w:themeColor="text1"/>
          <w:szCs w:val="32"/>
          <w:cs/>
        </w:rPr>
        <w:t xml:space="preserve"> เพื่อติดตามสถานะแบบฟอร์มของตนเองได้ และเพื่อศึกษาข้อมูลในการอนุมัติได้</w:t>
      </w:r>
    </w:p>
    <w:p w:rsidR="0086734C" w:rsidRDefault="0086734C" w:rsidP="0086734C">
      <w:pPr>
        <w:pStyle w:val="ListParagraph"/>
        <w:numPr>
          <w:ilvl w:val="3"/>
          <w:numId w:val="147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181025">
        <w:rPr>
          <w:rFonts w:cs="TH SarabunPSK"/>
          <w:color w:val="000000" w:themeColor="text1"/>
          <w:szCs w:val="32"/>
          <w:cs/>
        </w:rPr>
        <w:t xml:space="preserve">มุมมองผู้อนุมัติในบทบาท </w:t>
      </w:r>
      <w:r w:rsidRPr="00181025">
        <w:rPr>
          <w:rFonts w:cs="TH SarabunPSK"/>
          <w:color w:val="000000" w:themeColor="text1"/>
          <w:szCs w:val="32"/>
        </w:rPr>
        <w:t>QAC</w:t>
      </w:r>
      <w:r>
        <w:rPr>
          <w:rFonts w:cs="TH SarabunPSK"/>
          <w:color w:val="000000" w:themeColor="text1"/>
          <w:szCs w:val="32"/>
        </w:rPr>
        <w:t xml:space="preserve"> </w:t>
      </w:r>
      <w:r w:rsidRPr="00181025">
        <w:rPr>
          <w:rFonts w:cs="TH SarabunPSK"/>
          <w:color w:val="000000" w:themeColor="text1"/>
          <w:szCs w:val="32"/>
        </w:rPr>
        <w:t xml:space="preserve"> (Quality Assuran Customer</w:t>
      </w:r>
      <w:r>
        <w:rPr>
          <w:rFonts w:cs="TH SarabunPSK"/>
          <w:color w:val="000000" w:themeColor="text1"/>
          <w:szCs w:val="32"/>
        </w:rPr>
        <w:t>)</w:t>
      </w:r>
    </w:p>
    <w:p w:rsidR="00E91F69" w:rsidRDefault="00E91F69" w:rsidP="002053D3">
      <w:pPr>
        <w:pStyle w:val="ListParagraph"/>
        <w:numPr>
          <w:ilvl w:val="4"/>
          <w:numId w:val="147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 w:rsidRPr="005D3A7E">
        <w:rPr>
          <w:rFonts w:cs="TH SarabunPSK"/>
          <w:color w:val="000000" w:themeColor="text1"/>
          <w:szCs w:val="32"/>
          <w:cs/>
        </w:rPr>
        <w:t xml:space="preserve">อนุมัติแบบฟอร์ม </w:t>
      </w:r>
      <w:r w:rsidRPr="005D3A7E">
        <w:rPr>
          <w:rFonts w:cs="TH SarabunPSK"/>
          <w:color w:val="000000" w:themeColor="text1"/>
          <w:szCs w:val="32"/>
        </w:rPr>
        <w:t xml:space="preserve">PCR </w:t>
      </w:r>
      <w:r w:rsidRPr="005D3A7E">
        <w:rPr>
          <w:rFonts w:cs="TH SarabunPSK"/>
          <w:color w:val="000000" w:themeColor="text1"/>
          <w:szCs w:val="32"/>
          <w:cs/>
        </w:rPr>
        <w:t xml:space="preserve">ในบาทบาท </w:t>
      </w:r>
      <w:r w:rsidRPr="005D3A7E">
        <w:rPr>
          <w:rFonts w:cs="TH SarabunPSK"/>
          <w:color w:val="000000" w:themeColor="text1"/>
          <w:szCs w:val="32"/>
        </w:rPr>
        <w:t>QAP</w:t>
      </w:r>
    </w:p>
    <w:p w:rsidR="00236177" w:rsidRPr="00236177" w:rsidRDefault="00236177" w:rsidP="00E47A89">
      <w:pPr>
        <w:pStyle w:val="ListParagraph"/>
        <w:numPr>
          <w:ilvl w:val="5"/>
          <w:numId w:val="147"/>
        </w:numPr>
        <w:tabs>
          <w:tab w:val="left" w:pos="851"/>
        </w:tabs>
        <w:spacing w:before="0" w:line="240" w:lineRule="auto"/>
        <w:ind w:left="0" w:firstLine="1560"/>
        <w:jc w:val="left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ผู้ใช้ในบทบาท </w:t>
      </w:r>
      <w:r w:rsidRPr="00181025">
        <w:rPr>
          <w:rFonts w:cs="TH SarabunPSK"/>
          <w:color w:val="000000" w:themeColor="text1"/>
          <w:szCs w:val="32"/>
        </w:rPr>
        <w:t>QAC</w:t>
      </w:r>
      <w:r>
        <w:rPr>
          <w:rFonts w:cs="TH SarabunPSK"/>
          <w:color w:val="000000" w:themeColor="text1"/>
          <w:szCs w:val="32"/>
        </w:rPr>
        <w:t xml:space="preserve"> </w:t>
      </w:r>
      <w:r w:rsidRPr="00181025">
        <w:rPr>
          <w:rFonts w:cs="TH SarabunPSK"/>
          <w:color w:val="000000" w:themeColor="text1"/>
          <w:szCs w:val="32"/>
        </w:rPr>
        <w:t xml:space="preserve"> </w:t>
      </w:r>
      <w:r>
        <w:rPr>
          <w:rFonts w:cs="TH SarabunPSK" w:hint="cs"/>
          <w:color w:val="000000" w:themeColor="text1"/>
          <w:szCs w:val="32"/>
          <w:cs/>
        </w:rPr>
        <w:t>สามารถอนุมัติแบบ</w:t>
      </w:r>
      <w:r w:rsidRPr="00162655">
        <w:rPr>
          <w:rFonts w:cs="TH SarabunPSK" w:hint="cs"/>
          <w:color w:val="000000" w:themeColor="text1"/>
          <w:szCs w:val="32"/>
          <w:cs/>
        </w:rPr>
        <w:t>ฟอร์ม</w:t>
      </w:r>
      <w:r w:rsidRPr="00162655">
        <w:rPr>
          <w:rFonts w:cs="TH SarabunPSK"/>
          <w:szCs w:val="32"/>
        </w:rPr>
        <w:t xml:space="preserve">PCR </w:t>
      </w:r>
      <w:r w:rsidRPr="00162655">
        <w:rPr>
          <w:rFonts w:cs="TH SarabunPSK"/>
          <w:szCs w:val="32"/>
          <w:cs/>
        </w:rPr>
        <w:t>ในหน่วยงานของ</w:t>
      </w:r>
      <w:r>
        <w:rPr>
          <w:rFonts w:cs="TH SarabunPSK"/>
          <w:szCs w:val="32"/>
        </w:rPr>
        <w:t xml:space="preserve"> </w:t>
      </w:r>
      <w:r w:rsidRPr="00162655">
        <w:rPr>
          <w:rFonts w:cs="TH SarabunPSK"/>
          <w:szCs w:val="32"/>
        </w:rPr>
        <w:t>Quality</w:t>
      </w:r>
      <w:r w:rsidRPr="00A22759">
        <w:rPr>
          <w:rFonts w:cs="TH SarabunPSK"/>
          <w:color w:val="000000" w:themeColor="text1"/>
          <w:szCs w:val="32"/>
        </w:rPr>
        <w:t xml:space="preserve"> </w:t>
      </w:r>
      <w:r w:rsidRPr="00162655">
        <w:rPr>
          <w:rFonts w:cs="TH SarabunPSK"/>
          <w:color w:val="000000" w:themeColor="text1"/>
          <w:szCs w:val="32"/>
        </w:rPr>
        <w:t>Assurance</w:t>
      </w:r>
      <w:r w:rsidRPr="00162655">
        <w:rPr>
          <w:rFonts w:cs="TH SarabunPSK" w:hint="cs"/>
          <w:color w:val="000000" w:themeColor="text1"/>
          <w:szCs w:val="32"/>
          <w:cs/>
        </w:rPr>
        <w:t xml:space="preserve"> โดยการกรอกแบบฟอร์ม </w:t>
      </w:r>
      <w:r w:rsidRPr="00181025">
        <w:rPr>
          <w:rFonts w:cs="TH SarabunPSK"/>
          <w:color w:val="000000" w:themeColor="text1"/>
          <w:szCs w:val="32"/>
        </w:rPr>
        <w:t>QAC</w:t>
      </w:r>
      <w:r>
        <w:rPr>
          <w:rFonts w:cs="TH SarabunPSK"/>
          <w:color w:val="000000" w:themeColor="text1"/>
          <w:szCs w:val="32"/>
        </w:rPr>
        <w:t xml:space="preserve"> </w:t>
      </w:r>
      <w:r w:rsidRPr="00181025">
        <w:rPr>
          <w:rFonts w:cs="TH SarabunPSK"/>
          <w:color w:val="000000" w:themeColor="text1"/>
          <w:szCs w:val="32"/>
        </w:rPr>
        <w:t xml:space="preserve"> </w:t>
      </w:r>
      <w:r w:rsidRPr="00162655">
        <w:rPr>
          <w:rFonts w:cs="TH SarabunPSK" w:hint="cs"/>
          <w:color w:val="000000" w:themeColor="text1"/>
          <w:szCs w:val="32"/>
          <w:cs/>
        </w:rPr>
        <w:t xml:space="preserve">เพื่ออนุมัติแบบฟอร์ม </w:t>
      </w:r>
      <w:r w:rsidRPr="00162655">
        <w:rPr>
          <w:rFonts w:cs="TH SarabunPSK"/>
          <w:color w:val="000000" w:themeColor="text1"/>
          <w:szCs w:val="32"/>
        </w:rPr>
        <w:t>PCR</w:t>
      </w:r>
    </w:p>
    <w:p w:rsidR="005C15C0" w:rsidRDefault="00E91F69" w:rsidP="00E47A89">
      <w:pPr>
        <w:pStyle w:val="ListParagraph"/>
        <w:numPr>
          <w:ilvl w:val="4"/>
          <w:numId w:val="147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 w:rsidRPr="00E91F69">
        <w:rPr>
          <w:rFonts w:cs="TH SarabunPSK"/>
          <w:color w:val="000000" w:themeColor="text1"/>
          <w:szCs w:val="32"/>
          <w:cs/>
        </w:rPr>
        <w:t xml:space="preserve">รายละเอียดแบบฟอร์ม </w:t>
      </w:r>
      <w:r w:rsidRPr="00E91F69">
        <w:rPr>
          <w:rFonts w:cs="TH SarabunPSK"/>
          <w:color w:val="000000" w:themeColor="text1"/>
          <w:szCs w:val="32"/>
        </w:rPr>
        <w:t>PCR (View PCR Form)</w:t>
      </w:r>
    </w:p>
    <w:p w:rsidR="00236177" w:rsidRPr="00236177" w:rsidRDefault="00236177" w:rsidP="00D05EF0">
      <w:pPr>
        <w:pStyle w:val="ListParagraph"/>
        <w:numPr>
          <w:ilvl w:val="5"/>
          <w:numId w:val="147"/>
        </w:numPr>
        <w:tabs>
          <w:tab w:val="left" w:pos="1701"/>
        </w:tabs>
        <w:ind w:left="142" w:firstLine="1418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ผู้ใช้สามารถตรวจสอบรายละเอียดแบบฟอร์ม </w:t>
      </w:r>
      <w:r>
        <w:rPr>
          <w:rFonts w:cs="TH SarabunPSK"/>
          <w:color w:val="000000" w:themeColor="text1"/>
          <w:szCs w:val="32"/>
        </w:rPr>
        <w:t>PCR</w:t>
      </w:r>
      <w:r>
        <w:rPr>
          <w:rFonts w:cs="TH SarabunPSK" w:hint="cs"/>
          <w:color w:val="000000" w:themeColor="text1"/>
          <w:szCs w:val="32"/>
          <w:cs/>
        </w:rPr>
        <w:t xml:space="preserve"> เพื่อติดตามสถานะแบบฟอร์มของตนเองได้ และเพื่อศึกษาข้อมูลในการอนุมัติได้</w:t>
      </w:r>
    </w:p>
    <w:p w:rsidR="0086734C" w:rsidRDefault="0086734C" w:rsidP="0086734C">
      <w:pPr>
        <w:pStyle w:val="ListParagraph"/>
        <w:numPr>
          <w:ilvl w:val="3"/>
          <w:numId w:val="147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86734C">
        <w:rPr>
          <w:rFonts w:cs="TH SarabunPSK" w:hint="cs"/>
          <w:color w:val="000000" w:themeColor="text1"/>
          <w:szCs w:val="32"/>
          <w:cs/>
        </w:rPr>
        <w:lastRenderedPageBreak/>
        <w:t>มุมมองพนักงานบทบาท</w:t>
      </w:r>
      <w:r w:rsidRPr="0086734C">
        <w:rPr>
          <w:rFonts w:cs="TH SarabunPSK"/>
          <w:color w:val="000000" w:themeColor="text1"/>
          <w:szCs w:val="32"/>
        </w:rPr>
        <w:t xml:space="preserve"> Center</w:t>
      </w:r>
      <w:r w:rsidRPr="0086734C">
        <w:rPr>
          <w:rFonts w:cs="TH SarabunPSK" w:hint="cs"/>
          <w:color w:val="000000" w:themeColor="text1"/>
          <w:szCs w:val="32"/>
          <w:cs/>
        </w:rPr>
        <w:t xml:space="preserve"> แผนก</w:t>
      </w:r>
      <w:r w:rsidRPr="0086734C">
        <w:rPr>
          <w:rFonts w:cs="TH SarabunPSK"/>
          <w:color w:val="000000" w:themeColor="text1"/>
          <w:szCs w:val="32"/>
        </w:rPr>
        <w:t xml:space="preserve"> Quality</w:t>
      </w:r>
      <w:r w:rsidRPr="0086734C">
        <w:rPr>
          <w:rFonts w:cs="TH SarabunPSK" w:hint="cs"/>
          <w:color w:val="000000" w:themeColor="text1"/>
          <w:szCs w:val="32"/>
          <w:cs/>
        </w:rPr>
        <w:t xml:space="preserve"> </w:t>
      </w:r>
      <w:r w:rsidRPr="0086734C">
        <w:rPr>
          <w:rFonts w:cs="TH SarabunPSK"/>
          <w:color w:val="000000" w:themeColor="text1"/>
          <w:szCs w:val="32"/>
        </w:rPr>
        <w:t xml:space="preserve">Assurance </w:t>
      </w:r>
      <w:r w:rsidRPr="0086734C">
        <w:rPr>
          <w:rFonts w:cs="TH SarabunPSK" w:hint="cs"/>
          <w:color w:val="000000" w:themeColor="text1"/>
          <w:szCs w:val="32"/>
          <w:cs/>
        </w:rPr>
        <w:t>(</w:t>
      </w:r>
      <w:r w:rsidRPr="0086734C">
        <w:rPr>
          <w:rFonts w:cs="TH SarabunPSK"/>
          <w:color w:val="000000" w:themeColor="text1"/>
          <w:szCs w:val="32"/>
        </w:rPr>
        <w:t>Quality Assuran Administrator)</w:t>
      </w:r>
    </w:p>
    <w:p w:rsidR="004B51CC" w:rsidRPr="0086734C" w:rsidRDefault="00891E46" w:rsidP="00EF53CE">
      <w:pPr>
        <w:pStyle w:val="ListParagraph"/>
        <w:numPr>
          <w:ilvl w:val="4"/>
          <w:numId w:val="147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 w:rsidRPr="0086734C">
        <w:rPr>
          <w:rFonts w:cs="TH SarabunPSK" w:hint="cs"/>
          <w:color w:val="000000" w:themeColor="text1"/>
          <w:szCs w:val="32"/>
          <w:cs/>
        </w:rPr>
        <w:t xml:space="preserve">จัดการกระบวนการอนุมัติในส่วนงาน </w:t>
      </w:r>
      <w:r w:rsidRPr="0086734C">
        <w:rPr>
          <w:rFonts w:cs="TH SarabunPSK"/>
          <w:color w:val="000000" w:themeColor="text1"/>
          <w:szCs w:val="32"/>
        </w:rPr>
        <w:t>QA (Quality</w:t>
      </w:r>
      <w:r w:rsidRPr="0086734C">
        <w:rPr>
          <w:rFonts w:cs="TH SarabunPSK" w:hint="cs"/>
          <w:color w:val="000000" w:themeColor="text1"/>
          <w:szCs w:val="32"/>
          <w:cs/>
        </w:rPr>
        <w:t xml:space="preserve"> </w:t>
      </w:r>
      <w:r w:rsidRPr="0086734C">
        <w:rPr>
          <w:rFonts w:cs="TH SarabunPSK"/>
          <w:color w:val="000000" w:themeColor="text1"/>
          <w:szCs w:val="32"/>
        </w:rPr>
        <w:t>Assurance)</w:t>
      </w:r>
    </w:p>
    <w:p w:rsidR="00891E46" w:rsidRDefault="00891E46" w:rsidP="00EF53CE">
      <w:pPr>
        <w:pStyle w:val="ListParagraph"/>
        <w:numPr>
          <w:ilvl w:val="5"/>
          <w:numId w:val="147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ผู้ใช้สามารถเพิ่มผู้ใช้ธรรมดาให้มีบทบาทของในกระบวนการอนุมัติได้ เช่น </w:t>
      </w:r>
      <w:r>
        <w:rPr>
          <w:rFonts w:cs="TH SarabunPSK"/>
          <w:color w:val="000000" w:themeColor="text1"/>
          <w:szCs w:val="32"/>
        </w:rPr>
        <w:t xml:space="preserve">QAP BKD </w:t>
      </w:r>
      <w:r>
        <w:rPr>
          <w:rFonts w:cs="TH SarabunPSK" w:hint="cs"/>
          <w:color w:val="000000" w:themeColor="text1"/>
          <w:szCs w:val="32"/>
          <w:cs/>
        </w:rPr>
        <w:t>และ</w:t>
      </w:r>
      <w:r>
        <w:rPr>
          <w:rFonts w:cs="TH SarabunPSK"/>
          <w:color w:val="000000" w:themeColor="text1"/>
          <w:szCs w:val="32"/>
        </w:rPr>
        <w:t xml:space="preserve">QAC </w:t>
      </w:r>
    </w:p>
    <w:p w:rsidR="00891E46" w:rsidRPr="00891E46" w:rsidRDefault="00891E46" w:rsidP="00EF53CE">
      <w:pPr>
        <w:pStyle w:val="ListParagraph"/>
        <w:numPr>
          <w:ilvl w:val="5"/>
          <w:numId w:val="147"/>
        </w:numPr>
        <w:tabs>
          <w:tab w:val="left" w:pos="851"/>
        </w:tabs>
        <w:spacing w:before="0" w:line="240" w:lineRule="auto"/>
        <w:ind w:hanging="348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ผู้ใช้สามารถแก้ไขผู้ใช้ที่มีบทบาทในการบวนการอนุมัติได้โดยการเปลี่ยน</w:t>
      </w:r>
    </w:p>
    <w:p w:rsidR="004B51CC" w:rsidRDefault="00891E46" w:rsidP="00EF53CE">
      <w:pPr>
        <w:pStyle w:val="ListParagraph"/>
        <w:numPr>
          <w:ilvl w:val="4"/>
          <w:numId w:val="147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จัดการแบบฟอร์ม  </w:t>
      </w:r>
      <w:r>
        <w:rPr>
          <w:rFonts w:cs="TH SarabunPSK"/>
          <w:color w:val="000000" w:themeColor="text1"/>
          <w:szCs w:val="32"/>
        </w:rPr>
        <w:t>Annual Plan</w:t>
      </w:r>
    </w:p>
    <w:p w:rsidR="00891E46" w:rsidRDefault="00891E46" w:rsidP="00EF53CE">
      <w:pPr>
        <w:pStyle w:val="ListParagraph"/>
        <w:numPr>
          <w:ilvl w:val="5"/>
          <w:numId w:val="147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ผู้ใช้สามารถสร้างแบบฟอร์ม </w:t>
      </w:r>
      <w:r>
        <w:rPr>
          <w:rFonts w:cs="TH SarabunPSK"/>
          <w:color w:val="000000" w:themeColor="text1"/>
          <w:szCs w:val="32"/>
        </w:rPr>
        <w:t>Annual Plan</w:t>
      </w:r>
      <w:r>
        <w:rPr>
          <w:rFonts w:cs="TH SarabunPSK" w:hint="cs"/>
          <w:color w:val="000000" w:themeColor="text1"/>
          <w:szCs w:val="32"/>
          <w:cs/>
        </w:rPr>
        <w:t xml:space="preserve"> ได้เพื่อใช้เป็นส่วนประกอบแบบฟอร์ม </w:t>
      </w:r>
      <w:r>
        <w:rPr>
          <w:rFonts w:cs="TH SarabunPSK"/>
          <w:color w:val="000000" w:themeColor="text1"/>
          <w:szCs w:val="32"/>
        </w:rPr>
        <w:t xml:space="preserve">PCR </w:t>
      </w:r>
      <w:r>
        <w:rPr>
          <w:rFonts w:cs="TH SarabunPSK" w:hint="cs"/>
          <w:color w:val="000000" w:themeColor="text1"/>
          <w:szCs w:val="32"/>
          <w:cs/>
        </w:rPr>
        <w:t xml:space="preserve">ในการสร้างแบบฟอร์ม </w:t>
      </w:r>
      <w:r>
        <w:rPr>
          <w:rFonts w:cs="TH SarabunPSK"/>
          <w:color w:val="000000" w:themeColor="text1"/>
          <w:szCs w:val="32"/>
        </w:rPr>
        <w:t>PCR</w:t>
      </w:r>
    </w:p>
    <w:p w:rsidR="0051066C" w:rsidRDefault="0051066C" w:rsidP="004E4349">
      <w:pPr>
        <w:pStyle w:val="ListParagraph"/>
        <w:numPr>
          <w:ilvl w:val="5"/>
          <w:numId w:val="147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ผู้ใช้สามารถแก้ไขแบบฟอร์ม </w:t>
      </w:r>
      <w:r>
        <w:rPr>
          <w:rFonts w:cs="TH SarabunPSK"/>
          <w:color w:val="000000" w:themeColor="text1"/>
          <w:szCs w:val="32"/>
        </w:rPr>
        <w:t>Annual Plan</w:t>
      </w:r>
      <w:r>
        <w:rPr>
          <w:rFonts w:cs="TH SarabunPSK" w:hint="cs"/>
          <w:color w:val="000000" w:themeColor="text1"/>
          <w:szCs w:val="32"/>
          <w:cs/>
        </w:rPr>
        <w:t xml:space="preserve"> ได้เพื่อแก้ไขในข้อมูลที่ผิดพลาดไป</w:t>
      </w:r>
    </w:p>
    <w:p w:rsidR="0051066C" w:rsidRDefault="0051066C" w:rsidP="0074178A">
      <w:pPr>
        <w:pStyle w:val="ListParagraph"/>
        <w:numPr>
          <w:ilvl w:val="5"/>
          <w:numId w:val="147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ผู้ใช้สามารถยกเลิกแบบฟอร์ม </w:t>
      </w:r>
      <w:r>
        <w:rPr>
          <w:rFonts w:cs="TH SarabunPSK"/>
          <w:color w:val="000000" w:themeColor="text1"/>
          <w:szCs w:val="32"/>
        </w:rPr>
        <w:t>Annual Plan</w:t>
      </w:r>
      <w:r>
        <w:rPr>
          <w:rFonts w:cs="TH SarabunPSK" w:hint="cs"/>
          <w:color w:val="000000" w:themeColor="text1"/>
          <w:szCs w:val="32"/>
          <w:cs/>
        </w:rPr>
        <w:t xml:space="preserve"> ได้เพื่อยกเลิกแบบฟอร์มที่ต้องกายกเลิก</w:t>
      </w:r>
    </w:p>
    <w:p w:rsidR="00891E46" w:rsidRDefault="00B3127A" w:rsidP="0074178A">
      <w:pPr>
        <w:pStyle w:val="ListParagraph"/>
        <w:numPr>
          <w:ilvl w:val="5"/>
          <w:numId w:val="147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 xml:space="preserve">ผู้ใช้สามารถเพิ่ม </w:t>
      </w:r>
      <w:r>
        <w:rPr>
          <w:rFonts w:cs="TH SarabunPSK"/>
          <w:color w:val="000000" w:themeColor="text1"/>
          <w:szCs w:val="32"/>
        </w:rPr>
        <w:t xml:space="preserve">Annual Plan </w:t>
      </w:r>
      <w:r>
        <w:rPr>
          <w:rFonts w:cs="TH SarabunPSK" w:hint="cs"/>
          <w:color w:val="000000" w:themeColor="text1"/>
          <w:szCs w:val="32"/>
          <w:cs/>
        </w:rPr>
        <w:t xml:space="preserve">โดยการอัพโหลดไฟล์ชนิด </w:t>
      </w:r>
      <w:r>
        <w:rPr>
          <w:rFonts w:cs="TH SarabunPSK"/>
          <w:color w:val="000000" w:themeColor="text1"/>
          <w:szCs w:val="32"/>
        </w:rPr>
        <w:t xml:space="preserve">csv </w:t>
      </w:r>
      <w:r>
        <w:rPr>
          <w:rFonts w:cs="TH SarabunPSK" w:hint="cs"/>
          <w:color w:val="000000" w:themeColor="text1"/>
          <w:szCs w:val="32"/>
          <w:cs/>
        </w:rPr>
        <w:t xml:space="preserve">เพื่อใช้ในการเพิ่ม </w:t>
      </w:r>
      <w:r>
        <w:rPr>
          <w:rFonts w:cs="TH SarabunPSK"/>
          <w:color w:val="000000" w:themeColor="text1"/>
          <w:szCs w:val="32"/>
        </w:rPr>
        <w:t xml:space="preserve">Annual Plan </w:t>
      </w:r>
      <w:r>
        <w:rPr>
          <w:rFonts w:cs="TH SarabunPSK" w:hint="cs"/>
          <w:color w:val="000000" w:themeColor="text1"/>
          <w:szCs w:val="32"/>
          <w:cs/>
        </w:rPr>
        <w:t>หลายรายการต่อการอัพโหลดหนึ่งครั้ง</w:t>
      </w:r>
    </w:p>
    <w:p w:rsidR="00434D68" w:rsidRPr="00091F0A" w:rsidRDefault="00A475F6" w:rsidP="0069730E">
      <w:pPr>
        <w:pStyle w:val="ListParagraph"/>
        <w:numPr>
          <w:ilvl w:val="5"/>
          <w:numId w:val="147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ผู้ใช้งานสามารถ</w:t>
      </w:r>
      <w:r w:rsidR="00091F0A">
        <w:rPr>
          <w:rFonts w:cs="TH SarabunPSK" w:hint="cs"/>
          <w:color w:val="000000" w:themeColor="text1"/>
          <w:szCs w:val="32"/>
          <w:cs/>
        </w:rPr>
        <w:t xml:space="preserve">ดูรายละเอียดแบบฟอร์ม </w:t>
      </w:r>
      <w:r w:rsidR="00091F0A">
        <w:rPr>
          <w:rFonts w:cs="TH SarabunPSK"/>
          <w:color w:val="000000" w:themeColor="text1"/>
          <w:szCs w:val="32"/>
        </w:rPr>
        <w:t>Annual Plan</w:t>
      </w:r>
      <w:r w:rsidR="00091F0A">
        <w:rPr>
          <w:rFonts w:cs="TH SarabunPSK" w:hint="cs"/>
          <w:color w:val="000000" w:themeColor="text1"/>
          <w:szCs w:val="32"/>
          <w:cs/>
        </w:rPr>
        <w:t xml:space="preserve"> เพื่อใช้ในการตรวจสอบรายละเอียดแบบฟอร์ม </w:t>
      </w:r>
      <w:r w:rsidR="00091F0A">
        <w:rPr>
          <w:rFonts w:cs="TH SarabunPSK"/>
          <w:color w:val="000000" w:themeColor="text1"/>
          <w:szCs w:val="32"/>
        </w:rPr>
        <w:t>Annual Plan</w:t>
      </w:r>
    </w:p>
    <w:p w:rsidR="00621AA0" w:rsidRDefault="002D2181" w:rsidP="002D2181">
      <w:pPr>
        <w:pStyle w:val="ListParagraph"/>
        <w:numPr>
          <w:ilvl w:val="3"/>
          <w:numId w:val="147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2D2181">
        <w:rPr>
          <w:rFonts w:cs="TH SarabunPSK" w:hint="cs"/>
          <w:color w:val="000000" w:themeColor="text1"/>
          <w:szCs w:val="32"/>
          <w:cs/>
        </w:rPr>
        <w:t>มุมมองของ</w:t>
      </w:r>
      <w:r w:rsidRPr="002D2181">
        <w:rPr>
          <w:rFonts w:cs="TH SarabunPSK"/>
          <w:color w:val="000000" w:themeColor="text1"/>
          <w:szCs w:val="32"/>
          <w:cs/>
        </w:rPr>
        <w:t xml:space="preserve">พนักงานบทบาท </w:t>
      </w:r>
      <w:r w:rsidRPr="002D2181">
        <w:rPr>
          <w:rFonts w:cs="TH SarabunPSK"/>
          <w:color w:val="000000" w:themeColor="text1"/>
          <w:szCs w:val="32"/>
        </w:rPr>
        <w:t xml:space="preserve">Center </w:t>
      </w:r>
      <w:r w:rsidRPr="002D2181">
        <w:rPr>
          <w:rFonts w:cs="TH SarabunPSK"/>
          <w:color w:val="000000" w:themeColor="text1"/>
          <w:szCs w:val="32"/>
          <w:cs/>
        </w:rPr>
        <w:t xml:space="preserve">แผนก </w:t>
      </w:r>
      <w:r w:rsidRPr="002D2181">
        <w:rPr>
          <w:rFonts w:cs="TH SarabunPSK"/>
          <w:color w:val="000000" w:themeColor="text1"/>
          <w:szCs w:val="32"/>
        </w:rPr>
        <w:t>Production Engisneering (Production Engineering Administrator)</w:t>
      </w:r>
    </w:p>
    <w:p w:rsidR="002D2181" w:rsidRDefault="002D2181" w:rsidP="009E0961">
      <w:pPr>
        <w:pStyle w:val="ListParagraph"/>
        <w:numPr>
          <w:ilvl w:val="4"/>
          <w:numId w:val="147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อนุมัติผู้ใช้เข้าสู่ระบบ</w:t>
      </w:r>
    </w:p>
    <w:p w:rsidR="002D2181" w:rsidRPr="002D2181" w:rsidRDefault="002D2181" w:rsidP="009E0961">
      <w:pPr>
        <w:pStyle w:val="ListParagraph"/>
        <w:numPr>
          <w:ilvl w:val="5"/>
          <w:numId w:val="147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ผู้ใช้งานสามารถทำการอนุมัติเกี่ยวกับการร้องขอการเข้าสู่ระบบของผู้ใช้งานระบบทั้งระบบ</w:t>
      </w:r>
    </w:p>
    <w:p w:rsidR="00621AA0" w:rsidRDefault="002D2181" w:rsidP="002D2181">
      <w:pPr>
        <w:pStyle w:val="ListParagraph"/>
        <w:numPr>
          <w:ilvl w:val="3"/>
          <w:numId w:val="147"/>
        </w:numPr>
        <w:tabs>
          <w:tab w:val="left" w:pos="851"/>
        </w:tabs>
        <w:spacing w:before="0"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2D2181">
        <w:rPr>
          <w:rFonts w:cs="TH SarabunPSK" w:hint="cs"/>
          <w:color w:val="000000" w:themeColor="text1"/>
          <w:szCs w:val="32"/>
          <w:cs/>
        </w:rPr>
        <w:t>มุมมองของ</w:t>
      </w:r>
      <w:r w:rsidRPr="002D2181">
        <w:rPr>
          <w:rFonts w:cs="TH SarabunPSK"/>
          <w:color w:val="000000" w:themeColor="text1"/>
          <w:szCs w:val="32"/>
          <w:cs/>
        </w:rPr>
        <w:t xml:space="preserve">พนักงานในส่วนงาน </w:t>
      </w:r>
      <w:r w:rsidRPr="002D2181">
        <w:rPr>
          <w:rFonts w:cs="TH SarabunPSK"/>
          <w:color w:val="000000" w:themeColor="text1"/>
          <w:szCs w:val="32"/>
        </w:rPr>
        <w:t>HRSD / Admin</w:t>
      </w:r>
    </w:p>
    <w:p w:rsidR="002D2181" w:rsidRDefault="00F41C87" w:rsidP="009E0961">
      <w:pPr>
        <w:pStyle w:val="ListParagraph"/>
        <w:numPr>
          <w:ilvl w:val="4"/>
          <w:numId w:val="147"/>
        </w:numPr>
        <w:tabs>
          <w:tab w:val="left" w:pos="851"/>
        </w:tabs>
        <w:spacing w:before="0" w:line="240" w:lineRule="auto"/>
        <w:ind w:hanging="3186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จัดการบาทบาทของผู้ใช้งานของระบบ</w:t>
      </w:r>
    </w:p>
    <w:p w:rsidR="00F41C87" w:rsidRPr="002D2181" w:rsidRDefault="00F41C87" w:rsidP="009E0961">
      <w:pPr>
        <w:pStyle w:val="ListParagraph"/>
        <w:numPr>
          <w:ilvl w:val="5"/>
          <w:numId w:val="147"/>
        </w:numPr>
        <w:tabs>
          <w:tab w:val="left" w:pos="851"/>
        </w:tabs>
        <w:spacing w:before="0" w:line="240" w:lineRule="auto"/>
        <w:ind w:left="0" w:firstLine="1560"/>
        <w:rPr>
          <w:rFonts w:cs="TH SarabunPSK"/>
          <w:color w:val="000000" w:themeColor="text1"/>
          <w:szCs w:val="32"/>
        </w:rPr>
      </w:pPr>
      <w:r>
        <w:rPr>
          <w:rFonts w:cs="TH SarabunPSK" w:hint="cs"/>
          <w:color w:val="000000" w:themeColor="text1"/>
          <w:szCs w:val="32"/>
          <w:cs/>
        </w:rPr>
        <w:t>ผู้ใช้สามารถจัดการผู้ใช้งานของระบบการเปลี่ยนแปลงกระบวนการทำงานเพื่อใช้ในการเปลี่ยนแปลงบทบาทของของผู้ใช้งานทั้งระบบของระบบการเปลี่ยนแปลงกระบวนการทำงาน</w:t>
      </w:r>
    </w:p>
    <w:p w:rsidR="007B4B38" w:rsidRPr="007E1467" w:rsidRDefault="002D5466" w:rsidP="00991A87">
      <w:pPr>
        <w:pStyle w:val="Heading2"/>
      </w:pPr>
      <w:bookmarkStart w:id="90" w:name="_Toc420265817"/>
      <w:bookmarkStart w:id="91" w:name="_Toc487543095"/>
      <w:r w:rsidRPr="007E1467">
        <w:rPr>
          <w:cs/>
        </w:rPr>
        <w:lastRenderedPageBreak/>
        <w:t>แผนใน</w:t>
      </w:r>
      <w:bookmarkEnd w:id="90"/>
      <w:r w:rsidR="003D63AD" w:rsidRPr="007E1467">
        <w:rPr>
          <w:cs/>
        </w:rPr>
        <w:t>การปฏิบัติงาน</w:t>
      </w:r>
      <w:r w:rsidR="00FF74A9" w:rsidRPr="007E1467">
        <w:rPr>
          <w:cs/>
        </w:rPr>
        <w:t>สหกิจศึกษา</w:t>
      </w:r>
      <w:bookmarkEnd w:id="91"/>
    </w:p>
    <w:p w:rsidR="00424A26" w:rsidRPr="007D6052" w:rsidRDefault="007D6052" w:rsidP="007D6052">
      <w:pPr>
        <w:pStyle w:val="a1"/>
        <w:ind w:firstLine="720"/>
        <w:rPr>
          <w:color w:val="FF0000"/>
        </w:rPr>
      </w:pPr>
      <w:bookmarkStart w:id="92" w:name="_Toc420526494"/>
      <w:bookmarkStart w:id="93" w:name="_Toc420530166"/>
      <w:bookmarkStart w:id="94" w:name="_Toc420530185"/>
      <w:bookmarkStart w:id="95" w:name="_Toc420530461"/>
      <w:bookmarkStart w:id="96" w:name="_Toc420530480"/>
      <w:bookmarkStart w:id="97" w:name="_Toc420530499"/>
      <w:bookmarkStart w:id="98" w:name="_Toc420530518"/>
      <w:bookmarkStart w:id="99" w:name="_Toc420542593"/>
      <w:bookmarkStart w:id="100" w:name="_Toc420543124"/>
      <w:bookmarkStart w:id="101" w:name="_Toc420543186"/>
      <w:bookmarkStart w:id="102" w:name="_Toc424818439"/>
      <w:bookmarkStart w:id="103" w:name="_Toc487546662"/>
      <w:r w:rsidRPr="007D6052">
        <w:rPr>
          <w:cs/>
        </w:rPr>
        <w:t>ในส่วนนี้จะเป็นการอธิบายถึงแผนการปฏิบัติงานสหกิจศึกษา ซึ่งทางผู้ปฏิบัติงานสหกิจศึกษาได้ทำการวางแผนการปฏิบัติงานในระหว่างจะแสดงรายละเอียดดังตารางที่ 1-1</w:t>
      </w:r>
      <w:r w:rsidR="005877DB" w:rsidRPr="007E1467">
        <w:rPr>
          <w:cs/>
        </w:rPr>
        <w:t xml:space="preserve"> </w:t>
      </w:r>
    </w:p>
    <w:p w:rsidR="000B749A" w:rsidRDefault="000B749A" w:rsidP="000B749A">
      <w:pPr>
        <w:pStyle w:val="a1"/>
      </w:pPr>
      <w:r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="00434413" w:rsidRPr="00434413">
        <w:rPr>
          <w:cs/>
        </w:rPr>
        <w:t>แผนปฏิบัติงานสหกิจศึกษา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3261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59"/>
        <w:gridCol w:w="245"/>
      </w:tblGrid>
      <w:tr w:rsidR="00B63C86" w:rsidRPr="00BD197D" w:rsidTr="00BE7E38">
        <w:trPr>
          <w:trHeight w:val="638"/>
        </w:trPr>
        <w:tc>
          <w:tcPr>
            <w:tcW w:w="8296" w:type="dxa"/>
            <w:gridSpan w:val="18"/>
          </w:tcPr>
          <w:p w:rsidR="00B63C86" w:rsidRDefault="00B63C86" w:rsidP="00731C77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b/>
                <w:bCs/>
                <w:sz w:val="24"/>
                <w:cs/>
              </w:rPr>
              <w:t>แผนปฎิบัติงานสหกิจศึกษา</w:t>
            </w:r>
          </w:p>
        </w:tc>
      </w:tr>
      <w:tr w:rsidR="00B63C86" w:rsidRPr="00BD197D" w:rsidTr="00A62334">
        <w:trPr>
          <w:trHeight w:val="663"/>
        </w:trPr>
        <w:tc>
          <w:tcPr>
            <w:tcW w:w="3823" w:type="dxa"/>
            <w:gridSpan w:val="2"/>
          </w:tcPr>
          <w:p w:rsidR="00B63C86" w:rsidRPr="00AF2130" w:rsidRDefault="00B63C86" w:rsidP="00731C77">
            <w:pPr>
              <w:jc w:val="center"/>
              <w:rPr>
                <w:b/>
                <w:bCs/>
                <w:cs/>
              </w:rPr>
            </w:pPr>
            <w:r w:rsidRPr="00AF2130">
              <w:rPr>
                <w:rFonts w:hint="cs"/>
                <w:b/>
                <w:bCs/>
                <w:cs/>
              </w:rPr>
              <w:t>งาน</w:t>
            </w:r>
          </w:p>
        </w:tc>
        <w:tc>
          <w:tcPr>
            <w:tcW w:w="1134" w:type="dxa"/>
            <w:gridSpan w:val="4"/>
          </w:tcPr>
          <w:p w:rsidR="00B63C86" w:rsidRPr="00AF2130" w:rsidRDefault="00B63C86" w:rsidP="00BE7E38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rFonts w:hint="cs"/>
                <w:b/>
                <w:bCs/>
                <w:sz w:val="24"/>
                <w:cs/>
              </w:rPr>
              <w:t>ก.ค.</w:t>
            </w:r>
          </w:p>
        </w:tc>
        <w:tc>
          <w:tcPr>
            <w:tcW w:w="1134" w:type="dxa"/>
            <w:gridSpan w:val="4"/>
          </w:tcPr>
          <w:p w:rsidR="00B63C86" w:rsidRPr="00AF2130" w:rsidRDefault="00B63C86" w:rsidP="00731C77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ส.ค.</w:t>
            </w:r>
          </w:p>
        </w:tc>
        <w:tc>
          <w:tcPr>
            <w:tcW w:w="1134" w:type="dxa"/>
            <w:gridSpan w:val="4"/>
          </w:tcPr>
          <w:p w:rsidR="00B63C86" w:rsidRPr="00AF2130" w:rsidRDefault="00B63C86" w:rsidP="00731C77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ก.ย.</w:t>
            </w:r>
          </w:p>
        </w:tc>
        <w:tc>
          <w:tcPr>
            <w:tcW w:w="1071" w:type="dxa"/>
            <w:gridSpan w:val="4"/>
          </w:tcPr>
          <w:p w:rsidR="00B63C86" w:rsidRPr="00AF2130" w:rsidRDefault="00B63C86" w:rsidP="00731C77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ต.ค.</w:t>
            </w:r>
          </w:p>
        </w:tc>
      </w:tr>
      <w:tr w:rsidR="00BE7E38" w:rsidRPr="00BD197D" w:rsidTr="00A62334">
        <w:tc>
          <w:tcPr>
            <w:tcW w:w="562" w:type="dxa"/>
          </w:tcPr>
          <w:p w:rsidR="00B63C86" w:rsidRPr="00BD197D" w:rsidRDefault="00A62334" w:rsidP="00C10015">
            <w:pPr>
              <w:jc w:val="center"/>
            </w:pPr>
            <w:r>
              <w:rPr>
                <w:cs/>
              </w:rPr>
              <w:t>1</w:t>
            </w:r>
            <w:r>
              <w:t>)</w:t>
            </w:r>
          </w:p>
        </w:tc>
        <w:tc>
          <w:tcPr>
            <w:tcW w:w="3261" w:type="dxa"/>
          </w:tcPr>
          <w:p w:rsidR="00D53B24" w:rsidRPr="00BD197D" w:rsidRDefault="000603FB" w:rsidP="00C10015">
            <w:pPr>
              <w:rPr>
                <w:sz w:val="24"/>
                <w:cs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1945BE60" wp14:editId="23A51EFA">
                      <wp:simplePos x="0" y="0"/>
                      <wp:positionH relativeFrom="column">
                        <wp:posOffset>2181988</wp:posOffset>
                      </wp:positionH>
                      <wp:positionV relativeFrom="paragraph">
                        <wp:posOffset>396620</wp:posOffset>
                      </wp:positionV>
                      <wp:extent cx="181356" cy="4504"/>
                      <wp:effectExtent l="38100" t="76200" r="28575" b="90805"/>
                      <wp:wrapNone/>
                      <wp:docPr id="28" name="Straight Arrow Connector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30915C9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8" o:spid="_x0000_s1026" type="#_x0000_t32" style="position:absolute;margin-left:171.8pt;margin-top:31.25pt;width:14.3pt;height:.35pt;flip:y;z-index:25185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D53B24">
              <w:rPr>
                <w:rFonts w:hint="cs"/>
                <w:sz w:val="24"/>
                <w:cs/>
              </w:rPr>
              <w:t>อมรมข้อกฎระเบียบและกำหนดของบริษัท สยาม เด็นโซ่ แมนูแฟคเจอริ่งจำกัด ในการสหกิจศึกษา</w:t>
            </w:r>
          </w:p>
        </w:tc>
        <w:tc>
          <w:tcPr>
            <w:tcW w:w="283" w:type="dxa"/>
          </w:tcPr>
          <w:p w:rsidR="00B63C86" w:rsidRPr="00BD197D" w:rsidRDefault="00B63C86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</w:tr>
      <w:tr w:rsidR="00BE7E38" w:rsidRPr="00BD197D" w:rsidTr="00B929C8">
        <w:trPr>
          <w:trHeight w:val="826"/>
        </w:trPr>
        <w:tc>
          <w:tcPr>
            <w:tcW w:w="562" w:type="dxa"/>
          </w:tcPr>
          <w:p w:rsidR="00B63C86" w:rsidRPr="00BD197D" w:rsidRDefault="00A62334" w:rsidP="00C10015">
            <w:pPr>
              <w:jc w:val="center"/>
              <w:rPr>
                <w:cs/>
              </w:rPr>
            </w:pPr>
            <w:r>
              <w:t>2)</w:t>
            </w:r>
          </w:p>
        </w:tc>
        <w:tc>
          <w:tcPr>
            <w:tcW w:w="3261" w:type="dxa"/>
          </w:tcPr>
          <w:p w:rsidR="00B63C86" w:rsidRPr="00BD197D" w:rsidRDefault="00B929C8" w:rsidP="00B929C8">
            <w:pPr>
              <w:jc w:val="left"/>
              <w:rPr>
                <w:sz w:val="24"/>
              </w:rPr>
            </w:pPr>
            <w:r w:rsidRPr="00B929C8">
              <w:rPr>
                <w:rFonts w:hint="cs"/>
                <w:sz w:val="24"/>
                <w:cs/>
              </w:rPr>
              <w:t>ศึกษา</w:t>
            </w:r>
            <w:r>
              <w:rPr>
                <w:rFonts w:hint="cs"/>
                <w:sz w:val="24"/>
                <w:cs/>
              </w:rPr>
              <w:t>ภาพรวมของ</w:t>
            </w:r>
            <w:r w:rsidRPr="00B929C8">
              <w:rPr>
                <w:rFonts w:hint="cs"/>
                <w:sz w:val="24"/>
                <w:cs/>
              </w:rPr>
              <w:t>ระบบ</w:t>
            </w:r>
            <w:r w:rsidRPr="00B929C8">
              <w:rPr>
                <w:rFonts w:hint="cs"/>
                <w:cs/>
              </w:rPr>
              <w:t xml:space="preserve"> </w:t>
            </w:r>
            <w:r w:rsidRPr="00B929C8">
              <w:t>Process Change Report (PCR)</w:t>
            </w:r>
          </w:p>
        </w:tc>
        <w:tc>
          <w:tcPr>
            <w:tcW w:w="283" w:type="dxa"/>
          </w:tcPr>
          <w:p w:rsidR="00B63C86" w:rsidRPr="00BD197D" w:rsidRDefault="00B63C86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B63C86" w:rsidRPr="00BD197D" w:rsidRDefault="00B929C8" w:rsidP="00C10015">
            <w:pPr>
              <w:jc w:val="center"/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0A215D8" wp14:editId="352CBBB6">
                      <wp:simplePos x="0" y="0"/>
                      <wp:positionH relativeFrom="column">
                        <wp:posOffset>-72465</wp:posOffset>
                      </wp:positionH>
                      <wp:positionV relativeFrom="paragraph">
                        <wp:posOffset>330200</wp:posOffset>
                      </wp:positionV>
                      <wp:extent cx="181356" cy="4504"/>
                      <wp:effectExtent l="38100" t="76200" r="28575" b="90805"/>
                      <wp:wrapNone/>
                      <wp:docPr id="29" name="Straight Arrow Connector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3CE1A46" id="Straight Arrow Connector 29" o:spid="_x0000_s1026" type="#_x0000_t32" style="position:absolute;margin-left:-5.7pt;margin-top:26pt;width:14.3pt;height:.35pt;flip:y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</w:tr>
      <w:tr w:rsidR="00BE7E38" w:rsidRPr="00BD197D" w:rsidTr="00A62334">
        <w:tc>
          <w:tcPr>
            <w:tcW w:w="562" w:type="dxa"/>
          </w:tcPr>
          <w:p w:rsidR="00B63C86" w:rsidRPr="00BD197D" w:rsidRDefault="007E425B" w:rsidP="00C1001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  <w:r w:rsidR="00A62334">
              <w:t>)</w:t>
            </w:r>
          </w:p>
        </w:tc>
        <w:tc>
          <w:tcPr>
            <w:tcW w:w="3261" w:type="dxa"/>
          </w:tcPr>
          <w:p w:rsidR="00B63C86" w:rsidRPr="00B929C8" w:rsidRDefault="005F48B0" w:rsidP="005F48B0">
            <w:pPr>
              <w:rPr>
                <w:cs/>
              </w:rPr>
            </w:pPr>
            <w:r>
              <w:rPr>
                <w:rFonts w:hint="cs"/>
                <w:cs/>
              </w:rPr>
              <w:t>พบผู้ใช้</w:t>
            </w:r>
            <w:r w:rsidR="004C6489">
              <w:rPr>
                <w:rFonts w:hint="cs"/>
                <w:cs/>
              </w:rPr>
              <w:t>งานระบบ</w:t>
            </w:r>
            <w:r>
              <w:rPr>
                <w:rFonts w:hint="cs"/>
                <w:cs/>
              </w:rPr>
              <w:t>เพื่อเก็บความต้องการครั้งที่ 1</w:t>
            </w:r>
          </w:p>
        </w:tc>
        <w:tc>
          <w:tcPr>
            <w:tcW w:w="283" w:type="dxa"/>
          </w:tcPr>
          <w:p w:rsidR="00B63C86" w:rsidRPr="00BD197D" w:rsidRDefault="00B63C86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B63C86" w:rsidRPr="00BD197D" w:rsidRDefault="00DA6F81" w:rsidP="00C1001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102A1075" wp14:editId="38C61C17">
                      <wp:simplePos x="0" y="0"/>
                      <wp:positionH relativeFrom="column">
                        <wp:posOffset>-84455</wp:posOffset>
                      </wp:positionH>
                      <wp:positionV relativeFrom="paragraph">
                        <wp:posOffset>392113</wp:posOffset>
                      </wp:positionV>
                      <wp:extent cx="181356" cy="4504"/>
                      <wp:effectExtent l="38100" t="76200" r="28575" b="90805"/>
                      <wp:wrapNone/>
                      <wp:docPr id="30" name="Straight Arrow Connector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66EDF21B" id="Straight Arrow Connector 30" o:spid="_x0000_s1026" type="#_x0000_t32" style="position:absolute;margin-left:-6.65pt;margin-top:30.9pt;width:14.3pt;height:.35pt;flip:y;z-index:251863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agl+gEAAOIDAAAOAAAAZHJzL2Uyb0RvYy54bWysU8tu2zAQvBfoPxC817Lj2D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B63C86" w:rsidRPr="00BD197D" w:rsidRDefault="00B63C86" w:rsidP="00C10015">
            <w:pPr>
              <w:rPr>
                <w:sz w:val="24"/>
              </w:rPr>
            </w:pPr>
          </w:p>
        </w:tc>
      </w:tr>
      <w:tr w:rsidR="007E425B" w:rsidRPr="00BD197D" w:rsidTr="00322DD3">
        <w:tc>
          <w:tcPr>
            <w:tcW w:w="562" w:type="dxa"/>
          </w:tcPr>
          <w:p w:rsidR="007E425B" w:rsidRPr="00BD197D" w:rsidRDefault="007E425B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  <w:r>
              <w:t>)</w:t>
            </w:r>
          </w:p>
        </w:tc>
        <w:tc>
          <w:tcPr>
            <w:tcW w:w="3261" w:type="dxa"/>
          </w:tcPr>
          <w:p w:rsidR="007E425B" w:rsidRPr="00B929C8" w:rsidRDefault="007E425B" w:rsidP="00322DD3">
            <w:pPr>
              <w:rPr>
                <w:cs/>
              </w:rPr>
            </w:pPr>
            <w:r>
              <w:rPr>
                <w:cs/>
              </w:rPr>
              <w:t>วิเคราะห์ระบบ</w:t>
            </w:r>
            <w:r w:rsidRPr="00B929C8">
              <w:t xml:space="preserve"> Process Change Report (PCR)</w:t>
            </w:r>
            <w:r>
              <w:rPr>
                <w:rFonts w:hint="cs"/>
                <w:cs/>
              </w:rPr>
              <w:t xml:space="preserve"> </w:t>
            </w:r>
            <w:r>
              <w:rPr>
                <w:cs/>
              </w:rPr>
              <w:t>ส่วนของแบบฟอร์ม</w:t>
            </w:r>
            <w:r w:rsidR="0070148D">
              <w:rPr>
                <w:rFonts w:hint="cs"/>
                <w:cs/>
              </w:rPr>
              <w:t xml:space="preserve"> ครั้งที่ 1</w:t>
            </w:r>
          </w:p>
        </w:tc>
        <w:tc>
          <w:tcPr>
            <w:tcW w:w="283" w:type="dxa"/>
          </w:tcPr>
          <w:p w:rsidR="007E425B" w:rsidRPr="00BD197D" w:rsidRDefault="007E425B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69184" behindDoc="0" locked="0" layoutInCell="1" allowOverlap="1" wp14:anchorId="2330720D" wp14:editId="14943272">
                      <wp:simplePos x="0" y="0"/>
                      <wp:positionH relativeFrom="column">
                        <wp:posOffset>-84455</wp:posOffset>
                      </wp:positionH>
                      <wp:positionV relativeFrom="paragraph">
                        <wp:posOffset>392113</wp:posOffset>
                      </wp:positionV>
                      <wp:extent cx="181356" cy="4504"/>
                      <wp:effectExtent l="38100" t="76200" r="28575" b="90805"/>
                      <wp:wrapNone/>
                      <wp:docPr id="35" name="Straight Arrow Connector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327DCB2" id="Straight Arrow Connector 35" o:spid="_x0000_s1026" type="#_x0000_t32" style="position:absolute;margin-left:-6.65pt;margin-top:30.9pt;width:14.3pt;height:.35pt;flip:y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x7O+gEAAOIDAAAOAAAAZHJzL2Uyb0RvYy54bWysU8tu2zAQvBfoPxC817Lj2D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E425B" w:rsidRPr="00BD197D" w:rsidRDefault="007E425B" w:rsidP="00322DD3">
            <w:pPr>
              <w:rPr>
                <w:sz w:val="24"/>
              </w:rPr>
            </w:pPr>
          </w:p>
        </w:tc>
      </w:tr>
      <w:tr w:rsidR="001D3E92" w:rsidRPr="00BD197D" w:rsidTr="00A62334">
        <w:tc>
          <w:tcPr>
            <w:tcW w:w="562" w:type="dxa"/>
          </w:tcPr>
          <w:p w:rsidR="001D3E92" w:rsidRDefault="007E425B" w:rsidP="00C10015">
            <w:pPr>
              <w:jc w:val="center"/>
            </w:pPr>
            <w:r>
              <w:rPr>
                <w:rFonts w:hint="cs"/>
                <w:cs/>
              </w:rPr>
              <w:t>5</w:t>
            </w:r>
            <w:r w:rsidR="00DA6F81">
              <w:t>)</w:t>
            </w:r>
          </w:p>
        </w:tc>
        <w:tc>
          <w:tcPr>
            <w:tcW w:w="3261" w:type="dxa"/>
          </w:tcPr>
          <w:p w:rsidR="001D3E92" w:rsidRPr="00BD197D" w:rsidRDefault="000F3B13" w:rsidP="000F3B13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 xml:space="preserve">จัดทำ </w:t>
            </w:r>
            <w:r>
              <w:t xml:space="preserve">Presentation </w:t>
            </w:r>
            <w:r>
              <w:rPr>
                <w:rFonts w:hint="cs"/>
                <w:cs/>
              </w:rPr>
              <w:t xml:space="preserve">ระบบ </w:t>
            </w:r>
            <w:r w:rsidRPr="00B929C8">
              <w:t>Process Change Report (PCR)</w:t>
            </w:r>
            <w:r>
              <w:rPr>
                <w:rFonts w:hint="cs"/>
                <w:cs/>
              </w:rPr>
              <w:t xml:space="preserve"> </w:t>
            </w:r>
            <w:r>
              <w:rPr>
                <w:cs/>
              </w:rPr>
              <w:t>ส่วนของแบบฟอร์ม</w:t>
            </w:r>
            <w:r w:rsidR="00742A6D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 xml:space="preserve">สำหรับการพบผู้ใช้ระบบครั้งที่ </w:t>
            </w:r>
            <w:r w:rsidR="007A2495">
              <w:rPr>
                <w:rFonts w:hint="cs"/>
                <w:cs/>
              </w:rPr>
              <w:t>2</w:t>
            </w:r>
          </w:p>
        </w:tc>
        <w:tc>
          <w:tcPr>
            <w:tcW w:w="283" w:type="dxa"/>
          </w:tcPr>
          <w:p w:rsidR="001D3E92" w:rsidRPr="00BD197D" w:rsidRDefault="001D3E92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A65B02" w:rsidP="00C1001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145FEB1A" wp14:editId="3ECAF3F3">
                      <wp:simplePos x="0" y="0"/>
                      <wp:positionH relativeFrom="column">
                        <wp:posOffset>-71332</wp:posOffset>
                      </wp:positionH>
                      <wp:positionV relativeFrom="paragraph">
                        <wp:posOffset>485775</wp:posOffset>
                      </wp:positionV>
                      <wp:extent cx="181356" cy="4504"/>
                      <wp:effectExtent l="38100" t="76200" r="28575" b="90805"/>
                      <wp:wrapNone/>
                      <wp:docPr id="32" name="Straight Arrow Connector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BA286B8" id="Straight Arrow Connector 32" o:spid="_x0000_s1026" type="#_x0000_t32" style="position:absolute;margin-left:-5.6pt;margin-top:38.25pt;width:14.3pt;height:.35pt;flip:y;z-index:251865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</w:tr>
      <w:tr w:rsidR="001D3E92" w:rsidRPr="00BD197D" w:rsidTr="00A62334">
        <w:tc>
          <w:tcPr>
            <w:tcW w:w="562" w:type="dxa"/>
          </w:tcPr>
          <w:p w:rsidR="001D3E92" w:rsidRDefault="007E425B" w:rsidP="00C10015">
            <w:pPr>
              <w:jc w:val="center"/>
            </w:pPr>
            <w:r>
              <w:rPr>
                <w:rFonts w:hint="cs"/>
                <w:cs/>
              </w:rPr>
              <w:t>6</w:t>
            </w:r>
            <w:r w:rsidR="00DA6F81">
              <w:t>)</w:t>
            </w:r>
          </w:p>
        </w:tc>
        <w:tc>
          <w:tcPr>
            <w:tcW w:w="3261" w:type="dxa"/>
          </w:tcPr>
          <w:p w:rsidR="001D3E92" w:rsidRPr="00BD197D" w:rsidRDefault="002A1B77" w:rsidP="00C10015">
            <w:pPr>
              <w:rPr>
                <w:cs/>
              </w:rPr>
            </w:pPr>
            <w:r>
              <w:rPr>
                <w:rFonts w:hint="cs"/>
                <w:cs/>
              </w:rPr>
              <w:t>พบผู้ใช้งานระบบเพื่อเก็บความต้องการครั้งที่ 2</w:t>
            </w:r>
          </w:p>
        </w:tc>
        <w:tc>
          <w:tcPr>
            <w:tcW w:w="283" w:type="dxa"/>
          </w:tcPr>
          <w:p w:rsidR="001D3E92" w:rsidRPr="00BD197D" w:rsidRDefault="001D3E92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7A2495" w:rsidP="00C1001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0AFD9144" wp14:editId="3CBA84F7">
                      <wp:simplePos x="0" y="0"/>
                      <wp:positionH relativeFrom="column">
                        <wp:posOffset>-65222</wp:posOffset>
                      </wp:positionH>
                      <wp:positionV relativeFrom="paragraph">
                        <wp:posOffset>158524</wp:posOffset>
                      </wp:positionV>
                      <wp:extent cx="181356" cy="4504"/>
                      <wp:effectExtent l="38100" t="76200" r="28575" b="90805"/>
                      <wp:wrapNone/>
                      <wp:docPr id="33" name="Straight Arrow Connector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2B85097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3" o:spid="_x0000_s1026" type="#_x0000_t32" style="position:absolute;margin-left:-5.15pt;margin-top:12.5pt;width:14.3pt;height:.35pt;flip:y;z-index:251873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hXK+gEAAOIDAAAOAAAAZHJzL2Uyb0RvYy54bWysU8tu2zAQvBfoPxC817Lj2D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1D3E92" w:rsidRPr="00BD197D" w:rsidRDefault="001D3E92" w:rsidP="00C10015">
            <w:pPr>
              <w:rPr>
                <w:sz w:val="24"/>
              </w:rPr>
            </w:pPr>
          </w:p>
        </w:tc>
      </w:tr>
    </w:tbl>
    <w:p w:rsidR="007A2495" w:rsidRDefault="007A2495" w:rsidP="001D3E92">
      <w:pPr>
        <w:pStyle w:val="a1"/>
      </w:pPr>
      <w:bookmarkStart w:id="104" w:name="_Toc420265823"/>
      <w:bookmarkStart w:id="105" w:name="_Toc487543096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</w:p>
    <w:p w:rsidR="001D3E92" w:rsidRDefault="001D3E92" w:rsidP="001D3E92">
      <w:pPr>
        <w:pStyle w:val="a1"/>
      </w:pPr>
      <w:r>
        <w:rPr>
          <w:cs/>
        </w:rPr>
        <w:lastRenderedPageBreak/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2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="00434413" w:rsidRPr="00434413">
        <w:rPr>
          <w:cs/>
        </w:rPr>
        <w:t>แผนปฏิบัติงานสหกิจศึกษา</w:t>
      </w:r>
      <w:r w:rsidR="008F3C87">
        <w:rPr>
          <w:rFonts w:hint="cs"/>
          <w:cs/>
        </w:rPr>
        <w:t xml:space="preserve"> </w:t>
      </w:r>
      <w:r w:rsidR="008F3C87">
        <w:t>(1)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2"/>
        <w:gridCol w:w="3261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59"/>
        <w:gridCol w:w="245"/>
      </w:tblGrid>
      <w:tr w:rsidR="001D3E92" w:rsidRPr="00BD197D" w:rsidTr="00322DD3">
        <w:trPr>
          <w:trHeight w:val="638"/>
        </w:trPr>
        <w:tc>
          <w:tcPr>
            <w:tcW w:w="8296" w:type="dxa"/>
            <w:gridSpan w:val="18"/>
          </w:tcPr>
          <w:p w:rsidR="001D3E92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b/>
                <w:bCs/>
                <w:sz w:val="24"/>
                <w:cs/>
              </w:rPr>
              <w:t>แผนปฎิบัติงานสหกิจศึกษา</w:t>
            </w:r>
          </w:p>
        </w:tc>
      </w:tr>
      <w:tr w:rsidR="001D3E92" w:rsidRPr="00BD197D" w:rsidTr="00322DD3">
        <w:trPr>
          <w:trHeight w:val="663"/>
        </w:trPr>
        <w:tc>
          <w:tcPr>
            <w:tcW w:w="3823" w:type="dxa"/>
            <w:gridSpan w:val="2"/>
          </w:tcPr>
          <w:p w:rsidR="001D3E92" w:rsidRPr="00AF2130" w:rsidRDefault="001D3E92" w:rsidP="00322DD3">
            <w:pPr>
              <w:jc w:val="center"/>
              <w:rPr>
                <w:b/>
                <w:bCs/>
                <w:cs/>
              </w:rPr>
            </w:pPr>
            <w:r w:rsidRPr="00AF2130">
              <w:rPr>
                <w:rFonts w:hint="cs"/>
                <w:b/>
                <w:bCs/>
                <w:cs/>
              </w:rPr>
              <w:t>งาน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rFonts w:hint="cs"/>
                <w:b/>
                <w:bCs/>
                <w:sz w:val="24"/>
                <w:cs/>
              </w:rPr>
              <w:t>ก.ค.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ส.ค.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ก.ย.</w:t>
            </w:r>
          </w:p>
        </w:tc>
        <w:tc>
          <w:tcPr>
            <w:tcW w:w="1071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ต.ค.</w:t>
            </w:r>
          </w:p>
        </w:tc>
      </w:tr>
      <w:tr w:rsidR="007A2495" w:rsidRPr="00BD197D" w:rsidTr="00322DD3">
        <w:tc>
          <w:tcPr>
            <w:tcW w:w="562" w:type="dxa"/>
          </w:tcPr>
          <w:p w:rsidR="007A2495" w:rsidRPr="00BD197D" w:rsidRDefault="007A2495" w:rsidP="007A2495">
            <w:pPr>
              <w:jc w:val="center"/>
            </w:pPr>
            <w:r>
              <w:rPr>
                <w:cs/>
              </w:rPr>
              <w:t>7</w:t>
            </w:r>
            <w:r>
              <w:t>)</w:t>
            </w:r>
          </w:p>
        </w:tc>
        <w:tc>
          <w:tcPr>
            <w:tcW w:w="3261" w:type="dxa"/>
          </w:tcPr>
          <w:p w:rsidR="007A2495" w:rsidRPr="00BD197D" w:rsidRDefault="007A2495" w:rsidP="007A2495">
            <w:pPr>
              <w:rPr>
                <w:rFonts w:hint="cs"/>
                <w:cs/>
              </w:rPr>
            </w:pPr>
            <w:r>
              <w:rPr>
                <w:cs/>
              </w:rPr>
              <w:t>วิเคราะห์ระบบ</w:t>
            </w:r>
            <w:r w:rsidRPr="00B929C8">
              <w:t xml:space="preserve"> Process Change Report (PCR)</w:t>
            </w:r>
            <w:r>
              <w:rPr>
                <w:rFonts w:hint="cs"/>
                <w:cs/>
              </w:rPr>
              <w:t xml:space="preserve"> </w:t>
            </w:r>
            <w:r>
              <w:rPr>
                <w:cs/>
              </w:rPr>
              <w:t xml:space="preserve">ส่วนของแบบ </w:t>
            </w:r>
            <w:r>
              <w:t xml:space="preserve">Flow </w:t>
            </w:r>
            <w:r>
              <w:rPr>
                <w:rFonts w:hint="cs"/>
                <w:cs/>
              </w:rPr>
              <w:t>การทำงาน</w:t>
            </w:r>
            <w:r w:rsidR="00C41515" w:rsidRPr="00C41515">
              <w:rPr>
                <w:cs/>
              </w:rPr>
              <w:t xml:space="preserve">ระบบ </w:t>
            </w:r>
            <w:r w:rsidR="00C41515" w:rsidRPr="00C41515">
              <w:t>PCR</w:t>
            </w:r>
            <w:r w:rsidR="0070148D">
              <w:rPr>
                <w:rFonts w:hint="cs"/>
                <w:cs/>
              </w:rPr>
              <w:t xml:space="preserve"> ครั้งที่ 2 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5A8BD876" wp14:editId="41FC13D0">
                      <wp:simplePos x="0" y="0"/>
                      <wp:positionH relativeFrom="column">
                        <wp:posOffset>-83686</wp:posOffset>
                      </wp:positionH>
                      <wp:positionV relativeFrom="paragraph">
                        <wp:posOffset>446414</wp:posOffset>
                      </wp:positionV>
                      <wp:extent cx="181356" cy="4504"/>
                      <wp:effectExtent l="38100" t="76200" r="28575" b="90805"/>
                      <wp:wrapNone/>
                      <wp:docPr id="4" name="Straight Arrow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D1993A" id="Straight Arrow Connector 4" o:spid="_x0000_s1026" type="#_x0000_t32" style="position:absolute;margin-left:-6.6pt;margin-top:35.15pt;width:14.3pt;height:.35pt;flip:y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Pr="00BD197D" w:rsidRDefault="004F5369" w:rsidP="007A2495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8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C41515" w:rsidP="007A2495">
            <w:pPr>
              <w:rPr>
                <w:sz w:val="24"/>
                <w:cs/>
              </w:rPr>
            </w:pPr>
            <w:r w:rsidRPr="00C41515">
              <w:rPr>
                <w:cs/>
              </w:rPr>
              <w:t xml:space="preserve">ออกแบบ </w:t>
            </w:r>
            <w:r w:rsidRPr="00C41515">
              <w:t xml:space="preserve">Use case Diagram </w:t>
            </w:r>
            <w:r w:rsidRPr="00C41515">
              <w:rPr>
                <w:cs/>
              </w:rPr>
              <w:t xml:space="preserve">ของระบบ </w:t>
            </w:r>
            <w:r w:rsidRPr="00C41515">
              <w:t>PCR</w:t>
            </w:r>
            <w:r>
              <w:rPr>
                <w:rFonts w:hint="cs"/>
                <w:sz w:val="24"/>
                <w:cs/>
              </w:rPr>
              <w:t xml:space="preserve"> ครั้งที่ 1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C41515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77376" behindDoc="0" locked="0" layoutInCell="1" allowOverlap="1" wp14:anchorId="7E90F072" wp14:editId="1965361C">
                      <wp:simplePos x="0" y="0"/>
                      <wp:positionH relativeFrom="column">
                        <wp:posOffset>-82354</wp:posOffset>
                      </wp:positionH>
                      <wp:positionV relativeFrom="paragraph">
                        <wp:posOffset>298307</wp:posOffset>
                      </wp:positionV>
                      <wp:extent cx="181356" cy="4504"/>
                      <wp:effectExtent l="38100" t="76200" r="28575" b="90805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C5F03F" id="Straight Arrow Connector 36" o:spid="_x0000_s1026" type="#_x0000_t32" style="position:absolute;margin-left:-6.5pt;margin-top:23.5pt;width:14.3pt;height:.35pt;flip: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EA3319" w:rsidRPr="00BD197D" w:rsidTr="00322DD3">
        <w:tc>
          <w:tcPr>
            <w:tcW w:w="562" w:type="dxa"/>
          </w:tcPr>
          <w:p w:rsidR="00EA3319" w:rsidRDefault="00EA3319" w:rsidP="007A2495">
            <w:pPr>
              <w:jc w:val="center"/>
              <w:rPr>
                <w:rFonts w:hint="cs"/>
                <w:cs/>
              </w:rPr>
            </w:pPr>
            <w:r>
              <w:t>9)</w:t>
            </w:r>
          </w:p>
        </w:tc>
        <w:tc>
          <w:tcPr>
            <w:tcW w:w="3261" w:type="dxa"/>
          </w:tcPr>
          <w:p w:rsidR="00EA3319" w:rsidRPr="00C41515" w:rsidRDefault="00EA3319" w:rsidP="00EA3319">
            <w:pPr>
              <w:rPr>
                <w:cs/>
              </w:rPr>
            </w:pPr>
            <w:r w:rsidRPr="00C41515">
              <w:rPr>
                <w:cs/>
              </w:rPr>
              <w:t xml:space="preserve">ออกแบบ </w:t>
            </w:r>
            <w:r>
              <w:t xml:space="preserve">Activity </w:t>
            </w:r>
            <w:r w:rsidRPr="00C41515">
              <w:t xml:space="preserve">Diagram </w:t>
            </w:r>
            <w:r w:rsidRPr="00C41515">
              <w:rPr>
                <w:cs/>
              </w:rPr>
              <w:t xml:space="preserve">ของระบบ </w:t>
            </w:r>
            <w:r w:rsidRPr="00C41515">
              <w:t>PCR</w:t>
            </w:r>
            <w:r>
              <w:rPr>
                <w:rFonts w:hint="cs"/>
                <w:sz w:val="24"/>
                <w:cs/>
              </w:rPr>
              <w:t xml:space="preserve"> ครั้งที่ 1</w:t>
            </w:r>
          </w:p>
        </w:tc>
        <w:tc>
          <w:tcPr>
            <w:tcW w:w="283" w:type="dxa"/>
          </w:tcPr>
          <w:p w:rsidR="00EA3319" w:rsidRPr="00BD197D" w:rsidRDefault="00EA3319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Default="00EA3319" w:rsidP="007A2495">
            <w:pPr>
              <w:rPr>
                <w:rFonts w:hint="cs"/>
                <w:noProof/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EA3319" w:rsidRPr="00BD197D" w:rsidRDefault="00EA3319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Pr="00BD197D" w:rsidRDefault="00EA3319" w:rsidP="007A2495">
            <w:pPr>
              <w:jc w:val="center"/>
              <w:rPr>
                <w:cs/>
              </w:rPr>
            </w:pPr>
            <w:r>
              <w:t>10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C41515" w:rsidP="00A77567">
            <w:pPr>
              <w:jc w:val="left"/>
              <w:rPr>
                <w:sz w:val="24"/>
                <w:cs/>
              </w:rPr>
            </w:pPr>
            <w:r>
              <w:rPr>
                <w:cs/>
              </w:rPr>
              <w:t>จัดทำ</w:t>
            </w:r>
            <w:r w:rsidRPr="00C41515">
              <w:rPr>
                <w:cs/>
              </w:rPr>
              <w:t xml:space="preserve">สรุป </w:t>
            </w:r>
            <w:r w:rsidRPr="00C41515">
              <w:t xml:space="preserve">Flow </w:t>
            </w:r>
            <w:r>
              <w:rPr>
                <w:cs/>
              </w:rPr>
              <w:t>การทำ</w:t>
            </w:r>
            <w:r w:rsidRPr="00C41515">
              <w:rPr>
                <w:cs/>
              </w:rPr>
              <w:t xml:space="preserve">งานระบบ </w:t>
            </w:r>
            <w:r w:rsidRPr="00C41515">
              <w:t xml:space="preserve">PCR </w:t>
            </w:r>
            <w:r w:rsidRPr="00C41515">
              <w:rPr>
                <w:cs/>
              </w:rPr>
              <w:t xml:space="preserve">โดยโปรแกรม </w:t>
            </w:r>
            <w:r w:rsidRPr="00C41515">
              <w:t>PowerPoint Office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C41515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79424" behindDoc="0" locked="0" layoutInCell="1" allowOverlap="1" wp14:anchorId="5AD98AD7" wp14:editId="66B03C8F">
                      <wp:simplePos x="0" y="0"/>
                      <wp:positionH relativeFrom="column">
                        <wp:posOffset>-81683</wp:posOffset>
                      </wp:positionH>
                      <wp:positionV relativeFrom="paragraph">
                        <wp:posOffset>425199</wp:posOffset>
                      </wp:positionV>
                      <wp:extent cx="181356" cy="4504"/>
                      <wp:effectExtent l="38100" t="76200" r="28575" b="90805"/>
                      <wp:wrapNone/>
                      <wp:docPr id="37" name="Straight Arrow Connector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4610DE" id="Straight Arrow Connector 37" o:spid="_x0000_s1026" type="#_x0000_t32" style="position:absolute;margin-left:-6.45pt;margin-top:33.5pt;width:14.3pt;height:.35pt;flip:y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Default="00EA3319" w:rsidP="007A2495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1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C41515" w:rsidP="00A77567">
            <w:pPr>
              <w:jc w:val="left"/>
              <w:rPr>
                <w:cs/>
              </w:rPr>
            </w:pPr>
            <w:r>
              <w:rPr>
                <w:cs/>
              </w:rPr>
              <w:t xml:space="preserve">จัดทำ </w:t>
            </w:r>
            <w:r w:rsidRPr="00C41515">
              <w:t xml:space="preserve">Power Point </w:t>
            </w:r>
            <w:r>
              <w:t>Check</w:t>
            </w:r>
            <w:r>
              <w:rPr>
                <w:rFonts w:hint="cs"/>
                <w:cs/>
              </w:rPr>
              <w:t xml:space="preserve"> </w:t>
            </w:r>
            <w:r>
              <w:t>and</w:t>
            </w:r>
            <w:r>
              <w:rPr>
                <w:rFonts w:hint="cs"/>
                <w:cs/>
              </w:rPr>
              <w:t xml:space="preserve"> </w:t>
            </w:r>
            <w:r w:rsidRPr="00C41515">
              <w:t xml:space="preserve">Get Requirement </w:t>
            </w:r>
            <w:r w:rsidRPr="00C41515">
              <w:rPr>
                <w:cs/>
              </w:rPr>
              <w:t xml:space="preserve">จาก </w:t>
            </w:r>
            <w:r w:rsidRPr="00C41515">
              <w:t xml:space="preserve">Product Owner </w:t>
            </w:r>
            <w:r w:rsidRPr="00C41515">
              <w:rPr>
                <w:cs/>
              </w:rPr>
              <w:t xml:space="preserve">ระบบ </w:t>
            </w:r>
            <w:r w:rsidRPr="00C41515">
              <w:t>PCR</w:t>
            </w:r>
            <w:r w:rsidR="009F64F7">
              <w:rPr>
                <w:rFonts w:hint="cs"/>
                <w:cs/>
              </w:rPr>
              <w:t xml:space="preserve"> </w:t>
            </w:r>
            <w:r w:rsidRPr="00C41515">
              <w:rPr>
                <w:cs/>
              </w:rPr>
              <w:t>ครั้งที่ 3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6189E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81472" behindDoc="0" locked="0" layoutInCell="1" allowOverlap="1" wp14:anchorId="12102DB7" wp14:editId="11B69150">
                      <wp:simplePos x="0" y="0"/>
                      <wp:positionH relativeFrom="column">
                        <wp:posOffset>-82198</wp:posOffset>
                      </wp:positionH>
                      <wp:positionV relativeFrom="paragraph">
                        <wp:posOffset>431915</wp:posOffset>
                      </wp:positionV>
                      <wp:extent cx="181356" cy="4504"/>
                      <wp:effectExtent l="38100" t="76200" r="28575" b="90805"/>
                      <wp:wrapNone/>
                      <wp:docPr id="38" name="Straight Arrow Connector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AD5B67" id="Straight Arrow Connector 38" o:spid="_x0000_s1026" type="#_x0000_t32" style="position:absolute;margin-left:-6.45pt;margin-top:34pt;width:14.3pt;height:.35pt;flip:y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52c+gEAAOIDAAAOAAAAZHJzL2Uyb0RvYy54bWysU8tu2zAQvBfoPxC817Lj2D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Default="00EA3319" w:rsidP="007A2495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2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0A486E" w:rsidP="00A77567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พบผู้ใช้งานระบบเพื่อเก็บความต้องการครั้งที่ 3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6189E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83520" behindDoc="0" locked="0" layoutInCell="1" allowOverlap="1" wp14:anchorId="23F156A6" wp14:editId="7C95D4B3">
                      <wp:simplePos x="0" y="0"/>
                      <wp:positionH relativeFrom="column">
                        <wp:posOffset>-80293</wp:posOffset>
                      </wp:positionH>
                      <wp:positionV relativeFrom="paragraph">
                        <wp:posOffset>427042</wp:posOffset>
                      </wp:positionV>
                      <wp:extent cx="181356" cy="4504"/>
                      <wp:effectExtent l="38100" t="76200" r="28575" b="90805"/>
                      <wp:wrapNone/>
                      <wp:docPr id="39" name="Straight Arrow Connector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C1FA61" id="Straight Arrow Connector 39" o:spid="_x0000_s1026" type="#_x0000_t32" style="position:absolute;margin-left:-6.3pt;margin-top:33.65pt;width:14.3pt;height:.35pt;flip:y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Default="00EA3319" w:rsidP="007A2495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3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70148D" w:rsidP="00A77567">
            <w:pPr>
              <w:jc w:val="left"/>
              <w:rPr>
                <w:cs/>
              </w:rPr>
            </w:pPr>
            <w:r w:rsidRPr="0070148D">
              <w:rPr>
                <w:cs/>
              </w:rPr>
              <w:t xml:space="preserve">วิเคราะห์ความต้องการระบบ </w:t>
            </w:r>
            <w:r w:rsidRPr="0070148D">
              <w:t xml:space="preserve">PCR </w:t>
            </w:r>
            <w:r w:rsidRPr="0070148D">
              <w:rPr>
                <w:cs/>
              </w:rPr>
              <w:t>ครั้งที่ 3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057B4F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 wp14:anchorId="1B0DD249" wp14:editId="7C490CB6">
                      <wp:simplePos x="0" y="0"/>
                      <wp:positionH relativeFrom="column">
                        <wp:posOffset>-72711</wp:posOffset>
                      </wp:positionH>
                      <wp:positionV relativeFrom="paragraph">
                        <wp:posOffset>219419</wp:posOffset>
                      </wp:positionV>
                      <wp:extent cx="181356" cy="4504"/>
                      <wp:effectExtent l="38100" t="76200" r="28575" b="90805"/>
                      <wp:wrapNone/>
                      <wp:docPr id="40" name="Straight Arrow Connector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17ABA7" id="Straight Arrow Connector 40" o:spid="_x0000_s1026" type="#_x0000_t32" style="position:absolute;margin-left:-5.75pt;margin-top:17.3pt;width:14.3pt;height:.35pt;flip:y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U7I+gEAAOIDAAAOAAAAZHJzL2Uyb0RvYy54bWysU8tu2zAQvBfoPxC817IT2z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  <w:tr w:rsidR="007A2495" w:rsidRPr="00BD197D" w:rsidTr="00322DD3">
        <w:tc>
          <w:tcPr>
            <w:tcW w:w="562" w:type="dxa"/>
          </w:tcPr>
          <w:p w:rsidR="007A2495" w:rsidRDefault="00EA3319" w:rsidP="007A2495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4</w:t>
            </w:r>
            <w:r w:rsidR="007A2495">
              <w:t>)</w:t>
            </w:r>
          </w:p>
        </w:tc>
        <w:tc>
          <w:tcPr>
            <w:tcW w:w="3261" w:type="dxa"/>
          </w:tcPr>
          <w:p w:rsidR="007A2495" w:rsidRPr="00BD197D" w:rsidRDefault="00057B4F" w:rsidP="00A77567">
            <w:pPr>
              <w:jc w:val="left"/>
              <w:rPr>
                <w:cs/>
              </w:rPr>
            </w:pPr>
            <w:r>
              <w:rPr>
                <w:cs/>
              </w:rPr>
              <w:t>จัดทำ</w:t>
            </w:r>
            <w:r w:rsidRPr="00057B4F">
              <w:rPr>
                <w:cs/>
              </w:rPr>
              <w:t xml:space="preserve">สรุป </w:t>
            </w:r>
            <w:r w:rsidRPr="00057B4F">
              <w:t xml:space="preserve">Role </w:t>
            </w:r>
            <w:r>
              <w:rPr>
                <w:cs/>
              </w:rPr>
              <w:t>บทบาทการทำ</w:t>
            </w:r>
            <w:r w:rsidRPr="00057B4F">
              <w:rPr>
                <w:cs/>
              </w:rPr>
              <w:t xml:space="preserve">งานระบบ </w:t>
            </w:r>
            <w:r w:rsidRPr="00057B4F">
              <w:t xml:space="preserve">PCR </w:t>
            </w:r>
            <w:r w:rsidRPr="00057B4F">
              <w:rPr>
                <w:cs/>
              </w:rPr>
              <w:t xml:space="preserve">โดยโปรแกรม </w:t>
            </w:r>
            <w:r w:rsidRPr="00057B4F">
              <w:t xml:space="preserve">PowerPoint Office </w:t>
            </w:r>
            <w:r w:rsidRPr="00057B4F">
              <w:rPr>
                <w:cs/>
              </w:rPr>
              <w:t>ครั้งที่ 1</w: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057B4F" w:rsidP="007A2495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1979AC4A" wp14:editId="6BD34442">
                      <wp:simplePos x="0" y="0"/>
                      <wp:positionH relativeFrom="column">
                        <wp:posOffset>-67371</wp:posOffset>
                      </wp:positionH>
                      <wp:positionV relativeFrom="paragraph">
                        <wp:posOffset>381704</wp:posOffset>
                      </wp:positionV>
                      <wp:extent cx="181356" cy="4504"/>
                      <wp:effectExtent l="38100" t="76200" r="28575" b="90805"/>
                      <wp:wrapNone/>
                      <wp:docPr id="41" name="Straight Arrow Connector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D9B051" id="Straight Arrow Connector 41" o:spid="_x0000_s1026" type="#_x0000_t32" style="position:absolute;margin-left:-5.3pt;margin-top:30.05pt;width:14.3pt;height:.35pt;flip:y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9qS+gEAAOIDAAAOAAAAZHJzL2Uyb0RvYy54bWysU8tu2zAQvBfoPxC817IT2z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  <w:tc>
          <w:tcPr>
            <w:tcW w:w="245" w:type="dxa"/>
          </w:tcPr>
          <w:p w:rsidR="007A2495" w:rsidRPr="00BD197D" w:rsidRDefault="007A2495" w:rsidP="007A2495">
            <w:pPr>
              <w:rPr>
                <w:sz w:val="24"/>
              </w:rPr>
            </w:pPr>
          </w:p>
        </w:tc>
      </w:tr>
    </w:tbl>
    <w:p w:rsidR="00C00656" w:rsidRDefault="00C00656" w:rsidP="001D3E92">
      <w:pPr>
        <w:pStyle w:val="a1"/>
      </w:pPr>
    </w:p>
    <w:p w:rsidR="001D3E92" w:rsidRDefault="001D3E92" w:rsidP="001D3E92">
      <w:pPr>
        <w:pStyle w:val="a1"/>
      </w:pPr>
      <w:r>
        <w:rPr>
          <w:cs/>
        </w:rPr>
        <w:lastRenderedPageBreak/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3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="00434413" w:rsidRPr="00434413">
        <w:rPr>
          <w:cs/>
        </w:rPr>
        <w:t>แผนปฏิบัติงานสหกิจศึกษา</w:t>
      </w:r>
      <w:r w:rsidR="008F3C87">
        <w:t xml:space="preserve"> (2)</w:t>
      </w:r>
    </w:p>
    <w:tbl>
      <w:tblPr>
        <w:tblStyle w:val="TableGrid"/>
        <w:tblW w:w="8534" w:type="dxa"/>
        <w:tblLayout w:type="fixed"/>
        <w:tblLook w:val="04A0" w:firstRow="1" w:lastRow="0" w:firstColumn="1" w:lastColumn="0" w:noHBand="0" w:noVBand="1"/>
      </w:tblPr>
      <w:tblGrid>
        <w:gridCol w:w="562"/>
        <w:gridCol w:w="3497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59"/>
        <w:gridCol w:w="247"/>
      </w:tblGrid>
      <w:tr w:rsidR="001D3E92" w:rsidRPr="00BD197D" w:rsidTr="001F5851">
        <w:trPr>
          <w:trHeight w:val="638"/>
        </w:trPr>
        <w:tc>
          <w:tcPr>
            <w:tcW w:w="8534" w:type="dxa"/>
            <w:gridSpan w:val="18"/>
          </w:tcPr>
          <w:p w:rsidR="001D3E92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b/>
                <w:bCs/>
                <w:sz w:val="24"/>
                <w:cs/>
              </w:rPr>
              <w:t>แผนปฎิบัติงานสหกิจศึกษา</w:t>
            </w:r>
          </w:p>
        </w:tc>
      </w:tr>
      <w:tr w:rsidR="001D3E92" w:rsidRPr="00BD197D" w:rsidTr="00EA3319">
        <w:trPr>
          <w:trHeight w:val="663"/>
        </w:trPr>
        <w:tc>
          <w:tcPr>
            <w:tcW w:w="4059" w:type="dxa"/>
            <w:gridSpan w:val="2"/>
          </w:tcPr>
          <w:p w:rsidR="001D3E92" w:rsidRPr="00AF2130" w:rsidRDefault="001D3E92" w:rsidP="00322DD3">
            <w:pPr>
              <w:jc w:val="center"/>
              <w:rPr>
                <w:b/>
                <w:bCs/>
                <w:cs/>
              </w:rPr>
            </w:pPr>
            <w:r w:rsidRPr="00AF2130">
              <w:rPr>
                <w:rFonts w:hint="cs"/>
                <w:b/>
                <w:bCs/>
                <w:cs/>
              </w:rPr>
              <w:t>งาน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rFonts w:hint="cs"/>
                <w:b/>
                <w:bCs/>
                <w:sz w:val="24"/>
                <w:cs/>
              </w:rPr>
              <w:t>ก.ค.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ส.ค.</w:t>
            </w:r>
          </w:p>
        </w:tc>
        <w:tc>
          <w:tcPr>
            <w:tcW w:w="1134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ก.ย.</w:t>
            </w:r>
          </w:p>
        </w:tc>
        <w:tc>
          <w:tcPr>
            <w:tcW w:w="1073" w:type="dxa"/>
            <w:gridSpan w:val="4"/>
          </w:tcPr>
          <w:p w:rsidR="001D3E92" w:rsidRPr="00AF2130" w:rsidRDefault="001D3E92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ต.ค.</w:t>
            </w:r>
          </w:p>
        </w:tc>
      </w:tr>
      <w:tr w:rsidR="00EA3319" w:rsidRPr="00BD197D" w:rsidTr="00EA3319">
        <w:tc>
          <w:tcPr>
            <w:tcW w:w="562" w:type="dxa"/>
          </w:tcPr>
          <w:p w:rsidR="00EA3319" w:rsidRDefault="00EA3319" w:rsidP="00EA3319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5)</w:t>
            </w:r>
          </w:p>
        </w:tc>
        <w:tc>
          <w:tcPr>
            <w:tcW w:w="3497" w:type="dxa"/>
          </w:tcPr>
          <w:p w:rsidR="00EA3319" w:rsidRPr="00BD197D" w:rsidRDefault="00EA3319" w:rsidP="00EA3319">
            <w:pPr>
              <w:rPr>
                <w:cs/>
              </w:rPr>
            </w:pPr>
            <w:r>
              <w:rPr>
                <w:cs/>
              </w:rPr>
              <w:t>แก้ไขการจัดทำ</w:t>
            </w:r>
            <w:r w:rsidRPr="00962FDE">
              <w:rPr>
                <w:cs/>
              </w:rPr>
              <w:t xml:space="preserve">สรุป </w:t>
            </w:r>
            <w:r w:rsidRPr="00962FDE">
              <w:t xml:space="preserve">Flow </w:t>
            </w:r>
            <w:r>
              <w:rPr>
                <w:cs/>
              </w:rPr>
              <w:t>การทำ</w:t>
            </w:r>
            <w:r w:rsidRPr="00962FDE">
              <w:rPr>
                <w:cs/>
              </w:rPr>
              <w:t xml:space="preserve">งานระบบ </w:t>
            </w:r>
            <w:r w:rsidRPr="00962FDE">
              <w:t>PCR</w:t>
            </w:r>
          </w:p>
        </w:tc>
        <w:tc>
          <w:tcPr>
            <w:tcW w:w="283" w:type="dxa"/>
          </w:tcPr>
          <w:p w:rsidR="00EA3319" w:rsidRPr="00BD197D" w:rsidRDefault="00EA3319" w:rsidP="00EA3319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962FDE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08096" behindDoc="0" locked="0" layoutInCell="1" allowOverlap="1" wp14:anchorId="22EE8CB8" wp14:editId="34992252">
                      <wp:simplePos x="0" y="0"/>
                      <wp:positionH relativeFrom="column">
                        <wp:posOffset>-63263</wp:posOffset>
                      </wp:positionH>
                      <wp:positionV relativeFrom="paragraph">
                        <wp:posOffset>390611</wp:posOffset>
                      </wp:positionV>
                      <wp:extent cx="181356" cy="4504"/>
                      <wp:effectExtent l="38100" t="76200" r="28575" b="90805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A1A119" id="Straight Arrow Connector 43" o:spid="_x0000_s1026" type="#_x0000_t32" style="position:absolute;margin-left:-5pt;margin-top:30.75pt;width:14.3pt;height:.35pt;flip:y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</w:tr>
      <w:tr w:rsidR="00EA3319" w:rsidRPr="00BD197D" w:rsidTr="00EA3319">
        <w:tc>
          <w:tcPr>
            <w:tcW w:w="562" w:type="dxa"/>
          </w:tcPr>
          <w:p w:rsidR="00EA3319" w:rsidRPr="00BD197D" w:rsidRDefault="00EA3319" w:rsidP="00EA3319">
            <w:pPr>
              <w:jc w:val="center"/>
            </w:pPr>
            <w:r>
              <w:rPr>
                <w:cs/>
              </w:rPr>
              <w:t>1</w:t>
            </w:r>
            <w:r>
              <w:t>6)</w:t>
            </w:r>
          </w:p>
        </w:tc>
        <w:tc>
          <w:tcPr>
            <w:tcW w:w="3497" w:type="dxa"/>
          </w:tcPr>
          <w:p w:rsidR="00EA3319" w:rsidRDefault="00EA3319" w:rsidP="00EA3319">
            <w:r w:rsidRPr="00870818">
              <w:rPr>
                <w:cs/>
              </w:rPr>
              <w:t xml:space="preserve">จัดเอกสาร </w:t>
            </w:r>
            <w:r w:rsidRPr="00870818">
              <w:t xml:space="preserve">confirm </w:t>
            </w:r>
            <w:r w:rsidRPr="00870818">
              <w:rPr>
                <w:cs/>
              </w:rPr>
              <w:t>ของการ</w:t>
            </w:r>
          </w:p>
          <w:p w:rsidR="00EA3319" w:rsidRPr="00BD197D" w:rsidRDefault="00EA3319" w:rsidP="00EA3319">
            <w:pPr>
              <w:rPr>
                <w:sz w:val="24"/>
                <w:cs/>
              </w:rPr>
            </w:pPr>
            <w:r w:rsidRPr="00870818">
              <w:rPr>
                <w:cs/>
              </w:rPr>
              <w:t>ทำ</w:t>
            </w:r>
            <w:r>
              <w:rPr>
                <w:cs/>
              </w:rPr>
              <w:t>งานระบบ</w:t>
            </w:r>
            <w:r>
              <w:rPr>
                <w:rFonts w:hint="cs"/>
                <w:cs/>
              </w:rPr>
              <w:t xml:space="preserve"> </w:t>
            </w:r>
            <w:r w:rsidRPr="00870818">
              <w:t xml:space="preserve">PCR </w:t>
            </w:r>
            <w:r>
              <w:rPr>
                <w:cs/>
              </w:rPr>
              <w:t>โดยโปรแกรม</w:t>
            </w:r>
            <w:r w:rsidRPr="00870818">
              <w:t>PowerPoint Office</w:t>
            </w:r>
          </w:p>
        </w:tc>
        <w:tc>
          <w:tcPr>
            <w:tcW w:w="283" w:type="dxa"/>
          </w:tcPr>
          <w:p w:rsidR="00EA3319" w:rsidRPr="00BD197D" w:rsidRDefault="00EA3319" w:rsidP="00EA3319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06048" behindDoc="0" locked="0" layoutInCell="1" allowOverlap="1" wp14:anchorId="71C67575" wp14:editId="65950941">
                      <wp:simplePos x="0" y="0"/>
                      <wp:positionH relativeFrom="column">
                        <wp:posOffset>-81301</wp:posOffset>
                      </wp:positionH>
                      <wp:positionV relativeFrom="paragraph">
                        <wp:posOffset>499734</wp:posOffset>
                      </wp:positionV>
                      <wp:extent cx="181356" cy="4504"/>
                      <wp:effectExtent l="38100" t="76200" r="28575" b="90805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DBF064" id="Straight Arrow Connector 44" o:spid="_x0000_s1026" type="#_x0000_t32" style="position:absolute;margin-left:-6.4pt;margin-top:39.35pt;width:14.3pt;height:.35pt;flip:y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EA3319" w:rsidRPr="00BD197D" w:rsidRDefault="00EA3319" w:rsidP="00EA3319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Pr="00BD197D" w:rsidRDefault="00EA3319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</w:t>
            </w:r>
            <w:r>
              <w:t>7</w:t>
            </w:r>
            <w:r w:rsidR="001D3E92">
              <w:t>)</w:t>
            </w:r>
          </w:p>
        </w:tc>
        <w:tc>
          <w:tcPr>
            <w:tcW w:w="3497" w:type="dxa"/>
          </w:tcPr>
          <w:p w:rsidR="001D3E92" w:rsidRPr="00BD197D" w:rsidRDefault="006C5B35" w:rsidP="00322DD3">
            <w:pPr>
              <w:rPr>
                <w:sz w:val="24"/>
                <w:cs/>
              </w:rPr>
            </w:pPr>
            <w:r>
              <w:rPr>
                <w:rFonts w:hint="cs"/>
                <w:cs/>
              </w:rPr>
              <w:t>พบผู้ใช้งานระบบเพื่อเก็บความต้องการครั้งที่ 4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705FC2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93760" behindDoc="0" locked="0" layoutInCell="1" allowOverlap="1" wp14:anchorId="2190F747" wp14:editId="516B3183">
                      <wp:simplePos x="0" y="0"/>
                      <wp:positionH relativeFrom="column">
                        <wp:posOffset>-71919</wp:posOffset>
                      </wp:positionH>
                      <wp:positionV relativeFrom="paragraph">
                        <wp:posOffset>350370</wp:posOffset>
                      </wp:positionV>
                      <wp:extent cx="181356" cy="4504"/>
                      <wp:effectExtent l="38100" t="76200" r="28575" b="90805"/>
                      <wp:wrapNone/>
                      <wp:docPr id="45" name="Straight Arrow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7B9C58" id="Straight Arrow Connector 45" o:spid="_x0000_s1026" type="#_x0000_t32" style="position:absolute;margin-left:-5.65pt;margin-top:27.6pt;width:14.3pt;height:.35pt;flip:y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Pr="00BD197D" w:rsidRDefault="00EA3319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</w:t>
            </w:r>
            <w:r>
              <w:t>8</w:t>
            </w:r>
            <w:r w:rsidR="001D3E92">
              <w:t>)</w:t>
            </w:r>
          </w:p>
        </w:tc>
        <w:tc>
          <w:tcPr>
            <w:tcW w:w="3497" w:type="dxa"/>
          </w:tcPr>
          <w:p w:rsidR="001D3E92" w:rsidRPr="00BD197D" w:rsidRDefault="000E428F" w:rsidP="00322DD3">
            <w:pPr>
              <w:rPr>
                <w:sz w:val="24"/>
                <w:cs/>
              </w:rPr>
            </w:pPr>
            <w:r>
              <w:rPr>
                <w:cs/>
              </w:rPr>
              <w:t>จัดทำเอกสารนำ</w:t>
            </w:r>
            <w:r w:rsidRPr="000E428F">
              <w:rPr>
                <w:cs/>
              </w:rPr>
              <w:t xml:space="preserve">เสนอความก้าวหน้าของระบบ </w:t>
            </w:r>
            <w:r w:rsidRPr="000E428F">
              <w:t xml:space="preserve">PCR </w:t>
            </w:r>
            <w:r w:rsidRPr="000E428F">
              <w:rPr>
                <w:cs/>
              </w:rPr>
              <w:t>ครั้งที่ 1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0E428F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95808" behindDoc="0" locked="0" layoutInCell="1" allowOverlap="1" wp14:anchorId="18575CD0" wp14:editId="6A905274">
                      <wp:simplePos x="0" y="0"/>
                      <wp:positionH relativeFrom="column">
                        <wp:posOffset>-75878</wp:posOffset>
                      </wp:positionH>
                      <wp:positionV relativeFrom="paragraph">
                        <wp:posOffset>329243</wp:posOffset>
                      </wp:positionV>
                      <wp:extent cx="181356" cy="4504"/>
                      <wp:effectExtent l="38100" t="76200" r="28575" b="90805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F2A71C" id="Straight Arrow Connector 46" o:spid="_x0000_s1026" type="#_x0000_t32" style="position:absolute;margin-left:-5.95pt;margin-top:25.9pt;width:14.3pt;height:.35pt;flip:y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EA3319" w:rsidP="00322DD3">
            <w:pPr>
              <w:jc w:val="center"/>
            </w:pPr>
            <w:r>
              <w:rPr>
                <w:rFonts w:hint="cs"/>
                <w:cs/>
              </w:rPr>
              <w:t>1</w:t>
            </w:r>
            <w:r>
              <w:t>9</w:t>
            </w:r>
            <w:r w:rsidR="00DB5505">
              <w:t>)</w:t>
            </w:r>
          </w:p>
        </w:tc>
        <w:tc>
          <w:tcPr>
            <w:tcW w:w="3497" w:type="dxa"/>
          </w:tcPr>
          <w:p w:rsidR="001D3E92" w:rsidRPr="00BD197D" w:rsidRDefault="00DB5505" w:rsidP="00322DD3">
            <w:pPr>
              <w:rPr>
                <w:cs/>
              </w:rPr>
            </w:pPr>
            <w:r>
              <w:rPr>
                <w:cs/>
              </w:rPr>
              <w:t>นำ</w:t>
            </w:r>
            <w:r w:rsidRPr="00DB5505">
              <w:rPr>
                <w:cs/>
              </w:rPr>
              <w:t xml:space="preserve">เสนอความก้าวหน้าของระบบ </w:t>
            </w:r>
            <w:r w:rsidRPr="00DB5505">
              <w:t xml:space="preserve">PCR </w:t>
            </w:r>
            <w:r w:rsidRPr="00DB5505">
              <w:rPr>
                <w:cs/>
              </w:rPr>
              <w:t>ครั้งที่ 1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F42EF9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97856" behindDoc="0" locked="0" layoutInCell="1" allowOverlap="1" wp14:anchorId="3DB82380" wp14:editId="5C36CCE6">
                      <wp:simplePos x="0" y="0"/>
                      <wp:positionH relativeFrom="column">
                        <wp:posOffset>-82989</wp:posOffset>
                      </wp:positionH>
                      <wp:positionV relativeFrom="paragraph">
                        <wp:posOffset>320174</wp:posOffset>
                      </wp:positionV>
                      <wp:extent cx="181356" cy="4504"/>
                      <wp:effectExtent l="38100" t="76200" r="28575" b="90805"/>
                      <wp:wrapNone/>
                      <wp:docPr id="47" name="Straight Arrow Connector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1356" cy="450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443D25" id="Straight Arrow Connector 47" o:spid="_x0000_s1026" type="#_x0000_t32" style="position:absolute;margin-left:-6.55pt;margin-top:25.2pt;width:14.3pt;height:.35pt;flip:y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EA3319" w:rsidP="00322DD3">
            <w:pPr>
              <w:jc w:val="center"/>
            </w:pPr>
            <w:r>
              <w:t>20</w:t>
            </w:r>
            <w:r w:rsidR="007F3F8E">
              <w:t>)</w:t>
            </w:r>
          </w:p>
        </w:tc>
        <w:tc>
          <w:tcPr>
            <w:tcW w:w="3497" w:type="dxa"/>
          </w:tcPr>
          <w:p w:rsidR="001D3E92" w:rsidRPr="00BD197D" w:rsidRDefault="001F1805" w:rsidP="007F3F8E">
            <w:pPr>
              <w:rPr>
                <w:cs/>
              </w:rPr>
            </w:pPr>
            <w:r>
              <w:rPr>
                <w:cs/>
              </w:rPr>
              <w:t>ออกแบบฐานข้อมูลของระบบ</w:t>
            </w:r>
            <w:r>
              <w:t xml:space="preserve"> PCR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7F3F8E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899904" behindDoc="0" locked="0" layoutInCell="1" allowOverlap="1" wp14:anchorId="3D5F86DF" wp14:editId="14C5E165">
                      <wp:simplePos x="0" y="0"/>
                      <wp:positionH relativeFrom="column">
                        <wp:posOffset>-68031</wp:posOffset>
                      </wp:positionH>
                      <wp:positionV relativeFrom="paragraph">
                        <wp:posOffset>219292</wp:posOffset>
                      </wp:positionV>
                      <wp:extent cx="355904" cy="3217"/>
                      <wp:effectExtent l="38100" t="76200" r="25400" b="92075"/>
                      <wp:wrapNone/>
                      <wp:docPr id="49" name="Straight Arrow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55904" cy="321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9ED113" id="Straight Arrow Connector 49" o:spid="_x0000_s1026" type="#_x0000_t32" style="position:absolute;margin-left:-5.35pt;margin-top:17.25pt;width:28pt;height:.2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EA3319" w:rsidP="00322DD3">
            <w:pPr>
              <w:jc w:val="center"/>
            </w:pPr>
            <w:r>
              <w:t>21</w:t>
            </w:r>
            <w:r w:rsidR="00176050">
              <w:t>)</w:t>
            </w:r>
          </w:p>
        </w:tc>
        <w:tc>
          <w:tcPr>
            <w:tcW w:w="3497" w:type="dxa"/>
          </w:tcPr>
          <w:p w:rsidR="001D3E92" w:rsidRPr="00BD197D" w:rsidRDefault="00176050" w:rsidP="00322DD3">
            <w:r>
              <w:rPr>
                <w:rFonts w:hint="cs"/>
                <w:cs/>
              </w:rPr>
              <w:t>จำทำ</w:t>
            </w:r>
            <w:r>
              <w:t xml:space="preserve"> database N</w:t>
            </w:r>
            <w:r w:rsidRPr="00176050">
              <w:t>ormalization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E11FC6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01952" behindDoc="0" locked="0" layoutInCell="1" allowOverlap="1" wp14:anchorId="0664A501" wp14:editId="5E1ACB83">
                      <wp:simplePos x="0" y="0"/>
                      <wp:positionH relativeFrom="column">
                        <wp:posOffset>-253457</wp:posOffset>
                      </wp:positionH>
                      <wp:positionV relativeFrom="paragraph">
                        <wp:posOffset>183102</wp:posOffset>
                      </wp:positionV>
                      <wp:extent cx="187287" cy="0"/>
                      <wp:effectExtent l="38100" t="76200" r="22860" b="95250"/>
                      <wp:wrapNone/>
                      <wp:docPr id="50" name="Straight Arrow Connector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9C86C4" id="Straight Arrow Connector 50" o:spid="_x0000_s1026" type="#_x0000_t32" style="position:absolute;margin-left:-19.95pt;margin-top:14.4pt;width:14.75pt;height:0;flip:y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EA3319" w:rsidP="00322DD3">
            <w:pPr>
              <w:jc w:val="center"/>
            </w:pPr>
            <w:r>
              <w:t>22</w:t>
            </w:r>
            <w:r w:rsidR="00F777E9">
              <w:t>)</w:t>
            </w:r>
          </w:p>
        </w:tc>
        <w:tc>
          <w:tcPr>
            <w:tcW w:w="3497" w:type="dxa"/>
          </w:tcPr>
          <w:p w:rsidR="001D3E92" w:rsidRPr="00BD197D" w:rsidRDefault="00F777E9" w:rsidP="00322DD3">
            <w:pPr>
              <w:rPr>
                <w:cs/>
              </w:rPr>
            </w:pPr>
            <w:r w:rsidRPr="00F777E9">
              <w:rPr>
                <w:cs/>
              </w:rPr>
              <w:t>ปรับปรุงการออกแบบหน้าจอระบบ</w:t>
            </w:r>
            <w:r>
              <w:t xml:space="preserve"> PCR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FF161B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04000" behindDoc="0" locked="0" layoutInCell="1" allowOverlap="1" wp14:anchorId="44FE4A9D" wp14:editId="6A8143B2">
                      <wp:simplePos x="0" y="0"/>
                      <wp:positionH relativeFrom="column">
                        <wp:posOffset>-68464</wp:posOffset>
                      </wp:positionH>
                      <wp:positionV relativeFrom="paragraph">
                        <wp:posOffset>357505</wp:posOffset>
                      </wp:positionV>
                      <wp:extent cx="187287" cy="0"/>
                      <wp:effectExtent l="38100" t="76200" r="22860" b="95250"/>
                      <wp:wrapNone/>
                      <wp:docPr id="51" name="Straight Arrow Connector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69F025" id="Straight Arrow Connector 51" o:spid="_x0000_s1026" type="#_x0000_t32" style="position:absolute;margin-left:-5.4pt;margin-top:28.15pt;width:14.75pt;height:0;flip:y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0116FE" w:rsidP="00322DD3">
            <w:pPr>
              <w:jc w:val="center"/>
            </w:pPr>
            <w:r>
              <w:t>23)</w:t>
            </w:r>
          </w:p>
        </w:tc>
        <w:tc>
          <w:tcPr>
            <w:tcW w:w="3497" w:type="dxa"/>
          </w:tcPr>
          <w:p w:rsidR="001D3E92" w:rsidRPr="00BD197D" w:rsidRDefault="000116FE" w:rsidP="00322DD3">
            <w:pPr>
              <w:rPr>
                <w:cs/>
              </w:rPr>
            </w:pPr>
            <w:r>
              <w:rPr>
                <w:cs/>
              </w:rPr>
              <w:t>ออกแบบ</w:t>
            </w:r>
            <w:r>
              <w:t>S</w:t>
            </w:r>
            <w:r w:rsidRPr="000116FE">
              <w:t>equence</w:t>
            </w:r>
            <w:r>
              <w:t xml:space="preserve"> </w:t>
            </w:r>
            <w:r w:rsidRPr="00C41515">
              <w:t xml:space="preserve">Diagram </w:t>
            </w:r>
            <w:r w:rsidRPr="00C41515">
              <w:rPr>
                <w:cs/>
              </w:rPr>
              <w:t xml:space="preserve">ของระบบ </w:t>
            </w:r>
            <w:r w:rsidRPr="00C41515">
              <w:t>PCR</w:t>
            </w:r>
            <w:r>
              <w:rPr>
                <w:rFonts w:hint="cs"/>
                <w:sz w:val="24"/>
                <w:cs/>
              </w:rPr>
              <w:t xml:space="preserve"> ครั้งที่ 1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F1805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10144" behindDoc="0" locked="0" layoutInCell="1" allowOverlap="1" wp14:anchorId="7C0EFB9F" wp14:editId="65D7FB8B">
                      <wp:simplePos x="0" y="0"/>
                      <wp:positionH relativeFrom="column">
                        <wp:posOffset>-75914</wp:posOffset>
                      </wp:positionH>
                      <wp:positionV relativeFrom="paragraph">
                        <wp:posOffset>314459</wp:posOffset>
                      </wp:positionV>
                      <wp:extent cx="187287" cy="0"/>
                      <wp:effectExtent l="38100" t="76200" r="22860" b="95250"/>
                      <wp:wrapNone/>
                      <wp:docPr id="52" name="Straight Arrow Connector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ECEDAF" id="Straight Arrow Connector 52" o:spid="_x0000_s1026" type="#_x0000_t32" style="position:absolute;margin-left:-6pt;margin-top:24.75pt;width:14.75pt;height:0;flip:y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1F1805" w:rsidP="00322DD3">
            <w:pPr>
              <w:jc w:val="center"/>
            </w:pPr>
            <w:r>
              <w:t>24)</w:t>
            </w:r>
          </w:p>
        </w:tc>
        <w:tc>
          <w:tcPr>
            <w:tcW w:w="3497" w:type="dxa"/>
          </w:tcPr>
          <w:p w:rsidR="001D3E92" w:rsidRPr="00747D79" w:rsidRDefault="001F1805" w:rsidP="00322DD3">
            <w:pPr>
              <w:rPr>
                <w:rFonts w:hint="cs"/>
                <w:cs/>
              </w:rPr>
            </w:pPr>
            <w:r>
              <w:rPr>
                <w:cs/>
              </w:rPr>
              <w:t>แก้ไขฐานข้อมูลของระบบ</w:t>
            </w:r>
            <w:r>
              <w:t xml:space="preserve"> PCR</w:t>
            </w:r>
            <w:r w:rsidR="00747D79">
              <w:t xml:space="preserve"> </w:t>
            </w:r>
            <w:r w:rsidR="00747D79">
              <w:rPr>
                <w:rFonts w:hint="cs"/>
                <w:cs/>
              </w:rPr>
              <w:t>ครั้งที่ 1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B61D28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12192" behindDoc="0" locked="0" layoutInCell="1" allowOverlap="1" wp14:anchorId="29D9FC35" wp14:editId="2AAD48A2">
                      <wp:simplePos x="0" y="0"/>
                      <wp:positionH relativeFrom="column">
                        <wp:posOffset>-69564</wp:posOffset>
                      </wp:positionH>
                      <wp:positionV relativeFrom="paragraph">
                        <wp:posOffset>215238</wp:posOffset>
                      </wp:positionV>
                      <wp:extent cx="187287" cy="0"/>
                      <wp:effectExtent l="38100" t="76200" r="22860" b="95250"/>
                      <wp:wrapNone/>
                      <wp:docPr id="53" name="Straight Arrow Connector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0EABEC" id="Straight Arrow Connector 53" o:spid="_x0000_s1026" type="#_x0000_t32" style="position:absolute;margin-left:-5.5pt;margin-top:16.95pt;width:14.75pt;height:0;flip:y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  <w:tr w:rsidR="001D3E92" w:rsidRPr="00BD197D" w:rsidTr="00EA3319">
        <w:tc>
          <w:tcPr>
            <w:tcW w:w="562" w:type="dxa"/>
          </w:tcPr>
          <w:p w:rsidR="001D3E92" w:rsidRDefault="00B61D28" w:rsidP="00322DD3">
            <w:pPr>
              <w:jc w:val="center"/>
            </w:pPr>
            <w:r>
              <w:rPr>
                <w:rFonts w:hint="cs"/>
                <w:cs/>
              </w:rPr>
              <w:t>25</w:t>
            </w:r>
            <w:r>
              <w:t>)</w:t>
            </w:r>
          </w:p>
        </w:tc>
        <w:tc>
          <w:tcPr>
            <w:tcW w:w="3497" w:type="dxa"/>
          </w:tcPr>
          <w:p w:rsidR="001D3E92" w:rsidRPr="00BD197D" w:rsidRDefault="00747D79" w:rsidP="00322DD3">
            <w:pPr>
              <w:rPr>
                <w:cs/>
              </w:rPr>
            </w:pPr>
            <w:r>
              <w:rPr>
                <w:cs/>
              </w:rPr>
              <w:t>แก้ไขฐานข้อมูลของระบบ</w:t>
            </w:r>
            <w:r>
              <w:t xml:space="preserve"> PCR </w:t>
            </w:r>
            <w:r>
              <w:rPr>
                <w:rFonts w:hint="cs"/>
                <w:cs/>
              </w:rPr>
              <w:t>ครั้งที่ 2</w:t>
            </w:r>
          </w:p>
        </w:tc>
        <w:tc>
          <w:tcPr>
            <w:tcW w:w="283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747D79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14240" behindDoc="0" locked="0" layoutInCell="1" allowOverlap="1" wp14:anchorId="54C83E59" wp14:editId="210CD1D2">
                      <wp:simplePos x="0" y="0"/>
                      <wp:positionH relativeFrom="column">
                        <wp:posOffset>-69528</wp:posOffset>
                      </wp:positionH>
                      <wp:positionV relativeFrom="paragraph">
                        <wp:posOffset>235192</wp:posOffset>
                      </wp:positionV>
                      <wp:extent cx="187287" cy="0"/>
                      <wp:effectExtent l="38100" t="76200" r="22860" b="95250"/>
                      <wp:wrapNone/>
                      <wp:docPr id="54" name="Straight Arrow Connector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728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8F82B4" id="Straight Arrow Connector 54" o:spid="_x0000_s1026" type="#_x0000_t32" style="position:absolute;margin-left:-5.45pt;margin-top:18.5pt;width:14.75pt;height:0;flip:y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1D3E92" w:rsidRPr="00BD197D" w:rsidRDefault="001D3E92" w:rsidP="00322DD3">
            <w:pPr>
              <w:rPr>
                <w:sz w:val="24"/>
              </w:rPr>
            </w:pPr>
          </w:p>
        </w:tc>
      </w:tr>
    </w:tbl>
    <w:p w:rsidR="002A083A" w:rsidRDefault="002A083A" w:rsidP="002A083A">
      <w:pPr>
        <w:pStyle w:val="a1"/>
        <w:rPr>
          <w:rFonts w:hint="cs"/>
        </w:rPr>
      </w:pPr>
      <w:r>
        <w:rPr>
          <w:cs/>
        </w:rPr>
        <w:lastRenderedPageBreak/>
        <w:t xml:space="preserve">ตารางที่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F1698">
        <w:rPr>
          <w:noProof/>
        </w:rPr>
        <w:t>1</w:t>
      </w:r>
      <w: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rPr>
          <w:cs/>
        </w:rPr>
        <w:instrText xml:space="preserve">ตารางที่ </w:instrText>
      </w:r>
      <w:r>
        <w:instrText xml:space="preserve">\* ARABIC \s 1 </w:instrText>
      </w:r>
      <w:r>
        <w:fldChar w:fldCharType="separate"/>
      </w:r>
      <w:r w:rsidR="00CF1698">
        <w:rPr>
          <w:noProof/>
        </w:rPr>
        <w:t>4</w:t>
      </w:r>
      <w:r>
        <w:fldChar w:fldCharType="end"/>
      </w:r>
      <w:r>
        <w:rPr>
          <w:rFonts w:hint="cs"/>
          <w:cs/>
        </w:rPr>
        <w:t xml:space="preserve"> </w:t>
      </w:r>
      <w:r w:rsidRPr="00434413">
        <w:rPr>
          <w:cs/>
        </w:rPr>
        <w:t>แผนปฏิบัติงานสหกิจศึกษา</w:t>
      </w:r>
      <w:r w:rsidR="008F3C87">
        <w:t xml:space="preserve"> (3)</w:t>
      </w:r>
    </w:p>
    <w:tbl>
      <w:tblPr>
        <w:tblStyle w:val="TableGrid"/>
        <w:tblW w:w="8534" w:type="dxa"/>
        <w:tblLayout w:type="fixed"/>
        <w:tblLook w:val="04A0" w:firstRow="1" w:lastRow="0" w:firstColumn="1" w:lastColumn="0" w:noHBand="0" w:noVBand="1"/>
      </w:tblPr>
      <w:tblGrid>
        <w:gridCol w:w="562"/>
        <w:gridCol w:w="3497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59"/>
        <w:gridCol w:w="247"/>
      </w:tblGrid>
      <w:tr w:rsidR="002A083A" w:rsidRPr="00BD197D" w:rsidTr="00322DD3">
        <w:trPr>
          <w:trHeight w:val="638"/>
        </w:trPr>
        <w:tc>
          <w:tcPr>
            <w:tcW w:w="8534" w:type="dxa"/>
            <w:gridSpan w:val="18"/>
          </w:tcPr>
          <w:p w:rsidR="002A083A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>
              <w:rPr>
                <w:b/>
                <w:bCs/>
                <w:sz w:val="24"/>
                <w:cs/>
              </w:rPr>
              <w:t>แผนปฎิบัติงานสหกิจศึกษา</w:t>
            </w:r>
          </w:p>
        </w:tc>
      </w:tr>
      <w:tr w:rsidR="002A083A" w:rsidRPr="00BD197D" w:rsidTr="00322DD3">
        <w:trPr>
          <w:trHeight w:val="663"/>
        </w:trPr>
        <w:tc>
          <w:tcPr>
            <w:tcW w:w="4059" w:type="dxa"/>
            <w:gridSpan w:val="2"/>
          </w:tcPr>
          <w:p w:rsidR="002A083A" w:rsidRPr="00AF2130" w:rsidRDefault="002A083A" w:rsidP="00322DD3">
            <w:pPr>
              <w:jc w:val="center"/>
              <w:rPr>
                <w:b/>
                <w:bCs/>
                <w:cs/>
              </w:rPr>
            </w:pPr>
            <w:r w:rsidRPr="00AF2130">
              <w:rPr>
                <w:rFonts w:hint="cs"/>
                <w:b/>
                <w:bCs/>
                <w:cs/>
              </w:rPr>
              <w:t>งาน</w:t>
            </w:r>
          </w:p>
        </w:tc>
        <w:tc>
          <w:tcPr>
            <w:tcW w:w="1134" w:type="dxa"/>
            <w:gridSpan w:val="4"/>
          </w:tcPr>
          <w:p w:rsidR="002A083A" w:rsidRPr="00AF2130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rFonts w:hint="cs"/>
                <w:b/>
                <w:bCs/>
                <w:sz w:val="24"/>
                <w:cs/>
              </w:rPr>
              <w:t>ก.ค.</w:t>
            </w:r>
          </w:p>
        </w:tc>
        <w:tc>
          <w:tcPr>
            <w:tcW w:w="1134" w:type="dxa"/>
            <w:gridSpan w:val="4"/>
          </w:tcPr>
          <w:p w:rsidR="002A083A" w:rsidRPr="00AF2130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ส.ค.</w:t>
            </w:r>
          </w:p>
        </w:tc>
        <w:tc>
          <w:tcPr>
            <w:tcW w:w="1134" w:type="dxa"/>
            <w:gridSpan w:val="4"/>
          </w:tcPr>
          <w:p w:rsidR="002A083A" w:rsidRPr="00AF2130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ก.ย.</w:t>
            </w:r>
          </w:p>
        </w:tc>
        <w:tc>
          <w:tcPr>
            <w:tcW w:w="1073" w:type="dxa"/>
            <w:gridSpan w:val="4"/>
          </w:tcPr>
          <w:p w:rsidR="002A083A" w:rsidRPr="00AF2130" w:rsidRDefault="002A083A" w:rsidP="00322DD3">
            <w:pPr>
              <w:jc w:val="center"/>
              <w:rPr>
                <w:b/>
                <w:bCs/>
                <w:sz w:val="24"/>
                <w:cs/>
              </w:rPr>
            </w:pPr>
            <w:r w:rsidRPr="00AF2130">
              <w:rPr>
                <w:b/>
                <w:bCs/>
                <w:sz w:val="24"/>
                <w:cs/>
              </w:rPr>
              <w:t>ต.ค.</w:t>
            </w:r>
          </w:p>
        </w:tc>
      </w:tr>
      <w:tr w:rsidR="002A083A" w:rsidRPr="00BD197D" w:rsidTr="00322DD3">
        <w:tc>
          <w:tcPr>
            <w:tcW w:w="562" w:type="dxa"/>
          </w:tcPr>
          <w:p w:rsidR="002A083A" w:rsidRDefault="000D692E" w:rsidP="00322DD3">
            <w:pPr>
              <w:jc w:val="center"/>
            </w:pPr>
            <w:r>
              <w:rPr>
                <w:rFonts w:hint="cs"/>
                <w:cs/>
              </w:rPr>
              <w:t>26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8112A4" w:rsidP="00322DD3">
            <w:r>
              <w:t xml:space="preserve">Comfirm </w:t>
            </w:r>
            <w:r w:rsidRPr="00F777E9">
              <w:rPr>
                <w:cs/>
              </w:rPr>
              <w:t>การออกแบบหน้าจอระบบ</w:t>
            </w:r>
            <w:r>
              <w:t xml:space="preserve"> PCR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962FDE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624D66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03DA37F0" wp14:editId="65A0B313">
                      <wp:simplePos x="0" y="0"/>
                      <wp:positionH relativeFrom="column">
                        <wp:posOffset>-58148</wp:posOffset>
                      </wp:positionH>
                      <wp:positionV relativeFrom="paragraph">
                        <wp:posOffset>454660</wp:posOffset>
                      </wp:positionV>
                      <wp:extent cx="180975" cy="4445"/>
                      <wp:effectExtent l="38100" t="76200" r="28575" b="90805"/>
                      <wp:wrapNone/>
                      <wp:docPr id="67" name="Straight Arrow Connector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1C4540" id="Straight Arrow Connector 67" o:spid="_x0000_s1026" type="#_x0000_t32" style="position:absolute;margin-left:-4.6pt;margin-top:35.8pt;width:14.25pt;height:.35pt;flip:y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Pr="00BD197D" w:rsidRDefault="005E3006" w:rsidP="00322DD3">
            <w:pPr>
              <w:jc w:val="center"/>
            </w:pPr>
            <w:r>
              <w:t>27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5E3006" w:rsidP="00322DD3">
            <w:pPr>
              <w:rPr>
                <w:sz w:val="24"/>
                <w:cs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หน้าจอ </w:t>
            </w:r>
            <w:r>
              <w:t xml:space="preserve">User interface </w:t>
            </w:r>
            <w:r>
              <w:rPr>
                <w:rFonts w:hint="cs"/>
                <w:cs/>
              </w:rPr>
              <w:t xml:space="preserve">ระบบ </w:t>
            </w:r>
            <w:r>
              <w:t>PCR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322DD3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22432" behindDoc="0" locked="0" layoutInCell="1" allowOverlap="1" wp14:anchorId="6102C547" wp14:editId="42572BC7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447040</wp:posOffset>
                      </wp:positionV>
                      <wp:extent cx="360000" cy="4445"/>
                      <wp:effectExtent l="38100" t="76200" r="21590" b="90805"/>
                      <wp:wrapNone/>
                      <wp:docPr id="68" name="Straight Arrow Connector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60000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BE4C3F" id="Straight Arrow Connector 68" o:spid="_x0000_s1026" type="#_x0000_t32" style="position:absolute;margin-left:-5.15pt;margin-top:35.2pt;width:28.35pt;height:.35pt;flip:y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Pr="00BD197D" w:rsidRDefault="00624D66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28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624D66" w:rsidP="00322DD3">
            <w:pPr>
              <w:rPr>
                <w:sz w:val="24"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การจัดการ </w:t>
            </w:r>
            <w:r>
              <w:t xml:space="preserve">Annual plan 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322DD3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16288" behindDoc="0" locked="0" layoutInCell="1" allowOverlap="1" wp14:anchorId="25375C38" wp14:editId="57D98B89">
                      <wp:simplePos x="0" y="0"/>
                      <wp:positionH relativeFrom="column">
                        <wp:posOffset>94343</wp:posOffset>
                      </wp:positionH>
                      <wp:positionV relativeFrom="paragraph">
                        <wp:posOffset>197485</wp:posOffset>
                      </wp:positionV>
                      <wp:extent cx="180975" cy="4445"/>
                      <wp:effectExtent l="38100" t="76200" r="28575" b="90805"/>
                      <wp:wrapNone/>
                      <wp:docPr id="69" name="Straight Arrow Connector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CA6547" id="Straight Arrow Connector 69" o:spid="_x0000_s1026" type="#_x0000_t32" style="position:absolute;margin-left:7.45pt;margin-top:15.55pt;width:14.25pt;height:.35pt;flip:y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Pr="00BD197D" w:rsidRDefault="00624D66" w:rsidP="00322DD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29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624D66" w:rsidP="00624D66">
            <w:pPr>
              <w:rPr>
                <w:sz w:val="24"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ในส่วนการจัดดูรายละเอียดแบบฟอร์ม </w:t>
            </w:r>
            <w:r>
              <w:t>PCR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624D66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4FCAF3A4" wp14:editId="37F1B17F">
                      <wp:simplePos x="0" y="0"/>
                      <wp:positionH relativeFrom="column">
                        <wp:posOffset>109855</wp:posOffset>
                      </wp:positionH>
                      <wp:positionV relativeFrom="paragraph">
                        <wp:posOffset>328930</wp:posOffset>
                      </wp:positionV>
                      <wp:extent cx="180975" cy="4445"/>
                      <wp:effectExtent l="38100" t="76200" r="28575" b="90805"/>
                      <wp:wrapNone/>
                      <wp:docPr id="70" name="Straight Arrow Connector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3D43F7" id="Straight Arrow Connector 70" o:spid="_x0000_s1026" type="#_x0000_t32" style="position:absolute;margin-left:8.65pt;margin-top:25.9pt;width:14.25pt;height:.35pt;flip:y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Default="00624D66" w:rsidP="00322DD3">
            <w:pPr>
              <w:jc w:val="center"/>
            </w:pPr>
            <w:r>
              <w:rPr>
                <w:rFonts w:hint="cs"/>
                <w:cs/>
              </w:rPr>
              <w:t>30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624D66" w:rsidP="00624D66">
            <w:pPr>
              <w:rPr>
                <w:cs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ในส่วนการยกเลิกแบบฟอร์ม </w:t>
            </w:r>
            <w:r>
              <w:t>PCR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3273B7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18336" behindDoc="0" locked="0" layoutInCell="1" allowOverlap="1" wp14:anchorId="4E332396" wp14:editId="1AE91227">
                      <wp:simplePos x="0" y="0"/>
                      <wp:positionH relativeFrom="column">
                        <wp:posOffset>89898</wp:posOffset>
                      </wp:positionH>
                      <wp:positionV relativeFrom="paragraph">
                        <wp:posOffset>320040</wp:posOffset>
                      </wp:positionV>
                      <wp:extent cx="180975" cy="4445"/>
                      <wp:effectExtent l="38100" t="76200" r="28575" b="90805"/>
                      <wp:wrapNone/>
                      <wp:docPr id="71" name="Straight Arrow Connector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78686D" id="Straight Arrow Connector 71" o:spid="_x0000_s1026" type="#_x0000_t32" style="position:absolute;margin-left:7.1pt;margin-top:25.2pt;width:14.25pt;height:.35pt;flip:y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Default="00EB7C67" w:rsidP="00322DD3">
            <w:pPr>
              <w:jc w:val="center"/>
            </w:pPr>
            <w:r>
              <w:rPr>
                <w:rFonts w:hint="cs"/>
                <w:cs/>
              </w:rPr>
              <w:t>31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3273B7" w:rsidP="003273B7">
            <w:pPr>
              <w:rPr>
                <w:cs/>
              </w:rPr>
            </w:pPr>
            <w:r>
              <w:t xml:space="preserve">Coding </w:t>
            </w:r>
            <w:r>
              <w:rPr>
                <w:rFonts w:hint="cs"/>
                <w:cs/>
              </w:rPr>
              <w:t xml:space="preserve">ในส่วนการอนุมัติแบบฟอร์ม </w:t>
            </w:r>
            <w:r>
              <w:t>PCR</w:t>
            </w:r>
            <w:r>
              <w:rPr>
                <w:rFonts w:hint="cs"/>
                <w:cs/>
              </w:rPr>
              <w:t xml:space="preserve"> ในบทบาทผู้อนุมัติภายในแผนก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322DD3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28576" behindDoc="0" locked="0" layoutInCell="1" allowOverlap="1" wp14:anchorId="7A6A21C7" wp14:editId="549ED7A9">
                      <wp:simplePos x="0" y="0"/>
                      <wp:positionH relativeFrom="column">
                        <wp:posOffset>-80645</wp:posOffset>
                      </wp:positionH>
                      <wp:positionV relativeFrom="paragraph">
                        <wp:posOffset>303167</wp:posOffset>
                      </wp:positionV>
                      <wp:extent cx="180975" cy="4445"/>
                      <wp:effectExtent l="38100" t="76200" r="28575" b="90805"/>
                      <wp:wrapNone/>
                      <wp:docPr id="79" name="Straight Arrow Connector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0975" cy="44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D0A6CC" id="Straight Arrow Connector 79" o:spid="_x0000_s1026" type="#_x0000_t32" style="position:absolute;margin-left:-6.35pt;margin-top:23.85pt;width:14.25pt;height:.35pt;flip:y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247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</w:tr>
      <w:tr w:rsidR="002A083A" w:rsidRPr="00BD197D" w:rsidTr="00322DD3">
        <w:tc>
          <w:tcPr>
            <w:tcW w:w="562" w:type="dxa"/>
          </w:tcPr>
          <w:p w:rsidR="002A083A" w:rsidRDefault="00EB7C67" w:rsidP="00322DD3">
            <w:pPr>
              <w:jc w:val="center"/>
            </w:pPr>
            <w:r>
              <w:rPr>
                <w:rFonts w:hint="cs"/>
                <w:cs/>
              </w:rPr>
              <w:t>32</w:t>
            </w:r>
            <w:r w:rsidR="002A083A">
              <w:t>)</w:t>
            </w:r>
          </w:p>
        </w:tc>
        <w:tc>
          <w:tcPr>
            <w:tcW w:w="3497" w:type="dxa"/>
          </w:tcPr>
          <w:p w:rsidR="002A083A" w:rsidRPr="00BD197D" w:rsidRDefault="00C64622" w:rsidP="00C64622">
            <w:r>
              <w:rPr>
                <w:cs/>
              </w:rPr>
              <w:t>นำเสนอระบบประเมินผลการทำ</w:t>
            </w:r>
            <w:r>
              <w:rPr>
                <w:cs/>
              </w:rPr>
              <w:t>งาน</w:t>
            </w:r>
            <w:r>
              <w:rPr>
                <w:cs/>
              </w:rPr>
              <w:t>ประจำ</w:t>
            </w:r>
            <w:r>
              <w:rPr>
                <w:cs/>
              </w:rPr>
              <w:t>ปีกับพี่เลี้ยง</w:t>
            </w:r>
          </w:p>
        </w:tc>
        <w:tc>
          <w:tcPr>
            <w:tcW w:w="283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jc w:val="center"/>
              <w:rPr>
                <w:sz w:val="24"/>
                <w:cs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3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84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59" w:type="dxa"/>
          </w:tcPr>
          <w:p w:rsidR="002A083A" w:rsidRPr="00BD197D" w:rsidRDefault="002A083A" w:rsidP="00322DD3">
            <w:pPr>
              <w:rPr>
                <w:sz w:val="24"/>
              </w:rPr>
            </w:pPr>
          </w:p>
        </w:tc>
        <w:tc>
          <w:tcPr>
            <w:tcW w:w="247" w:type="dxa"/>
          </w:tcPr>
          <w:p w:rsidR="002A083A" w:rsidRPr="00BD197D" w:rsidRDefault="00C64622" w:rsidP="00322DD3">
            <w:pPr>
              <w:rPr>
                <w:sz w:val="24"/>
              </w:rPr>
            </w:pPr>
            <w:r>
              <w:rPr>
                <w:rFonts w:hint="cs"/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920384" behindDoc="0" locked="0" layoutInCell="1" allowOverlap="1" wp14:anchorId="6CC45EB6" wp14:editId="447250AC">
                      <wp:simplePos x="0" y="0"/>
                      <wp:positionH relativeFrom="column">
                        <wp:posOffset>-93980</wp:posOffset>
                      </wp:positionH>
                      <wp:positionV relativeFrom="paragraph">
                        <wp:posOffset>346166</wp:posOffset>
                      </wp:positionV>
                      <wp:extent cx="186690" cy="0"/>
                      <wp:effectExtent l="38100" t="76200" r="22860" b="95250"/>
                      <wp:wrapNone/>
                      <wp:docPr id="73" name="Straight Arrow Connector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66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B3706A" id="Straight Arrow Connector 73" o:spid="_x0000_s1026" type="#_x0000_t32" style="position:absolute;margin-left:-7.4pt;margin-top:27.25pt;width:14.7pt;height:0;flip:y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" strokecolor="windowText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</w:tbl>
    <w:p w:rsidR="002A083A" w:rsidRDefault="002A083A" w:rsidP="002A083A"/>
    <w:p w:rsidR="006E7F31" w:rsidRDefault="006E7F31" w:rsidP="002A083A"/>
    <w:p w:rsidR="006E7F31" w:rsidRDefault="006E7F31" w:rsidP="002A083A"/>
    <w:p w:rsidR="006E7F31" w:rsidRPr="002A083A" w:rsidRDefault="006E7F31" w:rsidP="002A083A">
      <w:pPr>
        <w:rPr>
          <w:rFonts w:hint="cs"/>
        </w:rPr>
      </w:pPr>
    </w:p>
    <w:p w:rsidR="009F7F5E" w:rsidRPr="007E1467" w:rsidRDefault="009F7F5E" w:rsidP="00991A87">
      <w:pPr>
        <w:pStyle w:val="Heading2"/>
      </w:pPr>
      <w:r w:rsidRPr="007E1467">
        <w:rPr>
          <w:cs/>
        </w:rPr>
        <w:lastRenderedPageBreak/>
        <w:t>ดัชนีชี้วัดความสำเร็จของ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104"/>
      <w:bookmarkEnd w:id="105"/>
    </w:p>
    <w:p w:rsidR="009F7F5E" w:rsidRPr="002B520C" w:rsidRDefault="002B520C" w:rsidP="00693885">
      <w:pPr>
        <w:spacing w:line="240" w:lineRule="auto"/>
        <w:ind w:firstLine="720"/>
        <w:jc w:val="left"/>
        <w:rPr>
          <w:color w:val="FF0000"/>
        </w:rPr>
      </w:pPr>
      <w:r w:rsidRPr="00130D72">
        <w:rPr>
          <w:color w:val="000000" w:themeColor="text1"/>
          <w:cs/>
        </w:rPr>
        <w:t>ในการปฏิบัติงานสหกิจศึกษาของผู้ปฏิ</w:t>
      </w:r>
      <w:r w:rsidR="00693885" w:rsidRPr="00130D72">
        <w:rPr>
          <w:color w:val="000000" w:themeColor="text1"/>
          <w:cs/>
        </w:rPr>
        <w:t>บัติงานสหกิจศึกษาครั้งนี้</w:t>
      </w:r>
      <w:r w:rsidR="00693885" w:rsidRPr="00130D72">
        <w:rPr>
          <w:rFonts w:hint="cs"/>
          <w:color w:val="000000" w:themeColor="text1"/>
          <w:cs/>
        </w:rPr>
        <w:t xml:space="preserve">  </w:t>
      </w:r>
      <w:r w:rsidRPr="00130D72">
        <w:rPr>
          <w:color w:val="000000" w:themeColor="text1"/>
          <w:cs/>
        </w:rPr>
        <w:t>ได้กำ</w:t>
      </w:r>
      <w:r w:rsidR="00693885" w:rsidRPr="00130D72">
        <w:rPr>
          <w:color w:val="000000" w:themeColor="text1"/>
          <w:cs/>
        </w:rPr>
        <w:t>หนด</w:t>
      </w:r>
      <w:r w:rsidR="00693885" w:rsidRPr="00130D72">
        <w:rPr>
          <w:rFonts w:hint="cs"/>
          <w:color w:val="000000" w:themeColor="text1"/>
          <w:cs/>
        </w:rPr>
        <w:t>ตัว</w:t>
      </w:r>
      <w:r w:rsidR="00693885" w:rsidRPr="00130D72">
        <w:rPr>
          <w:color w:val="000000" w:themeColor="text1"/>
          <w:cs/>
        </w:rPr>
        <w:t>ดัชนีชี้วัด</w:t>
      </w:r>
      <w:r w:rsidR="00693885" w:rsidRPr="00130D72">
        <w:rPr>
          <w:rFonts w:hint="cs"/>
          <w:color w:val="000000" w:themeColor="text1"/>
          <w:cs/>
        </w:rPr>
        <w:t>ของ</w:t>
      </w:r>
      <w:r w:rsidRPr="00130D72">
        <w:rPr>
          <w:color w:val="000000" w:themeColor="text1"/>
          <w:cs/>
        </w:rPr>
        <w:t>ความสำเร็จ ซึ่งมีจุดมุ่งหมายเพื่อพัฒนาซอฟต์แวร์ได้อย่างมีประสิทธิภาพ รวมไปถึงด้านระเบียบวินัย การปฏิบัติตามกฏเกณฑ์ ซึ่งมีรายละเอียดดังต่อไปน</w:t>
      </w:r>
      <w:r w:rsidRPr="00130D72">
        <w:rPr>
          <w:rFonts w:hint="cs"/>
          <w:color w:val="000000" w:themeColor="text1"/>
          <w:cs/>
        </w:rPr>
        <w:t>ี้</w:t>
      </w:r>
    </w:p>
    <w:p w:rsidR="009F7F5E" w:rsidRPr="00864D08" w:rsidRDefault="00864D08" w:rsidP="00864D08">
      <w:pPr>
        <w:pStyle w:val="ListParagraph"/>
        <w:numPr>
          <w:ilvl w:val="0"/>
          <w:numId w:val="331"/>
        </w:numPr>
        <w:spacing w:line="240" w:lineRule="auto"/>
        <w:ind w:left="0" w:firstLine="720"/>
        <w:jc w:val="left"/>
        <w:rPr>
          <w:rFonts w:cs="TH SarabunPSK"/>
          <w:color w:val="000000" w:themeColor="text1"/>
          <w:szCs w:val="32"/>
        </w:rPr>
      </w:pPr>
      <w:r w:rsidRPr="00864D08">
        <w:rPr>
          <w:rFonts w:cs="TH SarabunPSK" w:hint="cs"/>
          <w:color w:val="000000" w:themeColor="text1"/>
          <w:szCs w:val="32"/>
          <w:cs/>
        </w:rPr>
        <w:t>ผู้ปฎิบัติสหกิจศึกษาสามารถพัฒนาซอฟต์แวร์ได้ตรงตามความต้องการ โดยสามารถประเมินจากจากแบบสอบถามความพึงพอใจของพนักงาน ต้องมีคะแนนความพึงพอใจไม่น้อยกว่าร้อยละ 90</w:t>
      </w:r>
    </w:p>
    <w:p w:rsidR="00C5284F" w:rsidRPr="00A953C5" w:rsidRDefault="005841BA" w:rsidP="00991A87">
      <w:pPr>
        <w:pStyle w:val="ListParagraph"/>
        <w:numPr>
          <w:ilvl w:val="0"/>
          <w:numId w:val="331"/>
        </w:numPr>
        <w:spacing w:line="240" w:lineRule="auto"/>
        <w:ind w:left="0" w:firstLine="720"/>
        <w:rPr>
          <w:rFonts w:cs="TH SarabunPSK"/>
          <w:color w:val="000000" w:themeColor="text1"/>
          <w:szCs w:val="32"/>
        </w:rPr>
      </w:pPr>
      <w:r w:rsidRPr="00A953C5">
        <w:rPr>
          <w:rFonts w:cs="TH SarabunPSK" w:hint="cs"/>
          <w:color w:val="000000" w:themeColor="text1"/>
          <w:szCs w:val="32"/>
          <w:cs/>
        </w:rPr>
        <w:t>ผู้</w:t>
      </w:r>
      <w:r w:rsidRPr="00A953C5">
        <w:rPr>
          <w:rFonts w:cs="TH SarabunPSK"/>
          <w:color w:val="000000" w:themeColor="text1"/>
          <w:szCs w:val="32"/>
          <w:cs/>
        </w:rPr>
        <w:t>ปฎิบัติงานสหกิจศึกษามีวินัยในการทำงาน โดยสามารถประเมินได้จากข้อมูลการบันทึกการเข้างาน และออกงาน ต้องตรงต่อเวลาไม่น้อยกว่าร้อยละ 90</w:t>
      </w:r>
    </w:p>
    <w:p w:rsidR="00A953C5" w:rsidRDefault="00A953C5" w:rsidP="00991A87">
      <w:pPr>
        <w:pStyle w:val="ListParagraph"/>
        <w:numPr>
          <w:ilvl w:val="0"/>
          <w:numId w:val="331"/>
        </w:numPr>
        <w:spacing w:line="240" w:lineRule="auto"/>
        <w:ind w:left="0" w:firstLine="720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ผู้ปฎิบัติงานสหกิจศึกษาวิเคราะห์ ออกแบบซอฟต์แวร์ โดยสามารถประเมินได้จากเอกสารการออกแบบบทที่ 3 สอดคล้องกับขอบเขตในบทที่ 1 ต้องสอดคล้องไม่น้อยกว่าร้อยละ 80</w:t>
      </w:r>
    </w:p>
    <w:p w:rsidR="005841BA" w:rsidRPr="007E1467" w:rsidRDefault="00A953C5" w:rsidP="00991A87">
      <w:pPr>
        <w:pStyle w:val="ListParagraph"/>
        <w:numPr>
          <w:ilvl w:val="0"/>
          <w:numId w:val="331"/>
        </w:numPr>
        <w:spacing w:line="240" w:lineRule="auto"/>
        <w:ind w:left="0" w:firstLine="720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ผู้ปฎิบัติงานสหกิจศึกษามีทักษะในการสื่อสาร โดยสามารถประเมินได้จากผลการทำงานสอดคล้องตรงตามแผนงาน </w:t>
      </w:r>
    </w:p>
    <w:p w:rsidR="00665772" w:rsidRPr="007E1467" w:rsidRDefault="00665772" w:rsidP="00A953C5">
      <w:pPr>
        <w:pStyle w:val="Heading1"/>
        <w:numPr>
          <w:ilvl w:val="0"/>
          <w:numId w:val="0"/>
        </w:numPr>
        <w:spacing w:line="240" w:lineRule="auto"/>
        <w:jc w:val="both"/>
        <w:rPr>
          <w:cs/>
        </w:rPr>
        <w:sectPr w:rsidR="00665772" w:rsidRPr="007E1467" w:rsidSect="00F87530">
          <w:headerReference w:type="default" r:id="rId15"/>
          <w:pgSz w:w="11906" w:h="16838" w:code="9"/>
          <w:pgMar w:top="2160" w:right="1440" w:bottom="1440" w:left="2160" w:header="1008" w:footer="720" w:gutter="0"/>
          <w:pgNumType w:start="1"/>
          <w:cols w:space="708"/>
          <w:titlePg/>
          <w:docGrid w:linePitch="435"/>
        </w:sectPr>
      </w:pPr>
    </w:p>
    <w:p w:rsidR="0094617B" w:rsidRPr="007E1467" w:rsidRDefault="00A87D64" w:rsidP="00C4508B">
      <w:pPr>
        <w:pStyle w:val="Heading1"/>
        <w:spacing w:line="240" w:lineRule="auto"/>
      </w:pPr>
      <w:bookmarkStart w:id="106" w:name="_Toc487543097"/>
      <w:bookmarkStart w:id="107" w:name="_Toc420525067"/>
      <w:r>
        <w:rPr>
          <w:cs/>
        </w:rPr>
        <w:lastRenderedPageBreak/>
        <w:br/>
      </w:r>
      <w:r w:rsidR="008C7CF2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08DA754" wp14:editId="05594159">
                <wp:simplePos x="0" y="0"/>
                <wp:positionH relativeFrom="column">
                  <wp:posOffset>5596172</wp:posOffset>
                </wp:positionH>
                <wp:positionV relativeFrom="paragraph">
                  <wp:posOffset>-650875</wp:posOffset>
                </wp:positionV>
                <wp:extent cx="457200" cy="457200"/>
                <wp:effectExtent l="0" t="0" r="0" b="0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9D726C0" id="Rectangle 128" o:spid="_x0000_s1026" style="position:absolute;margin-left:440.65pt;margin-top:-51.25pt;width:36pt;height:36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" fillcolor="white [3212]" stroked="f" strokeweight="1pt"/>
            </w:pict>
          </mc:Fallback>
        </mc:AlternateContent>
      </w:r>
      <w:r w:rsidR="00506AD7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C2CA250" wp14:editId="675BACA1">
                <wp:simplePos x="0" y="0"/>
                <wp:positionH relativeFrom="column">
                  <wp:posOffset>5142865</wp:posOffset>
                </wp:positionH>
                <wp:positionV relativeFrom="paragraph">
                  <wp:posOffset>-763905</wp:posOffset>
                </wp:positionV>
                <wp:extent cx="457200" cy="457200"/>
                <wp:effectExtent l="0" t="0" r="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2C34DC8" id="Rectangle 11" o:spid="_x0000_s1026" style="position:absolute;margin-left:404.95pt;margin-top:-60.15pt;width:36pt;height:36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" fillcolor="white [3212]" stroked="f" strokeweight="1pt"/>
            </w:pict>
          </mc:Fallback>
        </mc:AlternateContent>
      </w:r>
      <w:r w:rsidR="00EF3FD5" w:rsidRPr="007E1467">
        <w:rPr>
          <w:cs/>
        </w:rPr>
        <w:br/>
        <w:t>หลักการและทฤษฎีที่เกี่ยวข้อง</w:t>
      </w:r>
      <w:bookmarkEnd w:id="106"/>
      <w:bookmarkEnd w:id="107"/>
    </w:p>
    <w:p w:rsidR="002D17A8" w:rsidRDefault="000F21A0" w:rsidP="000F21A0">
      <w:pPr>
        <w:spacing w:after="0" w:line="240" w:lineRule="auto"/>
        <w:ind w:firstLine="709"/>
      </w:pPr>
      <w:bookmarkStart w:id="108" w:name="_Toc399842565"/>
      <w:r w:rsidRPr="00C4508B">
        <w:rPr>
          <w:cs/>
        </w:rPr>
        <w:t>การปฏิบัติงานสหกิจศึกษานั้นนับว่าเป็นรายวิชาที่เปิดโอกาสให้ผู้ปฏิบัติงานสหกิจศึกษาได้มาท</w:t>
      </w:r>
      <w:r w:rsidRPr="00C4508B">
        <w:rPr>
          <w:rFonts w:hint="cs"/>
          <w:cs/>
        </w:rPr>
        <w:t>ำ</w:t>
      </w:r>
      <w:r w:rsidRPr="00C4508B">
        <w:rPr>
          <w:cs/>
        </w:rPr>
        <w:t>งานเปรียบเสมือนเป็นพนักงานในองค์กร ทำให้นิสิตได้รับความรู้ และประสบการณ์ที่ไม่สามารถหาได้จากการเรียนการสอน นอกจากนั้นผู้ปฏิบัติงานสหกิจศึกษาเองยังได้ศึกษาวัฒนธรรมการทำงานขององค์กร สหกิจศึกษาจึงเป็นรายวิชาที่เป็นโอกาสที่ดีที่ผู้ปฏิบัติงานสหกิจศึกษาจะค้นพบศักยภาพที่แท้จริง และความต้องการด้านงานอาชีพชัดเจนมากขึ้น ซึ่งการทำงานผู้ปฏิบัติงานสหกิจศึกษาเองได้ฝึกทักษะต่าง ๆ ที่ได้เรียนมาจากรายวิชาในห้องเรียนทั้งการแก้ไขปัญหาการทำงาน การวางแผนงาน การจัดการบริหารเวลาการทำงาน และอีกหนึ่งทักษะที่นิสิตได้ฝึก คือ ทักษะการค้นคว้าหาความรู</w:t>
      </w:r>
      <w:r w:rsidRPr="00C4508B">
        <w:rPr>
          <w:rFonts w:hint="cs"/>
          <w:cs/>
        </w:rPr>
        <w:t>้</w:t>
      </w:r>
    </w:p>
    <w:p w:rsidR="00394E76" w:rsidRDefault="00394E76" w:rsidP="00097617">
      <w:pPr>
        <w:spacing w:after="0" w:line="240" w:lineRule="auto"/>
        <w:ind w:firstLine="709"/>
      </w:pPr>
      <w:r>
        <w:rPr>
          <w:cs/>
        </w:rPr>
        <w:t>ในการปฏิบัติงานสหกิจศึกษา ผู้ปฏิบัติงานสหกิจศึกษาจำเป็นต้องมีการเรียนรู้ และค้นคว้าหาข้อมูลทฤษฎีหลักการต่าง ๆ และรายละเอียดของกระบวนการที่เกี่ยวข้องกับการพัฒนาระบบ เพื่อให้มีความรู้ความเข้าใจในงานที่ได้รับมอบหมายให้มากที่สุด และยังเป็นการนำความรู้ความเข้าใจมาปรับใช้ในการจัดทำเอกสารประกอบระบบ ซึ่งระบบงานที่ผู้ปฏิบัติงานสหกิจศึกษาได้รับมอบหมาย คือ</w:t>
      </w:r>
      <w:r>
        <w:rPr>
          <w:rFonts w:hint="cs"/>
          <w:cs/>
        </w:rPr>
        <w:t xml:space="preserve"> ระบบเปลี่ยนแปลงกระบวนการทำงาน </w:t>
      </w:r>
      <w:r>
        <w:t xml:space="preserve">(Process Change Report : PCR) </w:t>
      </w:r>
      <w:r w:rsidR="008C433C">
        <w:rPr>
          <w:rFonts w:hint="cs"/>
          <w:cs/>
        </w:rPr>
        <w:t>โดย</w:t>
      </w:r>
      <w:r w:rsidR="008C433C" w:rsidRPr="008C433C">
        <w:rPr>
          <w:cs/>
        </w:rPr>
        <w:t>ผู้ปฏิบัติงานสหกิจศึกษา</w:t>
      </w:r>
      <w:r w:rsidR="008C433C">
        <w:rPr>
          <w:rFonts w:hint="cs"/>
          <w:cs/>
        </w:rPr>
        <w:t>ได้รับมอบหมายให้ปฎิบัติงานใน</w:t>
      </w:r>
      <w:r w:rsidR="00097617">
        <w:rPr>
          <w:cs/>
        </w:rPr>
        <w:t>ตําแหนงนักพัฒนาซอฟตแวร (</w:t>
      </w:r>
      <w:r w:rsidR="00097617">
        <w:t>Programmer)</w:t>
      </w:r>
      <w:r w:rsidR="00097617">
        <w:rPr>
          <w:rFonts w:hint="cs"/>
          <w:cs/>
        </w:rPr>
        <w:t xml:space="preserve"> ซึ่งการวิเคราะห์ของการระบบนั้งผู้ปฎิบัติงานสหกิจศึกษาจำเป็นต้องการเรียนรู้ระบบการทำงานของระบบเดิมของการเปลี่ยนแปลงกระบวนการทำงานในองค์กร</w:t>
      </w:r>
    </w:p>
    <w:p w:rsidR="00097617" w:rsidRDefault="00097617" w:rsidP="00097617">
      <w:pPr>
        <w:spacing w:after="0" w:line="240" w:lineRule="auto"/>
        <w:ind w:firstLine="709"/>
      </w:pPr>
      <w:r>
        <w:rPr>
          <w:rFonts w:hint="cs"/>
          <w:cs/>
        </w:rPr>
        <w:t xml:space="preserve">โดยในส่วนนี้จะเป็นส่วนของการอธิบายข้อมูลรายละเอียดต่างๆ ของหลักการ และทฤษฎีที่เกี่ยวจ้องที่ผู้ปฎิบัติงานสหกิจศึกษาได้เรียนรู้ และค้นคว้าหาข้อมูลสหรับการวิเคราะห์ และออกแบบระบบเปลี่ยนแปลงกระบวนการทำงาน </w:t>
      </w:r>
      <w:r>
        <w:t>(Process Change Report : PCR)</w:t>
      </w:r>
      <w:r>
        <w:rPr>
          <w:rFonts w:hint="cs"/>
          <w:cs/>
        </w:rPr>
        <w:t xml:space="preserve"> ซึ่งรายละเอียดข้อมูลจะประกอบไปด้วยคำศัพท์เฉพาะ งานวิจัยหรือบทความเกี่ยวข้อง พร้อมทั้งเครื่องมือ และเทคโนโลยีที่เกี่ยวข้องกับการพัฒนาระบบ และจัดทำเอกสารประกอบ รวมถึงรวบรวมข้อมูลเพื่อนำมาใช้ในการจัดทำระบบ ซึ่งจะกล่าวในลำดับถัดไป</w:t>
      </w:r>
    </w:p>
    <w:p w:rsidR="00CC22D8" w:rsidRDefault="00CC22D8" w:rsidP="00097617">
      <w:pPr>
        <w:spacing w:after="0" w:line="240" w:lineRule="auto"/>
        <w:ind w:firstLine="709"/>
      </w:pPr>
    </w:p>
    <w:p w:rsidR="00CC22D8" w:rsidRPr="008C433C" w:rsidRDefault="00CC22D8" w:rsidP="00097617">
      <w:pPr>
        <w:spacing w:after="0" w:line="240" w:lineRule="auto"/>
        <w:ind w:firstLine="709"/>
        <w:rPr>
          <w:cs/>
        </w:rPr>
      </w:pPr>
    </w:p>
    <w:p w:rsidR="001C2674" w:rsidRPr="007E1467" w:rsidRDefault="00097617" w:rsidP="00991A87">
      <w:pPr>
        <w:pStyle w:val="Heading2"/>
      </w:pPr>
      <w:bookmarkStart w:id="109" w:name="_Toc487543098"/>
      <w:r>
        <w:rPr>
          <w:rFonts w:hint="cs"/>
          <w:cs/>
        </w:rPr>
        <w:lastRenderedPageBreak/>
        <w:t xml:space="preserve"> </w:t>
      </w:r>
      <w:r w:rsidR="001C2674" w:rsidRPr="007E1467">
        <w:rPr>
          <w:cs/>
        </w:rPr>
        <w:t>นิยามศัพท์</w:t>
      </w:r>
      <w:bookmarkEnd w:id="108"/>
      <w:r w:rsidR="00877347" w:rsidRPr="007E1467">
        <w:rPr>
          <w:cs/>
        </w:rPr>
        <w:t>เฉพาะ</w:t>
      </w:r>
      <w:bookmarkEnd w:id="109"/>
    </w:p>
    <w:p w:rsidR="00D211A9" w:rsidRPr="000A4FB7" w:rsidRDefault="00C2405C" w:rsidP="007A1394">
      <w:pPr>
        <w:spacing w:after="0" w:line="240" w:lineRule="auto"/>
        <w:ind w:firstLine="709"/>
      </w:pPr>
      <w:r w:rsidRPr="000A4FB7">
        <w:rPr>
          <w:cs/>
        </w:rPr>
        <w:t>ในส่วนนี้จะเป็นการอธิบายถึงรายละเอียดของคำศัพท์เฉพาะที่เกี่ยวข้องกับการวิเคราะห์ และการออ</w:t>
      </w:r>
      <w:r w:rsidR="008C67BF" w:rsidRPr="000A4FB7">
        <w:rPr>
          <w:cs/>
        </w:rPr>
        <w:t>กแบบระบบ</w:t>
      </w:r>
      <w:r w:rsidR="008C67BF" w:rsidRPr="000A4FB7">
        <w:rPr>
          <w:rFonts w:hint="cs"/>
          <w:cs/>
        </w:rPr>
        <w:t>เปลี่ยนแปลงกระบวนการทำงาน</w:t>
      </w:r>
      <w:r w:rsidRPr="000A4FB7">
        <w:rPr>
          <w:cs/>
        </w:rPr>
        <w:t xml:space="preserve"> (</w:t>
      </w:r>
      <w:r w:rsidR="008C67BF" w:rsidRPr="000A4FB7">
        <w:t>Process Change Report System : PCR</w:t>
      </w:r>
      <w:r w:rsidRPr="000A4FB7">
        <w:t xml:space="preserve">) </w:t>
      </w:r>
      <w:r w:rsidRPr="000A4FB7">
        <w:rPr>
          <w:cs/>
        </w:rPr>
        <w:t>เพื่อให้ผู้ปฏิบัติงานสหกิจศึกษาได้มีความเข้าใจ และสามารถน าไปใช้ในการด าเนินการในส่วนต่าง ๆ ของการพัฒนาระบบ และเอกสารประกอบ ดังตารางที่ 2-1</w:t>
      </w:r>
    </w:p>
    <w:p w:rsidR="009F7F5E" w:rsidRPr="007E1467" w:rsidRDefault="00F328C5" w:rsidP="00991A87">
      <w:pPr>
        <w:pStyle w:val="a1"/>
      </w:pPr>
      <w:bookmarkStart w:id="110" w:name="_Toc420526498"/>
      <w:bookmarkStart w:id="111" w:name="_Toc420530170"/>
      <w:bookmarkStart w:id="112" w:name="_Toc420530189"/>
      <w:bookmarkStart w:id="113" w:name="_Toc420530465"/>
      <w:bookmarkStart w:id="114" w:name="_Toc420530484"/>
      <w:bookmarkStart w:id="115" w:name="_Toc420530503"/>
      <w:bookmarkStart w:id="116" w:name="_Toc420530522"/>
      <w:bookmarkStart w:id="117" w:name="_Toc420542597"/>
      <w:bookmarkStart w:id="118" w:name="_Toc420543128"/>
      <w:bookmarkStart w:id="119" w:name="_Toc420543190"/>
      <w:bookmarkStart w:id="120" w:name="_Toc424818441"/>
      <w:bookmarkStart w:id="121" w:name="_Toc487546664"/>
      <w:r w:rsidRPr="007E1467"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2</w:t>
      </w:r>
      <w:r w:rsidR="001B5F27">
        <w:rPr>
          <w:noProof/>
        </w:rPr>
        <w:fldChar w:fldCharType="end"/>
      </w:r>
      <w:r w:rsidR="000B749A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</w:t>
      </w:r>
      <w:r w:rsidR="009F7F5E" w:rsidRPr="007E1467">
        <w:rPr>
          <w:cs/>
        </w:rPr>
        <w:t>คำศัพท์</w:t>
      </w:r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r w:rsidR="00323873" w:rsidRPr="007E1467">
        <w:rPr>
          <w:cs/>
        </w:rPr>
        <w:t>เฉพาะ</w:t>
      </w:r>
      <w:bookmarkEnd w:id="120"/>
      <w:bookmarkEnd w:id="121"/>
    </w:p>
    <w:tbl>
      <w:tblPr>
        <w:tblStyle w:val="TableGrid"/>
        <w:tblW w:w="5284" w:type="pct"/>
        <w:tblLook w:val="04A0" w:firstRow="1" w:lastRow="0" w:firstColumn="1" w:lastColumn="0" w:noHBand="0" w:noVBand="1"/>
      </w:tblPr>
      <w:tblGrid>
        <w:gridCol w:w="894"/>
        <w:gridCol w:w="3353"/>
        <w:gridCol w:w="4520"/>
      </w:tblGrid>
      <w:tr w:rsidR="00961ABB" w:rsidRPr="007E1467" w:rsidTr="00CE3E23">
        <w:tc>
          <w:tcPr>
            <w:tcW w:w="510" w:type="pct"/>
          </w:tcPr>
          <w:p w:rsidR="001C2674" w:rsidRPr="000B4692" w:rsidRDefault="001C2674" w:rsidP="00991A87">
            <w:pPr>
              <w:jc w:val="center"/>
              <w:rPr>
                <w:b/>
                <w:bCs/>
                <w:cs/>
              </w:rPr>
            </w:pPr>
            <w:r w:rsidRPr="000B4692">
              <w:rPr>
                <w:b/>
                <w:bCs/>
                <w:cs/>
              </w:rPr>
              <w:t>ลำดับ</w:t>
            </w:r>
          </w:p>
        </w:tc>
        <w:tc>
          <w:tcPr>
            <w:tcW w:w="1912" w:type="pct"/>
          </w:tcPr>
          <w:p w:rsidR="001C2674" w:rsidRPr="000B4692" w:rsidRDefault="001C2674" w:rsidP="00991A87">
            <w:pPr>
              <w:jc w:val="center"/>
              <w:rPr>
                <w:b/>
                <w:bCs/>
              </w:rPr>
            </w:pPr>
            <w:r w:rsidRPr="000B4692">
              <w:rPr>
                <w:b/>
                <w:bCs/>
                <w:cs/>
              </w:rPr>
              <w:t>คำศัพท์</w:t>
            </w:r>
          </w:p>
        </w:tc>
        <w:tc>
          <w:tcPr>
            <w:tcW w:w="2577" w:type="pct"/>
          </w:tcPr>
          <w:p w:rsidR="001C2674" w:rsidRPr="000B4692" w:rsidRDefault="001C2674" w:rsidP="00991A87">
            <w:pPr>
              <w:jc w:val="center"/>
              <w:rPr>
                <w:b/>
                <w:bCs/>
              </w:rPr>
            </w:pPr>
            <w:r w:rsidRPr="000B4692">
              <w:rPr>
                <w:b/>
                <w:bCs/>
                <w:cs/>
              </w:rPr>
              <w:t>ความหมาย</w:t>
            </w:r>
          </w:p>
        </w:tc>
      </w:tr>
      <w:tr w:rsidR="00961ABB" w:rsidRPr="007E1467" w:rsidTr="00CE3E23">
        <w:tc>
          <w:tcPr>
            <w:tcW w:w="510" w:type="pct"/>
          </w:tcPr>
          <w:p w:rsidR="009F7F5E" w:rsidRPr="007E1467" w:rsidRDefault="009F7F5E" w:rsidP="00991A87">
            <w:pPr>
              <w:jc w:val="center"/>
              <w:rPr>
                <w:rFonts w:hint="cs"/>
              </w:rPr>
            </w:pPr>
            <w:ins w:id="122" w:author="Pahommie" w:date="2014-11-06T16:36:00Z">
              <w:r w:rsidRPr="007E1467">
                <w:t>1</w:t>
              </w:r>
              <w:r w:rsidRPr="007E1467">
                <w:rPr>
                  <w:cs/>
                </w:rPr>
                <w:t>.</w:t>
              </w:r>
            </w:ins>
          </w:p>
        </w:tc>
        <w:tc>
          <w:tcPr>
            <w:tcW w:w="1912" w:type="pct"/>
          </w:tcPr>
          <w:p w:rsidR="009F7F5E" w:rsidRPr="007E1467" w:rsidRDefault="00A07A2C" w:rsidP="00991A87">
            <w:pPr>
              <w:jc w:val="left"/>
            </w:pPr>
            <w:r>
              <w:t>Approver department</w:t>
            </w:r>
          </w:p>
        </w:tc>
        <w:tc>
          <w:tcPr>
            <w:tcW w:w="2577" w:type="pct"/>
          </w:tcPr>
          <w:p w:rsidR="009F7F5E" w:rsidRPr="007E1467" w:rsidRDefault="00637E94" w:rsidP="00991A87">
            <w:r w:rsidRPr="007E1467">
              <w:t>XXX</w:t>
            </w:r>
          </w:p>
        </w:tc>
      </w:tr>
      <w:tr w:rsidR="00961ABB" w:rsidRPr="007E1467" w:rsidTr="00CE3E23">
        <w:tc>
          <w:tcPr>
            <w:tcW w:w="510" w:type="pct"/>
          </w:tcPr>
          <w:p w:rsidR="009F7F5E" w:rsidRPr="007E1467" w:rsidRDefault="009F7F5E" w:rsidP="00991A87">
            <w:pPr>
              <w:jc w:val="center"/>
            </w:pPr>
            <w:ins w:id="123" w:author="Pahommie" w:date="2014-11-06T16:37:00Z">
              <w:r w:rsidRPr="007E1467">
                <w:rPr>
                  <w:cs/>
                </w:rPr>
                <w:t>2.</w:t>
              </w:r>
            </w:ins>
          </w:p>
        </w:tc>
        <w:tc>
          <w:tcPr>
            <w:tcW w:w="1912" w:type="pct"/>
          </w:tcPr>
          <w:p w:rsidR="009F7F5E" w:rsidRPr="007E1467" w:rsidRDefault="00A07A2C" w:rsidP="00991A87">
            <w:pPr>
              <w:jc w:val="left"/>
              <w:rPr>
                <w:rFonts w:hint="cs"/>
                <w:cs/>
              </w:rPr>
            </w:pPr>
            <w:r>
              <w:rPr>
                <w:color w:val="000000" w:themeColor="text1"/>
              </w:rPr>
              <w:t>Approve a</w:t>
            </w:r>
            <w:r w:rsidRPr="00101136">
              <w:rPr>
                <w:color w:val="000000" w:themeColor="text1"/>
              </w:rPr>
              <w:t>cknowledge</w:t>
            </w:r>
            <w:r>
              <w:rPr>
                <w:rFonts w:hint="cs"/>
                <w:color w:val="000000" w:themeColor="text1"/>
                <w:cs/>
              </w:rPr>
              <w:t xml:space="preserve"> </w:t>
            </w:r>
            <w:r>
              <w:rPr>
                <w:color w:val="000000" w:themeColor="text1"/>
              </w:rPr>
              <w:t>department</w:t>
            </w:r>
            <w:r>
              <w:t xml:space="preserve"> </w:t>
            </w:r>
          </w:p>
        </w:tc>
        <w:tc>
          <w:tcPr>
            <w:tcW w:w="2577" w:type="pct"/>
          </w:tcPr>
          <w:p w:rsidR="009F7F5E" w:rsidRPr="007E1467" w:rsidRDefault="00637E94" w:rsidP="00991A87">
            <w:r w:rsidRPr="007E1467">
              <w:t>XXX</w:t>
            </w:r>
          </w:p>
        </w:tc>
      </w:tr>
      <w:tr w:rsidR="00961ABB" w:rsidRPr="007E1467" w:rsidTr="00CE3E23">
        <w:tc>
          <w:tcPr>
            <w:tcW w:w="510" w:type="pct"/>
          </w:tcPr>
          <w:p w:rsidR="009F7F5E" w:rsidRPr="007E1467" w:rsidRDefault="009F7F5E" w:rsidP="00991A87">
            <w:pPr>
              <w:jc w:val="center"/>
              <w:rPr>
                <w:cs/>
              </w:rPr>
            </w:pPr>
            <w:r w:rsidRPr="007E1467">
              <w:rPr>
                <w:cs/>
              </w:rPr>
              <w:t>3.</w:t>
            </w:r>
          </w:p>
        </w:tc>
        <w:tc>
          <w:tcPr>
            <w:tcW w:w="1912" w:type="pct"/>
          </w:tcPr>
          <w:p w:rsidR="009F7F5E" w:rsidRPr="007E1467" w:rsidRDefault="00CE3E23" w:rsidP="00991A87">
            <w:pPr>
              <w:jc w:val="left"/>
            </w:pPr>
            <w:r>
              <w:rPr>
                <w:color w:val="000000" w:themeColor="text1"/>
              </w:rPr>
              <w:t>Quality A</w:t>
            </w:r>
            <w:r w:rsidRPr="00755A14">
              <w:rPr>
                <w:color w:val="000000" w:themeColor="text1"/>
              </w:rPr>
              <w:t>ssuran</w:t>
            </w:r>
            <w:r>
              <w:rPr>
                <w:color w:val="000000" w:themeColor="text1"/>
              </w:rPr>
              <w:t xml:space="preserve"> Planning (QAP)</w:t>
            </w:r>
          </w:p>
        </w:tc>
        <w:tc>
          <w:tcPr>
            <w:tcW w:w="2577" w:type="pct"/>
          </w:tcPr>
          <w:p w:rsidR="009F7F5E" w:rsidRPr="007E1467" w:rsidRDefault="00637E94" w:rsidP="00991A87">
            <w:r w:rsidRPr="007E1467">
              <w:t>XXX</w:t>
            </w:r>
          </w:p>
        </w:tc>
      </w:tr>
      <w:tr w:rsidR="00CE3E23" w:rsidRPr="007E1467" w:rsidTr="00CE3E23">
        <w:tc>
          <w:tcPr>
            <w:tcW w:w="510" w:type="pct"/>
          </w:tcPr>
          <w:p w:rsidR="00CE3E23" w:rsidRPr="007E1467" w:rsidRDefault="00CE3E23" w:rsidP="00991A87">
            <w:pPr>
              <w:jc w:val="center"/>
              <w:rPr>
                <w:cs/>
              </w:rPr>
            </w:pPr>
            <w:r>
              <w:t>4</w:t>
            </w:r>
          </w:p>
        </w:tc>
        <w:tc>
          <w:tcPr>
            <w:tcW w:w="1912" w:type="pct"/>
          </w:tcPr>
          <w:p w:rsidR="00CE3E23" w:rsidRPr="007E1467" w:rsidRDefault="00CE3E23" w:rsidP="00991A87">
            <w:pPr>
              <w:jc w:val="left"/>
            </w:pPr>
            <w:r>
              <w:t>BKD</w:t>
            </w:r>
          </w:p>
        </w:tc>
        <w:tc>
          <w:tcPr>
            <w:tcW w:w="2577" w:type="pct"/>
          </w:tcPr>
          <w:p w:rsidR="00CE3E23" w:rsidRPr="007E1467" w:rsidRDefault="00CE3E23" w:rsidP="00991A87"/>
        </w:tc>
      </w:tr>
      <w:tr w:rsidR="00CE3E23" w:rsidRPr="007E1467" w:rsidTr="00CE3E23">
        <w:tc>
          <w:tcPr>
            <w:tcW w:w="510" w:type="pct"/>
          </w:tcPr>
          <w:p w:rsidR="00CE3E23" w:rsidRPr="007E1467" w:rsidRDefault="00CE3E23" w:rsidP="00991A87">
            <w:pPr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1912" w:type="pct"/>
          </w:tcPr>
          <w:p w:rsidR="00CE3E23" w:rsidRPr="007E1467" w:rsidRDefault="00CE3E23" w:rsidP="00991A87">
            <w:pPr>
              <w:jc w:val="left"/>
            </w:pPr>
            <w:r>
              <w:rPr>
                <w:color w:val="000000" w:themeColor="text1"/>
              </w:rPr>
              <w:t>Quality A</w:t>
            </w:r>
            <w:r w:rsidRPr="00755A14">
              <w:rPr>
                <w:color w:val="000000" w:themeColor="text1"/>
              </w:rPr>
              <w:t>ssuran</w:t>
            </w:r>
            <w:r>
              <w:rPr>
                <w:color w:val="000000" w:themeColor="text1"/>
              </w:rPr>
              <w:t xml:space="preserve"> Customer (QAC)</w:t>
            </w:r>
          </w:p>
        </w:tc>
        <w:tc>
          <w:tcPr>
            <w:tcW w:w="2577" w:type="pct"/>
          </w:tcPr>
          <w:p w:rsidR="00CE3E23" w:rsidRPr="007E1467" w:rsidRDefault="00CE3E23" w:rsidP="00991A87"/>
        </w:tc>
      </w:tr>
      <w:tr w:rsidR="00CE3E23" w:rsidRPr="007E1467" w:rsidTr="00CE3E23">
        <w:tc>
          <w:tcPr>
            <w:tcW w:w="510" w:type="pct"/>
          </w:tcPr>
          <w:p w:rsidR="00CE3E23" w:rsidRPr="007E1467" w:rsidRDefault="00972813" w:rsidP="00991A87">
            <w:pPr>
              <w:jc w:val="center"/>
              <w:rPr>
                <w:cs/>
              </w:rPr>
            </w:pPr>
            <w:r>
              <w:t>6</w:t>
            </w:r>
          </w:p>
        </w:tc>
        <w:tc>
          <w:tcPr>
            <w:tcW w:w="1912" w:type="pct"/>
          </w:tcPr>
          <w:p w:rsidR="00CE3E23" w:rsidRPr="007E1467" w:rsidRDefault="00D95BE1" w:rsidP="00991A87">
            <w:pPr>
              <w:jc w:val="left"/>
            </w:pPr>
            <w:r>
              <w:t>Production Engisneering (PE)</w:t>
            </w:r>
          </w:p>
        </w:tc>
        <w:tc>
          <w:tcPr>
            <w:tcW w:w="2577" w:type="pct"/>
          </w:tcPr>
          <w:p w:rsidR="00CE3E23" w:rsidRPr="007E1467" w:rsidRDefault="00CE3E23" w:rsidP="00991A87"/>
        </w:tc>
      </w:tr>
      <w:tr w:rsidR="00CE3E23" w:rsidRPr="007E1467" w:rsidTr="00CE3E23">
        <w:tc>
          <w:tcPr>
            <w:tcW w:w="510" w:type="pct"/>
          </w:tcPr>
          <w:p w:rsidR="00CE3E23" w:rsidRPr="007E1467" w:rsidRDefault="00972813" w:rsidP="00991A87">
            <w:pPr>
              <w:jc w:val="center"/>
              <w:rPr>
                <w:cs/>
              </w:rPr>
            </w:pPr>
            <w:r>
              <w:t>7</w:t>
            </w:r>
          </w:p>
        </w:tc>
        <w:tc>
          <w:tcPr>
            <w:tcW w:w="1912" w:type="pct"/>
          </w:tcPr>
          <w:p w:rsidR="00CE3E23" w:rsidRPr="007E1467" w:rsidRDefault="00D95BE1" w:rsidP="00991A87">
            <w:pPr>
              <w:jc w:val="left"/>
            </w:pPr>
            <w:r>
              <w:rPr>
                <w:color w:val="000000" w:themeColor="text1"/>
              </w:rPr>
              <w:t>Quality A</w:t>
            </w:r>
            <w:r w:rsidRPr="00755A14">
              <w:rPr>
                <w:color w:val="000000" w:themeColor="text1"/>
              </w:rPr>
              <w:t>ssura</w:t>
            </w:r>
            <w:r>
              <w:rPr>
                <w:color w:val="000000" w:themeColor="text1"/>
              </w:rPr>
              <w:t xml:space="preserve"> (QA)</w:t>
            </w:r>
          </w:p>
        </w:tc>
        <w:tc>
          <w:tcPr>
            <w:tcW w:w="2577" w:type="pct"/>
          </w:tcPr>
          <w:p w:rsidR="00CE3E23" w:rsidRPr="007E1467" w:rsidRDefault="00CE3E23" w:rsidP="00991A87"/>
        </w:tc>
      </w:tr>
      <w:tr w:rsidR="00CE3E23" w:rsidRPr="007E1467" w:rsidTr="00CE3E23">
        <w:tc>
          <w:tcPr>
            <w:tcW w:w="510" w:type="pct"/>
          </w:tcPr>
          <w:p w:rsidR="00CE3E23" w:rsidRPr="007E1467" w:rsidRDefault="00972813" w:rsidP="00991A87">
            <w:pPr>
              <w:jc w:val="center"/>
              <w:rPr>
                <w:cs/>
              </w:rPr>
            </w:pPr>
            <w:r>
              <w:t>8</w:t>
            </w:r>
          </w:p>
        </w:tc>
        <w:tc>
          <w:tcPr>
            <w:tcW w:w="1912" w:type="pct"/>
          </w:tcPr>
          <w:p w:rsidR="00CE3E23" w:rsidRPr="007E1467" w:rsidRDefault="00B67072" w:rsidP="00991A87">
            <w:pPr>
              <w:jc w:val="left"/>
            </w:pPr>
            <w:r>
              <w:t>Annual Plan</w:t>
            </w:r>
          </w:p>
        </w:tc>
        <w:tc>
          <w:tcPr>
            <w:tcW w:w="2577" w:type="pct"/>
          </w:tcPr>
          <w:p w:rsidR="00CE3E23" w:rsidRPr="007E1467" w:rsidRDefault="00CE3E23" w:rsidP="00991A87"/>
        </w:tc>
      </w:tr>
      <w:tr w:rsidR="00CE3E23" w:rsidRPr="007E1467" w:rsidTr="00CE3E23">
        <w:tc>
          <w:tcPr>
            <w:tcW w:w="510" w:type="pct"/>
          </w:tcPr>
          <w:p w:rsidR="00CE3E23" w:rsidRPr="007E1467" w:rsidRDefault="00972813" w:rsidP="00991A87">
            <w:pPr>
              <w:jc w:val="center"/>
              <w:rPr>
                <w:cs/>
              </w:rPr>
            </w:pPr>
            <w:r>
              <w:t>9</w:t>
            </w:r>
          </w:p>
        </w:tc>
        <w:tc>
          <w:tcPr>
            <w:tcW w:w="1912" w:type="pct"/>
          </w:tcPr>
          <w:p w:rsidR="00CE3E23" w:rsidRPr="007E1467" w:rsidRDefault="00972813" w:rsidP="00991A87">
            <w:pPr>
              <w:jc w:val="left"/>
            </w:pPr>
            <w:r>
              <w:t>Report</w:t>
            </w:r>
          </w:p>
        </w:tc>
        <w:tc>
          <w:tcPr>
            <w:tcW w:w="2577" w:type="pct"/>
          </w:tcPr>
          <w:p w:rsidR="00CE3E23" w:rsidRPr="007E1467" w:rsidRDefault="00CE3E23" w:rsidP="00991A87"/>
        </w:tc>
      </w:tr>
      <w:tr w:rsidR="00972813" w:rsidRPr="007E1467" w:rsidTr="00CE3E23">
        <w:tc>
          <w:tcPr>
            <w:tcW w:w="510" w:type="pct"/>
          </w:tcPr>
          <w:p w:rsidR="00972813" w:rsidRPr="007E1467" w:rsidRDefault="00972813" w:rsidP="00991A87">
            <w:pPr>
              <w:jc w:val="center"/>
              <w:rPr>
                <w:cs/>
              </w:rPr>
            </w:pPr>
            <w:r>
              <w:t>10</w:t>
            </w:r>
          </w:p>
        </w:tc>
        <w:tc>
          <w:tcPr>
            <w:tcW w:w="1912" w:type="pct"/>
          </w:tcPr>
          <w:p w:rsidR="00972813" w:rsidRDefault="00972813" w:rsidP="00991A87">
            <w:pPr>
              <w:jc w:val="left"/>
            </w:pPr>
            <w:r>
              <w:t>Section</w:t>
            </w:r>
          </w:p>
        </w:tc>
        <w:tc>
          <w:tcPr>
            <w:tcW w:w="2577" w:type="pct"/>
          </w:tcPr>
          <w:p w:rsidR="00972813" w:rsidRPr="007E1467" w:rsidRDefault="00972813" w:rsidP="00991A87"/>
        </w:tc>
      </w:tr>
      <w:tr w:rsidR="00972813" w:rsidRPr="007E1467" w:rsidTr="00CE3E23">
        <w:tc>
          <w:tcPr>
            <w:tcW w:w="510" w:type="pct"/>
          </w:tcPr>
          <w:p w:rsidR="00972813" w:rsidRPr="007E1467" w:rsidRDefault="0088447D" w:rsidP="00991A87">
            <w:pPr>
              <w:jc w:val="center"/>
              <w:rPr>
                <w:cs/>
              </w:rPr>
            </w:pPr>
            <w:r>
              <w:t>11</w:t>
            </w:r>
          </w:p>
        </w:tc>
        <w:tc>
          <w:tcPr>
            <w:tcW w:w="1912" w:type="pct"/>
          </w:tcPr>
          <w:p w:rsidR="00972813" w:rsidRDefault="0088447D" w:rsidP="00991A87">
            <w:pPr>
              <w:jc w:val="left"/>
            </w:pPr>
            <w:r>
              <w:t>Flow Approver</w:t>
            </w:r>
          </w:p>
        </w:tc>
        <w:tc>
          <w:tcPr>
            <w:tcW w:w="2577" w:type="pct"/>
          </w:tcPr>
          <w:p w:rsidR="00972813" w:rsidRPr="007E1467" w:rsidRDefault="00972813" w:rsidP="00991A87"/>
        </w:tc>
      </w:tr>
    </w:tbl>
    <w:p w:rsidR="00760CB5" w:rsidRDefault="00760CB5" w:rsidP="00991A87">
      <w:pPr>
        <w:spacing w:line="240" w:lineRule="auto"/>
        <w:rPr>
          <w:cs/>
        </w:rPr>
      </w:pPr>
      <w:bookmarkStart w:id="124" w:name="_Toc424818442"/>
      <w:bookmarkStart w:id="125" w:name="_Toc487546665"/>
      <w:r>
        <w:rPr>
          <w:cs/>
        </w:rPr>
        <w:br w:type="page"/>
      </w:r>
    </w:p>
    <w:p w:rsidR="00466E91" w:rsidRPr="007E1467" w:rsidRDefault="00466E91" w:rsidP="00991A87">
      <w:pPr>
        <w:spacing w:line="240" w:lineRule="auto"/>
      </w:pPr>
      <w:r w:rsidRPr="007E1467">
        <w:rPr>
          <w:cs/>
        </w:rPr>
        <w:lastRenderedPageBreak/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2</w:t>
      </w:r>
      <w:r w:rsidR="001B5F27">
        <w:rPr>
          <w:noProof/>
        </w:rPr>
        <w:fldChar w:fldCharType="end"/>
      </w:r>
      <w:r w:rsidR="00402ED5">
        <w:rPr>
          <w:cs/>
        </w:rPr>
        <w:noBreakHyphen/>
      </w:r>
      <w:r w:rsidR="0072715B">
        <w:rPr>
          <w:rFonts w:hint="cs"/>
          <w:cs/>
        </w:rPr>
        <w:t>1</w:t>
      </w:r>
      <w:r w:rsidRPr="007E1467">
        <w:rPr>
          <w:cs/>
        </w:rPr>
        <w:t xml:space="preserve">  คำศัพท์ที่</w:t>
      </w:r>
      <w:r w:rsidR="00323873" w:rsidRPr="007E1467">
        <w:rPr>
          <w:cs/>
        </w:rPr>
        <w:t>เฉพาะ</w:t>
      </w:r>
      <w:r w:rsidR="0052330B" w:rsidRPr="007E1467">
        <w:rPr>
          <w:cs/>
        </w:rPr>
        <w:t xml:space="preserve"> (ต่อ</w:t>
      </w:r>
      <w:r w:rsidRPr="007E1467">
        <w:rPr>
          <w:cs/>
        </w:rPr>
        <w:t>)</w:t>
      </w:r>
      <w:bookmarkEnd w:id="124"/>
      <w:bookmarkEnd w:id="125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94"/>
        <w:gridCol w:w="2610"/>
        <w:gridCol w:w="4792"/>
      </w:tblGrid>
      <w:tr w:rsidR="00466E91" w:rsidRPr="007E1467" w:rsidTr="00466E91">
        <w:tc>
          <w:tcPr>
            <w:tcW w:w="539" w:type="pct"/>
          </w:tcPr>
          <w:p w:rsidR="00466E91" w:rsidRPr="006A7DA8" w:rsidRDefault="00466E91" w:rsidP="00991A87">
            <w:pPr>
              <w:jc w:val="center"/>
              <w:rPr>
                <w:b/>
                <w:bCs/>
                <w:cs/>
              </w:rPr>
            </w:pPr>
            <w:r w:rsidRPr="006A7DA8">
              <w:rPr>
                <w:b/>
                <w:bCs/>
                <w:cs/>
              </w:rPr>
              <w:t>ลำดับ</w:t>
            </w:r>
          </w:p>
        </w:tc>
        <w:tc>
          <w:tcPr>
            <w:tcW w:w="1573" w:type="pct"/>
          </w:tcPr>
          <w:p w:rsidR="00466E91" w:rsidRPr="006A7DA8" w:rsidRDefault="00466E91" w:rsidP="00991A87">
            <w:pPr>
              <w:jc w:val="center"/>
              <w:rPr>
                <w:b/>
                <w:bCs/>
              </w:rPr>
            </w:pPr>
            <w:r w:rsidRPr="006A7DA8">
              <w:rPr>
                <w:b/>
                <w:bCs/>
                <w:cs/>
              </w:rPr>
              <w:t>คำศัพท์</w:t>
            </w:r>
          </w:p>
        </w:tc>
        <w:tc>
          <w:tcPr>
            <w:tcW w:w="2888" w:type="pct"/>
          </w:tcPr>
          <w:p w:rsidR="00466E91" w:rsidRPr="006A7DA8" w:rsidRDefault="00466E91" w:rsidP="00991A87">
            <w:pPr>
              <w:jc w:val="center"/>
              <w:rPr>
                <w:b/>
                <w:bCs/>
              </w:rPr>
            </w:pPr>
            <w:r w:rsidRPr="006A7DA8">
              <w:rPr>
                <w:b/>
                <w:bCs/>
                <w:cs/>
              </w:rPr>
              <w:t>ความหมาย</w:t>
            </w:r>
          </w:p>
        </w:tc>
      </w:tr>
      <w:tr w:rsidR="00961ABB" w:rsidRPr="007E1467" w:rsidTr="001D32B0">
        <w:tc>
          <w:tcPr>
            <w:tcW w:w="539" w:type="pct"/>
          </w:tcPr>
          <w:p w:rsidR="009F7F5E" w:rsidRPr="007E1467" w:rsidRDefault="009F7F5E" w:rsidP="00991A87">
            <w:pPr>
              <w:jc w:val="center"/>
              <w:rPr>
                <w:cs/>
              </w:rPr>
            </w:pPr>
            <w:r w:rsidRPr="007E1467">
              <w:rPr>
                <w:cs/>
              </w:rPr>
              <w:t>4.</w:t>
            </w:r>
          </w:p>
        </w:tc>
        <w:tc>
          <w:tcPr>
            <w:tcW w:w="1573" w:type="pct"/>
          </w:tcPr>
          <w:p w:rsidR="009F7F5E" w:rsidRPr="007E1467" w:rsidRDefault="00323873" w:rsidP="00991A87">
            <w:pPr>
              <w:jc w:val="both"/>
            </w:pPr>
            <w:r w:rsidRPr="007E1467">
              <w:t>XXX</w:t>
            </w:r>
          </w:p>
        </w:tc>
        <w:tc>
          <w:tcPr>
            <w:tcW w:w="2888" w:type="pct"/>
          </w:tcPr>
          <w:p w:rsidR="009F7F5E" w:rsidRPr="007E1467" w:rsidRDefault="00637E94" w:rsidP="00991A87">
            <w:r w:rsidRPr="007E1467">
              <w:t>XXX</w:t>
            </w:r>
          </w:p>
        </w:tc>
      </w:tr>
      <w:tr w:rsidR="00961ABB" w:rsidRPr="007E1467" w:rsidTr="001D32B0">
        <w:tc>
          <w:tcPr>
            <w:tcW w:w="539" w:type="pct"/>
          </w:tcPr>
          <w:p w:rsidR="009F7F5E" w:rsidRPr="007E1467" w:rsidRDefault="009F7F5E" w:rsidP="00991A87">
            <w:pPr>
              <w:jc w:val="center"/>
              <w:rPr>
                <w:cs/>
              </w:rPr>
            </w:pPr>
            <w:r w:rsidRPr="007E1467">
              <w:rPr>
                <w:cs/>
              </w:rPr>
              <w:t>5.</w:t>
            </w:r>
          </w:p>
        </w:tc>
        <w:tc>
          <w:tcPr>
            <w:tcW w:w="1573" w:type="pct"/>
          </w:tcPr>
          <w:p w:rsidR="009F7F5E" w:rsidRPr="007E1467" w:rsidRDefault="00637E94" w:rsidP="00991A87">
            <w:pPr>
              <w:jc w:val="both"/>
            </w:pPr>
            <w:r w:rsidRPr="007E1467">
              <w:t>XXX</w:t>
            </w:r>
          </w:p>
        </w:tc>
        <w:tc>
          <w:tcPr>
            <w:tcW w:w="2888" w:type="pct"/>
          </w:tcPr>
          <w:p w:rsidR="009F7F5E" w:rsidRPr="007E1467" w:rsidRDefault="00637E94" w:rsidP="00991A87">
            <w:r w:rsidRPr="007E1467">
              <w:t>XXX</w:t>
            </w:r>
          </w:p>
        </w:tc>
      </w:tr>
      <w:tr w:rsidR="00961ABB" w:rsidRPr="007E1467" w:rsidTr="001D32B0">
        <w:tc>
          <w:tcPr>
            <w:tcW w:w="539" w:type="pct"/>
          </w:tcPr>
          <w:p w:rsidR="009F7F5E" w:rsidRPr="007E1467" w:rsidRDefault="009F7F5E" w:rsidP="00991A87">
            <w:pPr>
              <w:jc w:val="center"/>
              <w:rPr>
                <w:cs/>
              </w:rPr>
            </w:pPr>
            <w:r w:rsidRPr="007E1467">
              <w:t>6</w:t>
            </w:r>
            <w:r w:rsidRPr="007E1467">
              <w:rPr>
                <w:cs/>
              </w:rPr>
              <w:t>.</w:t>
            </w:r>
          </w:p>
        </w:tc>
        <w:tc>
          <w:tcPr>
            <w:tcW w:w="1573" w:type="pct"/>
          </w:tcPr>
          <w:p w:rsidR="009F7F5E" w:rsidRPr="007E1467" w:rsidRDefault="00637E94" w:rsidP="00991A87">
            <w:pPr>
              <w:jc w:val="both"/>
            </w:pPr>
            <w:r w:rsidRPr="007E1467">
              <w:t>XXX</w:t>
            </w:r>
          </w:p>
        </w:tc>
        <w:tc>
          <w:tcPr>
            <w:tcW w:w="2888" w:type="pct"/>
          </w:tcPr>
          <w:p w:rsidR="009F7F5E" w:rsidRPr="007E1467" w:rsidRDefault="00637E94" w:rsidP="00991A87">
            <w:r w:rsidRPr="007E1467">
              <w:t>XXX</w:t>
            </w:r>
          </w:p>
        </w:tc>
      </w:tr>
    </w:tbl>
    <w:p w:rsidR="001C2674" w:rsidRPr="007E1467" w:rsidRDefault="009F7F5E" w:rsidP="00991A87">
      <w:pPr>
        <w:pStyle w:val="Heading2"/>
      </w:pPr>
      <w:bookmarkStart w:id="126" w:name="_Toc404714975"/>
      <w:bookmarkStart w:id="127" w:name="_Toc407575464"/>
      <w:bookmarkStart w:id="128" w:name="_Toc409387137"/>
      <w:bookmarkStart w:id="129" w:name="_Toc410779722"/>
      <w:bookmarkStart w:id="130" w:name="_Toc420265829"/>
      <w:bookmarkStart w:id="131" w:name="_Toc487543099"/>
      <w:bookmarkStart w:id="132" w:name="_Toc399842567"/>
      <w:bookmarkEnd w:id="126"/>
      <w:bookmarkEnd w:id="127"/>
      <w:bookmarkEnd w:id="128"/>
      <w:bookmarkEnd w:id="129"/>
      <w:r w:rsidRPr="007E1467">
        <w:rPr>
          <w:cs/>
        </w:rPr>
        <w:t>งานวิจัยหรือบทความที่เกี่ยวข้อง</w:t>
      </w:r>
      <w:bookmarkEnd w:id="130"/>
      <w:bookmarkEnd w:id="131"/>
      <w:bookmarkEnd w:id="132"/>
    </w:p>
    <w:p w:rsidR="00760CB5" w:rsidRPr="00437313" w:rsidRDefault="00437313" w:rsidP="00760CB5">
      <w:pPr>
        <w:spacing w:line="240" w:lineRule="auto"/>
        <w:ind w:firstLine="720"/>
      </w:pPr>
      <w:r w:rsidRPr="00437313">
        <w:rPr>
          <w:rFonts w:hint="cs"/>
          <w:cs/>
        </w:rPr>
        <w:t xml:space="preserve">ในการปฎิบัติงานสหกิจศึกษานั้นผู้ปฎิบัติงานสหกิจศึกษาได้รับมอบหมายให้ดูแล 1 ระบบการทำงาน ซึ่งจะต้องศึกษาแนวคิด ทฤษฎีงานวิจัย หรือบทความที่เกี่ยวข้องกับการวิเคราะห์ และการออกแบบ เพื่อนำข้อมูลมาช่วยส่งเสริมความรู้ความเข้าใจที่มีต่อระบบมากยิ่งขึ้น และสามารถนำความรู้ที่เกี่ยวข้องกับระบบเปลี่ยนแปลงกระบวนการทำงาน </w:t>
      </w:r>
      <w:r w:rsidRPr="00437313">
        <w:t xml:space="preserve">(Process Change Report : PCR) </w:t>
      </w:r>
      <w:r w:rsidRPr="00437313">
        <w:rPr>
          <w:rFonts w:hint="cs"/>
          <w:cs/>
        </w:rPr>
        <w:t>ซึ่งมีรายละเอียดดังต่อไปนี้</w:t>
      </w:r>
    </w:p>
    <w:p w:rsidR="009F7F5E" w:rsidRPr="007E1467" w:rsidRDefault="00251F88" w:rsidP="00251F88">
      <w:pPr>
        <w:pStyle w:val="Heading3"/>
      </w:pPr>
      <w:r>
        <w:rPr>
          <w:cs/>
        </w:rPr>
        <w:t>ระบบเปลี่ยนแปลงกระบวนการทำงาน</w:t>
      </w:r>
      <w:r w:rsidRPr="00251F88">
        <w:rPr>
          <w:cs/>
        </w:rPr>
        <w:t xml:space="preserve"> (</w:t>
      </w:r>
      <w:r>
        <w:t>Process Change Report System : PCR</w:t>
      </w:r>
      <w:r w:rsidRPr="00251F88">
        <w:t>)</w:t>
      </w:r>
    </w:p>
    <w:p w:rsidR="00760CB5" w:rsidRDefault="00760CB5" w:rsidP="00991A87">
      <w:pPr>
        <w:spacing w:line="240" w:lineRule="auto"/>
        <w:ind w:firstLine="720"/>
      </w:pPr>
      <w:r w:rsidRPr="00760CB5">
        <w:rPr>
          <w:cs/>
        </w:rPr>
        <w:t>ระบบเปลี่ยนแปลงกระบวนการทำงาน (</w:t>
      </w:r>
      <w:r w:rsidRPr="00760CB5">
        <w:t xml:space="preserve">Process Change Report System : PCR) </w:t>
      </w:r>
      <w:r w:rsidRPr="00760CB5">
        <w:rPr>
          <w:cs/>
        </w:rPr>
        <w:t xml:space="preserve">คือ ระบบที่พัฒนาขึ้นเพื่อใช้ในการเปลี่ยนแปลงกระบวนการทำงาน โดยระบบจะช่วยลดความยุ่งยากซับซ้อนในการทำการเปลี่ยนแปลงกระบวนการ อีกทั้งระบบยังช่วยให้องค์กรมีการนำเทคโนโลยีสารสนเทศมาช่วยให้การทำงานในองค์กร โดยข้อมูลทฤษฎี และหลักการมีดังต่อไปนี้ </w:t>
      </w:r>
    </w:p>
    <w:p w:rsidR="00323873" w:rsidRPr="00760CB5" w:rsidRDefault="00760CB5" w:rsidP="00760CB5">
      <w:pPr>
        <w:pStyle w:val="ListParagraph"/>
        <w:numPr>
          <w:ilvl w:val="0"/>
          <w:numId w:val="363"/>
        </w:numPr>
        <w:spacing w:line="240" w:lineRule="auto"/>
        <w:jc w:val="left"/>
        <w:rPr>
          <w:color w:val="FF0000"/>
        </w:rPr>
      </w:pPr>
      <w:r w:rsidRPr="00760CB5">
        <w:rPr>
          <w:rFonts w:cs="TH SarabunPSK" w:hint="cs"/>
          <w:szCs w:val="32"/>
          <w:cs/>
        </w:rPr>
        <w:t>แบบฟอร์มในการเปลี่ยนแปลงกระบวนการ</w:t>
      </w:r>
    </w:p>
    <w:p w:rsidR="00760CB5" w:rsidRPr="00760CB5" w:rsidRDefault="00760CB5" w:rsidP="00760CB5">
      <w:pPr>
        <w:tabs>
          <w:tab w:val="left" w:pos="1440"/>
        </w:tabs>
        <w:spacing w:line="240" w:lineRule="auto"/>
        <w:ind w:left="1134"/>
        <w:jc w:val="left"/>
        <w:rPr>
          <w:rFonts w:hint="cs"/>
          <w:cs/>
        </w:rPr>
      </w:pPr>
      <w:r w:rsidRPr="00760CB5">
        <w:rPr>
          <w:rFonts w:hint="cs"/>
          <w:cs/>
        </w:rPr>
        <w:t xml:space="preserve">การเปลี่ยนแปลงกระบวนการทำงาน </w:t>
      </w:r>
      <w:r w:rsidRPr="00760CB5">
        <w:t>(Process Change Report)</w:t>
      </w:r>
      <w:r>
        <w:t xml:space="preserve"> </w:t>
      </w:r>
      <w:r>
        <w:rPr>
          <w:rFonts w:hint="cs"/>
          <w:cs/>
        </w:rPr>
        <w:t xml:space="preserve">คือ </w:t>
      </w:r>
      <w:bookmarkStart w:id="133" w:name="_GoBack"/>
      <w:bookmarkEnd w:id="133"/>
    </w:p>
    <w:p w:rsidR="00760CB5" w:rsidRPr="00760CB5" w:rsidRDefault="00760CB5" w:rsidP="00760CB5">
      <w:pPr>
        <w:pStyle w:val="ListParagraph"/>
        <w:numPr>
          <w:ilvl w:val="0"/>
          <w:numId w:val="363"/>
        </w:numPr>
        <w:spacing w:line="240" w:lineRule="auto"/>
        <w:jc w:val="left"/>
        <w:rPr>
          <w:color w:val="FF0000"/>
        </w:rPr>
      </w:pPr>
    </w:p>
    <w:p w:rsidR="00323873" w:rsidRPr="007E1467" w:rsidRDefault="00323873" w:rsidP="00991A87">
      <w:pPr>
        <w:pStyle w:val="Heading3"/>
      </w:pPr>
      <w:bookmarkStart w:id="134" w:name="_Toc453667482"/>
      <w:bookmarkStart w:id="135" w:name="_Toc453683041"/>
      <w:bookmarkStart w:id="136" w:name="_Toc453683453"/>
      <w:bookmarkStart w:id="137" w:name="_Toc453683713"/>
      <w:bookmarkStart w:id="138" w:name="_Toc487543101"/>
      <w:r w:rsidRPr="007E1467">
        <w:rPr>
          <w:cs/>
        </w:rPr>
        <w:t>ข้อมูล</w:t>
      </w:r>
      <w:r w:rsidRPr="007E1467">
        <w:t>XXXXXXXXXX</w:t>
      </w:r>
      <w:bookmarkEnd w:id="134"/>
      <w:bookmarkEnd w:id="135"/>
      <w:bookmarkEnd w:id="136"/>
      <w:bookmarkEnd w:id="137"/>
      <w:bookmarkEnd w:id="138"/>
    </w:p>
    <w:p w:rsidR="00323873" w:rsidRPr="007E1467" w:rsidRDefault="00323873" w:rsidP="00991A87">
      <w:pPr>
        <w:spacing w:line="240" w:lineRule="auto"/>
        <w:ind w:firstLine="720"/>
        <w:rPr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Pr="007E1467">
        <w:rPr>
          <w:color w:val="FF0000"/>
          <w:cs/>
        </w:rPr>
        <w:lastRenderedPageBreak/>
        <w:t>…………………………………………………………………………………………………………………………………………………………</w:t>
      </w:r>
    </w:p>
    <w:p w:rsidR="00323873" w:rsidRPr="007E1467" w:rsidRDefault="00323873" w:rsidP="00991A87">
      <w:pPr>
        <w:spacing w:line="240" w:lineRule="auto"/>
        <w:ind w:firstLine="720"/>
        <w:rPr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323873" w:rsidRPr="007E1467" w:rsidRDefault="00323873" w:rsidP="00991A87">
      <w:pPr>
        <w:spacing w:line="240" w:lineRule="auto"/>
        <w:ind w:firstLine="720"/>
        <w:rPr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323873" w:rsidRPr="007E1467" w:rsidRDefault="00323873" w:rsidP="00991A87">
      <w:pPr>
        <w:spacing w:line="240" w:lineRule="auto"/>
        <w:ind w:firstLine="720"/>
        <w:rPr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D90D12" w:rsidRPr="007E1467" w:rsidRDefault="00323873" w:rsidP="00991A87">
      <w:pPr>
        <w:pStyle w:val="Heading3"/>
      </w:pPr>
      <w:bookmarkStart w:id="139" w:name="_Toc453667483"/>
      <w:bookmarkStart w:id="140" w:name="_Toc453683042"/>
      <w:bookmarkStart w:id="141" w:name="_Toc453683454"/>
      <w:bookmarkStart w:id="142" w:name="_Toc453683714"/>
      <w:bookmarkStart w:id="143" w:name="_Toc487543102"/>
      <w:r w:rsidRPr="007E1467">
        <w:rPr>
          <w:cs/>
        </w:rPr>
        <w:t>ข้อมูล</w:t>
      </w:r>
      <w:r w:rsidRPr="007E1467">
        <w:t>XXXXXXXXXX</w:t>
      </w:r>
      <w:bookmarkEnd w:id="139"/>
      <w:bookmarkEnd w:id="140"/>
      <w:bookmarkEnd w:id="141"/>
      <w:bookmarkEnd w:id="142"/>
      <w:bookmarkEnd w:id="143"/>
    </w:p>
    <w:p w:rsidR="00323873" w:rsidRPr="007E1467" w:rsidRDefault="00323873" w:rsidP="00991A87">
      <w:pPr>
        <w:spacing w:line="240" w:lineRule="auto"/>
        <w:ind w:firstLine="720"/>
        <w:rPr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323873" w:rsidRPr="007E1467" w:rsidRDefault="00323873" w:rsidP="00991A87">
      <w:pPr>
        <w:spacing w:line="240" w:lineRule="auto"/>
        <w:ind w:firstLine="720"/>
        <w:rPr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Pr="007E1467">
        <w:rPr>
          <w:color w:val="FF0000"/>
          <w:cs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D90D12" w:rsidRPr="007E1467" w:rsidRDefault="00323873" w:rsidP="00991A87">
      <w:pPr>
        <w:pStyle w:val="ListParagraph"/>
        <w:numPr>
          <w:ilvl w:val="0"/>
          <w:numId w:val="201"/>
        </w:numPr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ข้อมูลที่ 1</w:t>
      </w:r>
    </w:p>
    <w:p w:rsidR="00323873" w:rsidRPr="007E1467" w:rsidRDefault="00323873" w:rsidP="00991A87">
      <w:pPr>
        <w:spacing w:line="240" w:lineRule="auto"/>
        <w:ind w:firstLine="1440"/>
        <w:rPr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D90D12" w:rsidRPr="007E1467" w:rsidRDefault="00323873" w:rsidP="00991A87">
      <w:pPr>
        <w:pStyle w:val="ListParagraph"/>
        <w:numPr>
          <w:ilvl w:val="0"/>
          <w:numId w:val="201"/>
        </w:numPr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ข้อมูลที่ 2</w:t>
      </w:r>
    </w:p>
    <w:p w:rsidR="00323873" w:rsidRPr="007E1467" w:rsidRDefault="00323873" w:rsidP="00991A87">
      <w:pPr>
        <w:spacing w:line="240" w:lineRule="auto"/>
        <w:ind w:firstLine="1440"/>
        <w:rPr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D90D12" w:rsidRPr="007E1467" w:rsidRDefault="00323873" w:rsidP="00991A87">
      <w:pPr>
        <w:pStyle w:val="ListParagraph"/>
        <w:numPr>
          <w:ilvl w:val="0"/>
          <w:numId w:val="201"/>
        </w:numPr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ข้อมูลที่ 3</w:t>
      </w:r>
    </w:p>
    <w:p w:rsidR="00323873" w:rsidRPr="007E1467" w:rsidRDefault="00323873" w:rsidP="00991A87">
      <w:pPr>
        <w:spacing w:line="240" w:lineRule="auto"/>
        <w:ind w:firstLine="1440"/>
        <w:rPr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1C2674" w:rsidRPr="007E1467" w:rsidDel="00A03129" w:rsidRDefault="001C2674" w:rsidP="00991A87">
      <w:pPr>
        <w:pStyle w:val="Heading2"/>
        <w:rPr>
          <w:del w:id="144" w:author="jane" w:date="2014-10-12T21:27:00Z"/>
        </w:rPr>
      </w:pPr>
      <w:del w:id="145" w:author="jane" w:date="2014-10-12T21:27:00Z">
        <w:r w:rsidRPr="007E1467" w:rsidDel="00A03129">
          <w:rPr>
            <w:cs/>
          </w:rPr>
          <w:lastRenderedPageBreak/>
          <w:delText>กรณีที่นิสิตต้องศึกษาหลายระบบให้เขียนแยกหัวข้อ</w:delText>
        </w:r>
        <w:bookmarkStart w:id="146" w:name="_Toc404714979"/>
        <w:bookmarkStart w:id="147" w:name="_Toc407575468"/>
        <w:bookmarkStart w:id="148" w:name="_Toc409387141"/>
        <w:bookmarkStart w:id="149" w:name="_Toc410779726"/>
        <w:bookmarkStart w:id="150" w:name="_Toc413337331"/>
        <w:bookmarkStart w:id="151" w:name="_Toc413338046"/>
        <w:bookmarkStart w:id="152" w:name="_Toc420387321"/>
        <w:bookmarkStart w:id="153" w:name="_Toc420485917"/>
        <w:bookmarkStart w:id="154" w:name="_Toc420524915"/>
        <w:bookmarkStart w:id="155" w:name="_Toc420525074"/>
        <w:bookmarkStart w:id="156" w:name="_Toc420734883"/>
        <w:bookmarkStart w:id="157" w:name="_Toc420738586"/>
        <w:bookmarkStart w:id="158" w:name="_Toc420739156"/>
        <w:bookmarkStart w:id="159" w:name="_Toc420739376"/>
        <w:bookmarkStart w:id="160" w:name="_Toc420740490"/>
        <w:bookmarkStart w:id="161" w:name="_Toc424817237"/>
        <w:bookmarkStart w:id="162" w:name="_Toc424817919"/>
        <w:bookmarkStart w:id="163" w:name="_Toc453667217"/>
        <w:bookmarkStart w:id="164" w:name="_Toc453667484"/>
        <w:bookmarkStart w:id="165" w:name="_Toc453683043"/>
        <w:bookmarkStart w:id="166" w:name="_Toc453683383"/>
        <w:bookmarkStart w:id="167" w:name="_Toc453683455"/>
        <w:bookmarkStart w:id="168" w:name="_Toc453683715"/>
        <w:bookmarkStart w:id="169" w:name="_Toc487543103"/>
        <w:bookmarkEnd w:id="146"/>
        <w:bookmarkEnd w:id="147"/>
        <w:bookmarkEnd w:id="148"/>
        <w:bookmarkEnd w:id="149"/>
        <w:bookmarkEnd w:id="150"/>
        <w:bookmarkEnd w:id="151"/>
        <w:bookmarkEnd w:id="152"/>
        <w:bookmarkEnd w:id="153"/>
        <w:bookmarkEnd w:id="154"/>
        <w:bookmarkEnd w:id="155"/>
        <w:bookmarkEnd w:id="156"/>
        <w:bookmarkEnd w:id="157"/>
        <w:bookmarkEnd w:id="158"/>
        <w:bookmarkEnd w:id="159"/>
        <w:bookmarkEnd w:id="160"/>
        <w:bookmarkEnd w:id="161"/>
        <w:bookmarkEnd w:id="162"/>
        <w:bookmarkEnd w:id="163"/>
        <w:bookmarkEnd w:id="164"/>
        <w:bookmarkEnd w:id="165"/>
        <w:bookmarkEnd w:id="166"/>
        <w:bookmarkEnd w:id="167"/>
        <w:bookmarkEnd w:id="168"/>
        <w:bookmarkEnd w:id="169"/>
      </w:del>
    </w:p>
    <w:p w:rsidR="001C2674" w:rsidRPr="007E1467" w:rsidRDefault="00D90D12" w:rsidP="00991A87">
      <w:pPr>
        <w:pStyle w:val="Heading2"/>
      </w:pPr>
      <w:bookmarkStart w:id="170" w:name="_Toc420265875"/>
      <w:bookmarkStart w:id="171" w:name="_Toc487543104"/>
      <w:r w:rsidRPr="007E1467">
        <w:rPr>
          <w:cs/>
        </w:rPr>
        <w:t>ระบบสารสนเทศที่เกี่ยวข้อง</w:t>
      </w:r>
      <w:bookmarkEnd w:id="170"/>
      <w:r w:rsidR="00435F0C" w:rsidRPr="007E1467">
        <w:rPr>
          <w:cs/>
        </w:rPr>
        <w:t xml:space="preserve"> </w:t>
      </w:r>
      <w:r w:rsidR="00435F0C" w:rsidRPr="007E1467">
        <w:rPr>
          <w:color w:val="FF0000"/>
          <w:cs/>
        </w:rPr>
        <w:t>(ถ้ามี)</w:t>
      </w:r>
      <w:bookmarkEnd w:id="171"/>
    </w:p>
    <w:p w:rsidR="00435F0C" w:rsidRPr="007E1467" w:rsidRDefault="00435F0C" w:rsidP="00991A87">
      <w:pPr>
        <w:spacing w:line="240" w:lineRule="auto"/>
        <w:ind w:firstLine="720"/>
        <w:rPr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1C2674" w:rsidRPr="007E1467" w:rsidRDefault="00435F0C" w:rsidP="00991A87">
      <w:pPr>
        <w:pStyle w:val="Heading3"/>
      </w:pPr>
      <w:bookmarkStart w:id="172" w:name="_Toc453667486"/>
      <w:bookmarkStart w:id="173" w:name="_Toc453683045"/>
      <w:bookmarkStart w:id="174" w:name="_Toc453683457"/>
      <w:bookmarkStart w:id="175" w:name="_Toc453683717"/>
      <w:bookmarkStart w:id="176" w:name="_Toc487543105"/>
      <w:r w:rsidRPr="007E1467">
        <w:rPr>
          <w:cs/>
        </w:rPr>
        <w:t>ชื่อระบบสารสนเทศ (ถ้ามี)</w:t>
      </w:r>
      <w:bookmarkEnd w:id="172"/>
      <w:bookmarkEnd w:id="173"/>
      <w:bookmarkEnd w:id="174"/>
      <w:bookmarkEnd w:id="175"/>
      <w:bookmarkEnd w:id="176"/>
    </w:p>
    <w:p w:rsidR="00435F0C" w:rsidRPr="007E1467" w:rsidRDefault="00435F0C" w:rsidP="00FA418B">
      <w:pPr>
        <w:spacing w:line="240" w:lineRule="auto"/>
        <w:ind w:firstLine="720"/>
        <w:rPr>
          <w:color w:val="FF0000"/>
        </w:rPr>
      </w:pPr>
      <w:r w:rsidRPr="007E1467">
        <w:rPr>
          <w:color w:val="FF0000"/>
          <w:cs/>
        </w:rPr>
        <w:t>บรรยายเกี่ยวกับระบบที่เกี่ยวข้อง ว่ามี</w:t>
      </w:r>
      <w:r w:rsidR="00934015" w:rsidRPr="007E1467">
        <w:rPr>
          <w:color w:val="FF0000"/>
          <w:cs/>
        </w:rPr>
        <w:t>ความสำคัญ ประโยชน์ หรือขาดไม่ได้อย่างไร เป็นต้น</w:t>
      </w: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 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435F0C" w:rsidRPr="007E1467" w:rsidRDefault="00435F0C" w:rsidP="00991A87">
      <w:pPr>
        <w:spacing w:line="240" w:lineRule="auto"/>
        <w:ind w:firstLine="720"/>
      </w:pPr>
    </w:p>
    <w:p w:rsidR="001C2674" w:rsidRPr="007E1467" w:rsidRDefault="00D90D12" w:rsidP="00991A87">
      <w:pPr>
        <w:pStyle w:val="Heading2"/>
      </w:pPr>
      <w:bookmarkStart w:id="177" w:name="_Toc420265877"/>
      <w:bookmarkStart w:id="178" w:name="_Toc487543106"/>
      <w:r w:rsidRPr="007E1467">
        <w:rPr>
          <w:cs/>
        </w:rPr>
        <w:t>เครื่องมือและเทคโนโลยีที่ใช้ใน</w:t>
      </w:r>
      <w:bookmarkEnd w:id="177"/>
      <w:r w:rsidR="003D63AD" w:rsidRPr="007E1467">
        <w:rPr>
          <w:cs/>
        </w:rPr>
        <w:t>การปฏิบัติงาน</w:t>
      </w:r>
      <w:r w:rsidR="00C304B6" w:rsidRPr="007E1467">
        <w:rPr>
          <w:cs/>
        </w:rPr>
        <w:t>สหกิจศึกษา</w:t>
      </w:r>
      <w:bookmarkEnd w:id="178"/>
      <w:del w:id="179" w:author="Pahommie" w:date="2014-11-05T16:13:00Z">
        <w:r w:rsidR="001C2674" w:rsidRPr="007E1467" w:rsidDel="00A1197F">
          <w:rPr>
            <w:cs/>
          </w:rPr>
          <w:delText xml:space="preserve">งานวิจัยหรือบทความวิจัยเรื่องที่ </w:delText>
        </w:r>
        <w:r w:rsidR="001C2674" w:rsidRPr="007E1467" w:rsidDel="00A1197F">
          <w:delText>2</w:delText>
        </w:r>
      </w:del>
    </w:p>
    <w:p w:rsidR="00B719AE" w:rsidRPr="007E1467" w:rsidRDefault="00B719AE" w:rsidP="00FA418B">
      <w:pPr>
        <w:spacing w:line="240" w:lineRule="auto"/>
        <w:ind w:firstLine="720"/>
        <w:rPr>
          <w:color w:val="FF0000"/>
        </w:rPr>
      </w:pPr>
      <w:bookmarkStart w:id="180" w:name="_Toc409387145"/>
      <w:bookmarkStart w:id="181" w:name="_Toc410779730"/>
      <w:bookmarkStart w:id="182" w:name="_Toc413338050"/>
      <w:bookmarkStart w:id="183" w:name="_Toc420387325"/>
      <w:bookmarkStart w:id="184" w:name="_Toc420485921"/>
      <w:bookmarkStart w:id="185" w:name="_Toc420525078"/>
      <w:bookmarkStart w:id="186" w:name="_Toc420734887"/>
      <w:bookmarkStart w:id="187" w:name="_Toc420739380"/>
      <w:del w:id="188" w:author="Pahommie" w:date="2014-11-05T17:35:00Z">
        <w:r w:rsidRPr="007E1467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A1197F" w:rsidRPr="007E1467" w:rsidRDefault="00A1197F" w:rsidP="00FA418B">
      <w:pPr>
        <w:pStyle w:val="Heading3"/>
        <w:rPr>
          <w:ins w:id="189" w:author="Pahommie" w:date="2014-11-05T16:15:00Z"/>
        </w:rPr>
      </w:pPr>
      <w:bookmarkStart w:id="190" w:name="_Toc453667488"/>
      <w:bookmarkStart w:id="191" w:name="_Toc453683047"/>
      <w:bookmarkStart w:id="192" w:name="_Toc453683459"/>
      <w:bookmarkStart w:id="193" w:name="_Toc453683719"/>
      <w:bookmarkStart w:id="194" w:name="_Toc487543107"/>
      <w:ins w:id="195" w:author="Pahommie" w:date="2014-11-05T16:13:00Z">
        <w:r w:rsidRPr="007E1467">
          <w:rPr>
            <w:cs/>
          </w:rPr>
          <w:lastRenderedPageBreak/>
          <w:t>ภาษาที่ใช้ในการพัฒนา</w:t>
        </w:r>
      </w:ins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90"/>
      <w:bookmarkEnd w:id="191"/>
      <w:bookmarkEnd w:id="192"/>
      <w:bookmarkEnd w:id="193"/>
      <w:bookmarkEnd w:id="194"/>
    </w:p>
    <w:p w:rsidR="00B719AE" w:rsidRPr="007E1467" w:rsidRDefault="00B719AE" w:rsidP="00FA418B">
      <w:pPr>
        <w:spacing w:line="240" w:lineRule="auto"/>
        <w:ind w:firstLine="720"/>
        <w:rPr>
          <w:color w:val="FF0000"/>
        </w:rPr>
      </w:pPr>
      <w:bookmarkStart w:id="196" w:name="_Toc409752780"/>
      <w:bookmarkStart w:id="197" w:name="_Toc409753192"/>
      <w:bookmarkStart w:id="198" w:name="_Toc416273386"/>
      <w:bookmarkStart w:id="199" w:name="_Toc416341184"/>
      <w:bookmarkStart w:id="200" w:name="_Toc420265881"/>
      <w:bookmarkStart w:id="201" w:name="_Toc420387326"/>
      <w:bookmarkStart w:id="202" w:name="_Toc420485922"/>
      <w:bookmarkStart w:id="203" w:name="_Toc420525079"/>
      <w:bookmarkStart w:id="204" w:name="_Toc420734888"/>
      <w:bookmarkStart w:id="205" w:name="_Toc420739381"/>
      <w:del w:id="206" w:author="Pahommie" w:date="2014-11-05T17:35:00Z">
        <w:r w:rsidRPr="007E1467" w:rsidDel="00641E24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B719AE" w:rsidRPr="007E1467" w:rsidRDefault="00B719AE" w:rsidP="00991A87">
      <w:pPr>
        <w:pStyle w:val="ListParagraph"/>
        <w:numPr>
          <w:ilvl w:val="0"/>
          <w:numId w:val="205"/>
        </w:numPr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ภาษา 1</w:t>
      </w:r>
    </w:p>
    <w:p w:rsidR="00B719AE" w:rsidRPr="007E1467" w:rsidRDefault="00B719AE" w:rsidP="00FA418B">
      <w:pPr>
        <w:spacing w:line="240" w:lineRule="auto"/>
        <w:ind w:firstLine="720"/>
        <w:rPr>
          <w:color w:val="FF0000"/>
        </w:rPr>
      </w:pPr>
      <w:del w:id="207" w:author="Pahommie" w:date="2014-11-05T17:35:00Z">
        <w:r w:rsidRPr="007E1467" w:rsidDel="00641E24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B719AE" w:rsidRPr="007E1467" w:rsidRDefault="00B719AE" w:rsidP="00991A87">
      <w:pPr>
        <w:pStyle w:val="ListParagraph"/>
        <w:numPr>
          <w:ilvl w:val="0"/>
          <w:numId w:val="205"/>
        </w:numPr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ภาษา 2</w:t>
      </w:r>
    </w:p>
    <w:p w:rsidR="00B719AE" w:rsidRPr="007E1467" w:rsidRDefault="00B719AE" w:rsidP="00FA418B">
      <w:pPr>
        <w:spacing w:line="240" w:lineRule="auto"/>
        <w:ind w:firstLine="720"/>
        <w:rPr>
          <w:color w:val="FF0000"/>
        </w:rPr>
      </w:pPr>
      <w:del w:id="208" w:author="Pahommie" w:date="2014-11-05T17:35:00Z">
        <w:r w:rsidRPr="007E1467" w:rsidDel="00641E24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Pr="007E1467">
        <w:rPr>
          <w:color w:val="FF0000"/>
          <w:cs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B719AE" w:rsidRPr="007E1467" w:rsidRDefault="00B719AE" w:rsidP="00991A87">
      <w:pPr>
        <w:pStyle w:val="ListParagraph"/>
        <w:numPr>
          <w:ilvl w:val="0"/>
          <w:numId w:val="205"/>
        </w:numPr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ภาษา 3</w:t>
      </w:r>
    </w:p>
    <w:p w:rsidR="00B719AE" w:rsidRPr="007E1467" w:rsidRDefault="00B719AE" w:rsidP="00FA418B">
      <w:pPr>
        <w:spacing w:line="240" w:lineRule="auto"/>
        <w:ind w:firstLine="720"/>
        <w:rPr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A1197F" w:rsidRPr="007E1467" w:rsidRDefault="00D90D12" w:rsidP="00991A87">
      <w:pPr>
        <w:pStyle w:val="Heading3"/>
        <w:rPr>
          <w:ins w:id="209" w:author="Pahommie" w:date="2014-11-05T16:16:00Z"/>
        </w:rPr>
      </w:pPr>
      <w:bookmarkStart w:id="210" w:name="_Toc453667489"/>
      <w:bookmarkStart w:id="211" w:name="_Toc453683048"/>
      <w:bookmarkStart w:id="212" w:name="_Toc453683460"/>
      <w:bookmarkStart w:id="213" w:name="_Toc453683720"/>
      <w:bookmarkStart w:id="214" w:name="_Toc487543108"/>
      <w:r w:rsidRPr="007E1467">
        <w:rPr>
          <w:cs/>
        </w:rPr>
        <w:t>ซอฟต์แวร์ที่ใช้ในการพัฒนา</w:t>
      </w:r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10"/>
      <w:bookmarkEnd w:id="211"/>
      <w:bookmarkEnd w:id="212"/>
      <w:bookmarkEnd w:id="213"/>
      <w:bookmarkEnd w:id="214"/>
    </w:p>
    <w:p w:rsidR="00342A2E" w:rsidRPr="007E1467" w:rsidRDefault="00342A2E" w:rsidP="00FA418B">
      <w:pPr>
        <w:spacing w:line="240" w:lineRule="auto"/>
        <w:ind w:firstLine="720"/>
        <w:rPr>
          <w:color w:val="FF0000"/>
        </w:rPr>
      </w:pPr>
      <w:del w:id="215" w:author="Pahommie" w:date="2014-11-05T17:35:00Z">
        <w:r w:rsidRPr="007E1467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857332" w:rsidRPr="007E1467" w:rsidRDefault="000D379C" w:rsidP="00991A87">
      <w:pPr>
        <w:pStyle w:val="ListParagraph"/>
        <w:numPr>
          <w:ilvl w:val="0"/>
          <w:numId w:val="336"/>
        </w:numPr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โ</w:t>
      </w:r>
      <w:r w:rsidR="00342A2E" w:rsidRPr="007E1467">
        <w:rPr>
          <w:rFonts w:cs="TH SarabunPSK"/>
          <w:color w:val="FF0000"/>
          <w:szCs w:val="32"/>
          <w:cs/>
        </w:rPr>
        <w:t>ปรแกรม 1</w:t>
      </w:r>
    </w:p>
    <w:p w:rsidR="00342A2E" w:rsidRPr="007E1467" w:rsidRDefault="00342A2E" w:rsidP="00FA418B">
      <w:pPr>
        <w:spacing w:line="240" w:lineRule="auto"/>
        <w:ind w:firstLine="720"/>
        <w:rPr>
          <w:color w:val="FF0000"/>
        </w:rPr>
      </w:pPr>
      <w:del w:id="216" w:author="Pahommie" w:date="2014-11-05T17:35:00Z">
        <w:r w:rsidRPr="007E1467" w:rsidDel="00641E24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60694C"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60694C" w:rsidRPr="007E1467">
        <w:rPr>
          <w:color w:val="FF0000"/>
          <w:cs/>
        </w:rPr>
        <w:lastRenderedPageBreak/>
        <w:t>…………………………………………………………………………………………………………………………………………………………………………………………</w:t>
      </w:r>
    </w:p>
    <w:p w:rsidR="00857332" w:rsidRPr="007E1467" w:rsidRDefault="00857332" w:rsidP="00991A87">
      <w:pPr>
        <w:pStyle w:val="ListParagraph"/>
        <w:numPr>
          <w:ilvl w:val="0"/>
          <w:numId w:val="336"/>
        </w:numPr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โปรแกรม</w:t>
      </w:r>
      <w:r w:rsidR="00342A2E" w:rsidRPr="007E1467">
        <w:rPr>
          <w:rFonts w:cs="TH SarabunPSK"/>
          <w:color w:val="FF0000"/>
          <w:szCs w:val="32"/>
          <w:cs/>
        </w:rPr>
        <w:t xml:space="preserve"> 2</w:t>
      </w:r>
    </w:p>
    <w:p w:rsidR="00342A2E" w:rsidRPr="007E1467" w:rsidRDefault="00342A2E" w:rsidP="00FA418B">
      <w:pPr>
        <w:spacing w:line="240" w:lineRule="auto"/>
        <w:ind w:firstLine="720"/>
        <w:rPr>
          <w:color w:val="FF0000"/>
        </w:rPr>
      </w:pPr>
      <w:del w:id="217" w:author="Pahommie" w:date="2014-11-05T17:35:00Z">
        <w:r w:rsidRPr="007E1467" w:rsidDel="00641E24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60694C"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857332" w:rsidRPr="007E1467" w:rsidRDefault="00857332" w:rsidP="00991A87">
      <w:pPr>
        <w:pStyle w:val="ListParagraph"/>
        <w:numPr>
          <w:ilvl w:val="0"/>
          <w:numId w:val="336"/>
        </w:numPr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 xml:space="preserve">โปรแกรม </w:t>
      </w:r>
      <w:r w:rsidR="0060694C" w:rsidRPr="007E1467">
        <w:rPr>
          <w:rFonts w:cs="TH SarabunPSK"/>
          <w:color w:val="FF0000"/>
          <w:szCs w:val="32"/>
          <w:cs/>
        </w:rPr>
        <w:t>3</w:t>
      </w:r>
    </w:p>
    <w:p w:rsidR="00857332" w:rsidRPr="007E1467" w:rsidRDefault="00342A2E" w:rsidP="00991A87">
      <w:pPr>
        <w:spacing w:line="240" w:lineRule="auto"/>
        <w:ind w:firstLine="720"/>
        <w:rPr>
          <w:ins w:id="218" w:author="Pahommie" w:date="2014-11-05T16:16:00Z"/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60694C"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1C2674" w:rsidRPr="007E1467" w:rsidRDefault="00857332" w:rsidP="00FA418B">
      <w:pPr>
        <w:pStyle w:val="Heading3"/>
        <w:rPr>
          <w:ins w:id="219" w:author="Pahommie" w:date="2014-11-05T15:16:00Z"/>
        </w:rPr>
      </w:pPr>
      <w:bookmarkStart w:id="220" w:name="_Toc409752781"/>
      <w:bookmarkStart w:id="221" w:name="_Toc409753193"/>
      <w:bookmarkStart w:id="222" w:name="_Toc416273387"/>
      <w:bookmarkStart w:id="223" w:name="_Toc416341185"/>
      <w:bookmarkStart w:id="224" w:name="_Toc420265882"/>
      <w:bookmarkStart w:id="225" w:name="_Toc420387327"/>
      <w:bookmarkStart w:id="226" w:name="_Toc420485923"/>
      <w:bookmarkStart w:id="227" w:name="_Toc420525080"/>
      <w:bookmarkStart w:id="228" w:name="_Toc420734889"/>
      <w:bookmarkStart w:id="229" w:name="_Toc420739382"/>
      <w:bookmarkStart w:id="230" w:name="_Toc453667490"/>
      <w:bookmarkStart w:id="231" w:name="_Toc453683049"/>
      <w:bookmarkStart w:id="232" w:name="_Toc453683461"/>
      <w:bookmarkStart w:id="233" w:name="_Toc453683721"/>
      <w:bookmarkStart w:id="234" w:name="_Toc487543109"/>
      <w:r w:rsidRPr="007E1467">
        <w:rPr>
          <w:cs/>
        </w:rPr>
        <w:t>ลักษณะการจัดการเครื่องแม่ข่าย</w:t>
      </w:r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del w:id="235" w:author="Pahommie" w:date="2014-11-05T16:13:00Z">
        <w:r w:rsidR="001C2674" w:rsidRPr="007E1467" w:rsidDel="00A1197F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342A2E" w:rsidRPr="007E1467" w:rsidRDefault="00342A2E" w:rsidP="00FA418B">
      <w:pPr>
        <w:spacing w:line="240" w:lineRule="auto"/>
        <w:ind w:firstLine="720"/>
        <w:rPr>
          <w:color w:val="FF0000"/>
        </w:rPr>
      </w:pPr>
      <w:bookmarkStart w:id="236" w:name="_Toc399842569"/>
      <w:bookmarkStart w:id="237" w:name="_Toc399842570"/>
      <w:bookmarkStart w:id="238" w:name="_Toc399842572"/>
      <w:bookmarkEnd w:id="236"/>
      <w:bookmarkEnd w:id="237"/>
      <w:del w:id="239" w:author="Pahommie" w:date="2014-11-05T17:35:00Z">
        <w:r w:rsidRPr="007E1467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</w:t>
      </w:r>
      <w:r w:rsidRPr="007E1467">
        <w:rPr>
          <w:color w:val="FF0000"/>
          <w:cs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342A2E" w:rsidRPr="007E1467" w:rsidRDefault="00342A2E" w:rsidP="00991A87">
      <w:pPr>
        <w:pStyle w:val="Heading1"/>
        <w:spacing w:line="240" w:lineRule="auto"/>
        <w:rPr>
          <w:cs/>
        </w:rPr>
        <w:sectPr w:rsidR="00342A2E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</w:p>
    <w:p w:rsidR="00E272D4" w:rsidRPr="007E1467" w:rsidRDefault="00A87D64" w:rsidP="00991A87">
      <w:pPr>
        <w:pStyle w:val="Heading1"/>
        <w:spacing w:line="240" w:lineRule="auto"/>
      </w:pPr>
      <w:bookmarkStart w:id="240" w:name="_Toc487543110"/>
      <w:r>
        <w:rPr>
          <w:cs/>
        </w:rPr>
        <w:lastRenderedPageBreak/>
        <w:br/>
      </w:r>
      <w:r w:rsidR="00B27644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2FA86F6" wp14:editId="2018697B">
                <wp:simplePos x="0" y="0"/>
                <wp:positionH relativeFrom="column">
                  <wp:posOffset>5142313</wp:posOffset>
                </wp:positionH>
                <wp:positionV relativeFrom="paragraph">
                  <wp:posOffset>-685220</wp:posOffset>
                </wp:positionV>
                <wp:extent cx="457200" cy="457200"/>
                <wp:effectExtent l="0" t="0" r="0" b="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EF4EFFE" id="Rectangle 10" o:spid="_x0000_s1026" style="position:absolute;margin-left:404.9pt;margin-top:-53.95pt;width:36pt;height:36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" fillcolor="white [3212]" stroked="f" strokeweight="1pt"/>
            </w:pict>
          </mc:Fallback>
        </mc:AlternateContent>
      </w:r>
      <w:bookmarkEnd w:id="238"/>
      <w:r w:rsidR="00E272D4" w:rsidRPr="007E1467">
        <w:rPr>
          <w:cs/>
        </w:rPr>
        <w:br/>
        <w:t>รายละเอียดของ</w:t>
      </w:r>
      <w:r w:rsidR="003D63AD" w:rsidRPr="007E1467">
        <w:rPr>
          <w:cs/>
        </w:rPr>
        <w:t>การปฏิบัติงาน</w:t>
      </w:r>
      <w:r w:rsidR="00E272D4" w:rsidRPr="007E1467">
        <w:rPr>
          <w:cs/>
        </w:rPr>
        <w:t>สหกิจศึกษา</w:t>
      </w:r>
      <w:bookmarkEnd w:id="240"/>
    </w:p>
    <w:p w:rsidR="00F31E88" w:rsidRPr="007E1467" w:rsidRDefault="00F31E88" w:rsidP="00991A87">
      <w:pPr>
        <w:spacing w:line="240" w:lineRule="auto"/>
      </w:pPr>
    </w:p>
    <w:p w:rsidR="005F0200" w:rsidRPr="007E1467" w:rsidRDefault="001C2674" w:rsidP="00FA418B">
      <w:pPr>
        <w:spacing w:line="240" w:lineRule="auto"/>
        <w:ind w:firstLine="720"/>
        <w:rPr>
          <w:color w:val="FF0000"/>
        </w:rPr>
      </w:pPr>
      <w:del w:id="241" w:author="Pahommie" w:date="2014-11-05T17:35:00Z">
        <w:r w:rsidRPr="007E1467" w:rsidDel="00641E24">
          <w:rPr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="005F0200"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6D0F84" w:rsidRPr="007E1467" w:rsidRDefault="005F0200" w:rsidP="00991A87">
      <w:pPr>
        <w:spacing w:line="240" w:lineRule="auto"/>
        <w:ind w:firstLine="720"/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1C2674" w:rsidRPr="007E1467" w:rsidRDefault="00857332" w:rsidP="00991A87">
      <w:pPr>
        <w:pStyle w:val="Heading2"/>
      </w:pPr>
      <w:bookmarkStart w:id="242" w:name="_Toc420265885"/>
      <w:bookmarkStart w:id="243" w:name="_Toc487543111"/>
      <w:bookmarkStart w:id="244" w:name="_Toc399842573"/>
      <w:r w:rsidRPr="007E1467">
        <w:rPr>
          <w:cs/>
        </w:rPr>
        <w:t>วิเคราะห์และออกแบบการทำงานของระบบสารสนเทศ</w:t>
      </w:r>
      <w:bookmarkEnd w:id="242"/>
      <w:bookmarkEnd w:id="243"/>
      <w:del w:id="245" w:author="Pahommie" w:date="2014-11-05T20:27:00Z">
        <w:r w:rsidR="001C2674" w:rsidRPr="007E1467" w:rsidDel="005D0CD9">
          <w:rPr>
            <w:cs/>
          </w:rPr>
          <w:delText xml:space="preserve"> [ระบบที่ </w:delText>
        </w:r>
        <w:r w:rsidR="001C2674" w:rsidRPr="007E1467" w:rsidDel="005D0CD9">
          <w:delText>1</w:delText>
        </w:r>
        <w:r w:rsidR="001C2674" w:rsidRPr="007E1467" w:rsidDel="005D0CD9">
          <w:rPr>
            <w:cs/>
          </w:rPr>
          <w:delText>]</w:delText>
        </w:r>
      </w:del>
      <w:bookmarkEnd w:id="244"/>
    </w:p>
    <w:p w:rsidR="001C2674" w:rsidRPr="007E1467" w:rsidRDefault="001C2674" w:rsidP="00FA418B">
      <w:pPr>
        <w:spacing w:line="240" w:lineRule="auto"/>
        <w:ind w:firstLine="720"/>
        <w:rPr>
          <w:ins w:id="246" w:author="Pahommie" w:date="2014-11-05T20:29:00Z"/>
          <w:color w:val="FF0000"/>
        </w:rPr>
      </w:pPr>
      <w:del w:id="247" w:author="Pahommie" w:date="2014-11-05T20:28:00Z">
        <w:r w:rsidRPr="007E1467" w:rsidDel="005D0CD9">
          <w:rPr>
            <w:cs/>
          </w:rPr>
          <w:delText>การวิเคราะห์ระบบสารสนเทศตามที่ได้รับมอบหมาย ซึ่งในส่วนนี้นิสิตกรณีที่นิสิตทำมากกว่าหนึ่งระบบ ให้เขียนหัวข้อนี้แยกข้อ กรณีที่ทำเพียงบางส่วนให้เขียนบรรยายความระบบสารสนเทศโดยภาพรวม แต่ให้สรุปงานเฉพาะส่วนที่ทำ</w:delText>
        </w:r>
      </w:del>
      <w:r w:rsidR="004348C7"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4348C7" w:rsidRPr="007E1467">
        <w:rPr>
          <w:color w:val="FF0000"/>
          <w:cs/>
        </w:rPr>
        <w:lastRenderedPageBreak/>
        <w:t>………………………………………………………………………………………………………………………………………</w:t>
      </w:r>
      <w:r w:rsidR="00857332" w:rsidRPr="007E1467">
        <w:rPr>
          <w:cs/>
        </w:rPr>
        <w:t>ดังแผนภาพต่อไปนี้</w:t>
      </w:r>
    </w:p>
    <w:p w:rsidR="00554D84" w:rsidRPr="007E1467" w:rsidRDefault="00857332" w:rsidP="00FA418B">
      <w:pPr>
        <w:pStyle w:val="ListParagraph"/>
        <w:numPr>
          <w:ilvl w:val="0"/>
          <w:numId w:val="335"/>
        </w:numPr>
        <w:spacing w:line="240" w:lineRule="auto"/>
        <w:ind w:left="0" w:firstLine="720"/>
      </w:pPr>
      <w:r w:rsidRPr="007E1467">
        <w:rPr>
          <w:rFonts w:cs="TH SarabunPSK"/>
          <w:szCs w:val="32"/>
          <w:cs/>
        </w:rPr>
        <w:t>รายละเอียดแผนภาพยูสเคส (</w:t>
      </w:r>
      <w:r w:rsidRPr="007E1467">
        <w:rPr>
          <w:rFonts w:cs="TH SarabunPSK"/>
          <w:szCs w:val="32"/>
        </w:rPr>
        <w:t>Use Case Diagram</w:t>
      </w:r>
      <w:r w:rsidRPr="007E1467">
        <w:rPr>
          <w:rFonts w:cs="TH SarabunPSK"/>
          <w:szCs w:val="32"/>
          <w:cs/>
        </w:rPr>
        <w:t>)</w:t>
      </w:r>
    </w:p>
    <w:p w:rsidR="0060742F" w:rsidRPr="007E1467" w:rsidRDefault="0060742F" w:rsidP="00991A87">
      <w:pPr>
        <w:pStyle w:val="ListParagraph"/>
        <w:numPr>
          <w:ilvl w:val="0"/>
          <w:numId w:val="335"/>
        </w:numPr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รายละเอียดคำอธิบาย</w:t>
      </w:r>
      <w:r w:rsidR="005F15F8" w:rsidRPr="007E1467">
        <w:rPr>
          <w:rFonts w:cs="TH SarabunPSK"/>
          <w:szCs w:val="32"/>
          <w:cs/>
        </w:rPr>
        <w:t>แผนภาพ</w:t>
      </w:r>
      <w:r w:rsidRPr="007E1467">
        <w:rPr>
          <w:rFonts w:cs="TH SarabunPSK"/>
          <w:szCs w:val="32"/>
          <w:cs/>
        </w:rPr>
        <w:t>ยูสเคส (</w:t>
      </w:r>
      <w:r w:rsidRPr="007E1467">
        <w:rPr>
          <w:rFonts w:cs="TH SarabunPSK"/>
          <w:szCs w:val="32"/>
        </w:rPr>
        <w:t>Use Case Description</w:t>
      </w:r>
      <w:r w:rsidRPr="007E1467">
        <w:rPr>
          <w:rFonts w:cs="TH SarabunPSK"/>
          <w:szCs w:val="32"/>
          <w:cs/>
        </w:rPr>
        <w:t>)</w:t>
      </w:r>
    </w:p>
    <w:p w:rsidR="00FA418B" w:rsidRDefault="00857332" w:rsidP="00FA418B">
      <w:pPr>
        <w:pStyle w:val="ListParagraph"/>
        <w:numPr>
          <w:ilvl w:val="0"/>
          <w:numId w:val="335"/>
        </w:numPr>
        <w:spacing w:line="240" w:lineRule="auto"/>
        <w:ind w:left="0" w:firstLine="720"/>
        <w:rPr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รายละเอียดแผนภาพกิจกรรม (</w:t>
      </w:r>
      <w:r w:rsidRPr="007E1467">
        <w:rPr>
          <w:rFonts w:cs="TH SarabunPSK"/>
          <w:szCs w:val="32"/>
        </w:rPr>
        <w:t>Activity Diagram</w:t>
      </w:r>
      <w:r w:rsidRPr="007E1467">
        <w:rPr>
          <w:rFonts w:cs="TH SarabunPSK"/>
          <w:szCs w:val="32"/>
          <w:cs/>
        </w:rPr>
        <w:t>)</w:t>
      </w:r>
    </w:p>
    <w:p w:rsidR="00D43464" w:rsidRPr="00FA418B" w:rsidRDefault="00857332" w:rsidP="00FA418B">
      <w:pPr>
        <w:pStyle w:val="ListParagraph"/>
        <w:numPr>
          <w:ilvl w:val="0"/>
          <w:numId w:val="335"/>
        </w:numPr>
        <w:spacing w:line="240" w:lineRule="auto"/>
        <w:ind w:left="0" w:firstLine="720"/>
        <w:rPr>
          <w:rFonts w:cs="TH SarabunPSK"/>
          <w:szCs w:val="32"/>
        </w:rPr>
      </w:pPr>
      <w:r w:rsidRPr="00FA418B">
        <w:rPr>
          <w:rFonts w:cs="TH SarabunPSK"/>
          <w:szCs w:val="32"/>
          <w:cs/>
        </w:rPr>
        <w:t>รายละเอียดแผนภาพคลาส (</w:t>
      </w:r>
      <w:r w:rsidRPr="00FA418B">
        <w:rPr>
          <w:rFonts w:cs="TH SarabunPSK"/>
          <w:szCs w:val="32"/>
        </w:rPr>
        <w:t>Class Diagram</w:t>
      </w:r>
      <w:r w:rsidRPr="00FA418B">
        <w:rPr>
          <w:rFonts w:cs="TH SarabunPSK"/>
          <w:szCs w:val="32"/>
          <w:cs/>
        </w:rPr>
        <w:t>)</w:t>
      </w:r>
    </w:p>
    <w:p w:rsidR="000633CE" w:rsidRPr="007E1467" w:rsidRDefault="000633CE" w:rsidP="00991A87">
      <w:pPr>
        <w:pStyle w:val="ListParagraph"/>
        <w:numPr>
          <w:ilvl w:val="0"/>
          <w:numId w:val="335"/>
        </w:numPr>
        <w:spacing w:line="240" w:lineRule="auto"/>
        <w:ind w:left="0" w:firstLine="720"/>
        <w:rPr>
          <w:ins w:id="248" w:author="Pahommie" w:date="2014-11-05T21:04:00Z"/>
          <w:rFonts w:cs="TH SarabunPSK"/>
          <w:szCs w:val="32"/>
        </w:rPr>
      </w:pPr>
      <w:r w:rsidRPr="007E1467">
        <w:rPr>
          <w:rFonts w:cs="TH SarabunPSK"/>
          <w:szCs w:val="32"/>
          <w:cs/>
        </w:rPr>
        <w:t>รายละเอียดแผนภาพลำดับกิจกรรม (</w:t>
      </w:r>
      <w:r w:rsidRPr="007E1467">
        <w:rPr>
          <w:rFonts w:cs="TH SarabunPSK"/>
          <w:szCs w:val="32"/>
        </w:rPr>
        <w:t>Sequence Diagram</w:t>
      </w:r>
      <w:r w:rsidRPr="007E1467">
        <w:rPr>
          <w:rFonts w:cs="TH SarabunPSK"/>
          <w:szCs w:val="32"/>
          <w:cs/>
        </w:rPr>
        <w:t>)</w:t>
      </w:r>
    </w:p>
    <w:p w:rsidR="00D43464" w:rsidRPr="007E1467" w:rsidRDefault="00857332" w:rsidP="00FA418B">
      <w:pPr>
        <w:pStyle w:val="ListParagraph"/>
        <w:numPr>
          <w:ilvl w:val="0"/>
          <w:numId w:val="335"/>
        </w:numPr>
        <w:spacing w:line="240" w:lineRule="auto"/>
        <w:ind w:left="0" w:firstLine="720"/>
        <w:rPr>
          <w:ins w:id="249" w:author="Pahommie" w:date="2014-11-05T21:09:00Z"/>
        </w:rPr>
      </w:pPr>
      <w:r w:rsidRPr="007E1467">
        <w:rPr>
          <w:rFonts w:cs="TH SarabunPSK"/>
          <w:szCs w:val="32"/>
          <w:cs/>
        </w:rPr>
        <w:t>รายละเอียดแผนภาพ</w:t>
      </w:r>
      <w:r w:rsidR="00CE5892" w:rsidRPr="007E1467">
        <w:rPr>
          <w:rFonts w:cs="TH SarabunPSK"/>
          <w:szCs w:val="32"/>
          <w:cs/>
        </w:rPr>
        <w:t>ความสัมพันธ์ของ</w:t>
      </w:r>
      <w:r w:rsidRPr="007E1467">
        <w:rPr>
          <w:rFonts w:cs="TH SarabunPSK"/>
          <w:szCs w:val="32"/>
          <w:cs/>
        </w:rPr>
        <w:t>ข้อมูล (</w:t>
      </w:r>
      <w:r w:rsidRPr="007E1467">
        <w:rPr>
          <w:rFonts w:cs="TH SarabunPSK"/>
          <w:szCs w:val="32"/>
        </w:rPr>
        <w:t>Entity Relationship Diagram</w:t>
      </w:r>
      <w:r w:rsidRPr="007E1467">
        <w:rPr>
          <w:rFonts w:cs="TH SarabunPSK"/>
          <w:szCs w:val="32"/>
          <w:cs/>
        </w:rPr>
        <w:t>)</w:t>
      </w:r>
    </w:p>
    <w:p w:rsidR="007A010A" w:rsidRPr="007E1467" w:rsidRDefault="007A010A" w:rsidP="00991A87">
      <w:pPr>
        <w:spacing w:line="240" w:lineRule="auto"/>
      </w:pPr>
      <w:bookmarkStart w:id="250" w:name="_Toc409752786"/>
      <w:bookmarkStart w:id="251" w:name="_Toc409753198"/>
      <w:bookmarkStart w:id="252" w:name="_Toc416273392"/>
      <w:bookmarkStart w:id="253" w:name="_Toc420265887"/>
      <w:bookmarkStart w:id="254" w:name="_Toc420387330"/>
      <w:bookmarkStart w:id="255" w:name="_Toc420485926"/>
      <w:bookmarkStart w:id="256" w:name="_Toc420525083"/>
      <w:r w:rsidRPr="007E1467">
        <w:rPr>
          <w:color w:val="FFFFFF" w:themeColor="background1"/>
          <w:cs/>
        </w:rPr>
        <w:t>กาดำเนินงานภายในระบบฯ</w:t>
      </w:r>
    </w:p>
    <w:p w:rsidR="00857332" w:rsidRPr="007E1467" w:rsidRDefault="00857332" w:rsidP="00FA418B">
      <w:pPr>
        <w:pStyle w:val="Heading3"/>
      </w:pPr>
      <w:bookmarkStart w:id="257" w:name="_Toc420734892"/>
      <w:bookmarkStart w:id="258" w:name="_Toc420739385"/>
      <w:bookmarkStart w:id="259" w:name="_Toc453667493"/>
      <w:bookmarkStart w:id="260" w:name="_Toc453683052"/>
      <w:bookmarkStart w:id="261" w:name="_Toc453683464"/>
      <w:bookmarkStart w:id="262" w:name="_Toc453683724"/>
      <w:bookmarkStart w:id="263" w:name="_Toc487543112"/>
      <w:r w:rsidRPr="007E1467">
        <w:rPr>
          <w:cs/>
        </w:rPr>
        <w:lastRenderedPageBreak/>
        <w:t>แผนภาพยูสเคส (</w:t>
      </w:r>
      <w:r w:rsidRPr="007E1467">
        <w:t>Use Case Diagram</w:t>
      </w:r>
      <w:r w:rsidRPr="007E1467">
        <w:rPr>
          <w:cs/>
        </w:rPr>
        <w:t>)</w:t>
      </w:r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</w:p>
    <w:p w:rsidR="004348C7" w:rsidRPr="007E1467" w:rsidRDefault="00880CD4" w:rsidP="00991A87">
      <w:pPr>
        <w:spacing w:line="240" w:lineRule="auto"/>
        <w:ind w:firstLine="720"/>
        <w:rPr>
          <w:color w:val="FFFFFF" w:themeColor="background1"/>
        </w:rPr>
      </w:pPr>
      <w:bookmarkStart w:id="264" w:name="_Toc420387331"/>
      <w:r w:rsidRPr="007E1467">
        <w:rPr>
          <w:noProof/>
          <w:color w:val="FF0000"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63934C8D" wp14:editId="24ECB842">
                <wp:simplePos x="0" y="0"/>
                <wp:positionH relativeFrom="column">
                  <wp:posOffset>3924300</wp:posOffset>
                </wp:positionH>
                <wp:positionV relativeFrom="paragraph">
                  <wp:posOffset>3542665</wp:posOffset>
                </wp:positionV>
                <wp:extent cx="2360930" cy="534035"/>
                <wp:effectExtent l="0" t="0" r="318" b="0"/>
                <wp:wrapTopAndBottom/>
                <wp:docPr id="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360930" cy="5340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2DD3" w:rsidRDefault="00322DD3" w:rsidP="00857332">
                            <w:r>
                              <w:rPr>
                                <w:rFonts w:hint="cs"/>
                                <w:cs/>
                              </w:rPr>
                              <w:t xml:space="preserve">ภาพที่ 3-1  </w:t>
                            </w:r>
                            <w:r w:rsidRPr="008D47B7">
                              <w:rPr>
                                <w:cs/>
                              </w:rPr>
                              <w:t>แผนภาพ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ยูสเคส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934C8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09pt;margin-top:278.95pt;width:185.9pt;height:42.05pt;rotation:-90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" filled="f" stroked="f">
                <v:textbox>
                  <w:txbxContent>
                    <w:p w:rsidR="00322DD3" w:rsidRDefault="00322DD3" w:rsidP="00857332">
                      <w:r>
                        <w:rPr>
                          <w:rFonts w:hint="cs"/>
                          <w:cs/>
                        </w:rPr>
                        <w:t xml:space="preserve">ภาพที่ 3-1  </w:t>
                      </w:r>
                      <w:r w:rsidRPr="008D47B7">
                        <w:rPr>
                          <w:cs/>
                        </w:rPr>
                        <w:t>แผนภาพ</w:t>
                      </w:r>
                      <w:r>
                        <w:rPr>
                          <w:rFonts w:hint="cs"/>
                          <w:cs/>
                        </w:rPr>
                        <w:t>ยูสเคส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7E1467">
        <w:rPr>
          <w:noProof/>
        </w:rPr>
        <w:drawing>
          <wp:anchor distT="0" distB="0" distL="114300" distR="114300" simplePos="0" relativeHeight="251788288" behindDoc="0" locked="0" layoutInCell="1" allowOverlap="1" wp14:anchorId="28657932" wp14:editId="57E73600">
            <wp:simplePos x="0" y="0"/>
            <wp:positionH relativeFrom="column">
              <wp:posOffset>-690880</wp:posOffset>
            </wp:positionH>
            <wp:positionV relativeFrom="paragraph">
              <wp:posOffset>2161540</wp:posOffset>
            </wp:positionV>
            <wp:extent cx="6515735" cy="4237355"/>
            <wp:effectExtent l="15240" t="22860" r="14605" b="1460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Case_manageProject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515735" cy="4237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64"/>
      <w:r w:rsidR="004348C7"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E450CA" w:rsidRPr="007E1467" w:rsidRDefault="0099161B" w:rsidP="00991A87">
      <w:pPr>
        <w:pStyle w:val="a0"/>
        <w:rPr>
          <w:color w:val="FFFFFF" w:themeColor="background1"/>
          <w:cs/>
        </w:rPr>
      </w:pPr>
      <w:bookmarkStart w:id="265" w:name="_Toc424818805"/>
      <w:r w:rsidRPr="007E1467">
        <w:rPr>
          <w:color w:val="FFFFFF" w:themeColor="background1"/>
          <w:cs/>
        </w:rPr>
        <w:lastRenderedPageBreak/>
        <w:t xml:space="preserve">ภาพที่ </w:t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STYLEREF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</w:rPr>
        <w:instrText>\s</w:instrText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  <w:cs/>
        </w:rPr>
        <w:fldChar w:fldCharType="separate"/>
      </w:r>
      <w:r w:rsidR="00CF1698">
        <w:rPr>
          <w:noProof/>
          <w:color w:val="FFFFFF" w:themeColor="background1"/>
          <w:cs/>
        </w:rPr>
        <w:t>3</w:t>
      </w:r>
      <w:r w:rsidR="00530FE1" w:rsidRPr="007E1467">
        <w:rPr>
          <w:color w:val="FFFFFF" w:themeColor="background1"/>
          <w:cs/>
        </w:rPr>
        <w:fldChar w:fldCharType="end"/>
      </w:r>
      <w:r w:rsidR="00530FE1" w:rsidRPr="007E1467">
        <w:rPr>
          <w:color w:val="FFFFFF" w:themeColor="background1"/>
          <w:cs/>
        </w:rPr>
        <w:noBreakHyphen/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SEQ </w:instrText>
      </w:r>
      <w:r w:rsidR="00530FE1" w:rsidRPr="007E1467">
        <w:rPr>
          <w:color w:val="FFFFFF" w:themeColor="background1"/>
          <w:cs/>
        </w:rPr>
        <w:instrText xml:space="preserve">ภาพที่ </w:instrText>
      </w:r>
      <w:r w:rsidR="00530FE1" w:rsidRPr="007E1467">
        <w:rPr>
          <w:color w:val="FFFFFF" w:themeColor="background1"/>
        </w:rPr>
        <w:instrText>\</w:instrText>
      </w:r>
      <w:r w:rsidR="00530FE1" w:rsidRPr="007E1467">
        <w:rPr>
          <w:color w:val="FFFFFF" w:themeColor="background1"/>
          <w:cs/>
        </w:rPr>
        <w:instrText xml:space="preserve">* </w:instrText>
      </w:r>
      <w:r w:rsidR="00530FE1" w:rsidRPr="007E1467">
        <w:rPr>
          <w:color w:val="FFFFFF" w:themeColor="background1"/>
        </w:rPr>
        <w:instrText xml:space="preserve">ARABIC \s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  <w:cs/>
        </w:rPr>
        <w:fldChar w:fldCharType="separate"/>
      </w:r>
      <w:r w:rsidR="00CF1698">
        <w:rPr>
          <w:noProof/>
          <w:color w:val="FFFFFF" w:themeColor="background1"/>
          <w:cs/>
        </w:rPr>
        <w:t>1</w:t>
      </w:r>
      <w:r w:rsidR="00530FE1" w:rsidRPr="007E1467">
        <w:rPr>
          <w:color w:val="FFFFFF" w:themeColor="background1"/>
          <w:cs/>
        </w:rPr>
        <w:fldChar w:fldCharType="end"/>
      </w:r>
      <w:r w:rsidRPr="007E1467">
        <w:rPr>
          <w:color w:val="FFFFFF" w:themeColor="background1"/>
          <w:cs/>
        </w:rPr>
        <w:t xml:space="preserve">  </w:t>
      </w:r>
      <w:r w:rsidR="006B6750" w:rsidRPr="007E1467">
        <w:rPr>
          <w:noProof/>
          <w:color w:val="FFFFFF" w:themeColor="background1"/>
          <w:cs/>
        </w:rPr>
        <w:t>แผนภาพยูสเคส</w:t>
      </w:r>
      <w:bookmarkStart w:id="266" w:name="_Toc409752790"/>
      <w:bookmarkStart w:id="267" w:name="_Toc409753202"/>
      <w:bookmarkStart w:id="268" w:name="_Toc416273396"/>
      <w:bookmarkStart w:id="269" w:name="_Toc420265891"/>
      <w:bookmarkStart w:id="270" w:name="_Toc420387332"/>
      <w:bookmarkStart w:id="271" w:name="_Toc420485927"/>
      <w:bookmarkEnd w:id="265"/>
    </w:p>
    <w:p w:rsidR="005F15F8" w:rsidRPr="007E1467" w:rsidRDefault="005F15F8" w:rsidP="00991A87">
      <w:pPr>
        <w:pStyle w:val="Heading3"/>
        <w:rPr>
          <w:cs/>
        </w:rPr>
      </w:pPr>
      <w:bookmarkStart w:id="272" w:name="_Toc420525084"/>
      <w:bookmarkStart w:id="273" w:name="_Toc420734893"/>
      <w:bookmarkStart w:id="274" w:name="_Toc420739386"/>
      <w:bookmarkStart w:id="275" w:name="_Toc453667494"/>
      <w:bookmarkStart w:id="276" w:name="_Toc453683053"/>
      <w:bookmarkStart w:id="277" w:name="_Toc453683465"/>
      <w:bookmarkStart w:id="278" w:name="_Toc453683725"/>
      <w:bookmarkStart w:id="279" w:name="_Toc487543113"/>
      <w:r w:rsidRPr="007E1467">
        <w:rPr>
          <w:cs/>
        </w:rPr>
        <w:t>คำอธิบายแผนภาพยูสเคส</w:t>
      </w:r>
      <w:r w:rsidR="00E85EB6" w:rsidRPr="007E1467">
        <w:rPr>
          <w:cs/>
        </w:rPr>
        <w:t xml:space="preserve"> (</w:t>
      </w:r>
      <w:r w:rsidR="00E85EB6" w:rsidRPr="007E1467">
        <w:t>Use Case Description</w:t>
      </w:r>
      <w:r w:rsidR="00E85EB6" w:rsidRPr="007E1467">
        <w:rPr>
          <w:cs/>
        </w:rPr>
        <w:t>)</w:t>
      </w:r>
      <w:bookmarkEnd w:id="272"/>
      <w:bookmarkEnd w:id="273"/>
      <w:bookmarkEnd w:id="274"/>
      <w:bookmarkEnd w:id="275"/>
      <w:bookmarkEnd w:id="276"/>
      <w:bookmarkEnd w:id="277"/>
      <w:bookmarkEnd w:id="278"/>
      <w:bookmarkEnd w:id="279"/>
    </w:p>
    <w:p w:rsidR="002C5C53" w:rsidRPr="007E1467" w:rsidRDefault="002C5C53" w:rsidP="00991A87">
      <w:pPr>
        <w:spacing w:before="0" w:after="0" w:line="240" w:lineRule="auto"/>
        <w:ind w:firstLine="720"/>
      </w:pPr>
    </w:p>
    <w:p w:rsidR="004348C7" w:rsidRPr="007E1467" w:rsidRDefault="004348C7" w:rsidP="00991A87">
      <w:pPr>
        <w:spacing w:line="240" w:lineRule="auto"/>
        <w:ind w:firstLine="720"/>
        <w:rPr>
          <w:color w:val="FF0000"/>
        </w:rPr>
      </w:pPr>
      <w:bookmarkStart w:id="280" w:name="_Toc420526500"/>
      <w:bookmarkStart w:id="281" w:name="_Toc420530172"/>
      <w:bookmarkStart w:id="282" w:name="_Toc420530191"/>
      <w:bookmarkStart w:id="283" w:name="_Toc420530467"/>
      <w:bookmarkStart w:id="284" w:name="_Toc420530486"/>
      <w:bookmarkStart w:id="285" w:name="_Toc420530505"/>
      <w:bookmarkStart w:id="286" w:name="_Toc420530524"/>
      <w:bookmarkStart w:id="287" w:name="_Toc420542599"/>
      <w:bookmarkStart w:id="288" w:name="_Toc420543130"/>
      <w:bookmarkStart w:id="289" w:name="_Toc420543192"/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8B569B" w:rsidRPr="007E1467" w:rsidRDefault="008B569B" w:rsidP="00991A87">
      <w:pPr>
        <w:pStyle w:val="a1"/>
      </w:pPr>
      <w:bookmarkStart w:id="290" w:name="_Toc424818443"/>
      <w:bookmarkStart w:id="291" w:name="_Toc487546666"/>
      <w:r w:rsidRPr="007E1467"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3</w:t>
      </w:r>
      <w:r w:rsidR="001B5F27">
        <w:rPr>
          <w:noProof/>
        </w:rPr>
        <w:fldChar w:fldCharType="end"/>
      </w:r>
      <w:r w:rsidR="000B749A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คำอธิบายยูสเคส</w:t>
      </w:r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r w:rsidR="0099161B" w:rsidRPr="007E1467">
        <w:rPr>
          <w:cs/>
        </w:rPr>
        <w:t xml:space="preserve"> </w:t>
      </w:r>
      <w:r w:rsidR="0099161B" w:rsidRPr="007E1467">
        <w:t>UC01</w:t>
      </w:r>
      <w:bookmarkEnd w:id="290"/>
      <w:bookmarkEnd w:id="291"/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3175"/>
        <w:gridCol w:w="2733"/>
        <w:gridCol w:w="2388"/>
      </w:tblGrid>
      <w:tr w:rsidR="00890768" w:rsidRPr="007E1467" w:rsidTr="007F3AA6">
        <w:tc>
          <w:tcPr>
            <w:tcW w:w="1914" w:type="pct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 xml:space="preserve">ชื่อยูสเคส : </w:t>
            </w:r>
            <w:r w:rsidR="00F8636F" w:rsidRPr="007E1467">
              <w:rPr>
                <w:cs/>
                <w:lang w:val="th-TH"/>
              </w:rPr>
              <w:t>ตั้งค่าสิทธิ์จัดการโครงการ</w:t>
            </w:r>
          </w:p>
        </w:tc>
        <w:tc>
          <w:tcPr>
            <w:tcW w:w="1647" w:type="pct"/>
          </w:tcPr>
          <w:p w:rsidR="006A5073" w:rsidRPr="007E1467" w:rsidRDefault="006A5073" w:rsidP="00991A87">
            <w:r w:rsidRPr="007E1467">
              <w:rPr>
                <w:cs/>
              </w:rPr>
              <w:t xml:space="preserve">รหัส </w:t>
            </w:r>
            <w:r w:rsidRPr="007E1467">
              <w:t>UC01</w:t>
            </w:r>
          </w:p>
        </w:tc>
        <w:tc>
          <w:tcPr>
            <w:tcW w:w="1439" w:type="pct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>ระดับความสำคัญ : สูง (ต่ำ/กลาง/สูง)</w:t>
            </w:r>
          </w:p>
        </w:tc>
      </w:tr>
      <w:tr w:rsidR="00CA09ED" w:rsidRPr="007E1467" w:rsidTr="007F3AA6">
        <w:tc>
          <w:tcPr>
            <w:tcW w:w="1914" w:type="pct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 xml:space="preserve">ผู้กระทำหลัก : </w:t>
            </w:r>
            <w:r w:rsidR="00F8636F" w:rsidRPr="007E1467">
              <w:rPr>
                <w:cs/>
              </w:rPr>
              <w:t>ผู้ดูแลระบบวิทยาลัย</w:t>
            </w:r>
          </w:p>
        </w:tc>
        <w:tc>
          <w:tcPr>
            <w:tcW w:w="3086" w:type="pct"/>
            <w:gridSpan w:val="2"/>
          </w:tcPr>
          <w:p w:rsidR="006A5073" w:rsidRPr="007E1467" w:rsidRDefault="007F3AA6" w:rsidP="00991A87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ระดับความซับซ้อน </w:t>
            </w:r>
            <w:r w:rsidR="006A5073" w:rsidRPr="007E1467">
              <w:rPr>
                <w:cs/>
              </w:rPr>
              <w:t xml:space="preserve">: </w:t>
            </w:r>
          </w:p>
        </w:tc>
      </w:tr>
      <w:tr w:rsidR="006A5073" w:rsidRPr="007E1467" w:rsidTr="00024A88">
        <w:tc>
          <w:tcPr>
            <w:tcW w:w="5000" w:type="pct"/>
            <w:gridSpan w:val="3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 xml:space="preserve">ผู้มีส่วนเกี่ยวข้องและการใช้ประโยชน์ : </w:t>
            </w:r>
            <w:r w:rsidR="00F8636F" w:rsidRPr="007E1467">
              <w:rPr>
                <w:cs/>
              </w:rPr>
              <w:t xml:space="preserve">เจ้าหน้าที่โครงการสถาบัน </w:t>
            </w:r>
            <w:r w:rsidR="00F12917" w:rsidRPr="007E1467">
              <w:rPr>
                <w:cs/>
              </w:rPr>
              <w:t>และ</w:t>
            </w:r>
            <w:r w:rsidR="00F8636F" w:rsidRPr="007E1467">
              <w:rPr>
                <w:cs/>
              </w:rPr>
              <w:t>เจ้าหน้าที่โครงการวิทยาลัย</w:t>
            </w:r>
          </w:p>
        </w:tc>
      </w:tr>
      <w:tr w:rsidR="006A5073" w:rsidRPr="007E1467" w:rsidTr="00024A88">
        <w:tc>
          <w:tcPr>
            <w:tcW w:w="5000" w:type="pct"/>
            <w:gridSpan w:val="3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 xml:space="preserve">คำอธิบาย : </w:t>
            </w:r>
            <w:r w:rsidR="00F22B07" w:rsidRPr="007E1467">
              <w:t>xxxxxxxxxxxxxxxxxxxxxxxxxxxxxxxxx</w:t>
            </w:r>
            <w:r w:rsidR="007F3AA6">
              <w:rPr>
                <w:rFonts w:hint="cs"/>
                <w:cs/>
              </w:rPr>
              <w:t xml:space="preserve"> (3บรรทัดขึ้นไป)</w:t>
            </w:r>
          </w:p>
        </w:tc>
      </w:tr>
      <w:tr w:rsidR="007F3AA6" w:rsidRPr="007E1467" w:rsidTr="00024A88">
        <w:tc>
          <w:tcPr>
            <w:tcW w:w="5000" w:type="pct"/>
            <w:gridSpan w:val="3"/>
          </w:tcPr>
          <w:p w:rsidR="007F3AA6" w:rsidRPr="007E1467" w:rsidRDefault="007F3AA6" w:rsidP="00991A87">
            <w:pPr>
              <w:rPr>
                <w:cs/>
              </w:rPr>
            </w:pPr>
            <w:r w:rsidRPr="007E1467">
              <w:rPr>
                <w:cs/>
              </w:rPr>
              <w:t xml:space="preserve">สิ่งกระตุ้น : </w:t>
            </w:r>
          </w:p>
        </w:tc>
      </w:tr>
      <w:tr w:rsidR="006A5073" w:rsidRPr="007E1467" w:rsidTr="00024A88">
        <w:tc>
          <w:tcPr>
            <w:tcW w:w="5000" w:type="pct"/>
            <w:gridSpan w:val="3"/>
          </w:tcPr>
          <w:p w:rsidR="006A5073" w:rsidRPr="007E1467" w:rsidRDefault="007F3AA6" w:rsidP="00991A87">
            <w:pPr>
              <w:rPr>
                <w:cs/>
              </w:rPr>
            </w:pPr>
            <w:r>
              <w:rPr>
                <w:cs/>
              </w:rPr>
              <w:t>ประเภทสิ่ง</w:t>
            </w:r>
            <w:r w:rsidRPr="007E1467">
              <w:rPr>
                <w:cs/>
              </w:rPr>
              <w:t>กระตุ้น : ภายนอก</w:t>
            </w:r>
          </w:p>
        </w:tc>
      </w:tr>
      <w:tr w:rsidR="006A5073" w:rsidRPr="007E1467" w:rsidTr="00024A88">
        <w:tc>
          <w:tcPr>
            <w:tcW w:w="5000" w:type="pct"/>
            <w:gridSpan w:val="3"/>
          </w:tcPr>
          <w:p w:rsidR="006A5073" w:rsidRPr="007E1467" w:rsidRDefault="006A5073" w:rsidP="00991A87">
            <w:r w:rsidRPr="007E1467">
              <w:rPr>
                <w:cs/>
              </w:rPr>
              <w:t>ความสัมพันธ์ :</w:t>
            </w:r>
          </w:p>
          <w:p w:rsidR="006A5073" w:rsidRPr="007E1467" w:rsidRDefault="006A5073" w:rsidP="00991A87">
            <w:pPr>
              <w:ind w:left="720"/>
              <w:rPr>
                <w:cs/>
              </w:rPr>
            </w:pPr>
            <w:r w:rsidRPr="007E1467">
              <w:rPr>
                <w:cs/>
              </w:rPr>
              <w:t>ความเกี่ยวเนื่อง : -</w:t>
            </w:r>
          </w:p>
          <w:p w:rsidR="006A5073" w:rsidRPr="007E1467" w:rsidRDefault="006A5073" w:rsidP="00991A87">
            <w:pPr>
              <w:ind w:left="720"/>
              <w:rPr>
                <w:cs/>
              </w:rPr>
            </w:pPr>
            <w:r w:rsidRPr="007E1467">
              <w:rPr>
                <w:cs/>
              </w:rPr>
              <w:t>การรวม : -</w:t>
            </w:r>
          </w:p>
          <w:p w:rsidR="006A5073" w:rsidRPr="007E1467" w:rsidRDefault="006A5073" w:rsidP="00991A87">
            <w:pPr>
              <w:ind w:left="720"/>
              <w:rPr>
                <w:cs/>
              </w:rPr>
            </w:pPr>
            <w:r w:rsidRPr="007E1467">
              <w:rPr>
                <w:cs/>
              </w:rPr>
              <w:t>การขยาย : -</w:t>
            </w:r>
          </w:p>
          <w:p w:rsidR="006A5073" w:rsidRPr="007E1467" w:rsidRDefault="006A5073" w:rsidP="00991A87">
            <w:pPr>
              <w:ind w:left="720"/>
            </w:pPr>
            <w:r w:rsidRPr="007E1467">
              <w:rPr>
                <w:cs/>
              </w:rPr>
              <w:t>การรับทอดคุณสมบัติ : -</w:t>
            </w:r>
          </w:p>
        </w:tc>
      </w:tr>
      <w:tr w:rsidR="00CA09ED" w:rsidRPr="007E1467" w:rsidTr="007F3AA6">
        <w:tc>
          <w:tcPr>
            <w:tcW w:w="1914" w:type="pct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>เงื่อนไขก่อนการทำงาน</w:t>
            </w:r>
          </w:p>
        </w:tc>
        <w:tc>
          <w:tcPr>
            <w:tcW w:w="3086" w:type="pct"/>
            <w:gridSpan w:val="2"/>
          </w:tcPr>
          <w:p w:rsidR="006A5073" w:rsidRPr="007E1467" w:rsidRDefault="00EA163E" w:rsidP="00991A87">
            <w:r w:rsidRPr="007E1467">
              <w:rPr>
                <w:cs/>
              </w:rPr>
              <w:t>ต้องมีสิทธิ์การเข้าถึงเมนูดังกล่าว (ผู้ดูแลระบบ</w:t>
            </w:r>
            <w:r w:rsidR="00062041" w:rsidRPr="007E1467">
              <w:rPr>
                <w:cs/>
              </w:rPr>
              <w:t>ฯ</w:t>
            </w:r>
            <w:r w:rsidRPr="007E1467">
              <w:rPr>
                <w:cs/>
              </w:rPr>
              <w:t>)</w:t>
            </w:r>
          </w:p>
        </w:tc>
      </w:tr>
      <w:tr w:rsidR="00CA09ED" w:rsidRPr="007E1467" w:rsidTr="007F3AA6">
        <w:tc>
          <w:tcPr>
            <w:tcW w:w="1914" w:type="pct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>เงื่อนไขหลังการทำงาน</w:t>
            </w:r>
          </w:p>
        </w:tc>
        <w:tc>
          <w:tcPr>
            <w:tcW w:w="3086" w:type="pct"/>
            <w:gridSpan w:val="2"/>
          </w:tcPr>
          <w:p w:rsidR="006A5073" w:rsidRPr="007E1467" w:rsidRDefault="00C71CBC" w:rsidP="00991A87">
            <w:pPr>
              <w:rPr>
                <w:cs/>
              </w:rPr>
            </w:pPr>
            <w:r w:rsidRPr="007E1467">
              <w:rPr>
                <w:cs/>
              </w:rPr>
              <w:t>ตั้งค่าสิทธิ์การเข้าถึงเมนูที่เกี่ยวข้องกับการจัดการโครงการ</w:t>
            </w:r>
          </w:p>
        </w:tc>
      </w:tr>
      <w:tr w:rsidR="00890768" w:rsidRPr="007E1467" w:rsidTr="007F3AA6">
        <w:tc>
          <w:tcPr>
            <w:tcW w:w="1914" w:type="pct"/>
          </w:tcPr>
          <w:p w:rsidR="006A5073" w:rsidRPr="007E1467" w:rsidRDefault="006A5073" w:rsidP="00991A87">
            <w:r w:rsidRPr="007E1467">
              <w:rPr>
                <w:cs/>
              </w:rPr>
              <w:lastRenderedPageBreak/>
              <w:t>ขั้นตอนการทำงานปกติ</w:t>
            </w:r>
          </w:p>
        </w:tc>
        <w:tc>
          <w:tcPr>
            <w:tcW w:w="1647" w:type="pct"/>
          </w:tcPr>
          <w:p w:rsidR="006A5073" w:rsidRPr="007E1467" w:rsidRDefault="007F3AA6" w:rsidP="00991A87">
            <w:pPr>
              <w:jc w:val="center"/>
            </w:pPr>
            <w:r>
              <w:rPr>
                <w:rFonts w:hint="cs"/>
                <w:cs/>
              </w:rPr>
              <w:t>ผู้ใช้งาน</w:t>
            </w:r>
          </w:p>
        </w:tc>
        <w:tc>
          <w:tcPr>
            <w:tcW w:w="1439" w:type="pct"/>
          </w:tcPr>
          <w:p w:rsidR="006A5073" w:rsidRPr="007E1467" w:rsidRDefault="007F3AA6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</w:tr>
      <w:tr w:rsidR="00024A88" w:rsidRPr="007E1467" w:rsidTr="007F3AA6">
        <w:tc>
          <w:tcPr>
            <w:tcW w:w="1914" w:type="pct"/>
          </w:tcPr>
          <w:p w:rsidR="006A5073" w:rsidRPr="007E1467" w:rsidRDefault="006A5073" w:rsidP="00991A87">
            <w:pPr>
              <w:rPr>
                <w:cs/>
              </w:rPr>
            </w:pPr>
          </w:p>
        </w:tc>
        <w:tc>
          <w:tcPr>
            <w:tcW w:w="1647" w:type="pct"/>
          </w:tcPr>
          <w:p w:rsidR="006A5073" w:rsidRPr="007E1467" w:rsidRDefault="00C71CBC" w:rsidP="00991A87">
            <w:pPr>
              <w:pStyle w:val="ListParagraph"/>
              <w:numPr>
                <w:ilvl w:val="0"/>
                <w:numId w:val="295"/>
              </w:numPr>
              <w:spacing w:before="0" w:line="240" w:lineRule="auto"/>
              <w:ind w:left="400"/>
              <w:jc w:val="left"/>
              <w:rPr>
                <w:rFonts w:cs="TH SarabunPSK"/>
                <w:szCs w:val="32"/>
              </w:rPr>
            </w:pPr>
            <w:r w:rsidRPr="007E1467">
              <w:rPr>
                <w:rFonts w:cs="TH SarabunPSK"/>
                <w:szCs w:val="32"/>
                <w:cs/>
              </w:rPr>
              <w:t>ผู้ดูและระบบ  คลิกเมนูตั้งค่าโครงการ</w:t>
            </w:r>
          </w:p>
        </w:tc>
        <w:tc>
          <w:tcPr>
            <w:tcW w:w="1439" w:type="pct"/>
          </w:tcPr>
          <w:p w:rsidR="006A5073" w:rsidRPr="007E1467" w:rsidRDefault="006A5073" w:rsidP="00991A87">
            <w:pPr>
              <w:spacing w:before="0"/>
              <w:jc w:val="left"/>
            </w:pPr>
          </w:p>
        </w:tc>
      </w:tr>
    </w:tbl>
    <w:p w:rsidR="00330FC9" w:rsidRDefault="00330FC9" w:rsidP="00991A87">
      <w:pPr>
        <w:pStyle w:val="a1"/>
      </w:pPr>
      <w:bookmarkStart w:id="292" w:name="_Toc420526501"/>
      <w:bookmarkStart w:id="293" w:name="_Toc420530173"/>
      <w:bookmarkStart w:id="294" w:name="_Toc420530192"/>
      <w:bookmarkStart w:id="295" w:name="_Toc420530468"/>
      <w:bookmarkStart w:id="296" w:name="_Toc420530487"/>
      <w:bookmarkStart w:id="297" w:name="_Toc420530506"/>
      <w:bookmarkStart w:id="298" w:name="_Toc420530525"/>
      <w:bookmarkStart w:id="299" w:name="_Toc420542600"/>
      <w:bookmarkStart w:id="300" w:name="_Toc420543131"/>
      <w:bookmarkStart w:id="301" w:name="_Toc420543193"/>
      <w:bookmarkStart w:id="302" w:name="_Toc424818444"/>
      <w:bookmarkStart w:id="303" w:name="_Toc487546667"/>
    </w:p>
    <w:p w:rsidR="00024A88" w:rsidRPr="007E1467" w:rsidRDefault="00024A88" w:rsidP="00991A87">
      <w:pPr>
        <w:pStyle w:val="a1"/>
      </w:pPr>
      <w:r w:rsidRPr="007E1467">
        <w:rPr>
          <w:cs/>
        </w:rPr>
        <w:t xml:space="preserve">ตารางที่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3</w:t>
      </w:r>
      <w:r w:rsidR="001B5F27">
        <w:rPr>
          <w:noProof/>
        </w:rPr>
        <w:fldChar w:fldCharType="end"/>
      </w:r>
      <w:r w:rsidR="000B749A"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ตารางที่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2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คำอธิบายยูสเคส</w:t>
      </w:r>
      <w:r w:rsidR="0099161B" w:rsidRPr="007E1467">
        <w:t xml:space="preserve"> UC01</w:t>
      </w:r>
      <w:r w:rsidR="00F22B07" w:rsidRPr="007E1467">
        <w:rPr>
          <w:cs/>
        </w:rPr>
        <w:t xml:space="preserve"> (ต่อ</w:t>
      </w:r>
      <w:r w:rsidRPr="007E1467">
        <w:rPr>
          <w:cs/>
        </w:rPr>
        <w:t>)</w:t>
      </w:r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</w:p>
    <w:tbl>
      <w:tblPr>
        <w:tblStyle w:val="TableGrid"/>
        <w:tblW w:w="4937" w:type="pct"/>
        <w:tblLayout w:type="fixed"/>
        <w:tblLook w:val="04A0" w:firstRow="1" w:lastRow="0" w:firstColumn="1" w:lastColumn="0" w:noHBand="0" w:noVBand="1"/>
      </w:tblPr>
      <w:tblGrid>
        <w:gridCol w:w="2228"/>
        <w:gridCol w:w="2749"/>
        <w:gridCol w:w="3214"/>
      </w:tblGrid>
      <w:tr w:rsidR="007F3AA6" w:rsidRPr="007E1467" w:rsidTr="007F3AA6">
        <w:trPr>
          <w:trHeight w:val="605"/>
        </w:trPr>
        <w:tc>
          <w:tcPr>
            <w:tcW w:w="1360" w:type="pct"/>
          </w:tcPr>
          <w:p w:rsidR="007F3AA6" w:rsidRPr="007E1467" w:rsidRDefault="007F3AA6" w:rsidP="007F3AA6">
            <w:r w:rsidRPr="007E1467">
              <w:rPr>
                <w:cs/>
              </w:rPr>
              <w:t>ขั้นตอนการทำงานปกติ</w:t>
            </w:r>
          </w:p>
        </w:tc>
        <w:tc>
          <w:tcPr>
            <w:tcW w:w="1678" w:type="pct"/>
            <w:tcBorders>
              <w:bottom w:val="single" w:sz="4" w:space="0" w:color="auto"/>
            </w:tcBorders>
          </w:tcPr>
          <w:p w:rsidR="007F3AA6" w:rsidRPr="00A60A6F" w:rsidRDefault="007F3AA6" w:rsidP="007F3AA6">
            <w:pPr>
              <w:jc w:val="center"/>
              <w:rPr>
                <w:cs/>
              </w:rPr>
            </w:pPr>
            <w:r w:rsidRPr="00A60A6F">
              <w:rPr>
                <w:cs/>
              </w:rPr>
              <w:t>ผู้ใช้งาน</w:t>
            </w:r>
          </w:p>
        </w:tc>
        <w:tc>
          <w:tcPr>
            <w:tcW w:w="1962" w:type="pct"/>
            <w:tcBorders>
              <w:bottom w:val="single" w:sz="4" w:space="0" w:color="auto"/>
            </w:tcBorders>
          </w:tcPr>
          <w:p w:rsidR="007F3AA6" w:rsidRDefault="007F3AA6" w:rsidP="007F3AA6">
            <w:pPr>
              <w:jc w:val="center"/>
            </w:pPr>
            <w:r w:rsidRPr="00A60A6F">
              <w:rPr>
                <w:cs/>
              </w:rPr>
              <w:t>ระบบ</w:t>
            </w:r>
          </w:p>
        </w:tc>
      </w:tr>
      <w:tr w:rsidR="00BF004E" w:rsidRPr="007E1467" w:rsidTr="007F3AA6">
        <w:trPr>
          <w:trHeight w:val="731"/>
        </w:trPr>
        <w:tc>
          <w:tcPr>
            <w:tcW w:w="1360" w:type="pct"/>
            <w:vMerge w:val="restart"/>
          </w:tcPr>
          <w:p w:rsidR="00BF004E" w:rsidRPr="007E1467" w:rsidRDefault="00BF004E" w:rsidP="00991A87">
            <w:pPr>
              <w:rPr>
                <w:cs/>
              </w:rPr>
            </w:pPr>
          </w:p>
        </w:tc>
        <w:tc>
          <w:tcPr>
            <w:tcW w:w="1678" w:type="pct"/>
            <w:tcBorders>
              <w:bottom w:val="nil"/>
            </w:tcBorders>
          </w:tcPr>
          <w:p w:rsidR="00BF004E" w:rsidRPr="007E1467" w:rsidRDefault="00BF004E" w:rsidP="00991A87">
            <w:pPr>
              <w:pStyle w:val="ListParagraph"/>
              <w:spacing w:before="0" w:line="240" w:lineRule="auto"/>
              <w:ind w:left="400"/>
              <w:jc w:val="left"/>
              <w:rPr>
                <w:rFonts w:cs="TH SarabunPSK"/>
                <w:szCs w:val="32"/>
                <w:cs/>
              </w:rPr>
            </w:pPr>
          </w:p>
        </w:tc>
        <w:tc>
          <w:tcPr>
            <w:tcW w:w="1962" w:type="pct"/>
            <w:tcBorders>
              <w:bottom w:val="nil"/>
            </w:tcBorders>
          </w:tcPr>
          <w:p w:rsidR="00BF004E" w:rsidRPr="007E1467" w:rsidRDefault="00BF004E" w:rsidP="00991A87">
            <w:pPr>
              <w:pStyle w:val="ListParagraph"/>
              <w:numPr>
                <w:ilvl w:val="0"/>
                <w:numId w:val="296"/>
              </w:numPr>
              <w:spacing w:before="0" w:line="240" w:lineRule="auto"/>
              <w:ind w:left="432"/>
              <w:jc w:val="left"/>
              <w:rPr>
                <w:rFonts w:cs="TH SarabunPSK"/>
                <w:szCs w:val="32"/>
              </w:rPr>
            </w:pPr>
            <w:r w:rsidRPr="007E1467">
              <w:rPr>
                <w:rFonts w:cs="TH SarabunPSK"/>
                <w:szCs w:val="32"/>
                <w:cs/>
              </w:rPr>
              <w:t xml:space="preserve">ระบบแสดงหน้าจอเมนูตั้งค่าโครงการ </w:t>
            </w:r>
          </w:p>
        </w:tc>
      </w:tr>
      <w:tr w:rsidR="00BF004E" w:rsidRPr="007E1467" w:rsidTr="007F3AA6">
        <w:trPr>
          <w:trHeight w:val="731"/>
        </w:trPr>
        <w:tc>
          <w:tcPr>
            <w:tcW w:w="1360" w:type="pct"/>
            <w:vMerge/>
          </w:tcPr>
          <w:p w:rsidR="00BF004E" w:rsidRPr="007E1467" w:rsidRDefault="00BF004E" w:rsidP="00991A87"/>
        </w:tc>
        <w:tc>
          <w:tcPr>
            <w:tcW w:w="1678" w:type="pct"/>
            <w:tcBorders>
              <w:top w:val="nil"/>
              <w:bottom w:val="nil"/>
            </w:tcBorders>
          </w:tcPr>
          <w:p w:rsidR="00BF004E" w:rsidRPr="007E1467" w:rsidRDefault="00BF004E" w:rsidP="00991A87">
            <w:pPr>
              <w:pStyle w:val="ListParagraph"/>
              <w:numPr>
                <w:ilvl w:val="0"/>
                <w:numId w:val="296"/>
              </w:numPr>
              <w:spacing w:before="0" w:line="240" w:lineRule="auto"/>
              <w:ind w:left="397"/>
              <w:jc w:val="left"/>
              <w:rPr>
                <w:rFonts w:cs="TH SarabunPSK"/>
                <w:szCs w:val="32"/>
                <w:cs/>
              </w:rPr>
            </w:pPr>
            <w:r w:rsidRPr="007E1467">
              <w:rPr>
                <w:rFonts w:cs="TH SarabunPSK"/>
                <w:szCs w:val="32"/>
                <w:cs/>
              </w:rPr>
              <w:t>ผู้ดูแลระบบ คลิกเมนูตั้งค่าแบบฟอร์มโครงการ</w:t>
            </w:r>
          </w:p>
        </w:tc>
        <w:tc>
          <w:tcPr>
            <w:tcW w:w="1962" w:type="pct"/>
            <w:tcBorders>
              <w:top w:val="nil"/>
              <w:bottom w:val="nil"/>
            </w:tcBorders>
          </w:tcPr>
          <w:p w:rsidR="00BF004E" w:rsidRPr="007E1467" w:rsidRDefault="00BF004E" w:rsidP="00991A87">
            <w:pPr>
              <w:pStyle w:val="ListParagraph"/>
              <w:spacing w:before="0" w:line="240" w:lineRule="auto"/>
              <w:ind w:left="432"/>
              <w:jc w:val="left"/>
              <w:rPr>
                <w:rFonts w:cs="TH SarabunPSK"/>
                <w:szCs w:val="32"/>
                <w:cs/>
              </w:rPr>
            </w:pPr>
          </w:p>
        </w:tc>
      </w:tr>
      <w:tr w:rsidR="00BF004E" w:rsidRPr="007E1467" w:rsidTr="007F3AA6">
        <w:trPr>
          <w:trHeight w:val="742"/>
        </w:trPr>
        <w:tc>
          <w:tcPr>
            <w:tcW w:w="1360" w:type="pct"/>
            <w:vMerge/>
          </w:tcPr>
          <w:p w:rsidR="00BF004E" w:rsidRPr="007E1467" w:rsidRDefault="00BF004E" w:rsidP="00991A87">
            <w:pPr>
              <w:rPr>
                <w:cs/>
              </w:rPr>
            </w:pPr>
          </w:p>
        </w:tc>
        <w:tc>
          <w:tcPr>
            <w:tcW w:w="1678" w:type="pct"/>
            <w:tcBorders>
              <w:top w:val="nil"/>
              <w:bottom w:val="nil"/>
            </w:tcBorders>
          </w:tcPr>
          <w:p w:rsidR="00BF004E" w:rsidRPr="007E1467" w:rsidRDefault="00BF004E" w:rsidP="00991A87">
            <w:pPr>
              <w:pStyle w:val="ListParagraph"/>
              <w:spacing w:before="0" w:line="240" w:lineRule="auto"/>
              <w:ind w:left="397"/>
              <w:jc w:val="left"/>
              <w:rPr>
                <w:rFonts w:cs="TH SarabunPSK"/>
                <w:szCs w:val="32"/>
                <w:cs/>
              </w:rPr>
            </w:pPr>
          </w:p>
        </w:tc>
        <w:tc>
          <w:tcPr>
            <w:tcW w:w="1962" w:type="pct"/>
            <w:tcBorders>
              <w:top w:val="nil"/>
              <w:bottom w:val="nil"/>
            </w:tcBorders>
          </w:tcPr>
          <w:p w:rsidR="00BF004E" w:rsidRPr="007E1467" w:rsidRDefault="00BF004E" w:rsidP="00991A87">
            <w:pPr>
              <w:pStyle w:val="ListParagraph"/>
              <w:numPr>
                <w:ilvl w:val="0"/>
                <w:numId w:val="296"/>
              </w:numPr>
              <w:spacing w:before="0" w:line="240" w:lineRule="auto"/>
              <w:jc w:val="left"/>
              <w:rPr>
                <w:rFonts w:cs="TH SarabunPSK"/>
                <w:szCs w:val="32"/>
                <w:cs/>
              </w:rPr>
            </w:pPr>
            <w:r w:rsidRPr="007E1467">
              <w:rPr>
                <w:rFonts w:cs="TH SarabunPSK"/>
                <w:szCs w:val="32"/>
                <w:cs/>
              </w:rPr>
              <w:t>บันทึกการตั้งค่าอัตโนมัติ เมื่อคลิกเปิด/ปิดสิทธิ์</w:t>
            </w:r>
          </w:p>
        </w:tc>
      </w:tr>
      <w:tr w:rsidR="00BF004E" w:rsidRPr="007E1467" w:rsidTr="007F3AA6">
        <w:trPr>
          <w:trHeight w:val="2994"/>
        </w:trPr>
        <w:tc>
          <w:tcPr>
            <w:tcW w:w="1360" w:type="pct"/>
            <w:vMerge/>
          </w:tcPr>
          <w:p w:rsidR="00BF004E" w:rsidRPr="007E1467" w:rsidRDefault="00BF004E" w:rsidP="00991A87">
            <w:pPr>
              <w:rPr>
                <w:cs/>
              </w:rPr>
            </w:pPr>
          </w:p>
        </w:tc>
        <w:tc>
          <w:tcPr>
            <w:tcW w:w="1678" w:type="pct"/>
            <w:tcBorders>
              <w:top w:val="nil"/>
            </w:tcBorders>
          </w:tcPr>
          <w:p w:rsidR="00BF004E" w:rsidRPr="007E1467" w:rsidRDefault="00BF004E" w:rsidP="00991A87">
            <w:pPr>
              <w:pStyle w:val="ListParagraph"/>
              <w:numPr>
                <w:ilvl w:val="0"/>
                <w:numId w:val="299"/>
              </w:numPr>
              <w:spacing w:before="0" w:line="240" w:lineRule="auto"/>
              <w:ind w:left="400"/>
              <w:jc w:val="left"/>
              <w:rPr>
                <w:rFonts w:cs="TH SarabunPSK"/>
                <w:szCs w:val="32"/>
              </w:rPr>
            </w:pPr>
            <w:r w:rsidRPr="007E1467">
              <w:rPr>
                <w:rFonts w:cs="TH SarabunPSK"/>
                <w:szCs w:val="32"/>
                <w:cs/>
              </w:rPr>
              <w:t>ผู้ดูแลระบบ คลิกเปิด/ปิด สิทธิ์ของผู้ใช้ตามการเข้าถึงเมนูที่เกี่ยวข้องที่ปรากฎ โดยปุ่ม</w:t>
            </w:r>
          </w:p>
          <w:p w:rsidR="00BF004E" w:rsidRPr="007E1467" w:rsidRDefault="00BF004E" w:rsidP="00991A87">
            <w:pPr>
              <w:ind w:left="400"/>
              <w:rPr>
                <w:cs/>
              </w:rPr>
            </w:pPr>
            <w:r w:rsidRPr="007E1467">
              <w:rPr>
                <w:noProof/>
              </w:rPr>
              <w:drawing>
                <wp:inline distT="0" distB="0" distL="0" distR="0" wp14:anchorId="5C0F78BD" wp14:editId="5897C339">
                  <wp:extent cx="570506" cy="188145"/>
                  <wp:effectExtent l="0" t="0" r="1270" b="254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onButton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277" cy="20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E1467">
              <w:rPr>
                <w:cs/>
              </w:rPr>
              <w:t xml:space="preserve">  : การเปิดสิทธิ์</w:t>
            </w:r>
          </w:p>
          <w:p w:rsidR="00BF004E" w:rsidRPr="007E1467" w:rsidRDefault="00BF004E" w:rsidP="00991A87">
            <w:pPr>
              <w:ind w:left="400"/>
            </w:pPr>
            <w:r w:rsidRPr="007E1467">
              <w:rPr>
                <w:noProof/>
              </w:rPr>
              <w:drawing>
                <wp:inline distT="0" distB="0" distL="0" distR="0" wp14:anchorId="5129565F" wp14:editId="39E34D3C">
                  <wp:extent cx="625586" cy="206237"/>
                  <wp:effectExtent l="0" t="0" r="3175" b="381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offButton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703" cy="209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E1467">
              <w:rPr>
                <w:cs/>
              </w:rPr>
              <w:t xml:space="preserve"> :การปิดสิทธิ์</w:t>
            </w:r>
          </w:p>
          <w:p w:rsidR="00BF004E" w:rsidRPr="007E1467" w:rsidRDefault="00BF004E" w:rsidP="00991A87">
            <w:pPr>
              <w:pStyle w:val="ListParagraph"/>
              <w:spacing w:before="0" w:line="240" w:lineRule="auto"/>
              <w:ind w:left="400"/>
              <w:jc w:val="left"/>
              <w:rPr>
                <w:rFonts w:cs="TH SarabunPSK"/>
                <w:szCs w:val="32"/>
                <w:cs/>
              </w:rPr>
            </w:pPr>
          </w:p>
        </w:tc>
        <w:tc>
          <w:tcPr>
            <w:tcW w:w="1962" w:type="pct"/>
            <w:tcBorders>
              <w:top w:val="nil"/>
            </w:tcBorders>
          </w:tcPr>
          <w:p w:rsidR="00BF004E" w:rsidRPr="007E1467" w:rsidRDefault="00BF004E" w:rsidP="00991A87">
            <w:pPr>
              <w:jc w:val="both"/>
              <w:rPr>
                <w:cs/>
              </w:rPr>
            </w:pPr>
          </w:p>
        </w:tc>
      </w:tr>
      <w:tr w:rsidR="006A5073" w:rsidRPr="007E1467" w:rsidTr="00646BD2">
        <w:trPr>
          <w:trHeight w:val="605"/>
        </w:trPr>
        <w:tc>
          <w:tcPr>
            <w:tcW w:w="1360" w:type="pct"/>
          </w:tcPr>
          <w:p w:rsidR="006A5073" w:rsidRPr="007E1467" w:rsidRDefault="006A5073" w:rsidP="00991A87">
            <w:r w:rsidRPr="007E1467">
              <w:rPr>
                <w:cs/>
              </w:rPr>
              <w:t>เงื่อนไขการทำงานพิเศษ</w:t>
            </w:r>
          </w:p>
        </w:tc>
        <w:tc>
          <w:tcPr>
            <w:tcW w:w="3640" w:type="pct"/>
            <w:gridSpan w:val="2"/>
          </w:tcPr>
          <w:p w:rsidR="006A5073" w:rsidRPr="007E1467" w:rsidRDefault="006A5073" w:rsidP="00991A87">
            <w:pPr>
              <w:rPr>
                <w:cs/>
              </w:rPr>
            </w:pPr>
            <w:r w:rsidRPr="007E1467">
              <w:rPr>
                <w:cs/>
              </w:rPr>
              <w:t>-</w:t>
            </w:r>
          </w:p>
        </w:tc>
      </w:tr>
    </w:tbl>
    <w:p w:rsidR="002F5D1E" w:rsidRPr="007E1467" w:rsidRDefault="002F5D1E" w:rsidP="00991A87">
      <w:pPr>
        <w:spacing w:line="240" w:lineRule="auto"/>
        <w:rPr>
          <w:cs/>
        </w:rPr>
        <w:sectPr w:rsidR="002F5D1E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</w:p>
    <w:p w:rsidR="00A27409" w:rsidRPr="007E1467" w:rsidRDefault="00857332" w:rsidP="00991A87">
      <w:pPr>
        <w:pStyle w:val="Heading3"/>
        <w:rPr>
          <w:ins w:id="304" w:author="Pahommie" w:date="2014-11-11T10:38:00Z"/>
        </w:rPr>
      </w:pPr>
      <w:bookmarkStart w:id="305" w:name="_Toc420525085"/>
      <w:bookmarkStart w:id="306" w:name="_Toc420734894"/>
      <w:bookmarkStart w:id="307" w:name="_Toc420739387"/>
      <w:bookmarkStart w:id="308" w:name="_Toc453667495"/>
      <w:bookmarkStart w:id="309" w:name="_Toc453683054"/>
      <w:bookmarkStart w:id="310" w:name="_Toc453683466"/>
      <w:bookmarkStart w:id="311" w:name="_Toc453683726"/>
      <w:bookmarkStart w:id="312" w:name="_Toc487543114"/>
      <w:r w:rsidRPr="007E1467">
        <w:rPr>
          <w:cs/>
        </w:rPr>
        <w:lastRenderedPageBreak/>
        <w:t>แผนภาพกิจกรรม (</w:t>
      </w:r>
      <w:r w:rsidRPr="007E1467">
        <w:t>Activity Diagram</w:t>
      </w:r>
      <w:r w:rsidRPr="007E1467">
        <w:rPr>
          <w:cs/>
        </w:rPr>
        <w:t>)</w:t>
      </w:r>
      <w:bookmarkEnd w:id="266"/>
      <w:bookmarkEnd w:id="267"/>
      <w:bookmarkEnd w:id="268"/>
      <w:bookmarkEnd w:id="269"/>
      <w:bookmarkEnd w:id="270"/>
      <w:bookmarkEnd w:id="271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ins w:id="313" w:author="Pahommie" w:date="2014-11-11T10:35:00Z">
        <w:r w:rsidR="00A27409" w:rsidRPr="007E1467">
          <w:rPr>
            <w:cs/>
          </w:rPr>
          <w:t xml:space="preserve"> </w:t>
        </w:r>
      </w:ins>
    </w:p>
    <w:p w:rsidR="004348C7" w:rsidRPr="007E1467" w:rsidRDefault="004348C7" w:rsidP="00991A87">
      <w:pPr>
        <w:spacing w:line="240" w:lineRule="auto"/>
        <w:ind w:firstLine="720"/>
        <w:rPr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961424" w:rsidRPr="007E1467" w:rsidRDefault="002D3B7D" w:rsidP="00991A87">
      <w:pPr>
        <w:keepNext/>
        <w:spacing w:after="0" w:line="240" w:lineRule="auto"/>
        <w:jc w:val="center"/>
      </w:pPr>
      <w:r w:rsidRPr="007E1467">
        <w:rPr>
          <w:noProof/>
        </w:rPr>
        <w:lastRenderedPageBreak/>
        <w:drawing>
          <wp:inline distT="0" distB="0" distL="0" distR="0" wp14:anchorId="6016BEA7" wp14:editId="639CEDEC">
            <wp:extent cx="5457190" cy="5551170"/>
            <wp:effectExtent l="19050" t="19050" r="10160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equence_config_manageProject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5551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7923" w:rsidRPr="007E1467" w:rsidRDefault="00962A40" w:rsidP="00991A87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314" w:name="_Toc424818806"/>
      <w:r w:rsidRPr="007E1467">
        <w:rPr>
          <w:i w:val="0"/>
          <w:iCs w:val="0"/>
          <w:color w:val="auto"/>
          <w:sz w:val="32"/>
          <w:szCs w:val="32"/>
          <w:cs/>
        </w:rPr>
        <w:t>ภาพที่</w:t>
      </w:r>
      <w:r w:rsidR="00F328C5" w:rsidRPr="007E1467">
        <w:rPr>
          <w:i w:val="0"/>
          <w:iCs w:val="0"/>
          <w:color w:val="auto"/>
          <w:sz w:val="32"/>
          <w:szCs w:val="32"/>
          <w:cs/>
        </w:rPr>
        <w:t xml:space="preserve"> 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\s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F1698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*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ARABIC \s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F1698">
        <w:rPr>
          <w:i w:val="0"/>
          <w:iCs w:val="0"/>
          <w:noProof/>
          <w:color w:val="auto"/>
          <w:sz w:val="32"/>
          <w:szCs w:val="32"/>
          <w:cs/>
        </w:rPr>
        <w:t>2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61424"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 w:rsidR="0099161B" w:rsidRPr="007E1467">
        <w:rPr>
          <w:i w:val="0"/>
          <w:iCs w:val="0"/>
          <w:color w:val="auto"/>
          <w:sz w:val="32"/>
          <w:szCs w:val="32"/>
        </w:rPr>
        <w:t>XXXXXXX</w:t>
      </w:r>
      <w:bookmarkEnd w:id="314"/>
    </w:p>
    <w:p w:rsidR="00961424" w:rsidRPr="007E1467" w:rsidRDefault="00390AA4" w:rsidP="00991A87">
      <w:pPr>
        <w:keepNext/>
        <w:spacing w:after="0" w:line="240" w:lineRule="auto"/>
        <w:jc w:val="center"/>
      </w:pPr>
      <w:r w:rsidRPr="007E1467">
        <w:rPr>
          <w:noProof/>
        </w:rPr>
        <w:lastRenderedPageBreak/>
        <w:drawing>
          <wp:inline distT="0" distB="0" distL="0" distR="0" wp14:anchorId="16606E19" wp14:editId="0C6C7620">
            <wp:extent cx="5455493" cy="6572747"/>
            <wp:effectExtent l="19050" t="19050" r="12065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ctivity_manageProject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381" cy="65834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7923" w:rsidRPr="007E1467" w:rsidRDefault="00962A40" w:rsidP="00991A87">
      <w:pPr>
        <w:pStyle w:val="Caption"/>
        <w:spacing w:before="320"/>
        <w:jc w:val="center"/>
        <w:rPr>
          <w:i w:val="0"/>
          <w:iCs w:val="0"/>
          <w:color w:val="auto"/>
          <w:sz w:val="32"/>
          <w:szCs w:val="32"/>
        </w:rPr>
      </w:pPr>
      <w:bookmarkStart w:id="315" w:name="_Toc424818807"/>
      <w:r w:rsidRPr="007E1467">
        <w:rPr>
          <w:i w:val="0"/>
          <w:iCs w:val="0"/>
          <w:color w:val="auto"/>
          <w:sz w:val="32"/>
          <w:szCs w:val="32"/>
          <w:cs/>
        </w:rPr>
        <w:t>ภาพที่</w:t>
      </w:r>
      <w:r w:rsidR="00F328C5" w:rsidRPr="007E1467">
        <w:rPr>
          <w:i w:val="0"/>
          <w:iCs w:val="0"/>
          <w:color w:val="auto"/>
          <w:sz w:val="32"/>
          <w:szCs w:val="32"/>
          <w:cs/>
        </w:rPr>
        <w:t xml:space="preserve"> 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\s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F1698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noBreakHyphen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begin"/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SEQ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>\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* </w:instrText>
      </w:r>
      <w:r w:rsidR="00530FE1" w:rsidRPr="007E1467">
        <w:rPr>
          <w:i w:val="0"/>
          <w:iCs w:val="0"/>
          <w:color w:val="auto"/>
          <w:sz w:val="32"/>
          <w:szCs w:val="32"/>
        </w:rPr>
        <w:instrText xml:space="preserve">ARABIC \s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CF1698">
        <w:rPr>
          <w:i w:val="0"/>
          <w:iCs w:val="0"/>
          <w:noProof/>
          <w:color w:val="auto"/>
          <w:sz w:val="32"/>
          <w:szCs w:val="32"/>
          <w:cs/>
        </w:rPr>
        <w:t>3</w:t>
      </w:r>
      <w:r w:rsidR="00530FE1" w:rsidRPr="007E1467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61424" w:rsidRPr="007E1467">
        <w:rPr>
          <w:i w:val="0"/>
          <w:iCs w:val="0"/>
          <w:color w:val="auto"/>
          <w:sz w:val="32"/>
          <w:szCs w:val="32"/>
          <w:cs/>
        </w:rPr>
        <w:t xml:space="preserve">  แผนภาพกิจกรรมการ</w:t>
      </w:r>
      <w:r w:rsidR="0099161B" w:rsidRPr="007E1467">
        <w:rPr>
          <w:i w:val="0"/>
          <w:iCs w:val="0"/>
          <w:color w:val="auto"/>
          <w:sz w:val="32"/>
          <w:szCs w:val="32"/>
        </w:rPr>
        <w:t>XXXXXXX</w:t>
      </w:r>
      <w:bookmarkEnd w:id="315"/>
    </w:p>
    <w:p w:rsidR="00554D84" w:rsidRPr="007E1467" w:rsidRDefault="00467923" w:rsidP="00991A87">
      <w:pPr>
        <w:pStyle w:val="Heading3"/>
      </w:pPr>
      <w:bookmarkStart w:id="316" w:name="_Toc409752791"/>
      <w:bookmarkStart w:id="317" w:name="_Toc409753203"/>
      <w:bookmarkStart w:id="318" w:name="_Toc416273397"/>
      <w:bookmarkStart w:id="319" w:name="_Toc420265892"/>
      <w:bookmarkStart w:id="320" w:name="_Toc420387333"/>
      <w:bookmarkStart w:id="321" w:name="_Toc420485928"/>
      <w:bookmarkStart w:id="322" w:name="_Toc420525086"/>
      <w:bookmarkStart w:id="323" w:name="_Toc420734895"/>
      <w:bookmarkStart w:id="324" w:name="_Toc420739388"/>
      <w:bookmarkStart w:id="325" w:name="_Toc453667496"/>
      <w:bookmarkStart w:id="326" w:name="_Toc453683055"/>
      <w:bookmarkStart w:id="327" w:name="_Toc453683467"/>
      <w:bookmarkStart w:id="328" w:name="_Toc453683727"/>
      <w:bookmarkStart w:id="329" w:name="_Toc487543115"/>
      <w:r w:rsidRPr="007E1467">
        <w:rPr>
          <w:cs/>
        </w:rPr>
        <w:t>แผนภาพคลาส (</w:t>
      </w:r>
      <w:r w:rsidRPr="007E1467">
        <w:t>Class Diagram</w:t>
      </w:r>
      <w:r w:rsidRPr="007E1467">
        <w:rPr>
          <w:cs/>
        </w:rPr>
        <w:t>)</w:t>
      </w:r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</w:p>
    <w:p w:rsidR="004348C7" w:rsidRPr="007E1467" w:rsidRDefault="004348C7" w:rsidP="00991A87">
      <w:pPr>
        <w:spacing w:line="240" w:lineRule="auto"/>
        <w:ind w:firstLine="720"/>
        <w:rPr>
          <w:color w:val="FF0000"/>
        </w:rPr>
      </w:pPr>
      <w:bookmarkStart w:id="330" w:name="_Toc420485929"/>
      <w:bookmarkStart w:id="331" w:name="_Toc420525087"/>
      <w:bookmarkStart w:id="332" w:name="_Toc420734896"/>
      <w:bookmarkStart w:id="333" w:name="_Toc420739389"/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Pr="007E1467">
        <w:rPr>
          <w:color w:val="FF0000"/>
          <w:cs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6D16F3" w:rsidRPr="007E1467" w:rsidRDefault="006D16F3" w:rsidP="00991A87">
      <w:pPr>
        <w:pStyle w:val="Heading3"/>
      </w:pPr>
      <w:bookmarkStart w:id="334" w:name="_Toc453667497"/>
      <w:bookmarkStart w:id="335" w:name="_Toc453683056"/>
      <w:bookmarkStart w:id="336" w:name="_Toc453683468"/>
      <w:bookmarkStart w:id="337" w:name="_Toc453683728"/>
      <w:bookmarkStart w:id="338" w:name="_Toc487543116"/>
      <w:r w:rsidRPr="007E1467">
        <w:rPr>
          <w:cs/>
        </w:rPr>
        <w:t>แผนภาพลำด</w:t>
      </w:r>
      <w:r w:rsidR="00574B0D" w:rsidRPr="007E1467">
        <w:rPr>
          <w:cs/>
        </w:rPr>
        <w:t>ับ</w:t>
      </w:r>
      <w:r w:rsidRPr="007E1467">
        <w:rPr>
          <w:cs/>
        </w:rPr>
        <w:t>กิจกรรม</w:t>
      </w:r>
      <w:r w:rsidR="00B34C66" w:rsidRPr="007E1467">
        <w:rPr>
          <w:cs/>
        </w:rPr>
        <w:t xml:space="preserve"> (</w:t>
      </w:r>
      <w:r w:rsidR="00B34C66" w:rsidRPr="007E1467">
        <w:t>Sequence Diagram</w:t>
      </w:r>
      <w:r w:rsidR="00B34C66" w:rsidRPr="007E1467">
        <w:rPr>
          <w:cs/>
        </w:rPr>
        <w:t>)</w:t>
      </w:r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</w:p>
    <w:p w:rsidR="004348C7" w:rsidRPr="007E1467" w:rsidRDefault="004348C7" w:rsidP="00991A87">
      <w:pPr>
        <w:spacing w:line="240" w:lineRule="auto"/>
        <w:ind w:firstLine="720"/>
        <w:rPr>
          <w:color w:val="FF0000"/>
        </w:rPr>
      </w:pPr>
      <w:bookmarkStart w:id="339" w:name="_Toc409752792"/>
      <w:bookmarkStart w:id="340" w:name="_Toc409753204"/>
      <w:bookmarkStart w:id="341" w:name="_Toc416273398"/>
      <w:bookmarkStart w:id="342" w:name="_Toc420265893"/>
      <w:bookmarkStart w:id="343" w:name="_Toc420387334"/>
      <w:bookmarkStart w:id="344" w:name="_Toc420485930"/>
      <w:bookmarkStart w:id="345" w:name="_Toc420525088"/>
      <w:bookmarkStart w:id="346" w:name="_Toc420734897"/>
      <w:bookmarkStart w:id="347" w:name="_Toc420739390"/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09261A" w:rsidRPr="007E1467" w:rsidRDefault="00467923" w:rsidP="00991A87">
      <w:pPr>
        <w:pStyle w:val="Heading3"/>
      </w:pPr>
      <w:bookmarkStart w:id="348" w:name="_Toc453667498"/>
      <w:bookmarkStart w:id="349" w:name="_Toc453683057"/>
      <w:bookmarkStart w:id="350" w:name="_Toc453683469"/>
      <w:bookmarkStart w:id="351" w:name="_Toc453683729"/>
      <w:bookmarkStart w:id="352" w:name="_Toc487543117"/>
      <w:r w:rsidRPr="007E1467">
        <w:rPr>
          <w:cs/>
        </w:rPr>
        <w:t>แผนภาพความ</w:t>
      </w:r>
      <w:r w:rsidR="00F90B26" w:rsidRPr="007E1467">
        <w:rPr>
          <w:cs/>
        </w:rPr>
        <w:t>ของข้อมูล</w:t>
      </w:r>
      <w:r w:rsidRPr="007E1467">
        <w:rPr>
          <w:cs/>
        </w:rPr>
        <w:t>สัมพันธ์ (</w:t>
      </w:r>
      <w:r w:rsidRPr="007E1467">
        <w:t>Entity Relationship Diagram</w:t>
      </w:r>
      <w:r w:rsidRPr="007E1467">
        <w:rPr>
          <w:cs/>
        </w:rPr>
        <w:t>)</w:t>
      </w:r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</w:p>
    <w:p w:rsidR="008A66EC" w:rsidRPr="007E1467" w:rsidRDefault="004348C7" w:rsidP="00991A87">
      <w:pPr>
        <w:spacing w:line="240" w:lineRule="auto"/>
        <w:ind w:firstLine="720"/>
        <w:rPr>
          <w:color w:val="FF0000"/>
        </w:rPr>
      </w:pPr>
      <w:r w:rsidRPr="007E1467">
        <w:rPr>
          <w:color w:val="FF0000"/>
          <w: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Pr="007E1467">
        <w:rPr>
          <w:color w:val="FF0000"/>
          <w:cs/>
        </w:rPr>
        <w:lastRenderedPageBreak/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E87020" w:rsidRPr="007E1467" w:rsidRDefault="000630E4" w:rsidP="00991A87">
      <w:pPr>
        <w:spacing w:line="240" w:lineRule="auto"/>
        <w:jc w:val="center"/>
        <w:rPr>
          <w:noProof/>
        </w:rPr>
      </w:pPr>
      <w:r w:rsidRPr="007E1467">
        <w:rPr>
          <w:noProof/>
        </w:rPr>
        <w:lastRenderedPageBreak/>
        <w:drawing>
          <wp:inline distT="0" distB="0" distL="0" distR="0" wp14:anchorId="37FC5037" wp14:editId="659E165C">
            <wp:extent cx="5457190" cy="7787201"/>
            <wp:effectExtent l="19050" t="19050" r="10160" b="2349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ClassDiagram_create_project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7787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1330" w:rsidRPr="007E1467" w:rsidRDefault="00A33286" w:rsidP="00991A87">
      <w:pPr>
        <w:pStyle w:val="a0"/>
        <w:rPr>
          <w:noProof/>
          <w:cs/>
        </w:rPr>
        <w:sectPr w:rsidR="005B1330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353" w:name="_Toc424818808"/>
      <w:r w:rsidRPr="007E1467">
        <w:rPr>
          <w:cs/>
        </w:rPr>
        <w:t xml:space="preserve">ภาพที่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3</w:t>
      </w:r>
      <w:r w:rsidR="001B5F27">
        <w:rPr>
          <w:noProof/>
        </w:rPr>
        <w:fldChar w:fldCharType="end"/>
      </w:r>
      <w:r w:rsidR="00530FE1" w:rsidRPr="007E1467">
        <w:rPr>
          <w:cs/>
        </w:rP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4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</w:t>
      </w:r>
      <w:r w:rsidR="00961424" w:rsidRPr="007E1467">
        <w:rPr>
          <w:noProof/>
          <w:cs/>
        </w:rPr>
        <w:t>แผนภาพคลาส</w:t>
      </w:r>
      <w:bookmarkEnd w:id="353"/>
      <w:r w:rsidR="00961424" w:rsidRPr="007E1467">
        <w:rPr>
          <w:noProof/>
          <w:cs/>
        </w:rPr>
        <w:t xml:space="preserve"> </w:t>
      </w:r>
    </w:p>
    <w:p w:rsidR="00E87020" w:rsidRPr="007E1467" w:rsidRDefault="0072715B" w:rsidP="00991A87">
      <w:pPr>
        <w:pStyle w:val="a1"/>
        <w:jc w:val="center"/>
        <w:rPr>
          <w: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CCCB317" wp14:editId="53FF7A3B">
                <wp:simplePos x="0" y="0"/>
                <wp:positionH relativeFrom="column">
                  <wp:posOffset>5454187</wp:posOffset>
                </wp:positionH>
                <wp:positionV relativeFrom="paragraph">
                  <wp:posOffset>-849017</wp:posOffset>
                </wp:positionV>
                <wp:extent cx="659218" cy="510362"/>
                <wp:effectExtent l="0" t="1588" r="25083" b="25082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59218" cy="51036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2DD3" w:rsidRDefault="00322DD3" w:rsidP="0072715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CCB317" id="Rectangle 23" o:spid="_x0000_s1027" style="position:absolute;left:0;text-align:left;margin-left:429.45pt;margin-top:-66.85pt;width:51.9pt;height:40.2pt;rotation:-90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" fillcolor="white [3201]" strokecolor="white [3212]" strokeweight="1pt">
                <v:textbox>
                  <w:txbxContent>
                    <w:p w:rsidR="00322DD3" w:rsidRDefault="00322DD3" w:rsidP="0072715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24</w:t>
                      </w:r>
                    </w:p>
                  </w:txbxContent>
                </v:textbox>
              </v:rect>
            </w:pict>
          </mc:Fallback>
        </mc:AlternateContent>
      </w:r>
      <w:r w:rsidR="00E31196" w:rsidRPr="007E1467">
        <w:rPr>
          <w:noProof/>
          <w:color w:val="FFFFFF" w:themeColor="background1"/>
          <w:cs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0B011376" wp14:editId="43544A2B">
                <wp:simplePos x="0" y="0"/>
                <wp:positionH relativeFrom="column">
                  <wp:posOffset>3688080</wp:posOffset>
                </wp:positionH>
                <wp:positionV relativeFrom="paragraph">
                  <wp:posOffset>3202940</wp:posOffset>
                </wp:positionV>
                <wp:extent cx="3851910" cy="1404620"/>
                <wp:effectExtent l="0" t="0" r="0" b="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3851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2DD3" w:rsidRDefault="00322DD3">
                            <w:r>
                              <w:rPr>
                                <w:rFonts w:hint="cs"/>
                                <w:cs/>
                              </w:rPr>
                              <w:t>ภาพที่ 3-</w:t>
                            </w:r>
                            <w:r>
                              <w:t>5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แผนภาพลำดับกิจกรรมแสดงการ</w:t>
                            </w:r>
                            <w:r>
                              <w:t>XXXXX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011376" id="_x0000_s1028" type="#_x0000_t202" style="position:absolute;left:0;text-align:left;margin-left:290.4pt;margin-top:252.2pt;width:303.3pt;height:110.6pt;rotation:-90;z-index:251784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" filled="f" stroked="f">
                <v:textbox style="mso-fit-shape-to-text:t">
                  <w:txbxContent>
                    <w:p w:rsidR="00322DD3" w:rsidRDefault="00322DD3">
                      <w:r>
                        <w:rPr>
                          <w:rFonts w:hint="cs"/>
                          <w:cs/>
                        </w:rPr>
                        <w:t>ภาพที่ 3-</w:t>
                      </w:r>
                      <w:r>
                        <w:t>5</w:t>
                      </w:r>
                      <w:r>
                        <w:rPr>
                          <w:rFonts w:hint="cs"/>
                          <w:cs/>
                        </w:rPr>
                        <w:t xml:space="preserve"> แผนภาพลำดับกิจกรรมแสดงการ</w:t>
                      </w:r>
                      <w:r>
                        <w:t>XXXXX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3563" w:rsidRPr="007E1467">
        <w:rPr>
          <w:noProof/>
        </w:rPr>
        <w:drawing>
          <wp:inline distT="0" distB="0" distL="0" distR="0" wp14:anchorId="13AE2539" wp14:editId="1AD6A7C4">
            <wp:extent cx="7717509" cy="4680567"/>
            <wp:effectExtent l="13653" t="24447" r="11747" b="11748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quence_config_manageProject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17509" cy="4680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66EC" w:rsidRPr="007E1467" w:rsidRDefault="00962A40" w:rsidP="00991A87">
      <w:pPr>
        <w:pStyle w:val="a1"/>
        <w:jc w:val="center"/>
        <w:rPr>
          <w:color w:val="FFFFFF" w:themeColor="background1"/>
          <w:cs/>
        </w:rPr>
        <w:sectPr w:rsidR="008A66EC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354" w:name="_Toc424818809"/>
      <w:r w:rsidRPr="007E1467">
        <w:rPr>
          <w:color w:val="FFFFFF" w:themeColor="background1"/>
          <w:cs/>
        </w:rPr>
        <w:t>ภาพที่</w:t>
      </w:r>
      <w:r w:rsidR="00E31196" w:rsidRPr="007E1467">
        <w:rPr>
          <w:color w:val="FFFFFF" w:themeColor="background1"/>
          <w:cs/>
        </w:rPr>
        <w:t xml:space="preserve"> </w:t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STYLEREF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</w:rPr>
        <w:instrText>\s</w:instrText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  <w:cs/>
        </w:rPr>
        <w:fldChar w:fldCharType="separate"/>
      </w:r>
      <w:r w:rsidR="00CF1698">
        <w:rPr>
          <w:noProof/>
          <w:color w:val="FFFFFF" w:themeColor="background1"/>
          <w:cs/>
        </w:rPr>
        <w:t>3</w:t>
      </w:r>
      <w:r w:rsidR="00530FE1" w:rsidRPr="007E1467">
        <w:rPr>
          <w:color w:val="FFFFFF" w:themeColor="background1"/>
          <w:cs/>
        </w:rPr>
        <w:fldChar w:fldCharType="end"/>
      </w:r>
      <w:r w:rsidR="00530FE1" w:rsidRPr="007E1467">
        <w:rPr>
          <w:color w:val="FFFFFF" w:themeColor="background1"/>
          <w:cs/>
        </w:rPr>
        <w:noBreakHyphen/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SEQ </w:instrText>
      </w:r>
      <w:r w:rsidR="00530FE1" w:rsidRPr="007E1467">
        <w:rPr>
          <w:color w:val="FFFFFF" w:themeColor="background1"/>
          <w:cs/>
        </w:rPr>
        <w:instrText xml:space="preserve">ภาพที่ </w:instrText>
      </w:r>
      <w:r w:rsidR="00530FE1" w:rsidRPr="007E1467">
        <w:rPr>
          <w:color w:val="FFFFFF" w:themeColor="background1"/>
        </w:rPr>
        <w:instrText>\</w:instrText>
      </w:r>
      <w:r w:rsidR="00530FE1" w:rsidRPr="007E1467">
        <w:rPr>
          <w:color w:val="FFFFFF" w:themeColor="background1"/>
          <w:cs/>
        </w:rPr>
        <w:instrText xml:space="preserve">* </w:instrText>
      </w:r>
      <w:r w:rsidR="00530FE1" w:rsidRPr="007E1467">
        <w:rPr>
          <w:color w:val="FFFFFF" w:themeColor="background1"/>
        </w:rPr>
        <w:instrText xml:space="preserve">ARABIC \s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  <w:cs/>
        </w:rPr>
        <w:fldChar w:fldCharType="separate"/>
      </w:r>
      <w:r w:rsidR="00CF1698">
        <w:rPr>
          <w:noProof/>
          <w:color w:val="FFFFFF" w:themeColor="background1"/>
          <w:cs/>
        </w:rPr>
        <w:t>5</w:t>
      </w:r>
      <w:r w:rsidR="00530FE1" w:rsidRPr="007E1467">
        <w:rPr>
          <w:color w:val="FFFFFF" w:themeColor="background1"/>
          <w:cs/>
        </w:rPr>
        <w:fldChar w:fldCharType="end"/>
      </w:r>
      <w:r w:rsidR="00E87020" w:rsidRPr="007E1467">
        <w:rPr>
          <w:noProof/>
          <w:color w:val="FFFFFF" w:themeColor="background1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37EEDC8D" wp14:editId="618FD899">
                <wp:simplePos x="0" y="0"/>
                <wp:positionH relativeFrom="margin">
                  <wp:posOffset>7696200</wp:posOffset>
                </wp:positionH>
                <wp:positionV relativeFrom="paragraph">
                  <wp:posOffset>3667125</wp:posOffset>
                </wp:positionV>
                <wp:extent cx="847725" cy="390525"/>
                <wp:effectExtent l="0" t="0" r="0" b="0"/>
                <wp:wrapNone/>
                <wp:docPr id="2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7725" cy="390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2DD3" w:rsidRPr="009E168A" w:rsidRDefault="00322DD3" w:rsidP="00E8702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s/>
                              </w:rPr>
                              <w:t xml:space="preserve">ส่วนที่ </w:t>
                            </w:r>
                            <w:r>
                              <w:rPr>
                                <w:b/>
                                <w:b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EDC8D" id="_x0000_s1029" type="#_x0000_t202" style="position:absolute;left:0;text-align:left;margin-left:606pt;margin-top:288.75pt;width:66.75pt;height:30.7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" filled="f" stroked="f">
                <v:textbox>
                  <w:txbxContent>
                    <w:p w:rsidR="00322DD3" w:rsidRPr="009E168A" w:rsidRDefault="00322DD3" w:rsidP="00E8702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cs"/>
                          <w:b/>
                          <w:bCs/>
                          <w:cs/>
                        </w:rPr>
                        <w:t xml:space="preserve">ส่วนที่ </w:t>
                      </w:r>
                      <w:r>
                        <w:rPr>
                          <w:b/>
                          <w:bCs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1330" w:rsidRPr="007E1467">
        <w:rPr>
          <w:color w:val="FFFFFF" w:themeColor="background1"/>
          <w:cs/>
        </w:rPr>
        <w:t xml:space="preserve">  แผนภาพลำดับ</w:t>
      </w:r>
      <w:r w:rsidR="00A95AE5" w:rsidRPr="007E1467">
        <w:rPr>
          <w:color w:val="FFFFFF" w:themeColor="background1"/>
          <w:cs/>
        </w:rPr>
        <w:t>กิจกรรมแสดงการ</w:t>
      </w:r>
      <w:r w:rsidR="00A95AE5" w:rsidRPr="007E1467">
        <w:rPr>
          <w:color w:val="FFFFFF" w:themeColor="background1"/>
        </w:rPr>
        <w:t>XXXXX</w:t>
      </w:r>
      <w:bookmarkEnd w:id="354"/>
    </w:p>
    <w:p w:rsidR="008A66EC" w:rsidRPr="007E1467" w:rsidRDefault="0072715B" w:rsidP="00991A87">
      <w:pPr>
        <w:pStyle w:val="a1"/>
        <w:jc w:val="right"/>
        <w:rPr>
          <w:color w:val="FFFFFF" w:themeColor="background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6755B71" wp14:editId="3F41F38A">
                <wp:simplePos x="0" y="0"/>
                <wp:positionH relativeFrom="column">
                  <wp:posOffset>5369126</wp:posOffset>
                </wp:positionH>
                <wp:positionV relativeFrom="paragraph">
                  <wp:posOffset>-923444</wp:posOffset>
                </wp:positionV>
                <wp:extent cx="659218" cy="510362"/>
                <wp:effectExtent l="0" t="1588" r="25083" b="25082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59218" cy="51036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2DD3" w:rsidRDefault="00322DD3" w:rsidP="0072715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755B71" id="Rectangle 22" o:spid="_x0000_s1030" style="position:absolute;left:0;text-align:left;margin-left:422.75pt;margin-top:-72.7pt;width:51.9pt;height:40.2pt;rotation:-90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" fillcolor="white [3201]" strokecolor="white [3212]" strokeweight="1pt">
                <v:textbox>
                  <w:txbxContent>
                    <w:p w:rsidR="00322DD3" w:rsidRDefault="00322DD3" w:rsidP="0072715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25</w:t>
                      </w:r>
                    </w:p>
                  </w:txbxContent>
                </v:textbox>
              </v:rect>
            </w:pict>
          </mc:Fallback>
        </mc:AlternateContent>
      </w:r>
      <w:r w:rsidR="008A66EC" w:rsidRPr="007E1467">
        <w:rPr>
          <w:noProof/>
          <w:color w:val="FFFFFF" w:themeColor="background1"/>
          <w:cs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6028C7C7" wp14:editId="1785048C">
                <wp:simplePos x="0" y="0"/>
                <wp:positionH relativeFrom="column">
                  <wp:posOffset>3571240</wp:posOffset>
                </wp:positionH>
                <wp:positionV relativeFrom="paragraph">
                  <wp:posOffset>2797810</wp:posOffset>
                </wp:positionV>
                <wp:extent cx="3851910" cy="1404620"/>
                <wp:effectExtent l="0" t="0" r="0" b="0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385191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2DD3" w:rsidRDefault="00322DD3" w:rsidP="008A66EC">
                            <w:r>
                              <w:rPr>
                                <w:rFonts w:hint="cs"/>
                                <w:cs/>
                              </w:rPr>
                              <w:t>ภาพที่ 3-</w:t>
                            </w:r>
                            <w:r>
                              <w:t>6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แผนภาพลำดับกิจกรรมแสดงการ</w:t>
                            </w:r>
                            <w:r>
                              <w:t>YYY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28C7C7" id="_x0000_s1031" type="#_x0000_t202" style="position:absolute;left:0;text-align:left;margin-left:281.2pt;margin-top:220.3pt;width:303.3pt;height:110.6pt;rotation:-90;z-index:251787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" filled="f" stroked="f">
                <v:textbox style="mso-fit-shape-to-text:t">
                  <w:txbxContent>
                    <w:p w:rsidR="00322DD3" w:rsidRDefault="00322DD3" w:rsidP="008A66EC">
                      <w:r>
                        <w:rPr>
                          <w:rFonts w:hint="cs"/>
                          <w:cs/>
                        </w:rPr>
                        <w:t>ภาพที่ 3-</w:t>
                      </w:r>
                      <w:r>
                        <w:t>6</w:t>
                      </w:r>
                      <w:r>
                        <w:rPr>
                          <w:rFonts w:hint="cs"/>
                          <w:cs/>
                        </w:rPr>
                        <w:t xml:space="preserve"> แผนภาพลำดับกิจกรรมแสดงการ</w:t>
                      </w:r>
                      <w:r>
                        <w:t>YYY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A66EC" w:rsidRPr="007E1467">
        <w:rPr>
          <w:noProof/>
          <w:color w:val="FFFFFF" w:themeColor="background1"/>
        </w:rPr>
        <w:drawing>
          <wp:inline distT="0" distB="0" distL="0" distR="0" wp14:anchorId="650C2DDF" wp14:editId="1F48BB00">
            <wp:extent cx="7166560" cy="4205273"/>
            <wp:effectExtent l="13653" t="24447" r="10477" b="10478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equence_createproject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77959" cy="4211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66EC" w:rsidRPr="007E1467" w:rsidRDefault="008A66EC" w:rsidP="00991A87">
      <w:pPr>
        <w:pStyle w:val="a0"/>
        <w:rPr>
          <w:color w:val="FFFFFF" w:themeColor="background1"/>
        </w:rPr>
      </w:pPr>
      <w:bookmarkStart w:id="355" w:name="_Toc424818810"/>
      <w:r w:rsidRPr="007E1467">
        <w:rPr>
          <w:color w:val="FFFFFF" w:themeColor="background1"/>
          <w:cs/>
        </w:rPr>
        <w:t xml:space="preserve">ภาพที่ </w:t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STYLEREF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</w:rPr>
        <w:instrText>\s</w:instrText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  <w:cs/>
        </w:rPr>
        <w:fldChar w:fldCharType="separate"/>
      </w:r>
      <w:r w:rsidR="00CF1698">
        <w:rPr>
          <w:noProof/>
          <w:color w:val="FFFFFF" w:themeColor="background1"/>
          <w:cs/>
        </w:rPr>
        <w:t>3</w:t>
      </w:r>
      <w:r w:rsidR="00530FE1" w:rsidRPr="007E1467">
        <w:rPr>
          <w:color w:val="FFFFFF" w:themeColor="background1"/>
          <w:cs/>
        </w:rPr>
        <w:fldChar w:fldCharType="end"/>
      </w:r>
      <w:r w:rsidR="00530FE1" w:rsidRPr="007E1467">
        <w:rPr>
          <w:color w:val="FFFFFF" w:themeColor="background1"/>
          <w:cs/>
        </w:rPr>
        <w:noBreakHyphen/>
      </w:r>
      <w:r w:rsidR="00530FE1" w:rsidRPr="007E1467">
        <w:rPr>
          <w:color w:val="FFFFFF" w:themeColor="background1"/>
          <w:cs/>
        </w:rPr>
        <w:fldChar w:fldCharType="begin"/>
      </w:r>
      <w:r w:rsidR="00530FE1" w:rsidRPr="007E1467">
        <w:rPr>
          <w:color w:val="FFFFFF" w:themeColor="background1"/>
          <w:cs/>
        </w:rPr>
        <w:instrText xml:space="preserve"> </w:instrText>
      </w:r>
      <w:r w:rsidR="00530FE1" w:rsidRPr="007E1467">
        <w:rPr>
          <w:color w:val="FFFFFF" w:themeColor="background1"/>
        </w:rPr>
        <w:instrText xml:space="preserve">SEQ </w:instrText>
      </w:r>
      <w:r w:rsidR="00530FE1" w:rsidRPr="007E1467">
        <w:rPr>
          <w:color w:val="FFFFFF" w:themeColor="background1"/>
          <w:cs/>
        </w:rPr>
        <w:instrText xml:space="preserve">ภาพที่ </w:instrText>
      </w:r>
      <w:r w:rsidR="00530FE1" w:rsidRPr="007E1467">
        <w:rPr>
          <w:color w:val="FFFFFF" w:themeColor="background1"/>
        </w:rPr>
        <w:instrText>\</w:instrText>
      </w:r>
      <w:r w:rsidR="00530FE1" w:rsidRPr="007E1467">
        <w:rPr>
          <w:color w:val="FFFFFF" w:themeColor="background1"/>
          <w:cs/>
        </w:rPr>
        <w:instrText xml:space="preserve">* </w:instrText>
      </w:r>
      <w:r w:rsidR="00530FE1" w:rsidRPr="007E1467">
        <w:rPr>
          <w:color w:val="FFFFFF" w:themeColor="background1"/>
        </w:rPr>
        <w:instrText xml:space="preserve">ARABIC \s </w:instrText>
      </w:r>
      <w:r w:rsidR="00530FE1" w:rsidRPr="007E1467">
        <w:rPr>
          <w:color w:val="FFFFFF" w:themeColor="background1"/>
          <w:cs/>
        </w:rPr>
        <w:instrText xml:space="preserve">1 </w:instrText>
      </w:r>
      <w:r w:rsidR="00530FE1" w:rsidRPr="007E1467">
        <w:rPr>
          <w:color w:val="FFFFFF" w:themeColor="background1"/>
          <w:cs/>
        </w:rPr>
        <w:fldChar w:fldCharType="separate"/>
      </w:r>
      <w:r w:rsidR="00CF1698">
        <w:rPr>
          <w:noProof/>
          <w:color w:val="FFFFFF" w:themeColor="background1"/>
          <w:cs/>
        </w:rPr>
        <w:t>6</w:t>
      </w:r>
      <w:r w:rsidR="00530FE1" w:rsidRPr="007E1467">
        <w:rPr>
          <w:color w:val="FFFFFF" w:themeColor="background1"/>
          <w:cs/>
        </w:rPr>
        <w:fldChar w:fldCharType="end"/>
      </w:r>
      <w:r w:rsidRPr="007E1467">
        <w:rPr>
          <w:color w:val="FFFFFF" w:themeColor="background1"/>
          <w:cs/>
        </w:rPr>
        <w:t xml:space="preserve"> แผนภาพลำดับกิจกรรมแสดงการ</w:t>
      </w:r>
      <w:r w:rsidR="00F70E49" w:rsidRPr="007E1467">
        <w:rPr>
          <w:color w:val="FFFFFF" w:themeColor="background1"/>
        </w:rPr>
        <w:t>YYY</w:t>
      </w:r>
      <w:bookmarkEnd w:id="355"/>
    </w:p>
    <w:p w:rsidR="00530FE1" w:rsidRPr="007E1467" w:rsidRDefault="0072715B" w:rsidP="00991A87">
      <w:pPr>
        <w:keepNext/>
        <w:spacing w:line="240" w:lineRule="auto"/>
        <w:jc w:val="both"/>
      </w:pPr>
      <w:bookmarkStart w:id="356" w:name="_Toc42481815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43AB38F" wp14:editId="1B075682">
                <wp:simplePos x="0" y="0"/>
                <wp:positionH relativeFrom="column">
                  <wp:posOffset>5353368</wp:posOffset>
                </wp:positionH>
                <wp:positionV relativeFrom="paragraph">
                  <wp:posOffset>-868836</wp:posOffset>
                </wp:positionV>
                <wp:extent cx="659218" cy="510362"/>
                <wp:effectExtent l="0" t="1588" r="25083" b="25082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59218" cy="51036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2DD3" w:rsidRDefault="00322DD3" w:rsidP="0072715B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3AB38F" id="Rectangle 19" o:spid="_x0000_s1032" style="position:absolute;left:0;text-align:left;margin-left:421.55pt;margin-top:-68.4pt;width:51.9pt;height:40.2pt;rotation:-90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" fillcolor="white [3201]" strokecolor="white [3212]" strokeweight="1pt">
                <v:textbox>
                  <w:txbxContent>
                    <w:p w:rsidR="00322DD3" w:rsidRDefault="00322DD3" w:rsidP="0072715B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>26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38E7FBD" wp14:editId="0CC72638">
                <wp:simplePos x="0" y="0"/>
                <wp:positionH relativeFrom="column">
                  <wp:posOffset>5328920</wp:posOffset>
                </wp:positionH>
                <wp:positionV relativeFrom="paragraph">
                  <wp:posOffset>-722615</wp:posOffset>
                </wp:positionV>
                <wp:extent cx="489098" cy="404037"/>
                <wp:effectExtent l="0" t="0" r="25400" b="152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098" cy="40403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DBC953C" id="Rectangle 12" o:spid="_x0000_s1026" style="position:absolute;margin-left:419.6pt;margin-top:-56.9pt;width:38.5pt;height:31.8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" fillcolor="white [3212]" strokecolor="white [3212]" strokeweight="1pt"/>
            </w:pict>
          </mc:Fallback>
        </mc:AlternateContent>
      </w:r>
      <w:r w:rsidR="00B74E9B" w:rsidRPr="007E1467">
        <w:rPr>
          <w:noProof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4F11DA6E" wp14:editId="7AF58E9D">
                <wp:simplePos x="0" y="0"/>
                <wp:positionH relativeFrom="column">
                  <wp:posOffset>4428490</wp:posOffset>
                </wp:positionH>
                <wp:positionV relativeFrom="paragraph">
                  <wp:posOffset>3228975</wp:posOffset>
                </wp:positionV>
                <wp:extent cx="2825750" cy="1404620"/>
                <wp:effectExtent l="0" t="0" r="3175" b="0"/>
                <wp:wrapSquare wrapText="bothSides"/>
                <wp:docPr id="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825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2DD3" w:rsidRDefault="00322DD3" w:rsidP="00B74E9B">
                            <w:pPr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ภาพที่ 3-</w:t>
                            </w:r>
                            <w:r>
                              <w:t>7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D47B7">
                              <w:rPr>
                                <w:cs/>
                              </w:rPr>
                              <w:t>แผนภาพ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ความสัมพันธ์ของฐานข้อมูล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1DA6E" id="_x0000_s1033" type="#_x0000_t202" style="position:absolute;left:0;text-align:left;margin-left:348.7pt;margin-top:254.25pt;width:222.5pt;height:110.6pt;rotation:-90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" filled="f" stroked="f">
                <v:textbox style="mso-fit-shape-to-text:t">
                  <w:txbxContent>
                    <w:p w:rsidR="00322DD3" w:rsidRDefault="00322DD3" w:rsidP="00B74E9B">
                      <w:pPr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ภาพที่ 3-</w:t>
                      </w:r>
                      <w:r>
                        <w:t>7</w:t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D47B7">
                        <w:rPr>
                          <w:cs/>
                        </w:rPr>
                        <w:t>แผนภาพ</w:t>
                      </w:r>
                      <w:r>
                        <w:rPr>
                          <w:rFonts w:hint="cs"/>
                          <w:cs/>
                        </w:rPr>
                        <w:t>ความสัมพันธ์ของฐานข้อมูล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13A1" w:rsidRPr="007E1467">
        <w:rPr>
          <w:noProof/>
        </w:rPr>
        <w:drawing>
          <wp:inline distT="0" distB="0" distL="0" distR="0" wp14:anchorId="396D2960" wp14:editId="2BD929F5">
            <wp:extent cx="7762075" cy="4893310"/>
            <wp:effectExtent l="24448" t="13652" r="16192" b="16193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ER_PROJECT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96821" cy="4915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4E9B" w:rsidRPr="007E1467" w:rsidRDefault="00530FE1" w:rsidP="00991A87">
      <w:pPr>
        <w:pStyle w:val="a0"/>
        <w:rPr>
          <w:color w:val="FFFFFF" w:themeColor="background1"/>
        </w:rPr>
      </w:pPr>
      <w:bookmarkStart w:id="357" w:name="_Toc424818811"/>
      <w:r w:rsidRPr="007E1467">
        <w:rPr>
          <w:color w:val="FFFFFF" w:themeColor="background1"/>
          <w:cs/>
        </w:rPr>
        <w:t xml:space="preserve">ภาพที่ </w:t>
      </w:r>
      <w:r w:rsidRPr="007E1467">
        <w:rPr>
          <w:color w:val="FFFFFF" w:themeColor="background1"/>
          <w:cs/>
        </w:rPr>
        <w:fldChar w:fldCharType="begin"/>
      </w:r>
      <w:r w:rsidRPr="007E1467">
        <w:rPr>
          <w:color w:val="FFFFFF" w:themeColor="background1"/>
          <w:cs/>
        </w:rPr>
        <w:instrText xml:space="preserve"> </w:instrText>
      </w:r>
      <w:r w:rsidRPr="007E1467">
        <w:rPr>
          <w:color w:val="FFFFFF" w:themeColor="background1"/>
        </w:rPr>
        <w:instrText xml:space="preserve">STYLEREF </w:instrText>
      </w:r>
      <w:r w:rsidRPr="007E1467">
        <w:rPr>
          <w:color w:val="FFFFFF" w:themeColor="background1"/>
          <w:cs/>
        </w:rPr>
        <w:instrText xml:space="preserve">1 </w:instrText>
      </w:r>
      <w:r w:rsidRPr="007E1467">
        <w:rPr>
          <w:color w:val="FFFFFF" w:themeColor="background1"/>
        </w:rPr>
        <w:instrText>\s</w:instrText>
      </w:r>
      <w:r w:rsidRPr="007E1467">
        <w:rPr>
          <w:color w:val="FFFFFF" w:themeColor="background1"/>
          <w:cs/>
        </w:rPr>
        <w:instrText xml:space="preserve"> </w:instrText>
      </w:r>
      <w:r w:rsidRPr="007E1467">
        <w:rPr>
          <w:color w:val="FFFFFF" w:themeColor="background1"/>
          <w:cs/>
        </w:rPr>
        <w:fldChar w:fldCharType="separate"/>
      </w:r>
      <w:r w:rsidR="00CF1698">
        <w:rPr>
          <w:noProof/>
          <w:color w:val="FFFFFF" w:themeColor="background1"/>
          <w:cs/>
        </w:rPr>
        <w:t>3</w:t>
      </w:r>
      <w:r w:rsidRPr="007E1467">
        <w:rPr>
          <w:color w:val="FFFFFF" w:themeColor="background1"/>
          <w:cs/>
        </w:rPr>
        <w:fldChar w:fldCharType="end"/>
      </w:r>
      <w:r w:rsidRPr="007E1467">
        <w:rPr>
          <w:color w:val="FFFFFF" w:themeColor="background1"/>
          <w:cs/>
        </w:rPr>
        <w:noBreakHyphen/>
      </w:r>
      <w:r w:rsidRPr="007E1467">
        <w:rPr>
          <w:color w:val="FFFFFF" w:themeColor="background1"/>
          <w:cs/>
        </w:rPr>
        <w:fldChar w:fldCharType="begin"/>
      </w:r>
      <w:r w:rsidRPr="007E1467">
        <w:rPr>
          <w:color w:val="FFFFFF" w:themeColor="background1"/>
          <w:cs/>
        </w:rPr>
        <w:instrText xml:space="preserve"> </w:instrText>
      </w:r>
      <w:r w:rsidRPr="007E1467">
        <w:rPr>
          <w:color w:val="FFFFFF" w:themeColor="background1"/>
        </w:rPr>
        <w:instrText xml:space="preserve">SEQ </w:instrText>
      </w:r>
      <w:r w:rsidRPr="007E1467">
        <w:rPr>
          <w:color w:val="FFFFFF" w:themeColor="background1"/>
          <w:cs/>
        </w:rPr>
        <w:instrText xml:space="preserve">ภาพที่ </w:instrText>
      </w:r>
      <w:r w:rsidRPr="007E1467">
        <w:rPr>
          <w:color w:val="FFFFFF" w:themeColor="background1"/>
        </w:rPr>
        <w:instrText>\</w:instrText>
      </w:r>
      <w:r w:rsidRPr="007E1467">
        <w:rPr>
          <w:color w:val="FFFFFF" w:themeColor="background1"/>
          <w:cs/>
        </w:rPr>
        <w:instrText xml:space="preserve">* </w:instrText>
      </w:r>
      <w:r w:rsidRPr="007E1467">
        <w:rPr>
          <w:color w:val="FFFFFF" w:themeColor="background1"/>
        </w:rPr>
        <w:instrText xml:space="preserve">ARABIC \s </w:instrText>
      </w:r>
      <w:r w:rsidRPr="007E1467">
        <w:rPr>
          <w:color w:val="FFFFFF" w:themeColor="background1"/>
          <w:cs/>
        </w:rPr>
        <w:instrText xml:space="preserve">1 </w:instrText>
      </w:r>
      <w:r w:rsidRPr="007E1467">
        <w:rPr>
          <w:color w:val="FFFFFF" w:themeColor="background1"/>
          <w:cs/>
        </w:rPr>
        <w:fldChar w:fldCharType="separate"/>
      </w:r>
      <w:r w:rsidR="00CF1698">
        <w:rPr>
          <w:noProof/>
          <w:color w:val="FFFFFF" w:themeColor="background1"/>
          <w:cs/>
        </w:rPr>
        <w:t>7</w:t>
      </w:r>
      <w:r w:rsidRPr="007E1467">
        <w:rPr>
          <w:color w:val="FFFFFF" w:themeColor="background1"/>
          <w:cs/>
        </w:rPr>
        <w:fldChar w:fldCharType="end"/>
      </w:r>
      <w:r w:rsidRPr="007E1467">
        <w:rPr>
          <w:color w:val="FFFFFF" w:themeColor="background1"/>
          <w:cs/>
        </w:rPr>
        <w:t xml:space="preserve">  </w:t>
      </w:r>
      <w:r w:rsidR="00C13639" w:rsidRPr="007E1467">
        <w:rPr>
          <w:color w:val="FFFFFF" w:themeColor="background1"/>
          <w:cs/>
        </w:rPr>
        <w:t>แผนภาพความสัมพันธ์ของฐานข้อมูล</w:t>
      </w:r>
      <w:bookmarkEnd w:id="356"/>
      <w:bookmarkEnd w:id="357"/>
    </w:p>
    <w:p w:rsidR="00462CF5" w:rsidRPr="007E1467" w:rsidRDefault="00462CF5" w:rsidP="00991A87">
      <w:pPr>
        <w:pStyle w:val="Heading2"/>
      </w:pPr>
      <w:bookmarkStart w:id="358" w:name="_Toc399842575"/>
      <w:bookmarkStart w:id="359" w:name="_Toc487543118"/>
      <w:r w:rsidRPr="007E1467">
        <w:rPr>
          <w:cs/>
        </w:rPr>
        <w:lastRenderedPageBreak/>
        <w:t>วิเคราะห์และออกแบบ</w:t>
      </w:r>
      <w:hyperlink r:id="rId25" w:history="1">
        <w:r w:rsidRPr="007E1467">
          <w:rPr>
            <w:cs/>
          </w:rPr>
          <w:t>อัลกอริทึม</w:t>
        </w:r>
        <w:bookmarkEnd w:id="358"/>
      </w:hyperlink>
      <w:r w:rsidRPr="007E1467">
        <w:rPr>
          <w:cs/>
        </w:rPr>
        <w:t xml:space="preserve"> (รวมถึงอัลกอริทึมทาง </w:t>
      </w:r>
      <w:r w:rsidRPr="007E1467">
        <w:t>Math Modeling</w:t>
      </w:r>
      <w:r w:rsidRPr="007E1467">
        <w:rPr>
          <w:cs/>
        </w:rPr>
        <w:t>)</w:t>
      </w:r>
      <w:bookmarkEnd w:id="359"/>
    </w:p>
    <w:p w:rsidR="00462CF5" w:rsidRPr="007E1467" w:rsidRDefault="00462CF5" w:rsidP="00991A87">
      <w:pPr>
        <w:spacing w:line="240" w:lineRule="auto"/>
        <w:ind w:firstLine="720"/>
      </w:pPr>
      <w:r w:rsidRPr="007E1467">
        <w:rPr>
          <w:cs/>
        </w:rPr>
        <w: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t>
      </w:r>
    </w:p>
    <w:p w:rsidR="00462CF5" w:rsidRPr="007E1467" w:rsidRDefault="00462CF5" w:rsidP="00991A87">
      <w:pPr>
        <w:pStyle w:val="Heading3"/>
      </w:pPr>
      <w:bookmarkStart w:id="360" w:name="_Toc453683059"/>
      <w:bookmarkStart w:id="361" w:name="_Toc453683471"/>
      <w:bookmarkStart w:id="362" w:name="_Toc453683731"/>
      <w:bookmarkStart w:id="363" w:name="_Toc487543119"/>
      <w:r w:rsidRPr="007E1467">
        <w:rPr>
          <w:cs/>
        </w:rPr>
        <w:t>ขั้นตอนวิธีและคำอธิบาย (</w:t>
      </w:r>
      <w:r w:rsidRPr="007E1467">
        <w:t>Flow Charts</w:t>
      </w:r>
      <w:r w:rsidRPr="007E1467">
        <w:rPr>
          <w:cs/>
        </w:rPr>
        <w:t>)</w:t>
      </w:r>
      <w:bookmarkEnd w:id="360"/>
      <w:bookmarkEnd w:id="361"/>
      <w:bookmarkEnd w:id="362"/>
      <w:bookmarkEnd w:id="363"/>
      <w:r w:rsidRPr="007E1467">
        <w:rPr>
          <w:cs/>
        </w:rPr>
        <w:t xml:space="preserve"> </w:t>
      </w:r>
    </w:p>
    <w:p w:rsidR="00462CF5" w:rsidRPr="007E1467" w:rsidRDefault="00462CF5" w:rsidP="00991A87">
      <w:pPr>
        <w:spacing w:line="240" w:lineRule="auto"/>
      </w:pPr>
      <w:r w:rsidRPr="007E1467">
        <w:rPr>
          <w:cs/>
        </w:rPr>
        <w: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t>
      </w:r>
    </w:p>
    <w:p w:rsidR="00462CF5" w:rsidRPr="007E1467" w:rsidRDefault="00462CF5" w:rsidP="00991A87">
      <w:pPr>
        <w:pStyle w:val="Heading3"/>
      </w:pPr>
      <w:bookmarkStart w:id="364" w:name="_Toc453683060"/>
      <w:bookmarkStart w:id="365" w:name="_Toc453683472"/>
      <w:bookmarkStart w:id="366" w:name="_Toc453683732"/>
      <w:bookmarkStart w:id="367" w:name="_Toc487543120"/>
      <w:r w:rsidRPr="007E1467">
        <w:rPr>
          <w:cs/>
        </w:rPr>
        <w:t>รหัสเทียมและคำอธิบาย (</w:t>
      </w:r>
      <w:r w:rsidRPr="007E1467">
        <w:t>Pseudo Code</w:t>
      </w:r>
      <w:r w:rsidRPr="007E1467">
        <w:rPr>
          <w:cs/>
        </w:rPr>
        <w:t>)</w:t>
      </w:r>
      <w:bookmarkEnd w:id="364"/>
      <w:bookmarkEnd w:id="365"/>
      <w:bookmarkEnd w:id="366"/>
      <w:bookmarkEnd w:id="367"/>
    </w:p>
    <w:p w:rsidR="00462CF5" w:rsidRPr="007E1467" w:rsidRDefault="00462CF5" w:rsidP="00991A87">
      <w:pPr>
        <w:spacing w:line="240" w:lineRule="auto"/>
      </w:pPr>
      <w:r w:rsidRPr="007E1467">
        <w:rPr>
          <w:cs/>
        </w:rPr>
        <w: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t>
      </w:r>
    </w:p>
    <w:p w:rsidR="00E941E8" w:rsidRPr="007E1467" w:rsidRDefault="00E941E8" w:rsidP="00991A87">
      <w:pPr>
        <w:pStyle w:val="Heading2"/>
      </w:pPr>
      <w:bookmarkStart w:id="368" w:name="_Toc399842576"/>
      <w:bookmarkStart w:id="369" w:name="_Toc487543121"/>
      <w:r w:rsidRPr="007E1467">
        <w:rPr>
          <w:cs/>
        </w:rPr>
        <w:t>วิเคราะห์และออกแบบฐานข้อมูล</w:t>
      </w:r>
      <w:bookmarkEnd w:id="368"/>
      <w:bookmarkEnd w:id="369"/>
    </w:p>
    <w:p w:rsidR="00E941E8" w:rsidRPr="007E1467" w:rsidRDefault="00E941E8" w:rsidP="00991A87">
      <w:pPr>
        <w:spacing w:line="240" w:lineRule="auto"/>
        <w:rPr>
          <w:cs/>
        </w:rPr>
      </w:pPr>
      <w:r w:rsidRPr="007E1467">
        <w:rPr>
          <w:cs/>
        </w:rPr>
        <w:t>หากนิสิตพัฒนาระบบสารสนเทศ หรือทำอัลกอริทึม และมีการต้องเรียกใช้ฐานข้อมูล ให้นิสิตเขียนบรรยายความในส่วนนี้ โดยใส่รายการในหัวข้อย่อย</w:t>
      </w:r>
    </w:p>
    <w:p w:rsidR="00E941E8" w:rsidRPr="007E1467" w:rsidRDefault="00E941E8" w:rsidP="00991A87">
      <w:pPr>
        <w:pStyle w:val="Heading3"/>
      </w:pPr>
      <w:bookmarkStart w:id="370" w:name="_Toc453683062"/>
      <w:bookmarkStart w:id="371" w:name="_Toc453683474"/>
      <w:bookmarkStart w:id="372" w:name="_Toc453683734"/>
      <w:bookmarkStart w:id="373" w:name="_Toc487543122"/>
      <w:r w:rsidRPr="007E1467">
        <w:rPr>
          <w:cs/>
        </w:rPr>
        <w:t>ส่วนที่ 1</w:t>
      </w:r>
      <w:bookmarkEnd w:id="370"/>
      <w:bookmarkEnd w:id="371"/>
      <w:bookmarkEnd w:id="372"/>
      <w:bookmarkEnd w:id="373"/>
    </w:p>
    <w:p w:rsidR="00E941E8" w:rsidRPr="007E1467" w:rsidRDefault="00E941E8" w:rsidP="00991A87">
      <w:pPr>
        <w:pStyle w:val="Heading3"/>
      </w:pPr>
      <w:bookmarkStart w:id="374" w:name="_Toc453683063"/>
      <w:bookmarkStart w:id="375" w:name="_Toc453683475"/>
      <w:bookmarkStart w:id="376" w:name="_Toc453683735"/>
      <w:bookmarkStart w:id="377" w:name="_Toc487543123"/>
      <w:r w:rsidRPr="007E1467">
        <w:rPr>
          <w:cs/>
        </w:rPr>
        <w:t>ส่วนที่ 2</w:t>
      </w:r>
      <w:bookmarkEnd w:id="374"/>
      <w:bookmarkEnd w:id="375"/>
      <w:bookmarkEnd w:id="376"/>
      <w:bookmarkEnd w:id="377"/>
    </w:p>
    <w:p w:rsidR="00E941E8" w:rsidRPr="007E1467" w:rsidRDefault="00E941E8" w:rsidP="00991A87">
      <w:pPr>
        <w:pStyle w:val="Heading3"/>
      </w:pPr>
      <w:bookmarkStart w:id="378" w:name="_Toc453683064"/>
      <w:bookmarkStart w:id="379" w:name="_Toc453683476"/>
      <w:bookmarkStart w:id="380" w:name="_Toc453683736"/>
      <w:bookmarkStart w:id="381" w:name="_Toc487543124"/>
      <w:r w:rsidRPr="007E1467">
        <w:rPr>
          <w:cs/>
        </w:rPr>
        <w:t>ส่วนที่ 3</w:t>
      </w:r>
      <w:bookmarkEnd w:id="378"/>
      <w:bookmarkEnd w:id="379"/>
      <w:bookmarkEnd w:id="380"/>
      <w:bookmarkEnd w:id="381"/>
    </w:p>
    <w:p w:rsidR="002958E5" w:rsidRPr="007E1467" w:rsidRDefault="002958E5" w:rsidP="00991A87">
      <w:pPr>
        <w:pStyle w:val="Heading2"/>
      </w:pPr>
      <w:bookmarkStart w:id="382" w:name="_Toc487543125"/>
      <w:r w:rsidRPr="007E1467">
        <w:rPr>
          <w:cs/>
        </w:rPr>
        <w:t>วิเคราะห์และออกแบบส่วนติดต่อกับผู้ใช้</w:t>
      </w:r>
      <w:bookmarkEnd w:id="382"/>
    </w:p>
    <w:p w:rsidR="002958E5" w:rsidRPr="007E1467" w:rsidRDefault="002958E5" w:rsidP="00991A87">
      <w:pPr>
        <w:pStyle w:val="Heading2"/>
      </w:pPr>
      <w:bookmarkStart w:id="383" w:name="_Toc487543126"/>
      <w:r w:rsidRPr="007E1467">
        <w:rPr>
          <w:cs/>
        </w:rPr>
        <w:t>วิเคราะห์และออกแบบรายงาน</w:t>
      </w:r>
      <w:bookmarkEnd w:id="383"/>
    </w:p>
    <w:p w:rsidR="0027582E" w:rsidRPr="007E1467" w:rsidRDefault="0027582E" w:rsidP="00991A87">
      <w:pPr>
        <w:pStyle w:val="Heading2"/>
      </w:pPr>
      <w:bookmarkStart w:id="384" w:name="_Toc487543127"/>
      <w:r w:rsidRPr="007E1467">
        <w:rPr>
          <w:cs/>
        </w:rPr>
        <w:t>วิเคราะห์และออกแบบการทดสอบ</w:t>
      </w:r>
      <w:bookmarkEnd w:id="384"/>
    </w:p>
    <w:p w:rsidR="0027582E" w:rsidRPr="007E1467" w:rsidRDefault="0027582E" w:rsidP="00991A87">
      <w:pPr>
        <w:spacing w:line="240" w:lineRule="auto"/>
        <w:jc w:val="center"/>
        <w:rPr>
          <w:cs/>
        </w:rPr>
        <w:sectPr w:rsidR="0027582E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</w:p>
    <w:p w:rsidR="001C2674" w:rsidRPr="007E1467" w:rsidRDefault="00A87D64" w:rsidP="00991A87">
      <w:pPr>
        <w:pStyle w:val="Heading1"/>
        <w:spacing w:line="240" w:lineRule="auto"/>
      </w:pPr>
      <w:bookmarkStart w:id="385" w:name="_Toc399842583"/>
      <w:bookmarkStart w:id="386" w:name="_Toc487543128"/>
      <w:r>
        <w:rPr>
          <w:cs/>
        </w:rPr>
        <w:lastRenderedPageBreak/>
        <w:br/>
      </w:r>
      <w:r w:rsidR="00B27644" w:rsidRPr="007E1467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52B6CED" wp14:editId="2DFEA088">
                <wp:simplePos x="0" y="0"/>
                <wp:positionH relativeFrom="column">
                  <wp:posOffset>5146206</wp:posOffset>
                </wp:positionH>
                <wp:positionV relativeFrom="paragraph">
                  <wp:posOffset>-652145</wp:posOffset>
                </wp:positionV>
                <wp:extent cx="457200" cy="457200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2ED89936" id="Rectangle 9" o:spid="_x0000_s1026" style="position:absolute;margin-left:405.2pt;margin-top:-51.35pt;width:36pt;height:36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" fillcolor="white [3212]" stroked="f" strokeweight="1pt"/>
            </w:pict>
          </mc:Fallback>
        </mc:AlternateContent>
      </w:r>
      <w:r w:rsidR="00476DB7" w:rsidRPr="007E1467">
        <w:rPr>
          <w:cs/>
        </w:rPr>
        <w:br/>
      </w:r>
      <w:r w:rsidR="001C2674" w:rsidRPr="007E1467">
        <w:rPr>
          <w:cs/>
        </w:rPr>
        <w:t>สรุปผล</w:t>
      </w:r>
      <w:bookmarkEnd w:id="385"/>
      <w:r w:rsidR="003D63AD" w:rsidRPr="007E1467">
        <w:rPr>
          <w:cs/>
        </w:rPr>
        <w:t>การปฏิบัติงาน</w:t>
      </w:r>
      <w:r w:rsidR="00B74E9B" w:rsidRPr="007E1467">
        <w:rPr>
          <w:cs/>
        </w:rPr>
        <w:t>สหกิจศึกษา</w:t>
      </w:r>
      <w:bookmarkEnd w:id="386"/>
    </w:p>
    <w:p w:rsidR="00F31E88" w:rsidRPr="007E1467" w:rsidRDefault="00F31E88" w:rsidP="00991A87">
      <w:pPr>
        <w:spacing w:after="0" w:line="240" w:lineRule="auto"/>
      </w:pPr>
    </w:p>
    <w:p w:rsidR="00E1319C" w:rsidRPr="007E1467" w:rsidRDefault="00E1319C" w:rsidP="00991A87">
      <w:pPr>
        <w:spacing w:line="240" w:lineRule="auto"/>
        <w:ind w:firstLine="720"/>
        <w:rPr>
          <w:color w:val="FF0000"/>
        </w:rPr>
      </w:pPr>
      <w:bookmarkStart w:id="387" w:name="_Toc420265978"/>
      <w:bookmarkStart w:id="388" w:name="_Toc399842584"/>
      <w:del w:id="389" w:author="Pahommie" w:date="2014-11-05T21:26:00Z">
        <w:r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del w:id="390" w:author="Pahommie" w:date="2014-11-05T21:26:00Z">
        <w:r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</w:t>
      </w:r>
    </w:p>
    <w:p w:rsidR="001C2674" w:rsidRPr="007E1467" w:rsidRDefault="005C3BDE" w:rsidP="00991A87">
      <w:pPr>
        <w:pStyle w:val="Heading2"/>
      </w:pPr>
      <w:bookmarkStart w:id="391" w:name="_Toc487543129"/>
      <w:bookmarkEnd w:id="387"/>
      <w:bookmarkEnd w:id="388"/>
      <w:r w:rsidRPr="007E1467">
        <w:rPr>
          <w:cs/>
        </w:rPr>
        <w:t>ชื่อระบบ/งาน</w:t>
      </w:r>
      <w:bookmarkEnd w:id="391"/>
    </w:p>
    <w:p w:rsidR="005C3BDE" w:rsidRPr="007E1467" w:rsidRDefault="001C2674" w:rsidP="00991A87">
      <w:pPr>
        <w:spacing w:line="240" w:lineRule="auto"/>
        <w:ind w:firstLine="720"/>
        <w:rPr>
          <w:color w:val="FF0000"/>
        </w:rPr>
      </w:pPr>
      <w:del w:id="392" w:author="Pahommie" w:date="2014-11-18T09:54:00Z">
        <w:r w:rsidRPr="007E1467" w:rsidDel="00AA2C27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bookmarkStart w:id="393" w:name="_Toc409752885"/>
      <w:bookmarkStart w:id="394" w:name="_Toc409753297"/>
      <w:bookmarkStart w:id="395" w:name="_Toc416273484"/>
      <w:bookmarkStart w:id="396" w:name="_Toc416341282"/>
      <w:bookmarkStart w:id="397" w:name="_Toc420265979"/>
      <w:bookmarkStart w:id="398" w:name="_Toc420387337"/>
      <w:bookmarkStart w:id="399" w:name="_Toc420485933"/>
      <w:bookmarkStart w:id="400" w:name="_Toc420525091"/>
      <w:bookmarkStart w:id="401" w:name="_Toc420734900"/>
      <w:bookmarkStart w:id="402" w:name="_Toc420739393"/>
      <w:del w:id="403" w:author="Pahommie" w:date="2014-11-05T21:26:00Z">
        <w:r w:rsidR="005C3BDE"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="005C3BDE"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del w:id="404" w:author="Pahommie" w:date="2014-11-05T21:26:00Z">
        <w:r w:rsidR="005C3BDE"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="005C3BDE" w:rsidRPr="007E1467">
        <w:rPr>
          <w:color w:val="FF0000"/>
          <w:cs/>
        </w:rPr>
        <w:t>...........................................................................................................................................................</w:t>
      </w:r>
    </w:p>
    <w:p w:rsidR="00BD7241" w:rsidRPr="007E1467" w:rsidRDefault="006B1544" w:rsidP="00991A87">
      <w:pPr>
        <w:pStyle w:val="Heading3"/>
        <w:rPr>
          <w:ins w:id="405" w:author="Pahommie" w:date="2014-11-18T10:38:00Z"/>
        </w:rPr>
      </w:pPr>
      <w:bookmarkStart w:id="406" w:name="_Toc453667501"/>
      <w:bookmarkStart w:id="407" w:name="_Toc453683067"/>
      <w:bookmarkStart w:id="408" w:name="_Toc453683482"/>
      <w:bookmarkStart w:id="409" w:name="_Toc453683742"/>
      <w:bookmarkStart w:id="410" w:name="_Toc487543130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r>
        <w:rPr>
          <w:rFonts w:hint="cs"/>
          <w:cs/>
        </w:rPr>
        <w:t>มอ</w:t>
      </w:r>
      <w:r w:rsidR="00F95158" w:rsidRPr="007E1467">
        <w:rPr>
          <w:cs/>
        </w:rPr>
        <w:t>ดูล1</w:t>
      </w:r>
      <w:r w:rsidR="005C3BDE" w:rsidRPr="007E1467">
        <w:rPr>
          <w:cs/>
        </w:rPr>
        <w:t>.........</w:t>
      </w:r>
      <w:bookmarkEnd w:id="406"/>
      <w:bookmarkEnd w:id="407"/>
      <w:bookmarkEnd w:id="408"/>
      <w:bookmarkEnd w:id="409"/>
      <w:bookmarkEnd w:id="410"/>
    </w:p>
    <w:p w:rsidR="005C3BDE" w:rsidRPr="007E1467" w:rsidRDefault="005C3BDE" w:rsidP="00991A87">
      <w:pPr>
        <w:spacing w:line="240" w:lineRule="auto"/>
        <w:ind w:firstLine="720"/>
        <w:rPr>
          <w:noProof/>
        </w:rPr>
      </w:pPr>
      <w:del w:id="411" w:author="Pahommie" w:date="2014-11-05T21:26:00Z">
        <w:r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lastRenderedPageBreak/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 w:rsidR="00B74E9B" w:rsidRPr="007E1467">
        <w:rPr>
          <w:color w:val="FF0000"/>
          <w:cs/>
        </w:rPr>
        <w:t>ปรากฏดังภาพที่ 4-1 ต่อไปนี้</w:t>
      </w:r>
    </w:p>
    <w:p w:rsidR="00961424" w:rsidRPr="007E1467" w:rsidRDefault="005C3BDE" w:rsidP="00991A87">
      <w:pPr>
        <w:pStyle w:val="a0"/>
      </w:pPr>
      <w:r w:rsidRPr="007E1467">
        <w:rPr>
          <w:noProof/>
        </w:rPr>
        <w:drawing>
          <wp:inline distT="0" distB="0" distL="0" distR="0" wp14:anchorId="1C61527B" wp14:editId="5CA600B0">
            <wp:extent cx="3573780" cy="1546225"/>
            <wp:effectExtent l="19050" t="19050" r="26670" b="158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3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8" r="18594"/>
                    <a:stretch/>
                  </pic:blipFill>
                  <pic:spPr bwMode="auto">
                    <a:xfrm>
                      <a:off x="0" y="0"/>
                      <a:ext cx="3573780" cy="1546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E9B" w:rsidRPr="007E1467" w:rsidRDefault="000E398E" w:rsidP="00991A87">
      <w:pPr>
        <w:pStyle w:val="a0"/>
        <w:spacing w:before="320" w:after="320"/>
      </w:pPr>
      <w:bookmarkStart w:id="412" w:name="_Toc424818812"/>
      <w:r w:rsidRPr="007E1467">
        <w:rPr>
          <w:cs/>
        </w:rPr>
        <w:t xml:space="preserve">ภาพที่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4</w:t>
      </w:r>
      <w:r w:rsidR="001B5F27">
        <w:rPr>
          <w:noProof/>
        </w:rPr>
        <w:fldChar w:fldCharType="end"/>
      </w:r>
      <w:r w:rsidR="00530FE1" w:rsidRPr="007E1467">
        <w:rPr>
          <w:cs/>
        </w:rP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</w:t>
      </w:r>
      <w:r w:rsidR="00961424" w:rsidRPr="007E1467">
        <w:rPr>
          <w:cs/>
        </w:rPr>
        <w:t>หน้าจอ</w:t>
      </w:r>
      <w:r w:rsidR="005C3BDE" w:rsidRPr="007E1467">
        <w:t>XXXXX</w:t>
      </w:r>
      <w:bookmarkEnd w:id="412"/>
    </w:p>
    <w:p w:rsidR="005C3BDE" w:rsidRPr="007E1467" w:rsidRDefault="006B1544" w:rsidP="00991A87">
      <w:pPr>
        <w:pStyle w:val="Heading3"/>
        <w:rPr>
          <w:ins w:id="413" w:author="Pahommie" w:date="2014-11-18T10:38:00Z"/>
        </w:rPr>
      </w:pPr>
      <w:bookmarkStart w:id="414" w:name="_Toc453667502"/>
      <w:bookmarkStart w:id="415" w:name="_Toc453683068"/>
      <w:bookmarkStart w:id="416" w:name="_Toc453683483"/>
      <w:bookmarkStart w:id="417" w:name="_Toc453683743"/>
      <w:bookmarkStart w:id="418" w:name="_Toc487543131"/>
      <w:r>
        <w:rPr>
          <w:cs/>
        </w:rPr>
        <w:t>มอ</w:t>
      </w:r>
      <w:r w:rsidR="00F95158" w:rsidRPr="007E1467">
        <w:rPr>
          <w:cs/>
        </w:rPr>
        <w:t>ดูล2</w:t>
      </w:r>
      <w:r w:rsidR="005C3BDE" w:rsidRPr="007E1467">
        <w:rPr>
          <w:cs/>
        </w:rPr>
        <w:t>.........</w:t>
      </w:r>
      <w:bookmarkEnd w:id="414"/>
      <w:bookmarkEnd w:id="415"/>
      <w:bookmarkEnd w:id="416"/>
      <w:bookmarkEnd w:id="417"/>
      <w:bookmarkEnd w:id="418"/>
    </w:p>
    <w:p w:rsidR="005C3BDE" w:rsidRPr="007E1467" w:rsidRDefault="005C3BDE" w:rsidP="00991A87">
      <w:pPr>
        <w:spacing w:line="240" w:lineRule="auto"/>
        <w:ind w:firstLine="720"/>
        <w:rPr>
          <w:noProof/>
        </w:rPr>
      </w:pPr>
      <w:del w:id="419" w:author="Pahommie" w:date="2014-11-05T21:26:00Z">
        <w:r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ปรากฏดังภาพที่ 4-</w:t>
      </w:r>
      <w:r w:rsidRPr="007E1467">
        <w:rPr>
          <w:color w:val="FF0000"/>
        </w:rPr>
        <w:t>2</w:t>
      </w:r>
      <w:r w:rsidRPr="007E1467">
        <w:rPr>
          <w:color w:val="FF0000"/>
          <w:cs/>
        </w:rPr>
        <w:t xml:space="preserve"> ต่อไปนี้</w:t>
      </w:r>
    </w:p>
    <w:p w:rsidR="005C3BDE" w:rsidRPr="007E1467" w:rsidRDefault="005C3BDE" w:rsidP="00991A87">
      <w:pPr>
        <w:pStyle w:val="a0"/>
      </w:pPr>
      <w:r w:rsidRPr="007E1467">
        <w:rPr>
          <w:noProof/>
        </w:rPr>
        <w:drawing>
          <wp:inline distT="0" distB="0" distL="0" distR="0" wp14:anchorId="67754F21" wp14:editId="1A69941C">
            <wp:extent cx="5177945" cy="2240280"/>
            <wp:effectExtent l="19050" t="19050" r="22860" b="266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3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8" r="18594"/>
                    <a:stretch/>
                  </pic:blipFill>
                  <pic:spPr bwMode="auto">
                    <a:xfrm>
                      <a:off x="0" y="0"/>
                      <a:ext cx="5178450" cy="22404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BDE" w:rsidRPr="007E1467" w:rsidRDefault="005C3BDE" w:rsidP="00991A87">
      <w:pPr>
        <w:pStyle w:val="a0"/>
      </w:pPr>
      <w:bookmarkStart w:id="420" w:name="_Toc424818813"/>
      <w:r w:rsidRPr="007E1467">
        <w:rPr>
          <w:cs/>
        </w:rPr>
        <w:lastRenderedPageBreak/>
        <w:t xml:space="preserve">ภาพที่ </w:t>
      </w:r>
      <w:r w:rsidR="001B5F27">
        <w:fldChar w:fldCharType="begin"/>
      </w:r>
      <w:r w:rsidR="001B5F27">
        <w:instrText xml:space="preserve"> STYLEREF 1 \s </w:instrText>
      </w:r>
      <w:r w:rsidR="001B5F27">
        <w:fldChar w:fldCharType="separate"/>
      </w:r>
      <w:r w:rsidR="00CF1698">
        <w:rPr>
          <w:noProof/>
        </w:rPr>
        <w:t>4</w:t>
      </w:r>
      <w:r w:rsidR="001B5F27">
        <w:rPr>
          <w:noProof/>
        </w:rPr>
        <w:fldChar w:fldCharType="end"/>
      </w:r>
      <w:r w:rsidR="00530FE1" w:rsidRPr="007E1467">
        <w:rPr>
          <w:cs/>
        </w:rPr>
        <w:noBreakHyphen/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 xml:space="preserve">ภาพที่ </w:instrText>
      </w:r>
      <w:r w:rsidR="001B5F27">
        <w:instrText xml:space="preserve">\* ARABIC \s 1 </w:instrText>
      </w:r>
      <w:r w:rsidR="001B5F27">
        <w:fldChar w:fldCharType="separate"/>
      </w:r>
      <w:r w:rsidR="00CF1698">
        <w:rPr>
          <w:noProof/>
        </w:rPr>
        <w:t>2</w:t>
      </w:r>
      <w:r w:rsidR="001B5F27">
        <w:rPr>
          <w:noProof/>
        </w:rPr>
        <w:fldChar w:fldCharType="end"/>
      </w:r>
      <w:r w:rsidRPr="007E1467">
        <w:rPr>
          <w:cs/>
        </w:rPr>
        <w:t xml:space="preserve">  หน้าจอ</w:t>
      </w:r>
      <w:r w:rsidRPr="007E1467">
        <w:t>XXXXX</w:t>
      </w:r>
      <w:bookmarkEnd w:id="420"/>
    </w:p>
    <w:p w:rsidR="005C3BDE" w:rsidRPr="007E1467" w:rsidRDefault="005C3BDE" w:rsidP="00991A87">
      <w:pPr>
        <w:pStyle w:val="a0"/>
        <w:spacing w:before="320" w:after="320"/>
        <w:jc w:val="left"/>
      </w:pPr>
    </w:p>
    <w:p w:rsidR="0015699B" w:rsidRPr="007E1467" w:rsidRDefault="0015699B" w:rsidP="00991A87">
      <w:pPr>
        <w:spacing w:line="240" w:lineRule="auto"/>
      </w:pPr>
    </w:p>
    <w:p w:rsidR="003860DC" w:rsidRPr="007E1467" w:rsidRDefault="003860DC" w:rsidP="00991A87">
      <w:pPr>
        <w:spacing w:line="240" w:lineRule="auto"/>
        <w:rPr>
          <w:cs/>
        </w:rPr>
      </w:pPr>
    </w:p>
    <w:p w:rsidR="00EB4A25" w:rsidRPr="007E1467" w:rsidRDefault="00EB4A25" w:rsidP="00991A87">
      <w:pPr>
        <w:pStyle w:val="Heading1"/>
        <w:spacing w:line="240" w:lineRule="auto"/>
        <w:rPr>
          <w:cs/>
        </w:rPr>
        <w:sectPr w:rsidR="00EB4A25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421" w:name="_Toc399842591"/>
    </w:p>
    <w:bookmarkStart w:id="422" w:name="_Toc487543132"/>
    <w:p w:rsidR="001C2674" w:rsidRPr="007E1467" w:rsidRDefault="00B27644" w:rsidP="00991A87">
      <w:pPr>
        <w:pStyle w:val="Heading1"/>
        <w:spacing w:line="240" w:lineRule="auto"/>
      </w:pPr>
      <w:r w:rsidRPr="007E146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0DEBACE" wp14:editId="4BB13878">
                <wp:simplePos x="0" y="0"/>
                <wp:positionH relativeFrom="column">
                  <wp:posOffset>5140159</wp:posOffset>
                </wp:positionH>
                <wp:positionV relativeFrom="paragraph">
                  <wp:posOffset>-652145</wp:posOffset>
                </wp:positionV>
                <wp:extent cx="457200" cy="457200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5DD8626" id="Rectangle 8" o:spid="_x0000_s1026" style="position:absolute;margin-left:404.75pt;margin-top:-51.35pt;width:36pt;height:36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" fillcolor="white [3212]" stroked="f" strokeweight="1pt"/>
            </w:pict>
          </mc:Fallback>
        </mc:AlternateContent>
      </w:r>
      <w:r w:rsidR="00476DB7" w:rsidRPr="007E1467">
        <w:rPr>
          <w:cs/>
        </w:rPr>
        <w:br/>
      </w:r>
      <w:r w:rsidR="00E63E4A" w:rsidRPr="007E1467">
        <w:rPr>
          <w:cs/>
        </w:rPr>
        <w:br/>
      </w:r>
      <w:bookmarkStart w:id="423" w:name="_Toc420266029"/>
      <w:bookmarkEnd w:id="421"/>
      <w:r w:rsidR="0015699B" w:rsidRPr="007E1467">
        <w:rPr>
          <w:cs/>
        </w:rPr>
        <w:t>สรุปและวิจารณ์ผล</w:t>
      </w:r>
      <w:r w:rsidR="003D63AD" w:rsidRPr="007E1467">
        <w:rPr>
          <w:cs/>
        </w:rPr>
        <w:t>การปฏิบัติงาน</w:t>
      </w:r>
      <w:r w:rsidR="0015699B" w:rsidRPr="007E1467">
        <w:rPr>
          <w:cs/>
        </w:rPr>
        <w:t>สหกิจศึกษา</w:t>
      </w:r>
      <w:bookmarkEnd w:id="422"/>
      <w:bookmarkEnd w:id="423"/>
    </w:p>
    <w:p w:rsidR="00F31E88" w:rsidRPr="007E1467" w:rsidRDefault="00F31E88" w:rsidP="00991A87">
      <w:pPr>
        <w:spacing w:after="0" w:line="240" w:lineRule="auto"/>
      </w:pPr>
    </w:p>
    <w:p w:rsidR="00AE1AA4" w:rsidRPr="007E1467" w:rsidRDefault="001C2674" w:rsidP="00991A87">
      <w:pPr>
        <w:spacing w:line="240" w:lineRule="auto"/>
        <w:ind w:firstLine="720"/>
        <w:rPr>
          <w:color w:val="FF0000"/>
        </w:rPr>
      </w:pPr>
      <w:del w:id="424" w:author="Pahommie" w:date="2014-11-05T21:26:00Z">
        <w:r w:rsidRPr="007E1467" w:rsidDel="00BB0002">
          <w:rPr>
            <w:color w:val="FF0000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  <w:r w:rsidR="003959E0"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1C2674" w:rsidP="00991A87">
      <w:pPr>
        <w:pStyle w:val="Heading2"/>
      </w:pPr>
      <w:bookmarkStart w:id="425" w:name="_Toc399842592"/>
      <w:bookmarkStart w:id="426" w:name="_Toc487543133"/>
      <w:r w:rsidRPr="007E1467">
        <w:rPr>
          <w:cs/>
        </w:rPr>
        <w:t>สรุปผล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425"/>
      <w:bookmarkEnd w:id="426"/>
    </w:p>
    <w:p w:rsidR="00C54E15" w:rsidRDefault="0080132D" w:rsidP="00991A87">
      <w:pPr>
        <w:spacing w:line="240" w:lineRule="auto"/>
        <w:ind w:firstLine="720"/>
        <w:rPr>
          <w:color w:val="1F4E79" w:themeColor="accent1" w:themeShade="80"/>
        </w:rPr>
      </w:pPr>
      <w:r w:rsidRPr="00007F40">
        <w:rPr>
          <w:rFonts w:hint="cs"/>
          <w:color w:val="1F4E79" w:themeColor="accent1" w:themeShade="80"/>
          <w:cs/>
        </w:rPr>
        <w:t>การปฏิบัติงานสหกิจศึกษาตั้งแต่วันที่ ๑ สิงหาคม ถึงวันที่ ๑๙ พฤศจิกายน พ.ศ. ๒๕๖๑ ในตำแหน่งนักพัฒนาระบบ ณ ห้องปฏิบัติการวิจัยวิศวกรรมระบบสารสนเทศ มหาวิทยาลัยบูรพา ผู้ปฏิบัติงานสหกิจศึกษาได้รับมอบหมายให้พัฒนาระบบประกันคุณภาพการศึกษา ให้กับคณะวิทยาการสารสนเทศ มหาวิทยาลัยบูรพา ในการปฏิบัติงาน ผู้ปฏิบัติงานสหกิจศึกษาได้</w:t>
      </w:r>
      <w:r w:rsidR="00007F40">
        <w:rPr>
          <w:rFonts w:hint="cs"/>
          <w:color w:val="1F4E79" w:themeColor="accent1" w:themeShade="80"/>
          <w:cs/>
        </w:rPr>
        <w:t>ประยุกต์</w:t>
      </w:r>
      <w:r w:rsidRPr="00007F40">
        <w:rPr>
          <w:rFonts w:hint="cs"/>
          <w:color w:val="1F4E79" w:themeColor="accent1" w:themeShade="80"/>
          <w:cs/>
        </w:rPr>
        <w:t>ความรู้</w:t>
      </w:r>
      <w:r w:rsidR="00007F40" w:rsidRPr="00007F40">
        <w:rPr>
          <w:rFonts w:hint="cs"/>
          <w:color w:val="1F4E79" w:themeColor="accent1" w:themeShade="80"/>
          <w:cs/>
        </w:rPr>
        <w:t>จากการศึกษาในหลักสูตรวิศวกรรมซอฟต์แวร์ร่วมกับกระบวนการพัฒนาซอฟ์แวร์</w:t>
      </w:r>
      <w:r w:rsidR="00C54E15">
        <w:rPr>
          <w:rFonts w:hint="cs"/>
          <w:color w:val="1F4E79" w:themeColor="accent1" w:themeShade="80"/>
          <w:cs/>
        </w:rPr>
        <w:t>ที่เกิดจากการประยุกต์</w:t>
      </w:r>
      <w:r w:rsidR="00007F40" w:rsidRPr="00007F40">
        <w:rPr>
          <w:rFonts w:hint="cs"/>
          <w:color w:val="1F4E79" w:themeColor="accent1" w:themeShade="80"/>
          <w:cs/>
        </w:rPr>
        <w:t>เทคนิคสกรัม</w:t>
      </w:r>
      <w:r w:rsidR="00C54E15">
        <w:rPr>
          <w:rFonts w:hint="cs"/>
          <w:color w:val="1F4E79" w:themeColor="accent1" w:themeShade="80"/>
          <w:cs/>
        </w:rPr>
        <w:t>และโครงสร้างแบบน้ำตก</w:t>
      </w:r>
      <w:r w:rsidR="00007F40" w:rsidRPr="00007F40">
        <w:rPr>
          <w:rFonts w:hint="cs"/>
          <w:color w:val="1F4E79" w:themeColor="accent1" w:themeShade="80"/>
          <w:cs/>
        </w:rPr>
        <w:t>ซึ่งทางองค์กรเลือก</w:t>
      </w:r>
      <w:r w:rsidR="00007F40">
        <w:rPr>
          <w:rFonts w:hint="cs"/>
          <w:color w:val="1F4E79" w:themeColor="accent1" w:themeShade="80"/>
          <w:cs/>
        </w:rPr>
        <w:t xml:space="preserve">ใช้ ตลอดระยะเวลาปฏิบัติงานสหกิจศึกษาถูกแบ่งการทำงานออกเป็น ๔ </w:t>
      </w:r>
      <w:r w:rsidR="00007F40">
        <w:rPr>
          <w:color w:val="1F4E79" w:themeColor="accent1" w:themeShade="80"/>
        </w:rPr>
        <w:t xml:space="preserve">sprints </w:t>
      </w:r>
      <w:r w:rsidR="00007F40">
        <w:rPr>
          <w:rFonts w:hint="cs"/>
          <w:color w:val="1F4E79" w:themeColor="accent1" w:themeShade="80"/>
          <w:cs/>
        </w:rPr>
        <w:t xml:space="preserve">ระยะเวลา </w:t>
      </w:r>
      <w:r w:rsidR="00007F40">
        <w:rPr>
          <w:color w:val="1F4E79" w:themeColor="accent1" w:themeShade="80"/>
        </w:rPr>
        <w:t xml:space="preserve">sprint </w:t>
      </w:r>
      <w:r w:rsidR="00007F40">
        <w:rPr>
          <w:rFonts w:hint="cs"/>
          <w:color w:val="1F4E79" w:themeColor="accent1" w:themeShade="80"/>
          <w:cs/>
        </w:rPr>
        <w:t xml:space="preserve">ละ ๔ สัปดาห์ </w:t>
      </w:r>
    </w:p>
    <w:p w:rsidR="003959E0" w:rsidRDefault="00C54E15" w:rsidP="00991A87">
      <w:pPr>
        <w:spacing w:line="240" w:lineRule="auto"/>
        <w:ind w:firstLine="720"/>
        <w:rPr>
          <w:color w:val="1F4E79" w:themeColor="accent1" w:themeShade="80"/>
        </w:rPr>
      </w:pPr>
      <w:r>
        <w:rPr>
          <w:color w:val="1F4E79" w:themeColor="accent1" w:themeShade="80"/>
        </w:rPr>
        <w:t>S</w:t>
      </w:r>
      <w:r w:rsidR="00007F40">
        <w:rPr>
          <w:color w:val="1F4E79" w:themeColor="accent1" w:themeShade="80"/>
        </w:rPr>
        <w:t xml:space="preserve">prints </w:t>
      </w:r>
      <w:r w:rsidR="00007F40">
        <w:rPr>
          <w:rFonts w:hint="cs"/>
          <w:color w:val="1F4E79" w:themeColor="accent1" w:themeShade="80"/>
          <w:cs/>
        </w:rPr>
        <w:t xml:space="preserve">ที่ ๑ จะเป็นการศึกษาเครื่องมือที่ในการพัฒนาเว็บแอพลิเคชัน ซึ่งองค์กรเลือกใช้เครื่องมือที่เป็น </w:t>
      </w:r>
      <w:r w:rsidR="00007F40">
        <w:rPr>
          <w:color w:val="1F4E79" w:themeColor="accent1" w:themeShade="80"/>
        </w:rPr>
        <w:t xml:space="preserve">Open Source </w:t>
      </w:r>
      <w:r w:rsidR="00007F40">
        <w:rPr>
          <w:rFonts w:hint="cs"/>
          <w:color w:val="1F4E79" w:themeColor="accent1" w:themeShade="80"/>
          <w:cs/>
        </w:rPr>
        <w:t xml:space="preserve">ทั้งหมด โดยนำกรอบการทำงานที่เรียกว่า </w:t>
      </w:r>
      <w:r w:rsidR="00007F40">
        <w:rPr>
          <w:color w:val="1F4E79" w:themeColor="accent1" w:themeShade="80"/>
        </w:rPr>
        <w:t xml:space="preserve">CodIgnitor </w:t>
      </w:r>
      <w:r w:rsidR="00007F40">
        <w:rPr>
          <w:rFonts w:hint="cs"/>
          <w:color w:val="1F4E79" w:themeColor="accent1" w:themeShade="80"/>
          <w:cs/>
        </w:rPr>
        <w:t xml:space="preserve">มาใช้ สำหรับภาษาที่ใช้ในการพัฒนาได้แก่ </w:t>
      </w:r>
      <w:r w:rsidR="0049754E">
        <w:rPr>
          <w:color w:val="1F4E79" w:themeColor="accent1" w:themeShade="80"/>
        </w:rPr>
        <w:t>PHP, HTML, Javascript</w:t>
      </w:r>
      <w:r w:rsidR="00007F40">
        <w:rPr>
          <w:color w:val="1F4E79" w:themeColor="accent1" w:themeShade="80"/>
          <w:cs/>
        </w:rPr>
        <w:t xml:space="preserve"> </w:t>
      </w:r>
      <w:r w:rsidR="00007F40">
        <w:rPr>
          <w:rFonts w:hint="cs"/>
          <w:color w:val="1F4E79" w:themeColor="accent1" w:themeShade="80"/>
          <w:cs/>
        </w:rPr>
        <w:t xml:space="preserve">และ </w:t>
      </w:r>
      <w:r w:rsidR="00007F40">
        <w:rPr>
          <w:color w:val="1F4E79" w:themeColor="accent1" w:themeShade="80"/>
        </w:rPr>
        <w:t xml:space="preserve">CSS </w:t>
      </w:r>
      <w:r w:rsidR="00007F40">
        <w:rPr>
          <w:rFonts w:hint="cs"/>
          <w:color w:val="1F4E79" w:themeColor="accent1" w:themeShade="80"/>
          <w:cs/>
        </w:rPr>
        <w:t xml:space="preserve">มีการนำ </w:t>
      </w:r>
      <w:r w:rsidR="00007F40">
        <w:rPr>
          <w:color w:val="1F4E79" w:themeColor="accent1" w:themeShade="80"/>
        </w:rPr>
        <w:t xml:space="preserve">Library </w:t>
      </w:r>
      <w:r w:rsidR="00007F40">
        <w:rPr>
          <w:rFonts w:hint="cs"/>
          <w:color w:val="1F4E79" w:themeColor="accent1" w:themeShade="80"/>
          <w:cs/>
        </w:rPr>
        <w:t xml:space="preserve">มาใช้เพื่อให้การทำงานรวดเร็วขึ้น เช่น </w:t>
      </w:r>
      <w:r w:rsidR="0049754E">
        <w:rPr>
          <w:color w:val="1F4E79" w:themeColor="accent1" w:themeShade="80"/>
        </w:rPr>
        <w:t>D</w:t>
      </w:r>
      <w:r w:rsidR="0049754E" w:rsidRPr="0049754E">
        <w:rPr>
          <w:color w:val="1F4E79" w:themeColor="accent1" w:themeShade="80"/>
        </w:rPr>
        <w:t>atatable</w:t>
      </w:r>
      <w:r w:rsidR="0049754E">
        <w:rPr>
          <w:color w:val="1F4E79" w:themeColor="accent1" w:themeShade="80"/>
          <w:cs/>
        </w:rPr>
        <w:t xml:space="preserve"> </w:t>
      </w:r>
      <w:r w:rsidR="0049754E">
        <w:rPr>
          <w:rFonts w:hint="cs"/>
          <w:color w:val="1F4E79" w:themeColor="accent1" w:themeShade="80"/>
          <w:cs/>
        </w:rPr>
        <w:t xml:space="preserve">สำหรับการทำงานกับตาราง </w:t>
      </w:r>
      <w:r w:rsidR="0049754E">
        <w:rPr>
          <w:color w:val="1F4E79" w:themeColor="accent1" w:themeShade="80"/>
        </w:rPr>
        <w:t>H</w:t>
      </w:r>
      <w:r w:rsidR="0049754E" w:rsidRPr="0049754E">
        <w:rPr>
          <w:color w:val="1F4E79" w:themeColor="accent1" w:themeShade="80"/>
        </w:rPr>
        <w:t xml:space="preserve">ightchart </w:t>
      </w:r>
      <w:r w:rsidR="0049754E">
        <w:rPr>
          <w:rFonts w:hint="cs"/>
          <w:color w:val="1F4E79" w:themeColor="accent1" w:themeShade="80"/>
          <w:cs/>
        </w:rPr>
        <w:t xml:space="preserve">สำหรับสร้างกราฟ และ </w:t>
      </w:r>
      <w:r w:rsidR="0049754E">
        <w:rPr>
          <w:color w:val="1F4E79" w:themeColor="accent1" w:themeShade="80"/>
        </w:rPr>
        <w:t>D</w:t>
      </w:r>
      <w:r w:rsidR="0049754E" w:rsidRPr="0049754E">
        <w:rPr>
          <w:color w:val="1F4E79" w:themeColor="accent1" w:themeShade="80"/>
        </w:rPr>
        <w:t>atepicker</w:t>
      </w:r>
      <w:r w:rsidR="00007F40">
        <w:rPr>
          <w:color w:val="1F4E79" w:themeColor="accent1" w:themeShade="80"/>
          <w:cs/>
        </w:rPr>
        <w:t xml:space="preserve"> </w:t>
      </w:r>
      <w:r w:rsidR="0049754E">
        <w:rPr>
          <w:rFonts w:hint="cs"/>
          <w:color w:val="1F4E79" w:themeColor="accent1" w:themeShade="80"/>
          <w:cs/>
        </w:rPr>
        <w:t>สำหรับทำปฏิทินเป็นต้น นอกจากนี้</w:t>
      </w:r>
      <w:r>
        <w:rPr>
          <w:rFonts w:hint="cs"/>
          <w:color w:val="1F4E79" w:themeColor="accent1" w:themeShade="80"/>
          <w:cs/>
        </w:rPr>
        <w:t>ห้องปฏิบัติการวิจัยฯ ได้นำ</w:t>
      </w:r>
      <w:r w:rsidR="00007F40">
        <w:rPr>
          <w:rFonts w:hint="cs"/>
          <w:color w:val="1F4E79" w:themeColor="accent1" w:themeShade="80"/>
          <w:cs/>
        </w:rPr>
        <w:t xml:space="preserve">ระบบจัดการฐานข้อมูล </w:t>
      </w:r>
      <w:r w:rsidR="00007F40">
        <w:rPr>
          <w:color w:val="1F4E79" w:themeColor="accent1" w:themeShade="80"/>
        </w:rPr>
        <w:t xml:space="preserve">MySQL </w:t>
      </w:r>
      <w:r w:rsidR="00007F40">
        <w:rPr>
          <w:rFonts w:hint="cs"/>
          <w:color w:val="1F4E79" w:themeColor="accent1" w:themeShade="80"/>
          <w:cs/>
        </w:rPr>
        <w:t xml:space="preserve">ซึ่งสามารถแปลงข้อมูลให้อยู่ในรูปแบบของ </w:t>
      </w:r>
      <w:r w:rsidR="00007F40">
        <w:rPr>
          <w:color w:val="1F4E79" w:themeColor="accent1" w:themeShade="80"/>
        </w:rPr>
        <w:t xml:space="preserve">JSON Service </w:t>
      </w:r>
      <w:r>
        <w:rPr>
          <w:rFonts w:hint="cs"/>
          <w:color w:val="1F4E79" w:themeColor="accent1" w:themeShade="80"/>
          <w:cs/>
        </w:rPr>
        <w:t xml:space="preserve">เพื่อให้ยืดหยุ่นในการงานของลูกค้ามากยิ่งขึ้น นอกจากนี้ยังได้นำเทคโนโลยี </w:t>
      </w:r>
      <w:r>
        <w:rPr>
          <w:color w:val="1F4E79" w:themeColor="accent1" w:themeShade="80"/>
        </w:rPr>
        <w:t xml:space="preserve">Gitlab </w:t>
      </w:r>
      <w:r>
        <w:rPr>
          <w:rFonts w:hint="cs"/>
          <w:color w:val="1F4E79" w:themeColor="accent1" w:themeShade="80"/>
          <w:cs/>
        </w:rPr>
        <w:t xml:space="preserve">มาใช้ในการควบคุมเวอร์ชันการทำงาน เพื่อให้การเขียนโปรแกรมขนาดใหญ่จากโปรแกรมเมอร์หลายคน สามารถทำงานร่วมกันได้ง่ายและมีประสิทธิภาพมากขึ้น นอกจากนี้ </w:t>
      </w:r>
      <w:r>
        <w:rPr>
          <w:color w:val="1F4E79" w:themeColor="accent1" w:themeShade="80"/>
        </w:rPr>
        <w:t xml:space="preserve">Gitlab </w:t>
      </w:r>
      <w:r>
        <w:rPr>
          <w:rFonts w:hint="cs"/>
          <w:color w:val="1F4E79" w:themeColor="accent1" w:themeShade="80"/>
          <w:cs/>
        </w:rPr>
        <w:t xml:space="preserve">ยังช่วย </w:t>
      </w:r>
      <w:r>
        <w:rPr>
          <w:color w:val="1F4E79" w:themeColor="accent1" w:themeShade="80"/>
        </w:rPr>
        <w:t xml:space="preserve">Build </w:t>
      </w:r>
      <w:r>
        <w:rPr>
          <w:rFonts w:hint="cs"/>
          <w:color w:val="1F4E79" w:themeColor="accent1" w:themeShade="80"/>
          <w:cs/>
        </w:rPr>
        <w:t>ระบบ เพื่อให้โปรแกรมเมอร์และนักทดสอบ</w:t>
      </w:r>
      <w:r>
        <w:rPr>
          <w:rFonts w:hint="cs"/>
          <w:color w:val="1F4E79" w:themeColor="accent1" w:themeShade="80"/>
          <w:cs/>
        </w:rPr>
        <w:lastRenderedPageBreak/>
        <w:t xml:space="preserve">ระบบสามารถทดสอบผลลัพธ์จากการรวมโปรแกรมไปเป็นผลิตภัณฑ์ที่สมบูรณ์เพื่อให้เห็นข้อบกพร่องที่จะต้องปรับปรุงได้รวดเร็วขึ้น </w:t>
      </w:r>
    </w:p>
    <w:p w:rsidR="00C54E15" w:rsidRDefault="00C54E15" w:rsidP="00991A87">
      <w:pPr>
        <w:spacing w:line="240" w:lineRule="auto"/>
        <w:ind w:firstLine="720"/>
        <w:rPr>
          <w:color w:val="1F4E79" w:themeColor="accent1" w:themeShade="80"/>
        </w:rPr>
      </w:pPr>
      <w:r>
        <w:rPr>
          <w:color w:val="1F4E79" w:themeColor="accent1" w:themeShade="80"/>
        </w:rPr>
        <w:t xml:space="preserve">Sprints </w:t>
      </w:r>
      <w:r>
        <w:rPr>
          <w:rFonts w:hint="cs"/>
          <w:color w:val="1F4E79" w:themeColor="accent1" w:themeShade="80"/>
          <w:cs/>
        </w:rPr>
        <w:t>ที่ ๒ จะเป็นการออกแบบระบบ</w:t>
      </w:r>
      <w:r>
        <w:rPr>
          <w:color w:val="1F4E79" w:themeColor="accent1" w:themeShade="80"/>
          <w:cs/>
        </w:rPr>
        <w:t xml:space="preserve"> </w:t>
      </w:r>
      <w:r>
        <w:rPr>
          <w:rFonts w:hint="cs"/>
          <w:color w:val="1F4E79" w:themeColor="accent1" w:themeShade="80"/>
          <w:cs/>
        </w:rPr>
        <w:t>ซึ่ง</w:t>
      </w:r>
      <w:r w:rsidR="0049754E">
        <w:rPr>
          <w:rFonts w:hint="cs"/>
          <w:color w:val="1F4E79" w:themeColor="accent1" w:themeShade="80"/>
          <w:cs/>
        </w:rPr>
        <w:t>เครื่องมือ</w:t>
      </w:r>
      <w:r>
        <w:rPr>
          <w:rFonts w:hint="cs"/>
          <w:color w:val="1F4E79" w:themeColor="accent1" w:themeShade="80"/>
          <w:cs/>
        </w:rPr>
        <w:t xml:space="preserve">ที่ใช้ในการออกแบบประกอบด้วย </w:t>
      </w:r>
      <w:r>
        <w:rPr>
          <w:color w:val="1F4E79" w:themeColor="accent1" w:themeShade="80"/>
        </w:rPr>
        <w:t>Use Case Diagram, Use Case Description, ER</w:t>
      </w:r>
      <w:r>
        <w:rPr>
          <w:color w:val="1F4E79" w:themeColor="accent1" w:themeShade="80"/>
          <w:cs/>
        </w:rPr>
        <w:t>-</w:t>
      </w:r>
      <w:r>
        <w:rPr>
          <w:color w:val="1F4E79" w:themeColor="accent1" w:themeShade="80"/>
        </w:rPr>
        <w:t xml:space="preserve">Diagram </w:t>
      </w:r>
      <w:r>
        <w:rPr>
          <w:rFonts w:hint="cs"/>
          <w:color w:val="1F4E79" w:themeColor="accent1" w:themeShade="80"/>
          <w:cs/>
        </w:rPr>
        <w:t xml:space="preserve">และ </w:t>
      </w:r>
      <w:r>
        <w:rPr>
          <w:color w:val="1F4E79" w:themeColor="accent1" w:themeShade="80"/>
        </w:rPr>
        <w:t xml:space="preserve">Data Dictionary </w:t>
      </w:r>
    </w:p>
    <w:p w:rsidR="0049754E" w:rsidRDefault="0049754E" w:rsidP="00991A87">
      <w:pPr>
        <w:spacing w:line="240" w:lineRule="auto"/>
        <w:ind w:firstLine="720"/>
        <w:rPr>
          <w:color w:val="1F4E79" w:themeColor="accent1" w:themeShade="80"/>
        </w:rPr>
      </w:pPr>
      <w:r>
        <w:rPr>
          <w:color w:val="1F4E79" w:themeColor="accent1" w:themeShade="80"/>
        </w:rPr>
        <w:t xml:space="preserve">Sprints </w:t>
      </w:r>
      <w:r>
        <w:rPr>
          <w:rFonts w:hint="cs"/>
          <w:color w:val="1F4E79" w:themeColor="accent1" w:themeShade="80"/>
          <w:cs/>
        </w:rPr>
        <w:t>ที่ ๓</w:t>
      </w:r>
      <w:r w:rsidR="005841FB">
        <w:rPr>
          <w:rFonts w:hint="cs"/>
          <w:color w:val="1F4E79" w:themeColor="accent1" w:themeShade="80"/>
          <w:cs/>
        </w:rPr>
        <w:t xml:space="preserve"> และ </w:t>
      </w:r>
      <w:r w:rsidR="005841FB">
        <w:rPr>
          <w:color w:val="1F4E79" w:themeColor="accent1" w:themeShade="80"/>
        </w:rPr>
        <w:t xml:space="preserve">Sprints </w:t>
      </w:r>
      <w:r w:rsidR="005841FB">
        <w:rPr>
          <w:rFonts w:hint="cs"/>
          <w:color w:val="1F4E79" w:themeColor="accent1" w:themeShade="80"/>
          <w:cs/>
        </w:rPr>
        <w:t xml:space="preserve">ที่ </w:t>
      </w:r>
      <w:proofErr w:type="gramStart"/>
      <w:r w:rsidR="005841FB">
        <w:rPr>
          <w:rFonts w:hint="cs"/>
          <w:color w:val="1F4E79" w:themeColor="accent1" w:themeShade="80"/>
          <w:cs/>
        </w:rPr>
        <w:t xml:space="preserve">๔ </w:t>
      </w:r>
      <w:r>
        <w:rPr>
          <w:rFonts w:hint="cs"/>
          <w:color w:val="1F4E79" w:themeColor="accent1" w:themeShade="80"/>
          <w:cs/>
        </w:rPr>
        <w:t xml:space="preserve"> จะเป็นการพัฒนาระบบ</w:t>
      </w:r>
      <w:r w:rsidR="005841FB">
        <w:rPr>
          <w:rFonts w:hint="cs"/>
          <w:color w:val="1F4E79" w:themeColor="accent1" w:themeShade="80"/>
          <w:cs/>
        </w:rPr>
        <w:t>ด้วยเครื่องมือที่ได้กล่าวไว้ในบทที่</w:t>
      </w:r>
      <w:proofErr w:type="gramEnd"/>
      <w:r w:rsidR="005841FB">
        <w:rPr>
          <w:rFonts w:hint="cs"/>
          <w:color w:val="1F4E79" w:themeColor="accent1" w:themeShade="80"/>
          <w:cs/>
        </w:rPr>
        <w:t xml:space="preserve"> ๑ และบทที่ ๒</w:t>
      </w:r>
      <w:r>
        <w:rPr>
          <w:color w:val="1F4E79" w:themeColor="accent1" w:themeShade="80"/>
          <w:cs/>
        </w:rPr>
        <w:t xml:space="preserve"> </w:t>
      </w:r>
      <w:r>
        <w:rPr>
          <w:rFonts w:hint="cs"/>
          <w:color w:val="1F4E79" w:themeColor="accent1" w:themeShade="80"/>
          <w:cs/>
        </w:rPr>
        <w:t xml:space="preserve">มีการทำ </w:t>
      </w:r>
      <w:r>
        <w:rPr>
          <w:color w:val="1F4E79" w:themeColor="accent1" w:themeShade="80"/>
        </w:rPr>
        <w:t xml:space="preserve">Unit Test </w:t>
      </w:r>
      <w:r>
        <w:rPr>
          <w:rFonts w:hint="cs"/>
          <w:color w:val="1F4E79" w:themeColor="accent1" w:themeShade="80"/>
          <w:cs/>
        </w:rPr>
        <w:t xml:space="preserve">ในรูปแบบ </w:t>
      </w:r>
      <w:r>
        <w:rPr>
          <w:color w:val="1F4E79" w:themeColor="accent1" w:themeShade="80"/>
        </w:rPr>
        <w:t xml:space="preserve">Manual Test </w:t>
      </w:r>
      <w:r>
        <w:rPr>
          <w:rFonts w:hint="cs"/>
          <w:color w:val="1F4E79" w:themeColor="accent1" w:themeShade="80"/>
          <w:cs/>
        </w:rPr>
        <w:t xml:space="preserve">โดยมีการออกแบบ </w:t>
      </w:r>
      <w:r>
        <w:rPr>
          <w:color w:val="1F4E79" w:themeColor="accent1" w:themeShade="80"/>
        </w:rPr>
        <w:t xml:space="preserve">Test Scenario </w:t>
      </w:r>
      <w:r>
        <w:rPr>
          <w:rFonts w:hint="cs"/>
          <w:color w:val="1F4E79" w:themeColor="accent1" w:themeShade="80"/>
          <w:cs/>
        </w:rPr>
        <w:t xml:space="preserve">และ </w:t>
      </w:r>
      <w:r>
        <w:rPr>
          <w:color w:val="1F4E79" w:themeColor="accent1" w:themeShade="80"/>
        </w:rPr>
        <w:t xml:space="preserve">Test Case </w:t>
      </w:r>
      <w:r>
        <w:rPr>
          <w:rFonts w:hint="cs"/>
          <w:color w:val="1F4E79" w:themeColor="accent1" w:themeShade="80"/>
          <w:cs/>
        </w:rPr>
        <w:t>ดำเนินการทดสอบตามแผน ตลอดจนได้รับการติดตามผลการทดสอบจากพี่เลี้ยง</w:t>
      </w:r>
      <w:r w:rsidR="005841FB">
        <w:rPr>
          <w:rFonts w:hint="cs"/>
          <w:color w:val="1F4E79" w:themeColor="accent1" w:themeShade="80"/>
          <w:cs/>
        </w:rPr>
        <w:t xml:space="preserve"> </w:t>
      </w:r>
    </w:p>
    <w:p w:rsidR="005841FB" w:rsidRPr="0049754E" w:rsidRDefault="005841FB" w:rsidP="00991A87">
      <w:pPr>
        <w:spacing w:line="240" w:lineRule="auto"/>
        <w:ind w:firstLine="720"/>
        <w:rPr>
          <w:color w:val="1F4E79" w:themeColor="accent1" w:themeShade="80"/>
          <w:cs/>
        </w:rPr>
      </w:pPr>
      <w:r w:rsidRPr="00007F40">
        <w:rPr>
          <w:rFonts w:hint="cs"/>
          <w:color w:val="1F4E79" w:themeColor="accent1" w:themeShade="80"/>
          <w:cs/>
        </w:rPr>
        <w:t>ระ</w:t>
      </w:r>
      <w:r>
        <w:rPr>
          <w:rFonts w:hint="cs"/>
          <w:color w:val="1F4E79" w:themeColor="accent1" w:themeShade="80"/>
          <w:cs/>
        </w:rPr>
        <w:t xml:space="preserve">บบประกันคุณภาพการศึกษาที่พัฒนาประกอบด้วย ๓ มอดูลย่อย ได้แก่ ๑) </w:t>
      </w:r>
      <w:r>
        <w:rPr>
          <w:color w:val="1F4E79" w:themeColor="accent1" w:themeShade="80"/>
        </w:rPr>
        <w:t xml:space="preserve">xxxxxx </w:t>
      </w:r>
      <w:r>
        <w:rPr>
          <w:rFonts w:hint="cs"/>
          <w:color w:val="1F4E79" w:themeColor="accent1" w:themeShade="80"/>
          <w:cs/>
        </w:rPr>
        <w:t xml:space="preserve">๒) </w:t>
      </w:r>
      <w:r>
        <w:rPr>
          <w:color w:val="1F4E79" w:themeColor="accent1" w:themeShade="80"/>
        </w:rPr>
        <w:t xml:space="preserve">xxxxxxx </w:t>
      </w:r>
      <w:r>
        <w:rPr>
          <w:rFonts w:hint="cs"/>
          <w:color w:val="1F4E79" w:themeColor="accent1" w:themeShade="80"/>
          <w:cs/>
        </w:rPr>
        <w:t xml:space="preserve">๓) </w:t>
      </w:r>
      <w:r>
        <w:rPr>
          <w:color w:val="1F4E79" w:themeColor="accent1" w:themeShade="80"/>
        </w:rPr>
        <w:t xml:space="preserve">xxxxxxx </w:t>
      </w:r>
      <w:r>
        <w:rPr>
          <w:rFonts w:hint="cs"/>
          <w:color w:val="1F4E79" w:themeColor="accent1" w:themeShade="80"/>
          <w:cs/>
        </w:rPr>
        <w:t xml:space="preserve">และได้ส่งมอบให้กับลูกค้า คือ </w:t>
      </w:r>
      <w:r w:rsidRPr="00007F40">
        <w:rPr>
          <w:rFonts w:hint="cs"/>
          <w:color w:val="1F4E79" w:themeColor="accent1" w:themeShade="80"/>
          <w:cs/>
        </w:rPr>
        <w:t>คณะวิทยาการสารสนเทศ มหาวิทยาลัยบูรพา</w:t>
      </w:r>
      <w:r>
        <w:rPr>
          <w:rFonts w:hint="cs"/>
          <w:color w:val="1F4E79" w:themeColor="accent1" w:themeShade="80"/>
          <w:cs/>
        </w:rPr>
        <w:t xml:space="preserve"> และได้รับข้อเสนอแนะให้ปรับปรุง รวมถึงได้รับความต้องการเพิ่มเติมซึ่งผู้ปฏิบัติงานสหกิจศึกษาได้ปรับปรุงและส่งมอบงานที่เหลือให้กับพี่เลี้ยงเพื่อดำเนินต่อเป็นที่เรียบร้อยแล้ว</w:t>
      </w:r>
    </w:p>
    <w:p w:rsidR="006B04BB" w:rsidRPr="007E1467" w:rsidRDefault="001C2674" w:rsidP="00991A87">
      <w:pPr>
        <w:pStyle w:val="Heading2"/>
      </w:pPr>
      <w:bookmarkStart w:id="427" w:name="_Toc399842593"/>
      <w:bookmarkStart w:id="428" w:name="_Toc487543134"/>
      <w:r w:rsidRPr="007E1467">
        <w:rPr>
          <w:cs/>
        </w:rPr>
        <w:t>ประโยชน์ของการทำโครงงานสหกิจ</w:t>
      </w:r>
      <w:bookmarkEnd w:id="427"/>
      <w:r w:rsidR="006B04BB" w:rsidRPr="007E1467">
        <w:rPr>
          <w:cs/>
        </w:rPr>
        <w:t>ศึกษา</w:t>
      </w:r>
      <w:bookmarkEnd w:id="428"/>
    </w:p>
    <w:p w:rsidR="00C13884" w:rsidRPr="007E1467" w:rsidRDefault="00C13884" w:rsidP="00FA418B">
      <w:pPr>
        <w:spacing w:after="0" w:line="240" w:lineRule="auto"/>
        <w:ind w:firstLine="709"/>
        <w:rPr>
          <w:color w:val="FF0000"/>
        </w:rPr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C13884" w:rsidRPr="007E1467" w:rsidRDefault="00C13884" w:rsidP="00991A87">
      <w:pPr>
        <w:pStyle w:val="ListParagraph"/>
        <w:numPr>
          <w:ilvl w:val="0"/>
          <w:numId w:val="229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C13884" w:rsidP="00991A87">
      <w:pPr>
        <w:pStyle w:val="ListParagraph"/>
        <w:numPr>
          <w:ilvl w:val="0"/>
          <w:numId w:val="229"/>
        </w:numPr>
        <w:tabs>
          <w:tab w:val="left" w:pos="360"/>
        </w:tabs>
        <w:spacing w:line="240" w:lineRule="auto"/>
        <w:ind w:left="0" w:firstLine="720"/>
        <w:rPr>
          <w:rFonts w:cs="TH SarabunPSK"/>
          <w:szCs w:val="32"/>
          <w:cs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  <w:del w:id="429" w:author="Pahommie" w:date="2014-11-07T15:04:00Z">
        <w:r w:rsidR="001C2674" w:rsidRPr="007E1467" w:rsidDel="00976E03">
          <w:rPr>
            <w:rFonts w:cs="TH SarabunPSK"/>
            <w:szCs w:val="32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1C2674" w:rsidRPr="007E1467" w:rsidRDefault="001C2674" w:rsidP="00991A87">
      <w:pPr>
        <w:pStyle w:val="Heading2"/>
      </w:pPr>
      <w:bookmarkStart w:id="430" w:name="_Toc399842594"/>
      <w:bookmarkStart w:id="431" w:name="_Toc487543135"/>
      <w:r w:rsidRPr="007E1467">
        <w:rPr>
          <w:cs/>
        </w:rPr>
        <w:t>ข้อดีของ</w:t>
      </w:r>
      <w:r w:rsidR="003D63AD" w:rsidRPr="007E1467">
        <w:rPr>
          <w:cs/>
        </w:rPr>
        <w:t>การปฏิบัติงาน</w:t>
      </w:r>
      <w:r w:rsidRPr="007E1467">
        <w:rPr>
          <w:cs/>
        </w:rPr>
        <w:t>สหกิจศึกษา</w:t>
      </w:r>
      <w:bookmarkEnd w:id="430"/>
      <w:bookmarkEnd w:id="431"/>
    </w:p>
    <w:p w:rsidR="00167FCA" w:rsidRPr="007E1467" w:rsidRDefault="00167FCA" w:rsidP="00FA418B">
      <w:pPr>
        <w:spacing w:after="0" w:line="240" w:lineRule="auto"/>
        <w:ind w:firstLine="709"/>
        <w:rPr>
          <w:color w:val="FF0000"/>
        </w:rPr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167FCA" w:rsidRPr="007E1467" w:rsidRDefault="00167FCA" w:rsidP="00991A87">
      <w:pPr>
        <w:pStyle w:val="ListParagraph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167FCA" w:rsidP="00991A87">
      <w:pPr>
        <w:pStyle w:val="ListParagraph"/>
        <w:numPr>
          <w:ilvl w:val="0"/>
          <w:numId w:val="334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  <w:del w:id="432" w:author="Pahommie" w:date="2014-11-07T15:14:00Z">
        <w:r w:rsidR="001C2674" w:rsidRPr="007E1467" w:rsidDel="00976E03">
          <w:rPr>
            <w:rFonts w:cs="TH SarabunPSK"/>
            <w:szCs w:val="32"/>
            <w:cs/>
          </w:rPr>
          <w:delText>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ข้อความ</w:delText>
        </w:r>
      </w:del>
    </w:p>
    <w:p w:rsidR="001C2674" w:rsidRPr="007E1467" w:rsidRDefault="001C2674" w:rsidP="00991A87">
      <w:pPr>
        <w:pStyle w:val="Heading2"/>
      </w:pPr>
      <w:bookmarkStart w:id="433" w:name="_Toc399842596"/>
      <w:bookmarkStart w:id="434" w:name="_Toc487543136"/>
      <w:r w:rsidRPr="007E1467">
        <w:rPr>
          <w:cs/>
        </w:rPr>
        <w:lastRenderedPageBreak/>
        <w:t>ปัญหา</w:t>
      </w:r>
      <w:r w:rsidR="00A92467" w:rsidRPr="007E1467">
        <w:rPr>
          <w:cs/>
        </w:rPr>
        <w:t xml:space="preserve"> </w:t>
      </w:r>
      <w:r w:rsidRPr="007E1467">
        <w:rPr>
          <w:cs/>
        </w:rPr>
        <w:t>อุปสรรค</w:t>
      </w:r>
      <w:bookmarkEnd w:id="433"/>
      <w:r w:rsidR="00A92467" w:rsidRPr="007E1467">
        <w:rPr>
          <w:cs/>
        </w:rPr>
        <w:t>ในการปฏิบัติงานสหกิจศึกษา และแนวทางแก้ปัญหา</w:t>
      </w:r>
      <w:bookmarkEnd w:id="434"/>
    </w:p>
    <w:p w:rsidR="00167FCA" w:rsidRPr="007E1467" w:rsidRDefault="00167FCA" w:rsidP="00FA418B">
      <w:pPr>
        <w:spacing w:after="0" w:line="240" w:lineRule="auto"/>
        <w:ind w:firstLine="709"/>
        <w:rPr>
          <w:color w:val="FF0000"/>
        </w:rPr>
      </w:pPr>
      <w:bookmarkStart w:id="435" w:name="_Toc399842597"/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167FCA" w:rsidRPr="007E1467" w:rsidRDefault="00167FCA" w:rsidP="00991A87">
      <w:pPr>
        <w:pStyle w:val="ListParagraph"/>
        <w:numPr>
          <w:ilvl w:val="0"/>
          <w:numId w:val="233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167FCA" w:rsidRPr="007E1467" w:rsidRDefault="00167FCA" w:rsidP="00991A87">
      <w:pPr>
        <w:pStyle w:val="ListParagraph"/>
        <w:numPr>
          <w:ilvl w:val="0"/>
          <w:numId w:val="233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</w:p>
    <w:p w:rsidR="001C2674" w:rsidRPr="007E1467" w:rsidRDefault="001C2674" w:rsidP="00991A87">
      <w:pPr>
        <w:pStyle w:val="Heading2"/>
      </w:pPr>
      <w:bookmarkStart w:id="436" w:name="_Toc487543137"/>
      <w:r w:rsidRPr="007E1467">
        <w:rPr>
          <w:cs/>
        </w:rPr>
        <w:t>ข้อเสนอแนะ</w:t>
      </w:r>
      <w:bookmarkEnd w:id="435"/>
      <w:bookmarkEnd w:id="436"/>
    </w:p>
    <w:p w:rsidR="001C2674" w:rsidRPr="007E1467" w:rsidRDefault="00A87B97" w:rsidP="00FA418B">
      <w:pPr>
        <w:spacing w:after="0" w:line="240" w:lineRule="auto"/>
        <w:ind w:firstLine="709"/>
        <w:rPr>
          <w:color w:val="FF0000"/>
        </w:rPr>
      </w:pPr>
      <w:r w:rsidRPr="007E1467">
        <w:rPr>
          <w:color w:val="FF0000"/>
          <w:cs/>
        </w:rPr>
        <w:t>...............................................................................................................................................................................................................</w:t>
      </w:r>
    </w:p>
    <w:p w:rsidR="001C2674" w:rsidRPr="007E1467" w:rsidRDefault="00A87B97" w:rsidP="00991A87">
      <w:pPr>
        <w:pStyle w:val="ListParagraph"/>
        <w:numPr>
          <w:ilvl w:val="0"/>
          <w:numId w:val="233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.........................................................................................................................................................................................................</w:t>
      </w:r>
    </w:p>
    <w:p w:rsidR="004B4B62" w:rsidRPr="007E1467" w:rsidRDefault="00A87B97" w:rsidP="00991A87">
      <w:pPr>
        <w:pStyle w:val="ListParagraph"/>
        <w:numPr>
          <w:ilvl w:val="0"/>
          <w:numId w:val="233"/>
        </w:numPr>
        <w:tabs>
          <w:tab w:val="left" w:pos="360"/>
        </w:tabs>
        <w:spacing w:line="240" w:lineRule="auto"/>
        <w:ind w:left="0" w:firstLine="720"/>
        <w:rPr>
          <w:rFonts w:cs="TH SarabunPSK"/>
          <w:color w:val="FF0000"/>
          <w:szCs w:val="32"/>
        </w:rPr>
      </w:pPr>
      <w:r w:rsidRPr="007E1467">
        <w:rPr>
          <w:rFonts w:cs="TH SarabunPSK"/>
          <w:color w:val="FF0000"/>
          <w:szCs w:val="32"/>
          <w:cs/>
        </w:rPr>
        <w:t>..................................................................................................................................................</w:t>
      </w:r>
    </w:p>
    <w:p w:rsidR="001C2674" w:rsidRPr="007E1467" w:rsidRDefault="001C2674" w:rsidP="00991A87">
      <w:pPr>
        <w:spacing w:line="240" w:lineRule="auto"/>
      </w:pPr>
    </w:p>
    <w:p w:rsidR="001C2674" w:rsidRPr="007E1467" w:rsidDel="00A061C5" w:rsidRDefault="001C2674" w:rsidP="00991A87">
      <w:pPr>
        <w:spacing w:line="240" w:lineRule="auto"/>
        <w:rPr>
          <w:del w:id="437" w:author="jane" w:date="2014-09-30T13:37:00Z"/>
        </w:rPr>
      </w:pPr>
    </w:p>
    <w:p w:rsidR="001C2674" w:rsidRPr="007E1467" w:rsidDel="00A061C5" w:rsidRDefault="001C2674" w:rsidP="00991A87">
      <w:pPr>
        <w:spacing w:line="240" w:lineRule="auto"/>
        <w:rPr>
          <w:del w:id="438" w:author="jane" w:date="2014-09-30T13:37:00Z"/>
        </w:rPr>
      </w:pPr>
    </w:p>
    <w:p w:rsidR="001C2674" w:rsidRPr="007E1467" w:rsidDel="00A061C5" w:rsidRDefault="001C2674" w:rsidP="00991A87">
      <w:pPr>
        <w:spacing w:line="240" w:lineRule="auto"/>
        <w:rPr>
          <w:del w:id="439" w:author="jane" w:date="2014-09-30T13:37:00Z"/>
        </w:rPr>
      </w:pPr>
    </w:p>
    <w:p w:rsidR="001C2674" w:rsidRPr="007E1467" w:rsidDel="00A061C5" w:rsidRDefault="001C2674" w:rsidP="00991A87">
      <w:pPr>
        <w:spacing w:line="240" w:lineRule="auto"/>
        <w:rPr>
          <w:del w:id="440" w:author="jane" w:date="2014-09-30T13:37:00Z"/>
        </w:rPr>
      </w:pPr>
    </w:p>
    <w:p w:rsidR="001C2674" w:rsidRPr="007E1467" w:rsidDel="00A061C5" w:rsidRDefault="001C2674" w:rsidP="00991A87">
      <w:pPr>
        <w:spacing w:line="240" w:lineRule="auto"/>
        <w:rPr>
          <w:del w:id="441" w:author="jane" w:date="2014-09-30T13:37:00Z"/>
        </w:rPr>
      </w:pPr>
    </w:p>
    <w:p w:rsidR="001C2674" w:rsidRPr="007E1467" w:rsidDel="00A061C5" w:rsidRDefault="001C2674" w:rsidP="00991A87">
      <w:pPr>
        <w:spacing w:line="240" w:lineRule="auto"/>
        <w:rPr>
          <w:del w:id="442" w:author="jane" w:date="2014-09-30T13:37:00Z"/>
        </w:rPr>
      </w:pPr>
    </w:p>
    <w:p w:rsidR="001C2674" w:rsidRPr="007E1467" w:rsidRDefault="001C2674" w:rsidP="00991A87">
      <w:pPr>
        <w:spacing w:line="240" w:lineRule="auto"/>
      </w:pPr>
    </w:p>
    <w:p w:rsidR="00A061C5" w:rsidRPr="007E1467" w:rsidDel="00D34C41" w:rsidRDefault="00A061C5" w:rsidP="00FA418B">
      <w:pPr>
        <w:spacing w:line="240" w:lineRule="auto"/>
        <w:jc w:val="left"/>
        <w:rPr>
          <w:ins w:id="443" w:author="jane" w:date="2014-09-30T13:37:00Z"/>
          <w:del w:id="444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445" w:author="jane" w:date="2014-09-30T13:37:00Z"/>
          <w:del w:id="446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447" w:author="jane" w:date="2014-09-30T13:37:00Z"/>
          <w:del w:id="448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449" w:author="jane" w:date="2014-09-30T13:37:00Z"/>
          <w:del w:id="450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451" w:author="jane" w:date="2014-09-30T13:37:00Z"/>
          <w:del w:id="452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453" w:author="jane" w:date="2014-09-30T13:37:00Z"/>
          <w:del w:id="454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455" w:author="jane" w:date="2014-09-30T13:37:00Z"/>
          <w:del w:id="456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457" w:author="jane" w:date="2014-09-30T13:37:00Z"/>
          <w:del w:id="458" w:author="Pahommie" w:date="2014-11-25T18:18:00Z"/>
        </w:rPr>
      </w:pPr>
    </w:p>
    <w:p w:rsidR="00A061C5" w:rsidRPr="007E1467" w:rsidDel="00D34C41" w:rsidRDefault="00A061C5" w:rsidP="00991A87">
      <w:pPr>
        <w:spacing w:line="240" w:lineRule="auto"/>
        <w:rPr>
          <w:ins w:id="459" w:author="jane" w:date="2014-09-30T13:37:00Z"/>
          <w:del w:id="460" w:author="Pahommie" w:date="2014-11-25T18:18:00Z"/>
        </w:rPr>
      </w:pPr>
    </w:p>
    <w:p w:rsidR="00A061C5" w:rsidRPr="007E1467" w:rsidRDefault="00A061C5" w:rsidP="00991A87">
      <w:pPr>
        <w:spacing w:line="240" w:lineRule="auto"/>
        <w:rPr>
          <w:ins w:id="461" w:author="jane" w:date="2014-09-30T13:37:00Z"/>
        </w:rPr>
      </w:pPr>
    </w:p>
    <w:p w:rsidR="009B1AC7" w:rsidRPr="007E1467" w:rsidRDefault="009B1AC7" w:rsidP="00991A87">
      <w:pPr>
        <w:pStyle w:val="a2"/>
        <w:rPr>
          <w:b w:val="0"/>
          <w:bCs w:val="0"/>
          <w:sz w:val="32"/>
          <w:szCs w:val="32"/>
          <w:cs/>
        </w:rPr>
        <w:sectPr w:rsidR="009B1AC7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</w:p>
    <w:p w:rsidR="00D34C41" w:rsidRPr="007E1467" w:rsidRDefault="00D34C41" w:rsidP="00991A87">
      <w:pPr>
        <w:pStyle w:val="Heading1"/>
        <w:numPr>
          <w:ilvl w:val="0"/>
          <w:numId w:val="0"/>
        </w:numPr>
        <w:spacing w:line="240" w:lineRule="auto"/>
      </w:pPr>
      <w:bookmarkStart w:id="462" w:name="_Toc487543138"/>
      <w:ins w:id="463" w:author="Pahommie" w:date="2014-11-25T18:19:00Z">
        <w:r w:rsidRPr="007E1467">
          <w:rPr>
            <w:cs/>
          </w:rPr>
          <w:lastRenderedPageBreak/>
          <w:t>บรรณานุกรม</w:t>
        </w:r>
      </w:ins>
      <w:bookmarkEnd w:id="462"/>
    </w:p>
    <w:p w:rsidR="004A59CA" w:rsidRPr="007E1467" w:rsidRDefault="004A59CA" w:rsidP="00991A87">
      <w:pPr>
        <w:spacing w:before="0" w:line="240" w:lineRule="auto"/>
        <w:ind w:left="540" w:hanging="540"/>
        <w:jc w:val="left"/>
      </w:pPr>
    </w:p>
    <w:p w:rsidR="004A59CA" w:rsidRPr="007E1467" w:rsidRDefault="004A59CA" w:rsidP="00991A87">
      <w:pPr>
        <w:spacing w:before="0" w:line="240" w:lineRule="auto"/>
        <w:ind w:left="540" w:hanging="540"/>
        <w:jc w:val="left"/>
      </w:pPr>
      <w:r w:rsidRPr="007E1467">
        <w:rPr>
          <w:cs/>
        </w:rPr>
        <w:t xml:space="preserve">        </w:t>
      </w:r>
    </w:p>
    <w:p w:rsidR="004A59CA" w:rsidRPr="007E1467" w:rsidRDefault="004A59CA" w:rsidP="00991A87">
      <w:pPr>
        <w:spacing w:before="0" w:line="240" w:lineRule="auto"/>
        <w:ind w:left="540" w:hanging="540"/>
        <w:jc w:val="left"/>
        <w:rPr>
          <w:cs/>
        </w:rPr>
        <w:sectPr w:rsidR="004A59CA" w:rsidRPr="007E1467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r w:rsidRPr="007E1467">
        <w:rPr>
          <w:cs/>
        </w:rPr>
        <w:t xml:space="preserve">   </w:t>
      </w:r>
    </w:p>
    <w:p w:rsidR="00F54261" w:rsidRPr="007E1467" w:rsidRDefault="00B27644" w:rsidP="00991A87">
      <w:pPr>
        <w:pStyle w:val="a2"/>
        <w:rPr>
          <w:b w:val="0"/>
          <w:bCs w:val="0"/>
          <w:sz w:val="32"/>
          <w:szCs w:val="32"/>
        </w:rPr>
      </w:pPr>
      <w:r w:rsidRPr="007E1467">
        <w:rPr>
          <w:b w:val="0"/>
          <w:bCs w:val="0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8D01FF2" wp14:editId="13666447">
                <wp:simplePos x="0" y="0"/>
                <wp:positionH relativeFrom="column">
                  <wp:posOffset>5143666</wp:posOffset>
                </wp:positionH>
                <wp:positionV relativeFrom="paragraph">
                  <wp:posOffset>-669290</wp:posOffset>
                </wp:positionV>
                <wp:extent cx="457200" cy="457200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5ED51BBA" id="Rectangle 7" o:spid="_x0000_s1026" style="position:absolute;margin-left:405pt;margin-top:-52.7pt;width:36pt;height:36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" fillcolor="white [3212]" stroked="f" strokeweight="1pt"/>
            </w:pict>
          </mc:Fallback>
        </mc:AlternateContent>
      </w: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jc w:val="both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AA606B" w:rsidRPr="007E1467" w:rsidRDefault="00AA606B" w:rsidP="00991A87">
      <w:pPr>
        <w:pStyle w:val="a2"/>
        <w:jc w:val="both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rPr>
          <w:b w:val="0"/>
          <w:bCs w:val="0"/>
          <w:sz w:val="32"/>
          <w:szCs w:val="32"/>
        </w:rPr>
      </w:pPr>
    </w:p>
    <w:p w:rsidR="00F54261" w:rsidRPr="007E1467" w:rsidRDefault="00F54261" w:rsidP="00991A87">
      <w:pPr>
        <w:pStyle w:val="a2"/>
        <w:jc w:val="both"/>
        <w:rPr>
          <w:b w:val="0"/>
          <w:bCs w:val="0"/>
          <w:sz w:val="32"/>
          <w:szCs w:val="32"/>
        </w:rPr>
      </w:pPr>
    </w:p>
    <w:p w:rsidR="00D2499D" w:rsidRPr="00CE4062" w:rsidRDefault="001C2674" w:rsidP="00991A87">
      <w:pPr>
        <w:pStyle w:val="Heading1"/>
        <w:numPr>
          <w:ilvl w:val="0"/>
          <w:numId w:val="0"/>
        </w:numPr>
        <w:spacing w:line="240" w:lineRule="auto"/>
        <w:rPr>
          <w:cs/>
        </w:rPr>
        <w:sectPr w:rsidR="00D2499D" w:rsidRPr="00CE4062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464" w:name="_Toc487543139"/>
      <w:r w:rsidRPr="00CE4062">
        <w:rPr>
          <w:cs/>
        </w:rPr>
        <w:t>ภาคผนวก</w:t>
      </w:r>
      <w:bookmarkEnd w:id="464"/>
    </w:p>
    <w:p w:rsidR="00512C24" w:rsidRPr="007E1467" w:rsidRDefault="00512C24" w:rsidP="00991A87">
      <w:pPr>
        <w:spacing w:line="240" w:lineRule="auto"/>
      </w:pPr>
      <w:r w:rsidRPr="007E1467">
        <w:rPr>
          <w:cs/>
        </w:rPr>
        <w:lastRenderedPageBreak/>
        <w:tab/>
      </w: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512C24" w:rsidRPr="007E1467" w:rsidRDefault="00512C24" w:rsidP="00991A87">
      <w:pPr>
        <w:spacing w:line="240" w:lineRule="auto"/>
      </w:pPr>
    </w:p>
    <w:p w:rsidR="00A25DB0" w:rsidRDefault="00A25DB0" w:rsidP="00991A87">
      <w:pPr>
        <w:pStyle w:val="Heading1"/>
        <w:numPr>
          <w:ilvl w:val="0"/>
          <w:numId w:val="0"/>
        </w:numPr>
        <w:spacing w:line="240" w:lineRule="auto"/>
      </w:pPr>
      <w:bookmarkStart w:id="465" w:name="_Toc487543140"/>
      <w:r>
        <w:rPr>
          <w:rFonts w:hint="cs"/>
          <w:cs/>
        </w:rPr>
        <w:t>ภาคผนวก ก</w:t>
      </w:r>
      <w:r>
        <w:rPr>
          <w:cs/>
        </w:rPr>
        <w:br/>
      </w:r>
      <w:r>
        <w:rPr>
          <w:rFonts w:hint="cs"/>
          <w:cs/>
        </w:rPr>
        <w:t>รายงานการปฏิบัติงานสหกิจศึกษา</w:t>
      </w:r>
    </w:p>
    <w:p w:rsidR="00A25DB0" w:rsidRDefault="00A25DB0" w:rsidP="00991A87">
      <w:pPr>
        <w:pStyle w:val="a2"/>
        <w:rPr>
          <w:cs/>
        </w:rPr>
        <w:sectPr w:rsidR="00A25DB0" w:rsidSect="00751999">
          <w:headerReference w:type="first" r:id="rId28"/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466" w:name="_Toc420387388"/>
      <w:bookmarkEnd w:id="465"/>
    </w:p>
    <w:p w:rsidR="00FD1C17" w:rsidRDefault="00A87363" w:rsidP="00991A87">
      <w:pPr>
        <w:pStyle w:val="Heading2"/>
        <w:numPr>
          <w:ilvl w:val="0"/>
          <w:numId w:val="0"/>
        </w:numPr>
        <w:ind w:left="720"/>
        <w:jc w:val="center"/>
      </w:pPr>
      <w:r w:rsidRPr="007E1467">
        <w:rPr>
          <w:cs/>
        </w:rPr>
        <w:lastRenderedPageBreak/>
        <w:t>รายงานสรุปจำนวนชั่วโมงการปฏิบัติงานสหกิจศึกษา</w:t>
      </w:r>
    </w:p>
    <w:p w:rsidR="00A54C08" w:rsidRDefault="009D68CD" w:rsidP="00991A87">
      <w:pPr>
        <w:spacing w:line="240" w:lineRule="auto"/>
      </w:pPr>
      <w:r>
        <w:rPr>
          <w:cs/>
        </w:rPr>
        <w:tab/>
      </w:r>
      <w:r>
        <w:rPr>
          <w:rFonts w:hint="cs"/>
          <w:cs/>
        </w:rPr>
        <w:t xml:space="preserve">จากการปฏิบัติงานสหกิจศึกษา ณ </w:t>
      </w:r>
      <w:r>
        <w:rPr>
          <w:rFonts w:hint="cs"/>
          <w:color w:val="FF0000"/>
          <w:cs/>
        </w:rPr>
        <w:t>.............................</w:t>
      </w:r>
      <w:r w:rsidRPr="009D68CD">
        <w:rPr>
          <w:rFonts w:hint="cs"/>
          <w:color w:val="FF0000"/>
          <w:cs/>
        </w:rPr>
        <w:t>ชื่อสถานประกอบการ</w:t>
      </w:r>
      <w:r>
        <w:rPr>
          <w:rFonts w:hint="cs"/>
          <w:color w:val="FF0000"/>
          <w:cs/>
        </w:rPr>
        <w:t>............................</w:t>
      </w:r>
      <w:r>
        <w:rPr>
          <w:rFonts w:hint="cs"/>
          <w:cs/>
        </w:rPr>
        <w:t xml:space="preserve">ระหว่างวันที่ </w:t>
      </w:r>
      <w:r w:rsidR="009E4CAA">
        <w:rPr>
          <w:rFonts w:hint="cs"/>
          <w:color w:val="FF0000"/>
          <w:cs/>
        </w:rPr>
        <w:t>1 สิงหาคม พ.ศ. 2561</w:t>
      </w:r>
      <w:r w:rsidRPr="00A71C19">
        <w:rPr>
          <w:rFonts w:hint="cs"/>
          <w:color w:val="FF0000"/>
          <w:cs/>
        </w:rPr>
        <w:t xml:space="preserve"> ถ</w:t>
      </w:r>
      <w:r w:rsidR="009E4CAA">
        <w:rPr>
          <w:rFonts w:hint="cs"/>
          <w:color w:val="FF0000"/>
          <w:cs/>
        </w:rPr>
        <w:t>ึง วันที่ 30 พฤศจิกายน พ.ศ. 2561</w:t>
      </w:r>
      <w:r>
        <w:rPr>
          <w:rFonts w:hint="cs"/>
          <w:cs/>
        </w:rPr>
        <w:t xml:space="preserve"> เป็นระยะเวลา </w:t>
      </w:r>
      <w:r w:rsidRPr="00A71C19">
        <w:rPr>
          <w:rFonts w:hint="cs"/>
          <w:color w:val="FF0000"/>
          <w:cs/>
        </w:rPr>
        <w:t xml:space="preserve">4 เดือน </w:t>
      </w:r>
      <w:r w:rsidR="00A54C08">
        <w:rPr>
          <w:rFonts w:hint="cs"/>
          <w:color w:val="FF0000"/>
          <w:cs/>
        </w:rPr>
        <w:t>คิดเป็น</w:t>
      </w:r>
      <w:r w:rsidRPr="00A71C19">
        <w:rPr>
          <w:rFonts w:hint="cs"/>
          <w:color w:val="FF0000"/>
          <w:cs/>
        </w:rPr>
        <w:t xml:space="preserve"> </w:t>
      </w:r>
      <w:r w:rsidR="00A54C08">
        <w:rPr>
          <w:rFonts w:hint="cs"/>
          <w:color w:val="FF0000"/>
          <w:cs/>
        </w:rPr>
        <w:t>680</w:t>
      </w:r>
      <w:r w:rsidRPr="00A71C19">
        <w:rPr>
          <w:rFonts w:hint="cs"/>
          <w:color w:val="FF0000"/>
          <w:cs/>
        </w:rPr>
        <w:t xml:space="preserve"> ชั่วโมง </w:t>
      </w:r>
      <w:r>
        <w:rPr>
          <w:rFonts w:hint="cs"/>
          <w:cs/>
        </w:rPr>
        <w:t>โดย</w:t>
      </w:r>
      <w:r w:rsidR="000B4692">
        <w:rPr>
          <w:rFonts w:hint="cs"/>
          <w:cs/>
        </w:rPr>
        <w:t>สถานประกอบการกำ</w:t>
      </w:r>
      <w:r w:rsidR="00A54C08">
        <w:rPr>
          <w:rFonts w:hint="cs"/>
          <w:cs/>
        </w:rPr>
        <w:t>หนดให้มีระยะเวลาปฏิบัติงาน</w:t>
      </w:r>
      <w:r w:rsidR="00C52E69">
        <w:rPr>
          <w:rFonts w:hint="cs"/>
          <w:cs/>
        </w:rPr>
        <w:t xml:space="preserve">แต่ละวัน </w:t>
      </w:r>
      <w:r w:rsidR="000B4692" w:rsidRPr="00EF2C4B">
        <w:rPr>
          <w:rFonts w:hint="cs"/>
          <w:color w:val="FF0000"/>
          <w:cs/>
        </w:rPr>
        <w:t>ตั้งแต่ 08</w:t>
      </w:r>
      <w:r w:rsidR="000B4692" w:rsidRPr="00EF2C4B">
        <w:rPr>
          <w:color w:val="FF0000"/>
          <w:cs/>
        </w:rPr>
        <w:t>:</w:t>
      </w:r>
      <w:r w:rsidR="002F2DC3" w:rsidRPr="00EF2C4B">
        <w:rPr>
          <w:rFonts w:hint="cs"/>
          <w:color w:val="FF0000"/>
          <w:cs/>
        </w:rPr>
        <w:t>3</w:t>
      </w:r>
      <w:r w:rsidR="000B4692" w:rsidRPr="00EF2C4B">
        <w:rPr>
          <w:color w:val="FF0000"/>
        </w:rPr>
        <w:t xml:space="preserve">0 </w:t>
      </w:r>
      <w:r w:rsidR="000B4692" w:rsidRPr="00EF2C4B">
        <w:rPr>
          <w:rFonts w:hint="cs"/>
          <w:color w:val="FF0000"/>
          <w:cs/>
        </w:rPr>
        <w:t>น</w:t>
      </w:r>
      <w:r w:rsidR="002F2DC3" w:rsidRPr="00EF2C4B">
        <w:rPr>
          <w:rFonts w:hint="cs"/>
          <w:color w:val="FF0000"/>
          <w:cs/>
        </w:rPr>
        <w:t>. ถึง 17</w:t>
      </w:r>
      <w:r w:rsidR="000B4692" w:rsidRPr="00EF2C4B">
        <w:rPr>
          <w:color w:val="FF0000"/>
          <w:cs/>
        </w:rPr>
        <w:t>:</w:t>
      </w:r>
      <w:r w:rsidR="002F2DC3" w:rsidRPr="00EF2C4B">
        <w:rPr>
          <w:rFonts w:hint="cs"/>
          <w:color w:val="FF0000"/>
          <w:cs/>
        </w:rPr>
        <w:t>0</w:t>
      </w:r>
      <w:r w:rsidR="000B4692" w:rsidRPr="00EF2C4B">
        <w:rPr>
          <w:color w:val="FF0000"/>
        </w:rPr>
        <w:t xml:space="preserve">0 </w:t>
      </w:r>
      <w:r w:rsidR="000B4692" w:rsidRPr="00EF2C4B">
        <w:rPr>
          <w:rFonts w:hint="cs"/>
          <w:color w:val="FF0000"/>
          <w:cs/>
        </w:rPr>
        <w:t xml:space="preserve">น. </w:t>
      </w:r>
      <w:r w:rsidR="002F2DC3" w:rsidRPr="00EF2C4B">
        <w:rPr>
          <w:rFonts w:hint="cs"/>
          <w:color w:val="FF0000"/>
          <w:cs/>
        </w:rPr>
        <w:t xml:space="preserve">รวมทั้งสิ้น </w:t>
      </w:r>
      <w:r w:rsidR="000512D9">
        <w:rPr>
          <w:rFonts w:hint="cs"/>
          <w:color w:val="FF0000"/>
          <w:cs/>
        </w:rPr>
        <w:t>วันละ 8</w:t>
      </w:r>
      <w:r w:rsidR="002F2DC3" w:rsidRPr="00EF2C4B">
        <w:rPr>
          <w:rFonts w:hint="cs"/>
          <w:color w:val="FF0000"/>
          <w:cs/>
        </w:rPr>
        <w:t xml:space="preserve"> ชั่วโมง</w:t>
      </w:r>
      <w:r w:rsidR="000B4692" w:rsidRPr="00EF2C4B">
        <w:rPr>
          <w:rFonts w:hint="cs"/>
          <w:color w:val="FF0000"/>
          <w:cs/>
        </w:rPr>
        <w:t xml:space="preserve"> </w:t>
      </w:r>
      <w:r w:rsidR="000B4692">
        <w:rPr>
          <w:rFonts w:hint="cs"/>
          <w:cs/>
        </w:rPr>
        <w:t>ทั้งนี้</w:t>
      </w:r>
      <w:r>
        <w:rPr>
          <w:rFonts w:hint="cs"/>
          <w:cs/>
        </w:rPr>
        <w:t>ผู้ปฏิบัติ</w:t>
      </w:r>
      <w:r w:rsidR="00A71C19">
        <w:rPr>
          <w:rFonts w:hint="cs"/>
          <w:cs/>
        </w:rPr>
        <w:t>งาน</w:t>
      </w:r>
      <w:r w:rsidR="00C52E69">
        <w:rPr>
          <w:rFonts w:hint="cs"/>
          <w:cs/>
        </w:rPr>
        <w:t>มี</w:t>
      </w:r>
      <w:r w:rsidR="00A71C19">
        <w:rPr>
          <w:rFonts w:hint="cs"/>
          <w:cs/>
        </w:rPr>
        <w:t>จำนวนชั่วโมงของการปฏิบัติงานสหกิจศึกษา</w:t>
      </w:r>
      <w:r w:rsidR="00A54C08">
        <w:rPr>
          <w:rFonts w:hint="cs"/>
          <w:cs/>
        </w:rPr>
        <w:t xml:space="preserve">ทั้งสิ้น </w:t>
      </w:r>
      <w:r w:rsidR="00A54C08" w:rsidRPr="00A54C08">
        <w:rPr>
          <w:rFonts w:hint="cs"/>
          <w:color w:val="FF0000"/>
          <w:cs/>
        </w:rPr>
        <w:t>674 ชั่วโมง</w:t>
      </w:r>
      <w:r w:rsidR="000B4692" w:rsidRPr="00A54C08">
        <w:rPr>
          <w:rFonts w:hint="cs"/>
          <w:color w:val="FF0000"/>
          <w:cs/>
        </w:rPr>
        <w:t xml:space="preserve"> </w:t>
      </w:r>
      <w:r w:rsidR="00A54C08">
        <w:rPr>
          <w:rFonts w:hint="cs"/>
          <w:cs/>
        </w:rPr>
        <w:t>มีรายละเอียดต่</w:t>
      </w:r>
      <w:r w:rsidR="000B4692">
        <w:rPr>
          <w:rFonts w:hint="cs"/>
          <w:cs/>
        </w:rPr>
        <w:t>อไปนี้</w:t>
      </w:r>
    </w:p>
    <w:p w:rsidR="003343F2" w:rsidRDefault="00402ED5" w:rsidP="00991A87">
      <w:pPr>
        <w:pStyle w:val="a1"/>
      </w:pPr>
      <w:bookmarkStart w:id="467" w:name="_Toc487546632"/>
      <w:r>
        <w:rPr>
          <w:cs/>
        </w:rPr>
        <w:t>ตารางที่ ก-</w:t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>ตารางที่</w:instrText>
      </w:r>
      <w:r w:rsidR="001B5F27">
        <w:instrText>_</w:instrText>
      </w:r>
      <w:r w:rsidR="001B5F27">
        <w:rPr>
          <w:cs/>
        </w:rPr>
        <w:instrText xml:space="preserve">ก- </w:instrText>
      </w:r>
      <w:r w:rsidR="001B5F27">
        <w:instrText xml:space="preserve">\* ARABIC </w:instrText>
      </w:r>
      <w:r w:rsidR="001B5F27">
        <w:fldChar w:fldCharType="separate"/>
      </w:r>
      <w:r w:rsidR="00CF1698">
        <w:rPr>
          <w:noProof/>
        </w:rPr>
        <w:t>1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</w:t>
      </w:r>
      <w:bookmarkEnd w:id="467"/>
      <w:r w:rsidR="007555A0">
        <w:rPr>
          <w:rFonts w:hint="cs"/>
          <w:cs/>
        </w:rPr>
        <w:t xml:space="preserve"> เดือนสิงหาคม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864"/>
        <w:gridCol w:w="1216"/>
        <w:gridCol w:w="1417"/>
        <w:gridCol w:w="1195"/>
        <w:gridCol w:w="1228"/>
        <w:gridCol w:w="1190"/>
        <w:gridCol w:w="1186"/>
      </w:tblGrid>
      <w:tr w:rsidR="00A54C08" w:rsidTr="00A54C08">
        <w:tc>
          <w:tcPr>
            <w:tcW w:w="4282" w:type="pct"/>
            <w:gridSpan w:val="6"/>
          </w:tcPr>
          <w:p w:rsidR="00A54C08" w:rsidRDefault="00A54C08" w:rsidP="00991A87">
            <w:pPr>
              <w:jc w:val="center"/>
            </w:pPr>
            <w:r w:rsidRPr="000B4692">
              <w:rPr>
                <w:rFonts w:hint="cs"/>
                <w:b/>
                <w:bCs/>
                <w:cs/>
              </w:rPr>
              <w:t>สิงหาคม</w:t>
            </w:r>
            <w:r>
              <w:rPr>
                <w:rFonts w:hint="cs"/>
                <w:b/>
                <w:bCs/>
                <w:cs/>
              </w:rPr>
              <w:t xml:space="preserve"> 2560 (160 ชั่วโมง)</w:t>
            </w:r>
          </w:p>
        </w:tc>
        <w:tc>
          <w:tcPr>
            <w:tcW w:w="718" w:type="pct"/>
            <w:vMerge w:val="restart"/>
          </w:tcPr>
          <w:p w:rsidR="00A54C08" w:rsidRPr="000B4692" w:rsidRDefault="00A54C08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736" w:type="pct"/>
          </w:tcPr>
          <w:p w:rsidR="00A54C08" w:rsidRPr="00194575" w:rsidRDefault="00A54C08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857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723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743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720" w:type="pct"/>
          </w:tcPr>
          <w:p w:rsidR="00A54C08" w:rsidRPr="00194575" w:rsidRDefault="00A54C08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  <w:tc>
          <w:tcPr>
            <w:tcW w:w="718" w:type="pct"/>
            <w:vMerge/>
          </w:tcPr>
          <w:p w:rsidR="00A54C08" w:rsidRPr="00194575" w:rsidRDefault="00A54C08" w:rsidP="00991A87">
            <w:pPr>
              <w:jc w:val="center"/>
              <w:rPr>
                <w:b/>
                <w:bCs/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32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32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30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สายวันที่ 21 และ 25 วันละ 1 ชั่วโมง</w:t>
            </w:r>
          </w:p>
        </w:tc>
      </w:tr>
      <w:tr w:rsidR="00A54C08" w:rsidTr="00A54C08">
        <w:tc>
          <w:tcPr>
            <w:tcW w:w="50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736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20</w:t>
            </w:r>
          </w:p>
        </w:tc>
        <w:tc>
          <w:tcPr>
            <w:tcW w:w="857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743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20" w:type="pct"/>
          </w:tcPr>
          <w:p w:rsidR="00A54C08" w:rsidRDefault="00A54C08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718" w:type="pct"/>
          </w:tcPr>
          <w:p w:rsidR="00A54C08" w:rsidRDefault="00A54C08" w:rsidP="00991A87">
            <w:pPr>
              <w:jc w:val="center"/>
              <w:rPr>
                <w:cs/>
              </w:rPr>
            </w:pPr>
          </w:p>
        </w:tc>
      </w:tr>
      <w:tr w:rsidR="00A54C08" w:rsidTr="00A54C08">
        <w:tc>
          <w:tcPr>
            <w:tcW w:w="503" w:type="pct"/>
          </w:tcPr>
          <w:p w:rsidR="00A54C08" w:rsidRPr="007555A0" w:rsidRDefault="00A54C08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736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124</w:t>
            </w:r>
          </w:p>
        </w:tc>
        <w:tc>
          <w:tcPr>
            <w:tcW w:w="857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-</w:t>
            </w:r>
          </w:p>
        </w:tc>
        <w:tc>
          <w:tcPr>
            <w:tcW w:w="723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cs"/>
                <w:b/>
                <w:bCs/>
                <w:u w:val="single"/>
                <w:cs/>
              </w:rPr>
              <w:t>4</w:t>
            </w:r>
          </w:p>
        </w:tc>
        <w:tc>
          <w:tcPr>
            <w:tcW w:w="743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 w:rsidRPr="003B65C2">
              <w:rPr>
                <w:rFonts w:hint="cs"/>
                <w:b/>
                <w:bCs/>
                <w:u w:val="single"/>
                <w:cs/>
              </w:rPr>
              <w:t>-</w:t>
            </w:r>
          </w:p>
        </w:tc>
        <w:tc>
          <w:tcPr>
            <w:tcW w:w="720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</w:rPr>
            </w:pPr>
            <w:r w:rsidRPr="003B65C2">
              <w:rPr>
                <w:rFonts w:hint="cs"/>
                <w:b/>
                <w:bCs/>
                <w:u w:val="single"/>
                <w:cs/>
              </w:rPr>
              <w:t>2</w:t>
            </w:r>
          </w:p>
        </w:tc>
        <w:tc>
          <w:tcPr>
            <w:tcW w:w="718" w:type="pct"/>
          </w:tcPr>
          <w:p w:rsidR="00A54C08" w:rsidRPr="003B65C2" w:rsidRDefault="00A54C08" w:rsidP="00991A87">
            <w:pPr>
              <w:jc w:val="center"/>
              <w:rPr>
                <w:b/>
                <w:bCs/>
                <w:u w:val="single"/>
                <w:cs/>
              </w:rPr>
            </w:pPr>
          </w:p>
        </w:tc>
      </w:tr>
    </w:tbl>
    <w:p w:rsidR="007555A0" w:rsidRDefault="007555A0" w:rsidP="00991A87">
      <w:pPr>
        <w:spacing w:line="240" w:lineRule="auto"/>
      </w:pPr>
    </w:p>
    <w:p w:rsidR="007555A0" w:rsidRDefault="007555A0" w:rsidP="00991A87">
      <w:pPr>
        <w:pStyle w:val="a1"/>
      </w:pPr>
      <w:r>
        <w:rPr>
          <w:cs/>
        </w:rPr>
        <w:t>ตารางที่ ก-</w:t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>ตารางที่</w:instrText>
      </w:r>
      <w:r w:rsidR="001B5F27">
        <w:instrText>_</w:instrText>
      </w:r>
      <w:r w:rsidR="001B5F27">
        <w:rPr>
          <w:cs/>
        </w:rPr>
        <w:instrText xml:space="preserve">ก- </w:instrText>
      </w:r>
      <w:r w:rsidR="001B5F27">
        <w:instrText xml:space="preserve">\* ARABIC </w:instrText>
      </w:r>
      <w:r w:rsidR="001B5F27">
        <w:fldChar w:fldCharType="separate"/>
      </w:r>
      <w:r w:rsidR="00CF1698">
        <w:rPr>
          <w:noProof/>
        </w:rPr>
        <w:t>2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 เดือนกันยายน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65"/>
        <w:gridCol w:w="1428"/>
        <w:gridCol w:w="1663"/>
        <w:gridCol w:w="1404"/>
        <w:gridCol w:w="1442"/>
        <w:gridCol w:w="1394"/>
      </w:tblGrid>
      <w:tr w:rsidR="007555A0" w:rsidTr="003B65C2">
        <w:trPr>
          <w:tblHeader/>
        </w:trPr>
        <w:tc>
          <w:tcPr>
            <w:tcW w:w="5000" w:type="pct"/>
            <w:gridSpan w:val="6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lastRenderedPageBreak/>
              <w:t>กันยายน 2560 (</w:t>
            </w:r>
            <w:r w:rsidR="006B2CFF">
              <w:rPr>
                <w:rFonts w:hint="cs"/>
                <w:b/>
                <w:bCs/>
                <w:cs/>
              </w:rPr>
              <w:t xml:space="preserve">168 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7555A0" w:rsidTr="003B65C2">
        <w:trPr>
          <w:tblHeader/>
        </w:trPr>
        <w:tc>
          <w:tcPr>
            <w:tcW w:w="582" w:type="pct"/>
          </w:tcPr>
          <w:p w:rsidR="007555A0" w:rsidRPr="00BF2537" w:rsidRDefault="007555A0" w:rsidP="00991A87">
            <w:pPr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7555A0" w:rsidTr="007555A0">
        <w:tc>
          <w:tcPr>
            <w:tcW w:w="582" w:type="pct"/>
          </w:tcPr>
          <w:p w:rsidR="007555A0" w:rsidRDefault="007555A0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8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6B2CFF" w:rsidRDefault="007555A0" w:rsidP="00991A8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6B2CFF" w:rsidRDefault="007555A0" w:rsidP="00991A8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6B2CFF" w:rsidRDefault="007555A0" w:rsidP="00991A87">
            <w:pPr>
              <w:jc w:val="center"/>
              <w:rPr>
                <w:cs/>
              </w:rPr>
            </w:pPr>
            <w:r w:rsidRPr="006B2CFF"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P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 w:rsidRPr="006B2CFF">
              <w:rPr>
                <w:rFonts w:hint="cs"/>
                <w:cs/>
              </w:rPr>
              <w:t>-</w:t>
            </w:r>
          </w:p>
        </w:tc>
      </w:tr>
      <w:tr w:rsidR="007555A0" w:rsidTr="007555A0">
        <w:tc>
          <w:tcPr>
            <w:tcW w:w="582" w:type="pct"/>
          </w:tcPr>
          <w:p w:rsidR="007555A0" w:rsidRPr="007555A0" w:rsidRDefault="007555A0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168</w:t>
            </w:r>
          </w:p>
        </w:tc>
        <w:tc>
          <w:tcPr>
            <w:tcW w:w="1002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7555A0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7555A0" w:rsidRDefault="007555A0" w:rsidP="00991A87">
      <w:pPr>
        <w:spacing w:line="240" w:lineRule="auto"/>
      </w:pPr>
    </w:p>
    <w:p w:rsidR="007555A0" w:rsidRDefault="003B65C2" w:rsidP="00991A87">
      <w:pPr>
        <w:pStyle w:val="a1"/>
      </w:pPr>
      <w:r>
        <w:rPr>
          <w:cs/>
        </w:rPr>
        <w:t>ตารางที่ ก-</w:t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>ตารางที่</w:instrText>
      </w:r>
      <w:r w:rsidR="001B5F27">
        <w:instrText>_</w:instrText>
      </w:r>
      <w:r w:rsidR="001B5F27">
        <w:rPr>
          <w:cs/>
        </w:rPr>
        <w:instrText xml:space="preserve">ก- </w:instrText>
      </w:r>
      <w:r w:rsidR="001B5F27">
        <w:instrText xml:space="preserve">\* ARABIC </w:instrText>
      </w:r>
      <w:r w:rsidR="001B5F27">
        <w:fldChar w:fldCharType="separate"/>
      </w:r>
      <w:r w:rsidR="00CF1698">
        <w:rPr>
          <w:noProof/>
        </w:rPr>
        <w:t>3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 เดือนตุลาคม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65"/>
        <w:gridCol w:w="1428"/>
        <w:gridCol w:w="1663"/>
        <w:gridCol w:w="1404"/>
        <w:gridCol w:w="1442"/>
        <w:gridCol w:w="1394"/>
      </w:tblGrid>
      <w:tr w:rsidR="007555A0" w:rsidTr="007555A0">
        <w:tc>
          <w:tcPr>
            <w:tcW w:w="5000" w:type="pct"/>
            <w:gridSpan w:val="6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ตุลาคม 2560 (</w:t>
            </w:r>
            <w:r w:rsidR="009F4B5E">
              <w:rPr>
                <w:rFonts w:hint="cs"/>
                <w:b/>
                <w:bCs/>
                <w:cs/>
              </w:rPr>
              <w:t xml:space="preserve">176 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7555A0" w:rsidTr="007555A0">
        <w:tc>
          <w:tcPr>
            <w:tcW w:w="582" w:type="pct"/>
          </w:tcPr>
          <w:p w:rsidR="007555A0" w:rsidRPr="00BF2537" w:rsidRDefault="007555A0" w:rsidP="00991A8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6B2CFF" w:rsidRDefault="006B2CFF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16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6B2CFF" w:rsidTr="007555A0">
        <w:tc>
          <w:tcPr>
            <w:tcW w:w="582" w:type="pct"/>
          </w:tcPr>
          <w:p w:rsidR="006B2CFF" w:rsidRPr="007555A0" w:rsidRDefault="006B2CFF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6B2CFF" w:rsidRPr="006B2CFF" w:rsidRDefault="006B2CFF" w:rsidP="00991A87">
            <w:pPr>
              <w:jc w:val="center"/>
            </w:pPr>
            <w:r>
              <w:rPr>
                <w:rFonts w:hint="cs"/>
                <w:cs/>
              </w:rPr>
              <w:t>176</w:t>
            </w:r>
          </w:p>
        </w:tc>
        <w:tc>
          <w:tcPr>
            <w:tcW w:w="1002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6B2CFF" w:rsidRPr="006B2CFF" w:rsidRDefault="006B2CFF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7555A0" w:rsidRDefault="007555A0" w:rsidP="00991A87">
      <w:pPr>
        <w:spacing w:line="240" w:lineRule="auto"/>
      </w:pPr>
    </w:p>
    <w:p w:rsidR="006B2CFF" w:rsidRDefault="006B2CFF" w:rsidP="00991A87">
      <w:pPr>
        <w:spacing w:line="240" w:lineRule="auto"/>
      </w:pPr>
    </w:p>
    <w:p w:rsidR="006B2CFF" w:rsidRDefault="006B2CFF" w:rsidP="00991A87">
      <w:pPr>
        <w:spacing w:line="240" w:lineRule="auto"/>
      </w:pPr>
    </w:p>
    <w:p w:rsidR="006B2CFF" w:rsidRDefault="006B2CFF" w:rsidP="00991A87">
      <w:pPr>
        <w:spacing w:line="240" w:lineRule="auto"/>
      </w:pPr>
    </w:p>
    <w:p w:rsidR="006B2CFF" w:rsidRDefault="006B2CFF" w:rsidP="00991A87">
      <w:pPr>
        <w:spacing w:line="240" w:lineRule="auto"/>
      </w:pPr>
    </w:p>
    <w:p w:rsidR="00112085" w:rsidRDefault="00112085" w:rsidP="00991A87">
      <w:pPr>
        <w:spacing w:line="240" w:lineRule="auto"/>
      </w:pPr>
    </w:p>
    <w:p w:rsidR="00112085" w:rsidRDefault="00112085" w:rsidP="00991A87">
      <w:pPr>
        <w:spacing w:line="240" w:lineRule="auto"/>
      </w:pPr>
    </w:p>
    <w:p w:rsidR="003B65C2" w:rsidRDefault="003B65C2" w:rsidP="00991A87">
      <w:pPr>
        <w:pStyle w:val="a1"/>
      </w:pPr>
      <w:r>
        <w:rPr>
          <w:cs/>
        </w:rPr>
        <w:t>ตารางที่ ก-</w:t>
      </w:r>
      <w:r w:rsidR="001B5F27">
        <w:fldChar w:fldCharType="begin"/>
      </w:r>
      <w:r w:rsidR="001B5F27">
        <w:instrText xml:space="preserve"> SEQ </w:instrText>
      </w:r>
      <w:r w:rsidR="001B5F27">
        <w:rPr>
          <w:cs/>
        </w:rPr>
        <w:instrText>ตารางที่</w:instrText>
      </w:r>
      <w:r w:rsidR="001B5F27">
        <w:instrText>_</w:instrText>
      </w:r>
      <w:r w:rsidR="001B5F27">
        <w:rPr>
          <w:cs/>
        </w:rPr>
        <w:instrText xml:space="preserve">ก- </w:instrText>
      </w:r>
      <w:r w:rsidR="001B5F27">
        <w:instrText xml:space="preserve">\* ARABIC </w:instrText>
      </w:r>
      <w:r w:rsidR="001B5F27">
        <w:fldChar w:fldCharType="separate"/>
      </w:r>
      <w:r w:rsidR="00CF1698">
        <w:rPr>
          <w:noProof/>
        </w:rPr>
        <w:t>4</w:t>
      </w:r>
      <w:r w:rsidR="001B5F27">
        <w:rPr>
          <w:noProof/>
        </w:rPr>
        <w:fldChar w:fldCharType="end"/>
      </w:r>
      <w:r>
        <w:rPr>
          <w:rFonts w:hint="cs"/>
          <w:cs/>
        </w:rPr>
        <w:t xml:space="preserve"> สรุปจำนวนชั่วโมงการปฏิบัติงานสหกิจศึกษา เดือนพฤศจิกายน 2560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65"/>
        <w:gridCol w:w="1428"/>
        <w:gridCol w:w="1663"/>
        <w:gridCol w:w="1404"/>
        <w:gridCol w:w="1442"/>
        <w:gridCol w:w="1394"/>
      </w:tblGrid>
      <w:tr w:rsidR="007555A0" w:rsidTr="003B65C2">
        <w:trPr>
          <w:tblHeader/>
        </w:trPr>
        <w:tc>
          <w:tcPr>
            <w:tcW w:w="5000" w:type="pct"/>
            <w:gridSpan w:val="6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พฤศจิกายน 2560 (</w:t>
            </w:r>
            <w:r w:rsidR="009B00B9">
              <w:rPr>
                <w:rFonts w:hint="cs"/>
                <w:b/>
                <w:bCs/>
                <w:cs/>
              </w:rPr>
              <w:t xml:space="preserve">176 </w:t>
            </w:r>
            <w:r>
              <w:rPr>
                <w:rFonts w:hint="cs"/>
                <w:b/>
                <w:bCs/>
                <w:cs/>
              </w:rPr>
              <w:t>ชั่วโมง)</w:t>
            </w:r>
          </w:p>
        </w:tc>
      </w:tr>
      <w:tr w:rsidR="007555A0" w:rsidTr="003B65C2">
        <w:trPr>
          <w:tblHeader/>
        </w:trPr>
        <w:tc>
          <w:tcPr>
            <w:tcW w:w="582" w:type="pct"/>
          </w:tcPr>
          <w:p w:rsidR="007555A0" w:rsidRPr="00BF2537" w:rsidRDefault="007555A0" w:rsidP="00991A87">
            <w:pPr>
              <w:jc w:val="right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สัปดาห์</w:t>
            </w:r>
          </w:p>
        </w:tc>
        <w:tc>
          <w:tcPr>
            <w:tcW w:w="861" w:type="pct"/>
          </w:tcPr>
          <w:p w:rsidR="007555A0" w:rsidRPr="00194575" w:rsidRDefault="007555A0" w:rsidP="00991A87">
            <w:pPr>
              <w:jc w:val="center"/>
              <w:rPr>
                <w:b/>
                <w:bCs/>
                <w:cs/>
              </w:rPr>
            </w:pPr>
            <w:r w:rsidRPr="00194575">
              <w:rPr>
                <w:rFonts w:hint="cs"/>
                <w:b/>
                <w:bCs/>
                <w:cs/>
              </w:rPr>
              <w:t xml:space="preserve">มาทำงาน </w:t>
            </w:r>
          </w:p>
        </w:tc>
        <w:tc>
          <w:tcPr>
            <w:tcW w:w="1002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ขาด</w:t>
            </w:r>
          </w:p>
        </w:tc>
        <w:tc>
          <w:tcPr>
            <w:tcW w:w="846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ลากิจ</w:t>
            </w:r>
          </w:p>
        </w:tc>
        <w:tc>
          <w:tcPr>
            <w:tcW w:w="869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ลาป่วย</w:t>
            </w:r>
          </w:p>
        </w:tc>
        <w:tc>
          <w:tcPr>
            <w:tcW w:w="840" w:type="pct"/>
          </w:tcPr>
          <w:p w:rsidR="007555A0" w:rsidRPr="00194575" w:rsidRDefault="007555A0" w:rsidP="00991A87">
            <w:pPr>
              <w:jc w:val="center"/>
              <w:rPr>
                <w:b/>
                <w:bCs/>
              </w:rPr>
            </w:pPr>
            <w:r w:rsidRPr="00194575">
              <w:rPr>
                <w:rFonts w:hint="cs"/>
                <w:b/>
                <w:bCs/>
                <w:cs/>
              </w:rPr>
              <w:t>มาสาย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1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 w:rsidRPr="009F4B5E">
              <w:rPr>
                <w:rFonts w:hint="cs"/>
                <w:cs/>
              </w:rPr>
              <w:t>24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2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4</w:t>
            </w:r>
          </w:p>
        </w:tc>
        <w:tc>
          <w:tcPr>
            <w:tcW w:w="861" w:type="pct"/>
          </w:tcPr>
          <w:p w:rsidR="009F4B5E" w:rsidRPr="009F4B5E" w:rsidRDefault="009F4B5E" w:rsidP="00991A87">
            <w:pPr>
              <w:jc w:val="center"/>
            </w:pPr>
            <w:r>
              <w:rPr>
                <w:rFonts w:hint="cs"/>
                <w:cs/>
              </w:rPr>
              <w:t>40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5</w:t>
            </w:r>
          </w:p>
        </w:tc>
        <w:tc>
          <w:tcPr>
            <w:tcW w:w="861" w:type="pct"/>
          </w:tcPr>
          <w:p w:rsidR="009F4B5E" w:rsidRDefault="009F4B5E" w:rsidP="00991A87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32</w:t>
            </w:r>
          </w:p>
        </w:tc>
        <w:tc>
          <w:tcPr>
            <w:tcW w:w="1002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6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69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  <w:tc>
          <w:tcPr>
            <w:tcW w:w="840" w:type="pct"/>
          </w:tcPr>
          <w:p w:rsidR="009F4B5E" w:rsidRPr="006B2CFF" w:rsidRDefault="009F4B5E" w:rsidP="00991A87">
            <w:pPr>
              <w:jc w:val="center"/>
            </w:pPr>
            <w:r>
              <w:rPr>
                <w:rFonts w:hint="cs"/>
                <w:cs/>
              </w:rPr>
              <w:t>-</w:t>
            </w:r>
          </w:p>
        </w:tc>
      </w:tr>
      <w:tr w:rsidR="009F4B5E" w:rsidTr="007555A0">
        <w:tc>
          <w:tcPr>
            <w:tcW w:w="582" w:type="pct"/>
          </w:tcPr>
          <w:p w:rsidR="009F4B5E" w:rsidRPr="007555A0" w:rsidRDefault="009F4B5E" w:rsidP="00991A87">
            <w:pPr>
              <w:jc w:val="center"/>
              <w:rPr>
                <w:b/>
                <w:bCs/>
                <w:cs/>
              </w:rPr>
            </w:pPr>
            <w:r w:rsidRPr="007555A0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861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176</w:t>
            </w:r>
          </w:p>
        </w:tc>
        <w:tc>
          <w:tcPr>
            <w:tcW w:w="1002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6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69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  <w:tc>
          <w:tcPr>
            <w:tcW w:w="840" w:type="pct"/>
          </w:tcPr>
          <w:p w:rsidR="009F4B5E" w:rsidRPr="003343F2" w:rsidRDefault="009F4B5E" w:rsidP="00991A87">
            <w:pPr>
              <w:jc w:val="center"/>
              <w:rPr>
                <w:u w:val="single"/>
              </w:rPr>
            </w:pPr>
            <w:r>
              <w:rPr>
                <w:rFonts w:hint="cs"/>
                <w:u w:val="single"/>
                <w:cs/>
              </w:rPr>
              <w:t>-</w:t>
            </w:r>
          </w:p>
        </w:tc>
      </w:tr>
    </w:tbl>
    <w:p w:rsidR="000B4692" w:rsidRDefault="000B4692" w:rsidP="00991A87">
      <w:pPr>
        <w:spacing w:line="240" w:lineRule="auto"/>
      </w:pPr>
    </w:p>
    <w:p w:rsidR="009D68CD" w:rsidRDefault="009D68CD" w:rsidP="00991A87">
      <w:pPr>
        <w:spacing w:line="240" w:lineRule="auto"/>
        <w:rPr>
          <w:cs/>
        </w:rPr>
      </w:pPr>
    </w:p>
    <w:p w:rsidR="009D68CD" w:rsidRDefault="009D68CD" w:rsidP="00991A87">
      <w:pPr>
        <w:spacing w:line="240" w:lineRule="auto"/>
      </w:pPr>
    </w:p>
    <w:p w:rsidR="009D68CD" w:rsidRDefault="00076CC2" w:rsidP="00991A87">
      <w:pPr>
        <w:spacing w:line="240" w:lineRule="auto"/>
        <w:rPr>
          <w:color w:val="FF0000"/>
        </w:rPr>
      </w:pPr>
      <w:r w:rsidRPr="00076CC2">
        <w:rPr>
          <w:rFonts w:hint="cs"/>
          <w:color w:val="FF0000"/>
          <w:cs/>
        </w:rPr>
        <w:t xml:space="preserve">หมายเหตุ </w:t>
      </w:r>
      <w:r w:rsidRPr="00076CC2">
        <w:rPr>
          <w:color w:val="FF0000"/>
          <w:cs/>
        </w:rPr>
        <w:t xml:space="preserve">: </w:t>
      </w:r>
      <w:r>
        <w:rPr>
          <w:color w:val="FF0000"/>
          <w:cs/>
        </w:rPr>
        <w:t xml:space="preserve">   </w:t>
      </w:r>
      <w:r>
        <w:rPr>
          <w:rFonts w:hint="cs"/>
          <w:color w:val="FF0000"/>
          <w:cs/>
        </w:rPr>
        <w:t>กรณีมีการขาด ลา มาสาย  หรือทำงานนอกเวลา ให้ระบุวัน และชั่วโมงที่หายไป เพื่อใช้ในการพิจารณาชั่วโมงการปฏิบัติงานสหกิจศึกษาที่ถูกต้อง</w:t>
      </w:r>
    </w:p>
    <w:p w:rsidR="001A2EBF" w:rsidRDefault="001A2EBF" w:rsidP="00991A87">
      <w:pPr>
        <w:spacing w:line="240" w:lineRule="auto"/>
        <w:rPr>
          <w:color w:val="FF0000"/>
        </w:rPr>
      </w:pPr>
    </w:p>
    <w:p w:rsidR="00136C4B" w:rsidRDefault="00136C4B" w:rsidP="00991A87">
      <w:pPr>
        <w:spacing w:line="240" w:lineRule="auto"/>
        <w:rPr>
          <w:color w:val="FF0000"/>
          <w:cs/>
        </w:rPr>
        <w:sectPr w:rsidR="00136C4B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136C4B" w:rsidRPr="00136C4B" w:rsidRDefault="00136C4B" w:rsidP="00991A87">
      <w:pPr>
        <w:pStyle w:val="Heading2"/>
        <w:numPr>
          <w:ilvl w:val="0"/>
          <w:numId w:val="0"/>
        </w:numPr>
        <w:ind w:left="720"/>
        <w:jc w:val="center"/>
        <w:rPr>
          <w:cs/>
        </w:rPr>
      </w:pPr>
      <w:r w:rsidRPr="00136C4B">
        <w:rPr>
          <w:rFonts w:hint="cs"/>
          <w:cs/>
        </w:rPr>
        <w:lastRenderedPageBreak/>
        <w:t>รายงานผลการดำเนินงานสหกิจศึกษารายสัปดาห์</w:t>
      </w:r>
    </w:p>
    <w:p w:rsidR="001A2EBF" w:rsidRPr="00136C4B" w:rsidRDefault="00136C4B" w:rsidP="00991A87">
      <w:pPr>
        <w:tabs>
          <w:tab w:val="center" w:pos="4297"/>
        </w:tabs>
        <w:spacing w:line="240" w:lineRule="auto"/>
        <w:rPr>
          <w:cs/>
        </w:rPr>
        <w:sectPr w:rsidR="001A2EBF" w:rsidRPr="00136C4B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  <w:r>
        <w:rPr>
          <w:cs/>
        </w:rPr>
        <w:tab/>
      </w:r>
    </w:p>
    <w:p w:rsidR="00FD1C17" w:rsidRPr="007E1467" w:rsidRDefault="00FD1C17" w:rsidP="00991A87">
      <w:pPr>
        <w:pStyle w:val="a2"/>
        <w:rPr>
          <w:b w:val="0"/>
          <w:bCs w:val="0"/>
          <w:sz w:val="32"/>
          <w:szCs w:val="32"/>
          <w:cs/>
        </w:rPr>
      </w:pPr>
    </w:p>
    <w:p w:rsidR="00FD1C17" w:rsidRPr="007E1467" w:rsidRDefault="00FD1C17" w:rsidP="00991A87">
      <w:pPr>
        <w:spacing w:line="240" w:lineRule="auto"/>
        <w:rPr>
          <w:cs/>
        </w:rPr>
      </w:pPr>
    </w:p>
    <w:p w:rsidR="00FD1C17" w:rsidRPr="007E1467" w:rsidRDefault="00FD1C17" w:rsidP="00991A87">
      <w:pPr>
        <w:spacing w:line="240" w:lineRule="auto"/>
        <w:rPr>
          <w:cs/>
        </w:rPr>
      </w:pPr>
    </w:p>
    <w:p w:rsidR="00FD1C17" w:rsidRPr="007E1467" w:rsidRDefault="00FD1C17" w:rsidP="00991A87">
      <w:pPr>
        <w:spacing w:line="240" w:lineRule="auto"/>
        <w:rPr>
          <w:cs/>
        </w:rPr>
      </w:pPr>
    </w:p>
    <w:p w:rsidR="00FD1C17" w:rsidRPr="007E1467" w:rsidRDefault="00FD1C17" w:rsidP="00991A87">
      <w:pPr>
        <w:spacing w:line="240" w:lineRule="auto"/>
      </w:pPr>
    </w:p>
    <w:p w:rsidR="00FD1C17" w:rsidRPr="007E1467" w:rsidRDefault="00FD1C17" w:rsidP="00991A87">
      <w:pPr>
        <w:spacing w:line="240" w:lineRule="auto"/>
      </w:pPr>
    </w:p>
    <w:p w:rsidR="00FD1C17" w:rsidRPr="007E1467" w:rsidRDefault="00FD1C17" w:rsidP="00991A87">
      <w:pPr>
        <w:spacing w:line="240" w:lineRule="auto"/>
        <w:rPr>
          <w:cs/>
        </w:rPr>
      </w:pPr>
    </w:p>
    <w:p w:rsidR="00FD1C17" w:rsidRPr="00CE4062" w:rsidRDefault="00FD1C17" w:rsidP="00991A87">
      <w:pPr>
        <w:pStyle w:val="Heading1"/>
        <w:numPr>
          <w:ilvl w:val="0"/>
          <w:numId w:val="0"/>
        </w:numPr>
        <w:spacing w:line="240" w:lineRule="auto"/>
        <w:rPr>
          <w:cs/>
        </w:rPr>
        <w:sectPr w:rsidR="00FD1C17" w:rsidRPr="00CE4062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468" w:name="_Toc487543141"/>
      <w:r w:rsidRPr="00CE4062">
        <w:rPr>
          <w:cs/>
        </w:rPr>
        <w:t>ภาคผนวก ข</w:t>
      </w:r>
      <w:r w:rsidRPr="00CE4062">
        <w:rPr>
          <w:cs/>
        </w:rPr>
        <w:br/>
        <w:t>ใบนำส่งและเอกสารสหกิจที่เกี่ยวข้อง</w:t>
      </w:r>
      <w:bookmarkEnd w:id="468"/>
    </w:p>
    <w:bookmarkEnd w:id="466"/>
    <w:p w:rsidR="00B37E0E" w:rsidRPr="00CE4062" w:rsidRDefault="00B37E0E" w:rsidP="00991A87">
      <w:pPr>
        <w:pStyle w:val="a2"/>
      </w:pPr>
      <w:r w:rsidRPr="00CE4062">
        <w:rPr>
          <w:cs/>
        </w:rPr>
        <w:lastRenderedPageBreak/>
        <w:t>แบบฟอร์มอนุญาตให้ไปปฏิบัติงานสหกิจศึกษา (</w:t>
      </w:r>
      <w:r w:rsidRPr="00CE4062">
        <w:t>IN</w:t>
      </w:r>
      <w:r w:rsidRPr="00CE4062">
        <w:rPr>
          <w:szCs w:val="40"/>
          <w:cs/>
        </w:rPr>
        <w:t>-</w:t>
      </w:r>
      <w:r w:rsidRPr="00CE4062">
        <w:t>S003</w:t>
      </w:r>
      <w:r w:rsidRPr="00CE4062">
        <w:rPr>
          <w:cs/>
        </w:rPr>
        <w:t>)</w:t>
      </w:r>
    </w:p>
    <w:p w:rsidR="00B37E0E" w:rsidRPr="007E1467" w:rsidRDefault="000B749A" w:rsidP="00991A87">
      <w:pPr>
        <w:spacing w:line="240" w:lineRule="auto"/>
      </w:pPr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2B2A5BA3" wp14:editId="130A48DF">
                <wp:simplePos x="0" y="0"/>
                <wp:positionH relativeFrom="column">
                  <wp:posOffset>1</wp:posOffset>
                </wp:positionH>
                <wp:positionV relativeFrom="paragraph">
                  <wp:posOffset>379730</wp:posOffset>
                </wp:positionV>
                <wp:extent cx="5257800" cy="7317740"/>
                <wp:effectExtent l="0" t="0" r="19050" b="1651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1B4D047A" id="Rectangle 66" o:spid="_x0000_s1026" style="position:absolute;margin-left:0;margin-top:29.9pt;width:414pt;height:576.2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" filled="f" strokecolor="black [3213]" strokeweight=".25pt"/>
            </w:pict>
          </mc:Fallback>
        </mc:AlternateContent>
      </w:r>
    </w:p>
    <w:p w:rsidR="007C2052" w:rsidRPr="007E1467" w:rsidRDefault="007C2052" w:rsidP="00991A87">
      <w:pPr>
        <w:pStyle w:val="a2"/>
        <w:rPr>
          <w:ins w:id="469" w:author="Pahommie" w:date="2014-11-24T10:51:00Z"/>
          <w:b w:val="0"/>
          <w:bCs w:val="0"/>
          <w:sz w:val="32"/>
          <w:szCs w:val="32"/>
        </w:rPr>
      </w:pPr>
    </w:p>
    <w:p w:rsidR="008730E0" w:rsidRPr="007E1467" w:rsidRDefault="00983634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ins w:id="470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="008730E0" w:rsidRPr="007E1467">
        <w:rPr>
          <w:b w:val="0"/>
          <w:bCs w:val="0"/>
          <w:sz w:val="32"/>
          <w:szCs w:val="32"/>
          <w:cs/>
        </w:rPr>
        <w:br w:type="page"/>
      </w:r>
    </w:p>
    <w:p w:rsidR="000207CC" w:rsidRPr="007E1467" w:rsidRDefault="000207CC" w:rsidP="00991A87">
      <w:pPr>
        <w:spacing w:line="240" w:lineRule="auto"/>
        <w:rPr>
          <w:cs/>
        </w:rPr>
        <w:sectPr w:rsidR="000207CC" w:rsidRPr="007E1467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010CF" w:rsidRPr="00CE4062" w:rsidRDefault="00D010CF" w:rsidP="00991A87">
      <w:pPr>
        <w:pStyle w:val="Heading2"/>
        <w:numPr>
          <w:ilvl w:val="0"/>
          <w:numId w:val="0"/>
        </w:numPr>
        <w:ind w:left="720"/>
        <w:jc w:val="center"/>
      </w:pPr>
      <w:r w:rsidRPr="00CE4062">
        <w:rPr>
          <w:cs/>
        </w:rPr>
        <w:lastRenderedPageBreak/>
        <w:t>แบบแจ้งรายละเอียดการปฏิบัติงาน และ</w:t>
      </w:r>
      <w:r w:rsidR="00F00682" w:rsidRPr="00CE4062">
        <w:rPr>
          <w:cs/>
        </w:rPr>
        <w:t>แ</w:t>
      </w:r>
      <w:r w:rsidRPr="00CE4062">
        <w:rPr>
          <w:cs/>
        </w:rPr>
        <w:t>ผนที่ตั้งสถานประกอบการ (</w:t>
      </w:r>
      <w:r w:rsidRPr="00CE4062">
        <w:t>IN</w:t>
      </w:r>
      <w:r w:rsidRPr="00CE4062">
        <w:rPr>
          <w:cs/>
        </w:rPr>
        <w:t>-</w:t>
      </w:r>
      <w:r w:rsidRPr="00CE4062">
        <w:t>S004</w:t>
      </w:r>
      <w:r w:rsidRPr="00CE4062">
        <w:rPr>
          <w:cs/>
        </w:rPr>
        <w:t>)</w:t>
      </w:r>
    </w:p>
    <w:p w:rsidR="00D010CF" w:rsidRPr="007E1467" w:rsidRDefault="000B749A" w:rsidP="00991A87">
      <w:pPr>
        <w:spacing w:line="240" w:lineRule="auto"/>
      </w:pPr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471BA02" wp14:editId="29F9D245">
                <wp:simplePos x="0" y="0"/>
                <wp:positionH relativeFrom="column">
                  <wp:posOffset>1</wp:posOffset>
                </wp:positionH>
                <wp:positionV relativeFrom="paragraph">
                  <wp:posOffset>384810</wp:posOffset>
                </wp:positionV>
                <wp:extent cx="5257800" cy="7317740"/>
                <wp:effectExtent l="0" t="0" r="19050" b="1651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6564393E" id="Rectangle 3" o:spid="_x0000_s1026" style="position:absolute;margin-left:0;margin-top:30.3pt;width:414pt;height:576.2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" filled="f" strokecolor="black [3213]" strokeweight=".25pt"/>
            </w:pict>
          </mc:Fallback>
        </mc:AlternateContent>
      </w:r>
    </w:p>
    <w:p w:rsidR="00D010CF" w:rsidRPr="007E1467" w:rsidRDefault="00D010CF" w:rsidP="00991A87">
      <w:pPr>
        <w:pStyle w:val="a2"/>
        <w:rPr>
          <w:ins w:id="471" w:author="Pahommie" w:date="2014-11-24T10:51:00Z"/>
          <w:b w:val="0"/>
          <w:bCs w:val="0"/>
          <w:sz w:val="32"/>
          <w:szCs w:val="32"/>
        </w:rPr>
      </w:pPr>
    </w:p>
    <w:p w:rsidR="00D010CF" w:rsidRPr="007E1467" w:rsidRDefault="00D010CF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ins w:id="472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D010CF" w:rsidRPr="007E1467" w:rsidRDefault="00D010CF" w:rsidP="00991A87">
      <w:pPr>
        <w:spacing w:line="240" w:lineRule="auto"/>
        <w:rPr>
          <w:cs/>
        </w:rPr>
        <w:sectPr w:rsidR="00D010CF" w:rsidRPr="007E1467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010CF" w:rsidRPr="00CE4062" w:rsidRDefault="00D010CF" w:rsidP="00991A87">
      <w:pPr>
        <w:pStyle w:val="Heading2"/>
        <w:numPr>
          <w:ilvl w:val="0"/>
          <w:numId w:val="0"/>
        </w:numPr>
        <w:ind w:left="720"/>
        <w:jc w:val="center"/>
      </w:pPr>
      <w:r w:rsidRPr="00CE4062">
        <w:rPr>
          <w:cs/>
        </w:rPr>
        <w:lastRenderedPageBreak/>
        <w:t>แบบฟอร์มแจ้งแผนปฏิบัติงานสหกิจศึกษา 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 w:rsidRPr="00CE4062">
        <w:rPr>
          <w:cs/>
        </w:rPr>
        <w:t>5)</w:t>
      </w:r>
    </w:p>
    <w:p w:rsidR="00D010CF" w:rsidRPr="007E1467" w:rsidRDefault="000B749A" w:rsidP="00991A87">
      <w:pPr>
        <w:spacing w:line="240" w:lineRule="auto"/>
      </w:pPr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471BA02" wp14:editId="29F9D245">
                <wp:simplePos x="0" y="0"/>
                <wp:positionH relativeFrom="column">
                  <wp:posOffset>1</wp:posOffset>
                </wp:positionH>
                <wp:positionV relativeFrom="paragraph">
                  <wp:posOffset>376555</wp:posOffset>
                </wp:positionV>
                <wp:extent cx="5143500" cy="7317740"/>
                <wp:effectExtent l="0" t="0" r="19050" b="1651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07FFDACB" id="Rectangle 5" o:spid="_x0000_s1026" style="position:absolute;margin-left:0;margin-top:29.65pt;width:405pt;height:576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" filled="f" strokecolor="black [3213]" strokeweight=".25pt"/>
            </w:pict>
          </mc:Fallback>
        </mc:AlternateContent>
      </w:r>
    </w:p>
    <w:p w:rsidR="00D010CF" w:rsidRPr="007E1467" w:rsidRDefault="00D010CF" w:rsidP="00991A87">
      <w:pPr>
        <w:pStyle w:val="a2"/>
        <w:rPr>
          <w:ins w:id="473" w:author="Pahommie" w:date="2014-11-24T10:51:00Z"/>
          <w:b w:val="0"/>
          <w:bCs w:val="0"/>
          <w:sz w:val="32"/>
          <w:szCs w:val="32"/>
        </w:rPr>
      </w:pPr>
    </w:p>
    <w:p w:rsidR="00D010CF" w:rsidRPr="007E1467" w:rsidRDefault="00D010CF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ins w:id="474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D010CF" w:rsidRPr="007E1467" w:rsidRDefault="00D010CF" w:rsidP="00991A87">
      <w:pPr>
        <w:spacing w:line="240" w:lineRule="auto"/>
        <w:rPr>
          <w:cs/>
        </w:rPr>
        <w:sectPr w:rsidR="00D010CF" w:rsidRPr="007E1467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010CF" w:rsidRPr="00CE4062" w:rsidRDefault="00D010CF" w:rsidP="00991A87">
      <w:pPr>
        <w:pStyle w:val="Heading2"/>
        <w:numPr>
          <w:ilvl w:val="0"/>
          <w:numId w:val="0"/>
        </w:numPr>
        <w:ind w:left="720"/>
        <w:jc w:val="center"/>
      </w:pPr>
      <w:r w:rsidRPr="00CE4062">
        <w:rPr>
          <w:cs/>
        </w:rPr>
        <w:lastRenderedPageBreak/>
        <w:t>แบบฟอร์ม</w:t>
      </w:r>
      <w:r w:rsidR="000371AF" w:rsidRPr="00CE4062">
        <w:rPr>
          <w:cs/>
        </w:rPr>
        <w:t xml:space="preserve">แจ้งโครงร่างรายงานการปฏิบัติงาน </w:t>
      </w:r>
      <w:r w:rsidRPr="00CE4062">
        <w:rPr>
          <w:cs/>
        </w:rPr>
        <w:t>(</w:t>
      </w:r>
      <w:r w:rsidRPr="00CE4062">
        <w:t>IN</w:t>
      </w:r>
      <w:r w:rsidRPr="00CE4062">
        <w:rPr>
          <w:cs/>
        </w:rPr>
        <w:t>-</w:t>
      </w:r>
      <w:r w:rsidRPr="00CE4062">
        <w:t>S00</w:t>
      </w:r>
      <w:r w:rsidRPr="00CE4062">
        <w:rPr>
          <w:cs/>
        </w:rPr>
        <w:t>6)</w:t>
      </w:r>
    </w:p>
    <w:p w:rsidR="00D010CF" w:rsidRPr="007E1467" w:rsidRDefault="000B749A" w:rsidP="00991A87">
      <w:pPr>
        <w:spacing w:line="240" w:lineRule="auto"/>
      </w:pPr>
      <w:r w:rsidRPr="007E146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471BA02" wp14:editId="29F9D245">
                <wp:simplePos x="0" y="0"/>
                <wp:positionH relativeFrom="column">
                  <wp:posOffset>1</wp:posOffset>
                </wp:positionH>
                <wp:positionV relativeFrom="paragraph">
                  <wp:posOffset>376555</wp:posOffset>
                </wp:positionV>
                <wp:extent cx="5257800" cy="7317740"/>
                <wp:effectExtent l="0" t="0" r="19050" b="1651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73177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ect w14:anchorId="709E9E2B" id="Rectangle 6" o:spid="_x0000_s1026" style="position:absolute;margin-left:0;margin-top:29.65pt;width:414pt;height:576.2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" filled="f" strokecolor="black [3213]" strokeweight=".25pt"/>
            </w:pict>
          </mc:Fallback>
        </mc:AlternateContent>
      </w:r>
    </w:p>
    <w:p w:rsidR="00D010CF" w:rsidRPr="007E1467" w:rsidRDefault="00D010CF" w:rsidP="00991A87">
      <w:pPr>
        <w:pStyle w:val="a2"/>
        <w:rPr>
          <w:ins w:id="475" w:author="Pahommie" w:date="2014-11-24T10:51:00Z"/>
          <w:b w:val="0"/>
          <w:bCs w:val="0"/>
          <w:sz w:val="32"/>
          <w:szCs w:val="32"/>
        </w:rPr>
      </w:pPr>
    </w:p>
    <w:p w:rsidR="00D010CF" w:rsidRPr="007E1467" w:rsidRDefault="00D010CF" w:rsidP="00991A87">
      <w:pPr>
        <w:pStyle w:val="a2"/>
        <w:jc w:val="left"/>
        <w:rPr>
          <w:b w:val="0"/>
          <w:bCs w:val="0"/>
          <w:sz w:val="32"/>
          <w:szCs w:val="32"/>
          <w:cs/>
        </w:rPr>
      </w:pPr>
      <w:ins w:id="476" w:author="Pahommie" w:date="2014-11-24T10:51:00Z">
        <w:r w:rsidRPr="007E1467">
          <w:rPr>
            <w:b w:val="0"/>
            <w:bCs w:val="0"/>
            <w:sz w:val="32"/>
            <w:szCs w:val="32"/>
            <w:cs/>
          </w:rPr>
          <w:tab/>
        </w:r>
      </w:ins>
      <w:r w:rsidRPr="007E1467">
        <w:rPr>
          <w:b w:val="0"/>
          <w:bCs w:val="0"/>
          <w:sz w:val="32"/>
          <w:szCs w:val="32"/>
          <w:cs/>
        </w:rPr>
        <w:br w:type="page"/>
      </w:r>
    </w:p>
    <w:p w:rsidR="00D826E5" w:rsidRPr="007E1467" w:rsidRDefault="00D826E5" w:rsidP="00991A87">
      <w:pPr>
        <w:spacing w:line="240" w:lineRule="auto"/>
        <w:rPr>
          <w:cs/>
        </w:rPr>
        <w:sectPr w:rsidR="00D826E5" w:rsidRPr="007E1467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826E5" w:rsidRPr="007E1467" w:rsidRDefault="00D826E5" w:rsidP="00991A87">
      <w:pPr>
        <w:spacing w:line="240" w:lineRule="auto"/>
      </w:pPr>
    </w:p>
    <w:p w:rsidR="00D2499D" w:rsidRPr="00CE4062" w:rsidRDefault="0099161B" w:rsidP="00991A87">
      <w:pPr>
        <w:pStyle w:val="Heading1"/>
        <w:numPr>
          <w:ilvl w:val="0"/>
          <w:numId w:val="0"/>
        </w:numPr>
        <w:spacing w:line="240" w:lineRule="auto"/>
        <w:rPr>
          <w:cs/>
        </w:rPr>
        <w:sectPr w:rsidR="00D2499D" w:rsidRPr="00CE4062" w:rsidSect="00751999">
          <w:pgSz w:w="11906" w:h="16838" w:code="9"/>
          <w:pgMar w:top="2160" w:right="1440" w:bottom="1440" w:left="2160" w:header="1008" w:footer="720" w:gutter="0"/>
          <w:cols w:space="708"/>
          <w:titlePg/>
          <w:docGrid w:linePitch="435"/>
        </w:sectPr>
      </w:pPr>
      <w:bookmarkStart w:id="477" w:name="_Toc487543142"/>
      <w:r w:rsidRPr="00CE4062">
        <w:rPr>
          <w:cs/>
        </w:rPr>
        <w:t>ภาคผนวก ค</w:t>
      </w:r>
      <w:r w:rsidRPr="00CE4062">
        <w:rPr>
          <w:cs/>
        </w:rPr>
        <w:br/>
      </w:r>
      <w:r w:rsidR="00C17650" w:rsidRPr="00CE4062">
        <w:rPr>
          <w:cs/>
        </w:rPr>
        <w:t>เอกสารอื่น ๆ</w:t>
      </w:r>
      <w:bookmarkEnd w:id="477"/>
    </w:p>
    <w:p w:rsidR="00D2499D" w:rsidRPr="007E1467" w:rsidRDefault="00D2499D" w:rsidP="00991A87">
      <w:pPr>
        <w:pStyle w:val="Heading2"/>
        <w:numPr>
          <w:ilvl w:val="0"/>
          <w:numId w:val="0"/>
        </w:numPr>
        <w:ind w:left="720"/>
        <w:jc w:val="center"/>
        <w:rPr>
          <w:cs/>
        </w:rPr>
      </w:pPr>
      <w:r w:rsidRPr="007E1467">
        <w:rPr>
          <w:cs/>
        </w:rPr>
        <w:lastRenderedPageBreak/>
        <w:t>พจนานุกรมข้อมูล</w:t>
      </w:r>
    </w:p>
    <w:p w:rsidR="00C17650" w:rsidRPr="007E1467" w:rsidRDefault="00C17650" w:rsidP="00991A87">
      <w:pPr>
        <w:spacing w:line="240" w:lineRule="auto"/>
        <w:rPr>
          <w:cs/>
        </w:rPr>
        <w:sectPr w:rsidR="00C17650" w:rsidRPr="007E1467" w:rsidSect="00751999">
          <w:pgSz w:w="11906" w:h="16838" w:code="9"/>
          <w:pgMar w:top="2160" w:right="1440" w:bottom="1440" w:left="2160" w:header="1008" w:footer="720" w:gutter="0"/>
          <w:cols w:space="708"/>
          <w:docGrid w:linePitch="435"/>
        </w:sectPr>
      </w:pPr>
    </w:p>
    <w:p w:rsidR="00B74CD7" w:rsidRPr="007E1467" w:rsidRDefault="00B74CD7" w:rsidP="00991A87">
      <w:pPr>
        <w:pStyle w:val="Heading1"/>
        <w:numPr>
          <w:ilvl w:val="0"/>
          <w:numId w:val="0"/>
        </w:numPr>
        <w:spacing w:line="240" w:lineRule="auto"/>
      </w:pPr>
      <w:bookmarkStart w:id="478" w:name="_Toc487543143"/>
      <w:r w:rsidRPr="007E1467">
        <w:rPr>
          <w:cs/>
        </w:rPr>
        <w:lastRenderedPageBreak/>
        <w:t>ประวัติ</w:t>
      </w:r>
      <w:r w:rsidR="00E2040B" w:rsidRPr="007E1467">
        <w:rPr>
          <w:cs/>
        </w:rPr>
        <w:t>ย่อของผู้ปฏิบัติงาน</w:t>
      </w:r>
      <w:bookmarkEnd w:id="478"/>
    </w:p>
    <w:p w:rsidR="00B74CD7" w:rsidRPr="007E1467" w:rsidRDefault="00B74CD7" w:rsidP="00991A87">
      <w:pPr>
        <w:tabs>
          <w:tab w:val="left" w:pos="1134"/>
        </w:tabs>
        <w:spacing w:before="0" w:after="0" w:line="240" w:lineRule="auto"/>
        <w:jc w:val="distribute"/>
      </w:pPr>
    </w:p>
    <w:p w:rsidR="001D6F01" w:rsidRPr="007E1467" w:rsidRDefault="001D6F01" w:rsidP="00991A87">
      <w:pPr>
        <w:spacing w:line="240" w:lineRule="auto"/>
        <w:rPr>
          <w:cs/>
        </w:rPr>
      </w:pPr>
      <w:r w:rsidRPr="009E4CAA">
        <w:rPr>
          <w:b/>
          <w:bCs/>
          <w:cs/>
        </w:rPr>
        <w:t>ชื่อ-สกุล</w:t>
      </w:r>
      <w:r w:rsidRPr="009E4CAA">
        <w:rPr>
          <w:b/>
          <w:bCs/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  <w:t>นางสาว/นายกอไก่ ขอไข่</w:t>
      </w:r>
    </w:p>
    <w:p w:rsidR="001D6F01" w:rsidRPr="007E1467" w:rsidRDefault="001D6F01" w:rsidP="00991A87">
      <w:pPr>
        <w:spacing w:line="240" w:lineRule="auto"/>
      </w:pPr>
      <w:r w:rsidRPr="009E4CAA">
        <w:rPr>
          <w:b/>
          <w:bCs/>
          <w:cs/>
        </w:rPr>
        <w:t>วัน เดือน ปี เกิด</w:t>
      </w:r>
      <w:r w:rsidRPr="009E4CAA">
        <w:rPr>
          <w:b/>
          <w:bCs/>
          <w:cs/>
        </w:rPr>
        <w:tab/>
      </w:r>
      <w:r w:rsidRPr="007E1467">
        <w:rPr>
          <w:cs/>
        </w:rPr>
        <w:tab/>
        <w:t>วันที่ เดือน พ.ศ. 25</w:t>
      </w:r>
      <w:r w:rsidRPr="007E1467">
        <w:t>XX</w:t>
      </w:r>
    </w:p>
    <w:p w:rsidR="001D6F01" w:rsidRPr="007E1467" w:rsidRDefault="001D6F01" w:rsidP="00991A87">
      <w:pPr>
        <w:spacing w:line="240" w:lineRule="auto"/>
      </w:pPr>
      <w:r w:rsidRPr="009E4CAA">
        <w:rPr>
          <w:b/>
          <w:bCs/>
          <w:cs/>
        </w:rPr>
        <w:t>สถานที่เกิด</w:t>
      </w:r>
      <w:r w:rsidRPr="007E1467">
        <w:rPr>
          <w:cs/>
        </w:rPr>
        <w:tab/>
      </w:r>
      <w:r w:rsidRPr="007E1467">
        <w:rPr>
          <w:cs/>
        </w:rPr>
        <w:tab/>
        <w:t>จังหวัด</w:t>
      </w:r>
      <w:r w:rsidRPr="007E1467">
        <w:t>xxxxxxxx</w:t>
      </w:r>
    </w:p>
    <w:p w:rsidR="001D6F01" w:rsidRPr="007E1467" w:rsidRDefault="001D6F01" w:rsidP="00991A87">
      <w:pPr>
        <w:spacing w:line="240" w:lineRule="auto"/>
      </w:pPr>
      <w:r w:rsidRPr="009E4CAA">
        <w:rPr>
          <w:b/>
          <w:bCs/>
          <w:cs/>
        </w:rPr>
        <w:t>ที่อยู่</w:t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t>xxxxxxxxxxxxxxxxxxxxxxxxxxxxxxxxxxxxx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pPr>
        <w:spacing w:line="240" w:lineRule="auto"/>
        <w:ind w:left="1440" w:firstLine="720"/>
      </w:pPr>
      <w:r w:rsidRPr="007E1467">
        <w:t>xxxxxxxxxxxxxxxxxxxxxxxxxxxxxxxxxxxxx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pPr>
        <w:spacing w:line="240" w:lineRule="auto"/>
      </w:pPr>
      <w:r w:rsidRPr="009E4CAA">
        <w:rPr>
          <w:b/>
          <w:bCs/>
          <w:cs/>
        </w:rPr>
        <w:t>โทรศัพท์</w:t>
      </w:r>
      <w:r w:rsidRPr="007E1467">
        <w:rPr>
          <w:cs/>
        </w:rPr>
        <w:tab/>
      </w:r>
      <w:r w:rsidRPr="007E1467">
        <w:rPr>
          <w:cs/>
        </w:rPr>
        <w:tab/>
      </w:r>
      <w:r w:rsidRPr="007E1467">
        <w:t xml:space="preserve">xxx </w:t>
      </w:r>
      <w:r w:rsidR="00095842" w:rsidRPr="007E1467">
        <w:rPr>
          <w:cs/>
        </w:rPr>
        <w:t>–</w:t>
      </w:r>
      <w:r w:rsidRPr="007E1467">
        <w:t xml:space="preserve"> xxx</w:t>
      </w:r>
      <w:r w:rsidR="00095842" w:rsidRPr="007E1467">
        <w:rPr>
          <w:cs/>
        </w:rPr>
        <w:t xml:space="preserve"> - </w:t>
      </w:r>
      <w:r w:rsidRPr="007E1467">
        <w:t>xxxx</w:t>
      </w:r>
      <w:r w:rsidRPr="007E1467">
        <w:rPr>
          <w:cs/>
        </w:rPr>
        <w:tab/>
      </w:r>
    </w:p>
    <w:p w:rsidR="001D6F01" w:rsidRPr="009E4CAA" w:rsidRDefault="001D6F01" w:rsidP="00991A87">
      <w:pPr>
        <w:spacing w:line="240" w:lineRule="auto"/>
        <w:rPr>
          <w:b/>
          <w:bCs/>
        </w:rPr>
      </w:pPr>
      <w:r w:rsidRPr="009E4CAA">
        <w:rPr>
          <w:b/>
          <w:bCs/>
          <w:cs/>
        </w:rPr>
        <w:t>ประวัติการศึกษา</w:t>
      </w:r>
    </w:p>
    <w:p w:rsidR="001D6F01" w:rsidRPr="007E1467" w:rsidRDefault="001D6F01" w:rsidP="00991A87">
      <w:pPr>
        <w:spacing w:line="240" w:lineRule="auto"/>
        <w:ind w:left="2160" w:hanging="1440"/>
      </w:pPr>
      <w:r w:rsidRPr="007E1467">
        <w:rPr>
          <w:cs/>
        </w:rPr>
        <w:t xml:space="preserve">พ.ศ. 2559 </w:t>
      </w:r>
      <w:r w:rsidRPr="007E1467">
        <w:rPr>
          <w:cs/>
        </w:rPr>
        <w:tab/>
      </w:r>
      <w:r w:rsidRPr="007E1467">
        <w:t>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pPr>
        <w:spacing w:line="240" w:lineRule="auto"/>
        <w:ind w:left="2160" w:hanging="1440"/>
      </w:pPr>
      <w:r w:rsidRPr="007E1467">
        <w:rPr>
          <w:cs/>
        </w:rPr>
        <w:t xml:space="preserve">พ.ศ. 2554       </w:t>
      </w:r>
      <w:r w:rsidRPr="007E1467">
        <w:tab/>
        <w:t>xxxxxxx</w:t>
      </w:r>
    </w:p>
    <w:p w:rsidR="001D6F01" w:rsidRPr="009E4CAA" w:rsidRDefault="001D6F01" w:rsidP="00991A87">
      <w:pPr>
        <w:spacing w:line="240" w:lineRule="auto"/>
        <w:rPr>
          <w:b/>
          <w:bCs/>
        </w:rPr>
      </w:pPr>
      <w:r w:rsidRPr="009E4CAA">
        <w:rPr>
          <w:b/>
          <w:bCs/>
          <w:cs/>
        </w:rPr>
        <w:t>รางวัลหรือทุนการศึกษา</w:t>
      </w:r>
    </w:p>
    <w:p w:rsidR="001D6F01" w:rsidRPr="007E1467" w:rsidRDefault="001D6F01" w:rsidP="00991A87">
      <w:pPr>
        <w:spacing w:line="240" w:lineRule="auto"/>
        <w:ind w:left="720"/>
      </w:pPr>
      <w:r w:rsidRPr="007E1467">
        <w:rPr>
          <w:cs/>
        </w:rPr>
        <w:t xml:space="preserve">พ.ศ. 2559 </w:t>
      </w:r>
      <w:r w:rsidRPr="007E1467">
        <w:rPr>
          <w:cs/>
        </w:rPr>
        <w:tab/>
      </w:r>
      <w:r w:rsidRPr="007E1467">
        <w:t>xxxxxxx</w:t>
      </w:r>
      <w:r w:rsidRPr="007E1467">
        <w:rPr>
          <w:cs/>
        </w:rPr>
        <w:t xml:space="preserve"> </w:t>
      </w:r>
    </w:p>
    <w:p w:rsidR="001D6F01" w:rsidRPr="007E1467" w:rsidRDefault="001D6F01" w:rsidP="00991A87">
      <w:pPr>
        <w:spacing w:line="240" w:lineRule="auto"/>
        <w:ind w:left="720"/>
      </w:pPr>
      <w:r w:rsidRPr="007E1467">
        <w:rPr>
          <w:cs/>
        </w:rPr>
        <w:t xml:space="preserve">พ.ศ. 2558 </w:t>
      </w:r>
      <w:r w:rsidRPr="007E1467">
        <w:rPr>
          <w:cs/>
        </w:rPr>
        <w:tab/>
      </w:r>
      <w:r w:rsidRPr="007E1467">
        <w:t>xxxxxxx</w:t>
      </w:r>
    </w:p>
    <w:p w:rsidR="001C2674" w:rsidRPr="007E1467" w:rsidDel="00654662" w:rsidRDefault="001C2674" w:rsidP="00991A87">
      <w:pPr>
        <w:spacing w:after="0" w:line="240" w:lineRule="auto"/>
        <w:rPr>
          <w:del w:id="479" w:author="Pahommie" w:date="2014-11-20T15:55:00Z"/>
        </w:rPr>
      </w:pPr>
      <w:del w:id="480" w:author="Pahommie" w:date="2014-11-20T15:55:00Z">
        <w:r w:rsidRPr="007E1467" w:rsidDel="00654662">
          <w:rPr>
            <w:cs/>
          </w:rPr>
          <w:br w:type="page"/>
        </w:r>
      </w:del>
    </w:p>
    <w:p w:rsidR="001C2674" w:rsidRPr="007E1467" w:rsidRDefault="001C2674" w:rsidP="00991A87">
      <w:pPr>
        <w:spacing w:after="0" w:line="240" w:lineRule="auto"/>
      </w:pPr>
    </w:p>
    <w:sectPr w:rsidR="001C2674" w:rsidRPr="007E1467" w:rsidSect="00751999">
      <w:pgSz w:w="11906" w:h="16838" w:code="9"/>
      <w:pgMar w:top="2160" w:right="1440" w:bottom="1440" w:left="2160" w:header="1008" w:footer="720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4733" w:rsidRDefault="00E24733" w:rsidP="00A2107A">
      <w:r>
        <w:separator/>
      </w:r>
    </w:p>
  </w:endnote>
  <w:endnote w:type="continuationSeparator" w:id="0">
    <w:p w:rsidR="00E24733" w:rsidRDefault="00E24733" w:rsidP="00A210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7254C8AE-76C9-49B1-842C-9F1B32F6B12C}"/>
    <w:embedBold r:id="rId2" w:fontKey="{1DCFE69E-4DEF-457B-B0F8-BA098B61D003}"/>
    <w:embedItalic r:id="rId3" w:fontKey="{3CB13F68-1465-485F-A569-488010D0473E}"/>
    <w:embedBoldItalic r:id="rId4" w:fontKey="{0BC10A2D-9DC4-4AC5-B9C6-CF67491BD94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5" w:fontKey="{123E09C2-90E5-4ED0-BDB7-3E4FA3F6EFED}"/>
    <w:embedBold r:id="rId6" w:fontKey="{7F0F97CA-6244-4F3F-B490-DA2FB1F07621}"/>
    <w:embedBoldItalic r:id="rId7" w:fontKey="{64FE2F32-4D79-409E-9EB1-BE75BE535273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8" w:fontKey="{53FCCBA3-F30F-4386-A1F9-C8B115CE007C}"/>
    <w:embedBold r:id="rId9" w:fontKey="{87EBA945-4464-4AE3-93FA-DB4732446D11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  <w:embedRegular r:id="rId10" w:fontKey="{394805DF-6B98-454E-93BF-77710A7474A8}"/>
    <w:embedItalic r:id="rId11" w:fontKey="{949C973D-E756-4FC7-9A80-20B2581B2799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2" w:fontKey="{171AC112-DB82-494B-8918-DB0A5CB81C65}"/>
    <w:embedBold r:id="rId13" w:fontKey="{15B78FAE-C1AB-46DB-8B33-E7218E303ED0}"/>
    <w:embedItalic r:id="rId14" w:fontKey="{01A7402C-0879-4150-B45B-2993C7029ADE}"/>
    <w:embedBoldItalic r:id="rId15" w:fontKey="{9BC25158-D127-41DD-8686-4F9050D9BFE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355E3E47-B2BD-444A-A8A0-BE4A4DA96E98}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  <w:embedBold r:id="rId17" w:fontKey="{22FC377B-DA49-45F1-AA7A-0BF9160C593F}"/>
  </w:font>
  <w:font w:name="Bold">
    <w:altName w:val="Times New Roman"/>
    <w:panose1 w:val="00000000000000000000"/>
    <w:charset w:val="00"/>
    <w:family w:val="roman"/>
    <w:notTrueType/>
    <w:pitch w:val="default"/>
  </w:font>
  <w:font w:name="AngsanaNew">
    <w:altName w:val="Arial Unicode MS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4733" w:rsidRDefault="00E24733" w:rsidP="00A2107A">
      <w:r>
        <w:separator/>
      </w:r>
    </w:p>
  </w:footnote>
  <w:footnote w:type="continuationSeparator" w:id="0">
    <w:p w:rsidR="00E24733" w:rsidRDefault="00E24733" w:rsidP="00A210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3480225"/>
      <w:docPartObj>
        <w:docPartGallery w:val="Page Numbers (Top of Page)"/>
        <w:docPartUnique/>
      </w:docPartObj>
    </w:sdtPr>
    <w:sdtEndPr>
      <w:rPr>
        <w:rFonts w:cs="TH SarabunPSK"/>
        <w:noProof/>
        <w:szCs w:val="32"/>
      </w:rPr>
    </w:sdtEndPr>
    <w:sdtContent>
      <w:p w:rsidR="00322DD3" w:rsidRPr="001333FF" w:rsidRDefault="00322DD3" w:rsidP="00FF6277">
        <w:pPr>
          <w:pStyle w:val="Header"/>
          <w:spacing w:before="0"/>
          <w:jc w:val="right"/>
          <w:rPr>
            <w:rFonts w:cs="TH SarabunPSK"/>
            <w:szCs w:val="32"/>
          </w:rPr>
        </w:pPr>
        <w:r w:rsidRPr="001333FF">
          <w:rPr>
            <w:rFonts w:cs="TH SarabunPSK"/>
            <w:szCs w:val="32"/>
          </w:rPr>
          <w:fldChar w:fldCharType="begin"/>
        </w:r>
        <w:r w:rsidRPr="001333FF">
          <w:rPr>
            <w:rFonts w:cs="TH SarabunPSK"/>
            <w:szCs w:val="32"/>
          </w:rPr>
          <w:instrText xml:space="preserve"> PAGE   \</w:instrText>
        </w:r>
        <w:r w:rsidRPr="001333FF">
          <w:rPr>
            <w:rFonts w:cs="TH SarabunPSK"/>
            <w:szCs w:val="32"/>
            <w:cs/>
          </w:rPr>
          <w:instrText xml:space="preserve">* </w:instrText>
        </w:r>
        <w:r w:rsidRPr="001333FF">
          <w:rPr>
            <w:rFonts w:cs="TH SarabunPSK"/>
            <w:szCs w:val="32"/>
          </w:rPr>
          <w:instrText xml:space="preserve">MERGEFORMAT </w:instrText>
        </w:r>
        <w:r w:rsidRPr="001333FF">
          <w:rPr>
            <w:rFonts w:cs="TH SarabunPSK"/>
            <w:szCs w:val="32"/>
          </w:rPr>
          <w:fldChar w:fldCharType="separate"/>
        </w:r>
        <w:r w:rsidR="00760CB5">
          <w:rPr>
            <w:rFonts w:cs="TH SarabunPSK"/>
            <w:noProof/>
            <w:szCs w:val="32"/>
            <w:cs/>
          </w:rPr>
          <w:t>ซ</w:t>
        </w:r>
        <w:r w:rsidRPr="001333FF">
          <w:rPr>
            <w:rFonts w:cs="TH SarabunPSK"/>
            <w:szCs w:val="32"/>
          </w:rPr>
          <w:fldChar w:fldCharType="end"/>
        </w:r>
      </w:p>
    </w:sdtContent>
  </w:sdt>
  <w:p w:rsidR="00322DD3" w:rsidRDefault="00322DD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22DD3" w:rsidRDefault="00322DD3">
    <w:pPr>
      <w:pStyle w:val="Header"/>
      <w:jc w:val="right"/>
    </w:pPr>
  </w:p>
  <w:p w:rsidR="00322DD3" w:rsidRDefault="00322DD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83322217"/>
      <w:docPartObj>
        <w:docPartGallery w:val="Page Numbers (Top of Page)"/>
        <w:docPartUnique/>
      </w:docPartObj>
    </w:sdtPr>
    <w:sdtEndPr>
      <w:rPr>
        <w:noProof/>
      </w:rPr>
    </w:sdtEndPr>
    <w:sdtContent>
      <w:p w:rsidR="00322DD3" w:rsidRDefault="00322DD3">
        <w:pPr>
          <w:pStyle w:val="Header"/>
          <w:jc w:val="right"/>
        </w:pPr>
        <w:r>
          <w:fldChar w:fldCharType="begin"/>
        </w:r>
        <w:r>
          <w:instrText xml:space="preserve"> PAGE   \</w:instrText>
        </w:r>
        <w:r>
          <w:rPr>
            <w:rFonts w:cs="TH SarabunPSK"/>
            <w:szCs w:val="32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760CB5">
          <w:rPr>
            <w:noProof/>
          </w:rPr>
          <w:t>30</w:t>
        </w:r>
        <w:r>
          <w:rPr>
            <w:noProof/>
          </w:rPr>
          <w:fldChar w:fldCharType="end"/>
        </w:r>
      </w:p>
    </w:sdtContent>
  </w:sdt>
  <w:p w:rsidR="00322DD3" w:rsidRDefault="00322DD3">
    <w:pPr>
      <w:pStyle w:val="Header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22DD3" w:rsidRDefault="00322DD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C368C"/>
    <w:multiLevelType w:val="hybridMultilevel"/>
    <w:tmpl w:val="CE6ECFE2"/>
    <w:lvl w:ilvl="0" w:tplc="04090011">
      <w:start w:val="1"/>
      <w:numFmt w:val="decimal"/>
      <w:lvlText w:val="%1)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1" w15:restartNumberingAfterBreak="0">
    <w:nsid w:val="008B7682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0834D6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286A42"/>
    <w:multiLevelType w:val="hybridMultilevel"/>
    <w:tmpl w:val="598838A0"/>
    <w:lvl w:ilvl="0" w:tplc="828844A6">
      <w:start w:val="2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EE1EE0"/>
    <w:multiLevelType w:val="hybridMultilevel"/>
    <w:tmpl w:val="7AB4B4D8"/>
    <w:lvl w:ilvl="0" w:tplc="5F8A98B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0173CF"/>
    <w:multiLevelType w:val="hybridMultilevel"/>
    <w:tmpl w:val="4D88CEF0"/>
    <w:lvl w:ilvl="0" w:tplc="983A92E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3660B71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D24401"/>
    <w:multiLevelType w:val="multilevel"/>
    <w:tmpl w:val="75BC2E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03E10A63"/>
    <w:multiLevelType w:val="hybridMultilevel"/>
    <w:tmpl w:val="DBB2D7F4"/>
    <w:lvl w:ilvl="0" w:tplc="39EC621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047A78CF"/>
    <w:multiLevelType w:val="multilevel"/>
    <w:tmpl w:val="D924E164"/>
    <w:lvl w:ilvl="0">
      <w:start w:val="1"/>
      <w:numFmt w:val="decimal"/>
      <w:pStyle w:val="Heading1"/>
      <w:suff w:val="nothing"/>
      <w:lvlText w:val="บทที่ %1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720" w:hanging="72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b/>
        <w:bCs/>
        <w:color w:val="auto"/>
        <w:u w:val="none"/>
        <w:lang w:bidi="th-TH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="TH SarabunPSK" w:hAnsi="TH SarabunPSK" w:cs="TH SarabunPSK" w:hint="default"/>
        <w:i w:val="0"/>
        <w:iCs w:val="0"/>
        <w:color w:val="000000" w:themeColor="text1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04850A33"/>
    <w:multiLevelType w:val="hybridMultilevel"/>
    <w:tmpl w:val="B8BC94D8"/>
    <w:lvl w:ilvl="0" w:tplc="5F64E3AE">
      <w:start w:val="1"/>
      <w:numFmt w:val="decimal"/>
      <w:suff w:val="space"/>
      <w:lvlText w:val="4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8A207B72">
      <w:start w:val="1"/>
      <w:numFmt w:val="decimal"/>
      <w:suff w:val="space"/>
      <w:lvlText w:val="4.%3)"/>
      <w:lvlJc w:val="left"/>
      <w:pPr>
        <w:ind w:left="540" w:hanging="180"/>
      </w:pPr>
      <w:rPr>
        <w:rFonts w:hint="default"/>
      </w:rPr>
    </w:lvl>
    <w:lvl w:ilvl="3" w:tplc="04090011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4BD6C17"/>
    <w:multiLevelType w:val="hybridMultilevel"/>
    <w:tmpl w:val="5396F0B0"/>
    <w:lvl w:ilvl="0" w:tplc="533A545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560653B"/>
    <w:multiLevelType w:val="hybridMultilevel"/>
    <w:tmpl w:val="502AE4CE"/>
    <w:lvl w:ilvl="0" w:tplc="13063D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595547B"/>
    <w:multiLevelType w:val="hybridMultilevel"/>
    <w:tmpl w:val="7FAA019E"/>
    <w:lvl w:ilvl="0" w:tplc="70EECE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06854ECC"/>
    <w:multiLevelType w:val="multilevel"/>
    <w:tmpl w:val="7A3CBDCE"/>
    <w:lvl w:ilvl="0">
      <w:start w:val="7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0734173C"/>
    <w:multiLevelType w:val="hybridMultilevel"/>
    <w:tmpl w:val="54CA24F2"/>
    <w:lvl w:ilvl="0" w:tplc="13202D40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07476CC0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075C147B"/>
    <w:multiLevelType w:val="hybridMultilevel"/>
    <w:tmpl w:val="008C3726"/>
    <w:lvl w:ilvl="0" w:tplc="04090011">
      <w:start w:val="1"/>
      <w:numFmt w:val="decimal"/>
      <w:lvlText w:val="%1)"/>
      <w:lvlJc w:val="left"/>
      <w:pPr>
        <w:ind w:left="2138" w:hanging="360"/>
      </w:p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8" w15:restartNumberingAfterBreak="0">
    <w:nsid w:val="078530D2"/>
    <w:multiLevelType w:val="hybridMultilevel"/>
    <w:tmpl w:val="96DE5BEE"/>
    <w:lvl w:ilvl="0" w:tplc="9248819A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07CF47DE"/>
    <w:multiLevelType w:val="hybridMultilevel"/>
    <w:tmpl w:val="53D4849C"/>
    <w:lvl w:ilvl="0" w:tplc="BE9E58A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90C36E5"/>
    <w:multiLevelType w:val="hybridMultilevel"/>
    <w:tmpl w:val="CD18C60E"/>
    <w:lvl w:ilvl="0" w:tplc="EE42D84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0982010D"/>
    <w:multiLevelType w:val="multilevel"/>
    <w:tmpl w:val="EFEA8088"/>
    <w:lvl w:ilvl="0">
      <w:start w:val="5"/>
      <w:numFmt w:val="decimal"/>
      <w:lvlText w:val="%1."/>
      <w:lvlJc w:val="left"/>
      <w:pPr>
        <w:ind w:left="588" w:hanging="588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530" w:hanging="720"/>
      </w:pPr>
      <w:rPr>
        <w:rFonts w:hint="default"/>
      </w:rPr>
    </w:lvl>
    <w:lvl w:ilvl="2">
      <w:start w:val="1"/>
      <w:numFmt w:val="decimal"/>
      <w:suff w:val="space"/>
      <w:lvlText w:val="%1.%2.%3)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351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549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63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747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8280" w:hanging="1800"/>
      </w:pPr>
      <w:rPr>
        <w:rFonts w:hint="default"/>
      </w:rPr>
    </w:lvl>
  </w:abstractNum>
  <w:abstractNum w:abstractNumId="22" w15:restartNumberingAfterBreak="0">
    <w:nsid w:val="09955CF5"/>
    <w:multiLevelType w:val="hybridMultilevel"/>
    <w:tmpl w:val="CBB2F00C"/>
    <w:lvl w:ilvl="0" w:tplc="A3B4E0A4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099D0718"/>
    <w:multiLevelType w:val="hybridMultilevel"/>
    <w:tmpl w:val="9F285B6E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09F113FA"/>
    <w:multiLevelType w:val="hybridMultilevel"/>
    <w:tmpl w:val="9BE87E1A"/>
    <w:lvl w:ilvl="0" w:tplc="2250977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0A3C5949"/>
    <w:multiLevelType w:val="hybridMultilevel"/>
    <w:tmpl w:val="B63CC258"/>
    <w:lvl w:ilvl="0" w:tplc="5B08DF46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0A5D4633"/>
    <w:multiLevelType w:val="hybridMultilevel"/>
    <w:tmpl w:val="A434D688"/>
    <w:lvl w:ilvl="0" w:tplc="974268D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0A871BEB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0AC15018"/>
    <w:multiLevelType w:val="multilevel"/>
    <w:tmpl w:val="D536F9C2"/>
    <w:lvl w:ilvl="0">
      <w:start w:val="10"/>
      <w:numFmt w:val="decimal"/>
      <w:lvlText w:val="%1."/>
      <w:lvlJc w:val="left"/>
      <w:pPr>
        <w:ind w:left="468" w:hanging="468"/>
      </w:pPr>
      <w:rPr>
        <w:rFonts w:hint="default"/>
      </w:rPr>
    </w:lvl>
    <w:lvl w:ilvl="1">
      <w:start w:val="2"/>
      <w:numFmt w:val="decimal"/>
      <w:suff w:val="space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29" w15:restartNumberingAfterBreak="0">
    <w:nsid w:val="0AC43168"/>
    <w:multiLevelType w:val="hybridMultilevel"/>
    <w:tmpl w:val="A4DC0CCE"/>
    <w:lvl w:ilvl="0" w:tplc="3E58029E">
      <w:start w:val="3"/>
      <w:numFmt w:val="bullet"/>
      <w:lvlText w:val="-"/>
      <w:lvlJc w:val="left"/>
      <w:pPr>
        <w:ind w:left="936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30" w15:restartNumberingAfterBreak="0">
    <w:nsid w:val="0AF47068"/>
    <w:multiLevelType w:val="hybridMultilevel"/>
    <w:tmpl w:val="0B7CF2F0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1" w15:restartNumberingAfterBreak="0">
    <w:nsid w:val="0B00400E"/>
    <w:multiLevelType w:val="multilevel"/>
    <w:tmpl w:val="2264A268"/>
    <w:lvl w:ilvl="0">
      <w:start w:val="9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2" w15:restartNumberingAfterBreak="0">
    <w:nsid w:val="0B061F7E"/>
    <w:multiLevelType w:val="hybridMultilevel"/>
    <w:tmpl w:val="B0AAEC14"/>
    <w:lvl w:ilvl="0" w:tplc="7DE4FB20">
      <w:start w:val="1"/>
      <w:numFmt w:val="decimal"/>
      <w:suff w:val="space"/>
      <w:lvlText w:val="%1."/>
      <w:lvlJc w:val="left"/>
      <w:pPr>
        <w:ind w:left="6840" w:hanging="360"/>
      </w:pPr>
      <w:rPr>
        <w:rFonts w:ascii="TH SarabunPSK" w:eastAsia="TH SarabunPSK" w:hAnsi="TH SarabunPSK" w:cs="TH SarabunPSK"/>
      </w:rPr>
    </w:lvl>
    <w:lvl w:ilvl="1" w:tplc="55E49456">
      <w:start w:val="1"/>
      <w:numFmt w:val="decimal"/>
      <w:lvlText w:val="5.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0BE20A60"/>
    <w:multiLevelType w:val="hybridMultilevel"/>
    <w:tmpl w:val="496ACDE6"/>
    <w:lvl w:ilvl="0" w:tplc="0A9A3296">
      <w:start w:val="8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0CE25B9D"/>
    <w:multiLevelType w:val="hybridMultilevel"/>
    <w:tmpl w:val="DC6466B6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35" w15:restartNumberingAfterBreak="0">
    <w:nsid w:val="0DF224E0"/>
    <w:multiLevelType w:val="hybridMultilevel"/>
    <w:tmpl w:val="7AFCBB42"/>
    <w:lvl w:ilvl="0" w:tplc="7B38B11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0E7C6F83"/>
    <w:multiLevelType w:val="hybridMultilevel"/>
    <w:tmpl w:val="8C5E5E10"/>
    <w:lvl w:ilvl="0" w:tplc="A1D60348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0EB15181"/>
    <w:multiLevelType w:val="hybridMultilevel"/>
    <w:tmpl w:val="73B8D242"/>
    <w:lvl w:ilvl="0" w:tplc="EB5E23C8">
      <w:start w:val="5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0F237369"/>
    <w:multiLevelType w:val="multilevel"/>
    <w:tmpl w:val="93745BAA"/>
    <w:lvl w:ilvl="0">
      <w:start w:val="10"/>
      <w:numFmt w:val="decimal"/>
      <w:lvlText w:val="%1."/>
      <w:lvlJc w:val="left"/>
      <w:pPr>
        <w:ind w:left="636" w:hanging="63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suff w:val="space"/>
      <w:lvlText w:val="%4)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6120" w:hanging="1800"/>
      </w:pPr>
      <w:rPr>
        <w:rFonts w:hint="default"/>
      </w:rPr>
    </w:lvl>
  </w:abstractNum>
  <w:abstractNum w:abstractNumId="39" w15:restartNumberingAfterBreak="0">
    <w:nsid w:val="0F277BDF"/>
    <w:multiLevelType w:val="hybridMultilevel"/>
    <w:tmpl w:val="963E433A"/>
    <w:lvl w:ilvl="0" w:tplc="7B38B11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0F96131B"/>
    <w:multiLevelType w:val="hybridMultilevel"/>
    <w:tmpl w:val="B63CC258"/>
    <w:lvl w:ilvl="0" w:tplc="5B08DF46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FA8DD62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0FFF66DD"/>
    <w:multiLevelType w:val="hybridMultilevel"/>
    <w:tmpl w:val="502AE4CE"/>
    <w:lvl w:ilvl="0" w:tplc="13063D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10233BA2"/>
    <w:multiLevelType w:val="hybridMultilevel"/>
    <w:tmpl w:val="F3DE4E98"/>
    <w:lvl w:ilvl="0" w:tplc="AABC9BF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103D2D9C"/>
    <w:multiLevelType w:val="hybridMultilevel"/>
    <w:tmpl w:val="5B729B00"/>
    <w:lvl w:ilvl="0" w:tplc="533A545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10A257D2"/>
    <w:multiLevelType w:val="multilevel"/>
    <w:tmpl w:val="F9FA88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45" w15:restartNumberingAfterBreak="0">
    <w:nsid w:val="10DB628C"/>
    <w:multiLevelType w:val="hybridMultilevel"/>
    <w:tmpl w:val="644AC3F4"/>
    <w:lvl w:ilvl="0" w:tplc="9E221FB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10DB630A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7" w15:restartNumberingAfterBreak="0">
    <w:nsid w:val="117C7120"/>
    <w:multiLevelType w:val="hybridMultilevel"/>
    <w:tmpl w:val="6E0C4400"/>
    <w:lvl w:ilvl="0" w:tplc="44CA84D6">
      <w:start w:val="4"/>
      <w:numFmt w:val="bullet"/>
      <w:suff w:val="space"/>
      <w:lvlText w:val="-"/>
      <w:lvlJc w:val="left"/>
      <w:pPr>
        <w:ind w:left="2520" w:hanging="360"/>
      </w:pPr>
      <w:rPr>
        <w:rFonts w:ascii="TH SarabunPSK" w:eastAsia="TH SarabunPSK" w:hAnsi="TH SarabunPSK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8" w15:restartNumberingAfterBreak="0">
    <w:nsid w:val="11A522A9"/>
    <w:multiLevelType w:val="hybridMultilevel"/>
    <w:tmpl w:val="1DA0F624"/>
    <w:lvl w:ilvl="0" w:tplc="728CE1B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11CC687F"/>
    <w:multiLevelType w:val="hybridMultilevel"/>
    <w:tmpl w:val="008C3726"/>
    <w:lvl w:ilvl="0" w:tplc="04090011">
      <w:start w:val="1"/>
      <w:numFmt w:val="decimal"/>
      <w:lvlText w:val="%1)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0" w15:restartNumberingAfterBreak="0">
    <w:nsid w:val="14C21D12"/>
    <w:multiLevelType w:val="hybridMultilevel"/>
    <w:tmpl w:val="24E4969E"/>
    <w:lvl w:ilvl="0" w:tplc="0AD4A35A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1" w15:restartNumberingAfterBreak="0">
    <w:nsid w:val="158250FA"/>
    <w:multiLevelType w:val="hybridMultilevel"/>
    <w:tmpl w:val="5ADE643C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 w15:restartNumberingAfterBreak="0">
    <w:nsid w:val="15B04028"/>
    <w:multiLevelType w:val="hybridMultilevel"/>
    <w:tmpl w:val="0576004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A290DE7C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44A60486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15B45F0C"/>
    <w:multiLevelType w:val="hybridMultilevel"/>
    <w:tmpl w:val="8BFE24CC"/>
    <w:lvl w:ilvl="0" w:tplc="285CAB6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15DB2ED0"/>
    <w:multiLevelType w:val="hybridMultilevel"/>
    <w:tmpl w:val="FC3AF434"/>
    <w:lvl w:ilvl="0" w:tplc="2528DAAA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16142EE1"/>
    <w:multiLevelType w:val="hybridMultilevel"/>
    <w:tmpl w:val="2FD8F484"/>
    <w:lvl w:ilvl="0" w:tplc="16C2635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16C81912"/>
    <w:multiLevelType w:val="hybridMultilevel"/>
    <w:tmpl w:val="5678BFC8"/>
    <w:lvl w:ilvl="0" w:tplc="4174905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16D77B51"/>
    <w:multiLevelType w:val="hybridMultilevel"/>
    <w:tmpl w:val="30D02C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17084690"/>
    <w:multiLevelType w:val="hybridMultilevel"/>
    <w:tmpl w:val="91C2505C"/>
    <w:lvl w:ilvl="0" w:tplc="3F96F0E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color w:val="FF0000"/>
        <w:sz w:val="4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9" w15:restartNumberingAfterBreak="0">
    <w:nsid w:val="17776265"/>
    <w:multiLevelType w:val="hybridMultilevel"/>
    <w:tmpl w:val="29B8FC7A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60" w15:restartNumberingAfterBreak="0">
    <w:nsid w:val="188C69B5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1" w15:restartNumberingAfterBreak="0">
    <w:nsid w:val="18F82737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2" w15:restartNumberingAfterBreak="0">
    <w:nsid w:val="191618EC"/>
    <w:multiLevelType w:val="hybridMultilevel"/>
    <w:tmpl w:val="D9701E4A"/>
    <w:lvl w:ilvl="0" w:tplc="44D4D518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b w:val="0"/>
        <w:bCs w:val="0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194F1D62"/>
    <w:multiLevelType w:val="hybridMultilevel"/>
    <w:tmpl w:val="1ADAA4AC"/>
    <w:lvl w:ilvl="0" w:tplc="4CBAD47C">
      <w:start w:val="1"/>
      <w:numFmt w:val="decimal"/>
      <w:lvlText w:val="[%1]"/>
      <w:lvlJc w:val="left"/>
      <w:pPr>
        <w:ind w:left="1080" w:hanging="360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1" w:tplc="4CBAD47C">
      <w:start w:val="1"/>
      <w:numFmt w:val="decimal"/>
      <w:lvlText w:val="[%2]"/>
      <w:lvlJc w:val="left"/>
      <w:pPr>
        <w:ind w:left="1080" w:hanging="360"/>
      </w:pPr>
      <w:rPr>
        <w:rFonts w:ascii="TH SarabunPSK" w:hAnsi="TH SarabunPSK" w:cs="TH SarabunPSK" w:hint="default"/>
        <w:b w:val="0"/>
        <w:bCs w:val="0"/>
        <w:i w:val="0"/>
        <w:iCs w:val="0"/>
        <w:sz w:val="32"/>
        <w:szCs w:val="32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4" w15:restartNumberingAfterBreak="0">
    <w:nsid w:val="19A90BD8"/>
    <w:multiLevelType w:val="hybridMultilevel"/>
    <w:tmpl w:val="D9BC9D06"/>
    <w:lvl w:ilvl="0" w:tplc="2BBE7FF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 w15:restartNumberingAfterBreak="0">
    <w:nsid w:val="19B43D04"/>
    <w:multiLevelType w:val="hybridMultilevel"/>
    <w:tmpl w:val="39C80CEC"/>
    <w:lvl w:ilvl="0" w:tplc="7482191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19E051AE"/>
    <w:multiLevelType w:val="hybridMultilevel"/>
    <w:tmpl w:val="76BA4416"/>
    <w:lvl w:ilvl="0" w:tplc="6C60F92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1A5A360F"/>
    <w:multiLevelType w:val="hybridMultilevel"/>
    <w:tmpl w:val="54325A30"/>
    <w:lvl w:ilvl="0" w:tplc="40B26C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1B2A42CA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1BF838B4"/>
    <w:multiLevelType w:val="hybridMultilevel"/>
    <w:tmpl w:val="37B6BD9C"/>
    <w:lvl w:ilvl="0" w:tplc="444EEA7C">
      <w:start w:val="1"/>
      <w:numFmt w:val="decimal"/>
      <w:suff w:val="space"/>
      <w:lvlText w:val="1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0" w15:restartNumberingAfterBreak="0">
    <w:nsid w:val="1C231C27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1D435423"/>
    <w:multiLevelType w:val="hybridMultilevel"/>
    <w:tmpl w:val="94C25D08"/>
    <w:lvl w:ilvl="0" w:tplc="198EA422">
      <w:start w:val="1"/>
      <w:numFmt w:val="decimal"/>
      <w:suff w:val="space"/>
      <w:lvlText w:val="10.1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5100EE46">
      <w:start w:val="1"/>
      <w:numFmt w:val="decimal"/>
      <w:suff w:val="space"/>
      <w:lvlText w:val="10.1.%3)"/>
      <w:lvlJc w:val="left"/>
      <w:pPr>
        <w:ind w:left="54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1D5B5418"/>
    <w:multiLevelType w:val="multilevel"/>
    <w:tmpl w:val="15CEFA5A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b w:val="0"/>
        <w:bCs w:val="0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color w:val="FFFFFF" w:themeColor="background1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color w:val="FFFFFF" w:themeColor="background1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color w:val="FFFFFF" w:themeColor="background1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color w:val="FFFFFF" w:themeColor="background1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color w:val="FFFFFF" w:themeColor="background1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color w:val="FFFFFF" w:themeColor="background1"/>
      </w:rPr>
    </w:lvl>
  </w:abstractNum>
  <w:abstractNum w:abstractNumId="73" w15:restartNumberingAfterBreak="0">
    <w:nsid w:val="1D5E6685"/>
    <w:multiLevelType w:val="multilevel"/>
    <w:tmpl w:val="729E942E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  <w:b w:val="0"/>
        <w:bCs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  <w:b/>
      </w:rPr>
    </w:lvl>
  </w:abstractNum>
  <w:abstractNum w:abstractNumId="74" w15:restartNumberingAfterBreak="0">
    <w:nsid w:val="1DCA73C4"/>
    <w:multiLevelType w:val="multilevel"/>
    <w:tmpl w:val="A2123BB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5" w15:restartNumberingAfterBreak="0">
    <w:nsid w:val="1DF91A05"/>
    <w:multiLevelType w:val="hybridMultilevel"/>
    <w:tmpl w:val="B9AC8B04"/>
    <w:lvl w:ilvl="0" w:tplc="A52647D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1E3D3803"/>
    <w:multiLevelType w:val="multilevel"/>
    <w:tmpl w:val="785242D2"/>
    <w:lvl w:ilvl="0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1E403B52"/>
    <w:multiLevelType w:val="hybridMultilevel"/>
    <w:tmpl w:val="F730B74E"/>
    <w:lvl w:ilvl="0" w:tplc="1038AEB6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8" w15:restartNumberingAfterBreak="0">
    <w:nsid w:val="1E6F3689"/>
    <w:multiLevelType w:val="hybridMultilevel"/>
    <w:tmpl w:val="A744589A"/>
    <w:lvl w:ilvl="0" w:tplc="7482191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1F1813CC"/>
    <w:multiLevelType w:val="multilevel"/>
    <w:tmpl w:val="66A408EA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  <w:lang w:bidi="th-TH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80" w15:restartNumberingAfterBreak="0">
    <w:nsid w:val="1F506BA8"/>
    <w:multiLevelType w:val="hybridMultilevel"/>
    <w:tmpl w:val="CC98992A"/>
    <w:lvl w:ilvl="0" w:tplc="66FA16E6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1" w15:restartNumberingAfterBreak="0">
    <w:nsid w:val="202B383A"/>
    <w:multiLevelType w:val="hybridMultilevel"/>
    <w:tmpl w:val="5B96DD86"/>
    <w:lvl w:ilvl="0" w:tplc="CF8CD26E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21C8276B"/>
    <w:multiLevelType w:val="hybridMultilevel"/>
    <w:tmpl w:val="21E48F6C"/>
    <w:lvl w:ilvl="0" w:tplc="A5FE9366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754" w:hanging="360"/>
      </w:pPr>
    </w:lvl>
    <w:lvl w:ilvl="2" w:tplc="0409001B">
      <w:start w:val="1"/>
      <w:numFmt w:val="lowerRoman"/>
      <w:lvlText w:val="%3."/>
      <w:lvlJc w:val="right"/>
      <w:pPr>
        <w:ind w:left="3474" w:hanging="180"/>
      </w:pPr>
    </w:lvl>
    <w:lvl w:ilvl="3" w:tplc="0409000F" w:tentative="1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83" w15:restartNumberingAfterBreak="0">
    <w:nsid w:val="224C6AC7"/>
    <w:multiLevelType w:val="hybridMultilevel"/>
    <w:tmpl w:val="AA02C1E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4" w15:restartNumberingAfterBreak="0">
    <w:nsid w:val="22985F21"/>
    <w:multiLevelType w:val="hybridMultilevel"/>
    <w:tmpl w:val="9C0E7174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5" w15:restartNumberingAfterBreak="0">
    <w:nsid w:val="237D3AE4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6" w15:restartNumberingAfterBreak="0">
    <w:nsid w:val="23873E11"/>
    <w:multiLevelType w:val="hybridMultilevel"/>
    <w:tmpl w:val="A82064CE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7" w15:restartNumberingAfterBreak="0">
    <w:nsid w:val="23AE79F9"/>
    <w:multiLevelType w:val="hybridMultilevel"/>
    <w:tmpl w:val="09C4FD58"/>
    <w:lvl w:ilvl="0" w:tplc="7DA24C9A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25265086"/>
    <w:multiLevelType w:val="multilevel"/>
    <w:tmpl w:val="24BCCC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)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3320" w:hanging="1800"/>
      </w:pPr>
      <w:rPr>
        <w:rFonts w:hint="default"/>
      </w:rPr>
    </w:lvl>
  </w:abstractNum>
  <w:abstractNum w:abstractNumId="89" w15:restartNumberingAfterBreak="0">
    <w:nsid w:val="25375828"/>
    <w:multiLevelType w:val="hybridMultilevel"/>
    <w:tmpl w:val="A07C486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 w15:restartNumberingAfterBreak="0">
    <w:nsid w:val="25491E3E"/>
    <w:multiLevelType w:val="hybridMultilevel"/>
    <w:tmpl w:val="D0144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25B25E35"/>
    <w:multiLevelType w:val="hybridMultilevel"/>
    <w:tmpl w:val="34E49CFC"/>
    <w:lvl w:ilvl="0" w:tplc="003E8ABA">
      <w:start w:val="1"/>
      <w:numFmt w:val="decimal"/>
      <w:lvlText w:val="%1)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2" w15:restartNumberingAfterBreak="0">
    <w:nsid w:val="25D179B8"/>
    <w:multiLevelType w:val="multilevel"/>
    <w:tmpl w:val="FCCCD0C6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674" w:hanging="864"/>
      </w:pPr>
      <w:rPr>
        <w:rFonts w:ascii="TH SarabunPSK" w:hAnsi="TH SarabunPSK" w:cs="TH SarabunPSK" w:hint="default"/>
        <w:i w:val="0"/>
        <w:iCs w:val="0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3" w15:restartNumberingAfterBreak="0">
    <w:nsid w:val="25E33568"/>
    <w:multiLevelType w:val="hybridMultilevel"/>
    <w:tmpl w:val="785242D2"/>
    <w:lvl w:ilvl="0" w:tplc="6ECACC2E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269E2929"/>
    <w:multiLevelType w:val="hybridMultilevel"/>
    <w:tmpl w:val="190EADFA"/>
    <w:lvl w:ilvl="0" w:tplc="DA3EFF62">
      <w:start w:val="1"/>
      <w:numFmt w:val="decimal"/>
      <w:lvlText w:val="%1)"/>
      <w:lvlJc w:val="left"/>
      <w:pPr>
        <w:ind w:left="108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5" w15:restartNumberingAfterBreak="0">
    <w:nsid w:val="26A65DB7"/>
    <w:multiLevelType w:val="hybridMultilevel"/>
    <w:tmpl w:val="F62237B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6" w15:restartNumberingAfterBreak="0">
    <w:nsid w:val="26D20426"/>
    <w:multiLevelType w:val="hybridMultilevel"/>
    <w:tmpl w:val="4C084E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26EF4E93"/>
    <w:multiLevelType w:val="hybridMultilevel"/>
    <w:tmpl w:val="ACC0BC50"/>
    <w:lvl w:ilvl="0" w:tplc="883620FC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8" w15:restartNumberingAfterBreak="0">
    <w:nsid w:val="27470C54"/>
    <w:multiLevelType w:val="multilevel"/>
    <w:tmpl w:val="4922F3A6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lang w:bidi="th-TH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9" w15:restartNumberingAfterBreak="0">
    <w:nsid w:val="27E52D7E"/>
    <w:multiLevelType w:val="hybridMultilevel"/>
    <w:tmpl w:val="F88CDF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28FE5B1C"/>
    <w:multiLevelType w:val="multilevel"/>
    <w:tmpl w:val="7FF8E0E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1440" w:hanging="720"/>
      </w:pPr>
      <w:rPr>
        <w:rFonts w:hint="default"/>
        <w:lang w:val="en-US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101" w15:restartNumberingAfterBreak="0">
    <w:nsid w:val="29252CA1"/>
    <w:multiLevelType w:val="multilevel"/>
    <w:tmpl w:val="376ED502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2" w15:restartNumberingAfterBreak="0">
    <w:nsid w:val="2A1C2131"/>
    <w:multiLevelType w:val="hybridMultilevel"/>
    <w:tmpl w:val="F64671B8"/>
    <w:lvl w:ilvl="0" w:tplc="F7262702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3" w15:restartNumberingAfterBreak="0">
    <w:nsid w:val="2AB23087"/>
    <w:multiLevelType w:val="hybridMultilevel"/>
    <w:tmpl w:val="D9CAC872"/>
    <w:lvl w:ilvl="0" w:tplc="45F0593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2C420ACE"/>
    <w:multiLevelType w:val="hybridMultilevel"/>
    <w:tmpl w:val="7AC6856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5" w15:restartNumberingAfterBreak="0">
    <w:nsid w:val="2C667B5E"/>
    <w:multiLevelType w:val="multilevel"/>
    <w:tmpl w:val="8348C230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6" w15:restartNumberingAfterBreak="0">
    <w:nsid w:val="2D57197F"/>
    <w:multiLevelType w:val="hybridMultilevel"/>
    <w:tmpl w:val="2CF2C352"/>
    <w:lvl w:ilvl="0" w:tplc="A418BB3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2D7D53E3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2DC47B52"/>
    <w:multiLevelType w:val="hybridMultilevel"/>
    <w:tmpl w:val="8460C8CE"/>
    <w:lvl w:ilvl="0" w:tplc="E2E287D6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42" w:hanging="360"/>
      </w:pPr>
    </w:lvl>
    <w:lvl w:ilvl="2" w:tplc="0409001B" w:tentative="1">
      <w:start w:val="1"/>
      <w:numFmt w:val="lowerRoman"/>
      <w:lvlText w:val="%3."/>
      <w:lvlJc w:val="right"/>
      <w:pPr>
        <w:ind w:left="3662" w:hanging="180"/>
      </w:pPr>
    </w:lvl>
    <w:lvl w:ilvl="3" w:tplc="0409000F">
      <w:start w:val="1"/>
      <w:numFmt w:val="decimal"/>
      <w:lvlText w:val="%4."/>
      <w:lvlJc w:val="left"/>
      <w:pPr>
        <w:ind w:left="4382" w:hanging="360"/>
      </w:pPr>
    </w:lvl>
    <w:lvl w:ilvl="4" w:tplc="04090019" w:tentative="1">
      <w:start w:val="1"/>
      <w:numFmt w:val="lowerLetter"/>
      <w:lvlText w:val="%5."/>
      <w:lvlJc w:val="left"/>
      <w:pPr>
        <w:ind w:left="5102" w:hanging="360"/>
      </w:pPr>
    </w:lvl>
    <w:lvl w:ilvl="5" w:tplc="0409001B" w:tentative="1">
      <w:start w:val="1"/>
      <w:numFmt w:val="lowerRoman"/>
      <w:lvlText w:val="%6."/>
      <w:lvlJc w:val="right"/>
      <w:pPr>
        <w:ind w:left="5822" w:hanging="180"/>
      </w:pPr>
    </w:lvl>
    <w:lvl w:ilvl="6" w:tplc="0409000F" w:tentative="1">
      <w:start w:val="1"/>
      <w:numFmt w:val="decimal"/>
      <w:lvlText w:val="%7."/>
      <w:lvlJc w:val="left"/>
      <w:pPr>
        <w:ind w:left="6542" w:hanging="360"/>
      </w:pPr>
    </w:lvl>
    <w:lvl w:ilvl="7" w:tplc="04090019" w:tentative="1">
      <w:start w:val="1"/>
      <w:numFmt w:val="lowerLetter"/>
      <w:lvlText w:val="%8."/>
      <w:lvlJc w:val="left"/>
      <w:pPr>
        <w:ind w:left="7262" w:hanging="360"/>
      </w:pPr>
    </w:lvl>
    <w:lvl w:ilvl="8" w:tplc="0409001B" w:tentative="1">
      <w:start w:val="1"/>
      <w:numFmt w:val="lowerRoman"/>
      <w:lvlText w:val="%9."/>
      <w:lvlJc w:val="right"/>
      <w:pPr>
        <w:ind w:left="7982" w:hanging="180"/>
      </w:pPr>
    </w:lvl>
  </w:abstractNum>
  <w:abstractNum w:abstractNumId="109" w15:restartNumberingAfterBreak="0">
    <w:nsid w:val="2E2F7E80"/>
    <w:multiLevelType w:val="hybridMultilevel"/>
    <w:tmpl w:val="E40EA044"/>
    <w:lvl w:ilvl="0" w:tplc="B8287B5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2E6B7C4C"/>
    <w:multiLevelType w:val="hybridMultilevel"/>
    <w:tmpl w:val="91F8674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1" w15:restartNumberingAfterBreak="0">
    <w:nsid w:val="2E8E3F35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12" w15:restartNumberingAfterBreak="0">
    <w:nsid w:val="2E925E72"/>
    <w:multiLevelType w:val="hybridMultilevel"/>
    <w:tmpl w:val="A07C486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3" w15:restartNumberingAfterBreak="0">
    <w:nsid w:val="2EEF5418"/>
    <w:multiLevelType w:val="hybridMultilevel"/>
    <w:tmpl w:val="0FEC15CE"/>
    <w:lvl w:ilvl="0" w:tplc="9A90FF12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4" w15:restartNumberingAfterBreak="0">
    <w:nsid w:val="2EF81978"/>
    <w:multiLevelType w:val="multilevel"/>
    <w:tmpl w:val="45729E24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15" w15:restartNumberingAfterBreak="0">
    <w:nsid w:val="2F4F2F77"/>
    <w:multiLevelType w:val="hybridMultilevel"/>
    <w:tmpl w:val="6714F2AA"/>
    <w:lvl w:ilvl="0" w:tplc="204C5C8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2F936922"/>
    <w:multiLevelType w:val="multilevel"/>
    <w:tmpl w:val="7BDE8F3A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17" w15:restartNumberingAfterBreak="0">
    <w:nsid w:val="305B3D63"/>
    <w:multiLevelType w:val="hybridMultilevel"/>
    <w:tmpl w:val="76227F76"/>
    <w:lvl w:ilvl="0" w:tplc="95580078">
      <w:start w:val="1"/>
      <w:numFmt w:val="decimal"/>
      <w:suff w:val="space"/>
      <w:lvlText w:val="5.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8" w15:restartNumberingAfterBreak="0">
    <w:nsid w:val="30A84D0D"/>
    <w:multiLevelType w:val="hybridMultilevel"/>
    <w:tmpl w:val="1CFC4DFA"/>
    <w:lvl w:ilvl="0" w:tplc="0409000F">
      <w:start w:val="1"/>
      <w:numFmt w:val="decimal"/>
      <w:lvlText w:val="%1."/>
      <w:lvlJc w:val="left"/>
      <w:pPr>
        <w:ind w:left="1069" w:hanging="360"/>
      </w:p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9" w15:restartNumberingAfterBreak="0">
    <w:nsid w:val="30C94018"/>
    <w:multiLevelType w:val="hybridMultilevel"/>
    <w:tmpl w:val="BCDCDB1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0" w15:restartNumberingAfterBreak="0">
    <w:nsid w:val="30D63D74"/>
    <w:multiLevelType w:val="hybridMultilevel"/>
    <w:tmpl w:val="9432DD6E"/>
    <w:lvl w:ilvl="0" w:tplc="53EE4B2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1" w15:restartNumberingAfterBreak="0">
    <w:nsid w:val="30E02B3D"/>
    <w:multiLevelType w:val="hybridMultilevel"/>
    <w:tmpl w:val="1FE87910"/>
    <w:lvl w:ilvl="0" w:tplc="FD3460CA">
      <w:start w:val="1"/>
      <w:numFmt w:val="decimal"/>
      <w:lvlText w:val="%1)"/>
      <w:lvlJc w:val="left"/>
      <w:pPr>
        <w:ind w:left="108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2" w15:restartNumberingAfterBreak="0">
    <w:nsid w:val="311538CC"/>
    <w:multiLevelType w:val="hybridMultilevel"/>
    <w:tmpl w:val="AC282106"/>
    <w:lvl w:ilvl="0" w:tplc="8A648116">
      <w:start w:val="1"/>
      <w:numFmt w:val="decimal"/>
      <w:suff w:val="space"/>
      <w:lvlText w:val="%1."/>
      <w:lvlJc w:val="left"/>
      <w:pPr>
        <w:ind w:left="684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31204E33"/>
    <w:multiLevelType w:val="hybridMultilevel"/>
    <w:tmpl w:val="8C76EE90"/>
    <w:lvl w:ilvl="0" w:tplc="53D45E84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4" w15:restartNumberingAfterBreak="0">
    <w:nsid w:val="314A26B1"/>
    <w:multiLevelType w:val="hybridMultilevel"/>
    <w:tmpl w:val="172AF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31816C87"/>
    <w:multiLevelType w:val="hybridMultilevel"/>
    <w:tmpl w:val="F53EFB18"/>
    <w:lvl w:ilvl="0" w:tplc="5502C0BE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6" w15:restartNumberingAfterBreak="0">
    <w:nsid w:val="319E2ACF"/>
    <w:multiLevelType w:val="multilevel"/>
    <w:tmpl w:val="CF3E117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suff w:val="space"/>
      <w:lvlText w:val="%1.%2.%3."/>
      <w:lvlJc w:val="left"/>
      <w:pPr>
        <w:ind w:left="720" w:hanging="720"/>
      </w:pPr>
      <w:rPr>
        <w:rFonts w:hint="default"/>
        <w:color w:val="auto"/>
        <w:lang w:bidi="th-TH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7" w15:restartNumberingAfterBreak="0">
    <w:nsid w:val="32EE2320"/>
    <w:multiLevelType w:val="multilevel"/>
    <w:tmpl w:val="6588B1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28" w15:restartNumberingAfterBreak="0">
    <w:nsid w:val="33340B10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29" w15:restartNumberingAfterBreak="0">
    <w:nsid w:val="341B3E4F"/>
    <w:multiLevelType w:val="hybridMultilevel"/>
    <w:tmpl w:val="2BEA230E"/>
    <w:lvl w:ilvl="0" w:tplc="FDA2CDB0">
      <w:start w:val="1"/>
      <w:numFmt w:val="decimal"/>
      <w:suff w:val="space"/>
      <w:lvlText w:val="[%1]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34B001B5"/>
    <w:multiLevelType w:val="hybridMultilevel"/>
    <w:tmpl w:val="6520D81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9F6691C6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A2D42644">
      <w:start w:val="1"/>
      <w:numFmt w:val="decimal"/>
      <w:suff w:val="space"/>
      <w:lvlText w:val="%4."/>
      <w:lvlJc w:val="left"/>
      <w:pPr>
        <w:ind w:left="324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1" w15:restartNumberingAfterBreak="0">
    <w:nsid w:val="34BD654D"/>
    <w:multiLevelType w:val="multilevel"/>
    <w:tmpl w:val="FFB09824"/>
    <w:lvl w:ilvl="0">
      <w:start w:val="4"/>
      <w:numFmt w:val="decimal"/>
      <w:lvlText w:val="%1."/>
      <w:lvlJc w:val="left"/>
      <w:pPr>
        <w:ind w:left="516" w:hanging="51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980" w:hanging="72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3240" w:hanging="720"/>
      </w:pPr>
      <w:rPr>
        <w:rFonts w:ascii="Symbol" w:hAnsi="Symbol" w:hint="default"/>
        <w:sz w:val="40"/>
      </w:rPr>
    </w:lvl>
    <w:lvl w:ilvl="3">
      <w:start w:val="1"/>
      <w:numFmt w:val="decimal"/>
      <w:lvlText w:val="%1.%2.%3)%4.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77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06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1880" w:hanging="1800"/>
      </w:pPr>
      <w:rPr>
        <w:rFonts w:hint="default"/>
      </w:rPr>
    </w:lvl>
  </w:abstractNum>
  <w:abstractNum w:abstractNumId="132" w15:restartNumberingAfterBreak="0">
    <w:nsid w:val="34E037E9"/>
    <w:multiLevelType w:val="hybridMultilevel"/>
    <w:tmpl w:val="E194A152"/>
    <w:lvl w:ilvl="0" w:tplc="AD6233F6">
      <w:start w:val="1"/>
      <w:numFmt w:val="decimal"/>
      <w:suff w:val="space"/>
      <w:lvlText w:val="%1."/>
      <w:lvlJc w:val="left"/>
      <w:pPr>
        <w:ind w:left="24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08" w:hanging="360"/>
      </w:pPr>
    </w:lvl>
    <w:lvl w:ilvl="2" w:tplc="0409001B" w:tentative="1">
      <w:start w:val="1"/>
      <w:numFmt w:val="lowerRoman"/>
      <w:lvlText w:val="%3."/>
      <w:lvlJc w:val="right"/>
      <w:pPr>
        <w:ind w:left="3928" w:hanging="180"/>
      </w:pPr>
    </w:lvl>
    <w:lvl w:ilvl="3" w:tplc="0409000F" w:tentative="1">
      <w:start w:val="1"/>
      <w:numFmt w:val="decimal"/>
      <w:lvlText w:val="%4."/>
      <w:lvlJc w:val="left"/>
      <w:pPr>
        <w:ind w:left="4648" w:hanging="360"/>
      </w:pPr>
    </w:lvl>
    <w:lvl w:ilvl="4" w:tplc="04090019" w:tentative="1">
      <w:start w:val="1"/>
      <w:numFmt w:val="lowerLetter"/>
      <w:lvlText w:val="%5."/>
      <w:lvlJc w:val="left"/>
      <w:pPr>
        <w:ind w:left="5368" w:hanging="360"/>
      </w:pPr>
    </w:lvl>
    <w:lvl w:ilvl="5" w:tplc="0409001B" w:tentative="1">
      <w:start w:val="1"/>
      <w:numFmt w:val="lowerRoman"/>
      <w:lvlText w:val="%6."/>
      <w:lvlJc w:val="right"/>
      <w:pPr>
        <w:ind w:left="6088" w:hanging="180"/>
      </w:pPr>
    </w:lvl>
    <w:lvl w:ilvl="6" w:tplc="0409000F" w:tentative="1">
      <w:start w:val="1"/>
      <w:numFmt w:val="decimal"/>
      <w:lvlText w:val="%7."/>
      <w:lvlJc w:val="left"/>
      <w:pPr>
        <w:ind w:left="6808" w:hanging="360"/>
      </w:pPr>
    </w:lvl>
    <w:lvl w:ilvl="7" w:tplc="04090019" w:tentative="1">
      <w:start w:val="1"/>
      <w:numFmt w:val="lowerLetter"/>
      <w:lvlText w:val="%8."/>
      <w:lvlJc w:val="left"/>
      <w:pPr>
        <w:ind w:left="7528" w:hanging="360"/>
      </w:pPr>
    </w:lvl>
    <w:lvl w:ilvl="8" w:tplc="0409001B" w:tentative="1">
      <w:start w:val="1"/>
      <w:numFmt w:val="lowerRoman"/>
      <w:lvlText w:val="%9."/>
      <w:lvlJc w:val="right"/>
      <w:pPr>
        <w:ind w:left="8248" w:hanging="180"/>
      </w:pPr>
    </w:lvl>
  </w:abstractNum>
  <w:abstractNum w:abstractNumId="133" w15:restartNumberingAfterBreak="0">
    <w:nsid w:val="35D84DB2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36052992"/>
    <w:multiLevelType w:val="hybridMultilevel"/>
    <w:tmpl w:val="EDB02E4E"/>
    <w:lvl w:ilvl="0" w:tplc="BAB4023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36B909C8"/>
    <w:multiLevelType w:val="hybridMultilevel"/>
    <w:tmpl w:val="0D6E84B8"/>
    <w:lvl w:ilvl="0" w:tplc="B822A17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6" w15:restartNumberingAfterBreak="0">
    <w:nsid w:val="36BB66B7"/>
    <w:multiLevelType w:val="hybridMultilevel"/>
    <w:tmpl w:val="9F6802C4"/>
    <w:lvl w:ilvl="0" w:tplc="04090011">
      <w:start w:val="1"/>
      <w:numFmt w:val="decimal"/>
      <w:lvlText w:val="%1)"/>
      <w:lvlJc w:val="left"/>
      <w:pPr>
        <w:ind w:left="1373" w:hanging="360"/>
      </w:pPr>
    </w:lvl>
    <w:lvl w:ilvl="1" w:tplc="04090019" w:tentative="1">
      <w:start w:val="1"/>
      <w:numFmt w:val="lowerLetter"/>
      <w:lvlText w:val="%2."/>
      <w:lvlJc w:val="left"/>
      <w:pPr>
        <w:ind w:left="2093" w:hanging="360"/>
      </w:pPr>
    </w:lvl>
    <w:lvl w:ilvl="2" w:tplc="0409001B" w:tentative="1">
      <w:start w:val="1"/>
      <w:numFmt w:val="lowerRoman"/>
      <w:lvlText w:val="%3."/>
      <w:lvlJc w:val="right"/>
      <w:pPr>
        <w:ind w:left="2813" w:hanging="180"/>
      </w:pPr>
    </w:lvl>
    <w:lvl w:ilvl="3" w:tplc="0409000F" w:tentative="1">
      <w:start w:val="1"/>
      <w:numFmt w:val="decimal"/>
      <w:lvlText w:val="%4."/>
      <w:lvlJc w:val="left"/>
      <w:pPr>
        <w:ind w:left="3533" w:hanging="360"/>
      </w:pPr>
    </w:lvl>
    <w:lvl w:ilvl="4" w:tplc="04090019" w:tentative="1">
      <w:start w:val="1"/>
      <w:numFmt w:val="lowerLetter"/>
      <w:lvlText w:val="%5."/>
      <w:lvlJc w:val="left"/>
      <w:pPr>
        <w:ind w:left="4253" w:hanging="360"/>
      </w:pPr>
    </w:lvl>
    <w:lvl w:ilvl="5" w:tplc="0409001B" w:tentative="1">
      <w:start w:val="1"/>
      <w:numFmt w:val="lowerRoman"/>
      <w:lvlText w:val="%6."/>
      <w:lvlJc w:val="right"/>
      <w:pPr>
        <w:ind w:left="4973" w:hanging="180"/>
      </w:pPr>
    </w:lvl>
    <w:lvl w:ilvl="6" w:tplc="0409000F" w:tentative="1">
      <w:start w:val="1"/>
      <w:numFmt w:val="decimal"/>
      <w:lvlText w:val="%7."/>
      <w:lvlJc w:val="left"/>
      <w:pPr>
        <w:ind w:left="5693" w:hanging="360"/>
      </w:pPr>
    </w:lvl>
    <w:lvl w:ilvl="7" w:tplc="04090019" w:tentative="1">
      <w:start w:val="1"/>
      <w:numFmt w:val="lowerLetter"/>
      <w:lvlText w:val="%8."/>
      <w:lvlJc w:val="left"/>
      <w:pPr>
        <w:ind w:left="6413" w:hanging="360"/>
      </w:pPr>
    </w:lvl>
    <w:lvl w:ilvl="8" w:tplc="0409001B" w:tentative="1">
      <w:start w:val="1"/>
      <w:numFmt w:val="lowerRoman"/>
      <w:lvlText w:val="%9."/>
      <w:lvlJc w:val="right"/>
      <w:pPr>
        <w:ind w:left="7133" w:hanging="180"/>
      </w:pPr>
    </w:lvl>
  </w:abstractNum>
  <w:abstractNum w:abstractNumId="137" w15:restartNumberingAfterBreak="0">
    <w:nsid w:val="36BB6F14"/>
    <w:multiLevelType w:val="multilevel"/>
    <w:tmpl w:val="3014F1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)"/>
      <w:lvlJc w:val="left"/>
      <w:pPr>
        <w:ind w:left="1980" w:hanging="720"/>
      </w:pPr>
      <w:rPr>
        <w:rFonts w:hint="default"/>
        <w:b w:val="0"/>
      </w:rPr>
    </w:lvl>
    <w:lvl w:ilvl="2">
      <w:start w:val="1"/>
      <w:numFmt w:val="decimal"/>
      <w:lvlText w:val="%1.%2)%3."/>
      <w:lvlJc w:val="left"/>
      <w:pPr>
        <w:ind w:left="3240" w:hanging="720"/>
      </w:pPr>
      <w:rPr>
        <w:rFonts w:hint="default"/>
        <w:b w:val="0"/>
      </w:rPr>
    </w:lvl>
    <w:lvl w:ilvl="3">
      <w:start w:val="1"/>
      <w:numFmt w:val="decimal"/>
      <w:lvlText w:val="%1.%2)%3.%4."/>
      <w:lvlJc w:val="left"/>
      <w:pPr>
        <w:ind w:left="4860" w:hanging="1080"/>
      </w:pPr>
      <w:rPr>
        <w:rFonts w:hint="default"/>
        <w:b w:val="0"/>
      </w:rPr>
    </w:lvl>
    <w:lvl w:ilvl="4">
      <w:start w:val="1"/>
      <w:numFmt w:val="decimal"/>
      <w:lvlText w:val="%1.%2)%3.%4.%5."/>
      <w:lvlJc w:val="left"/>
      <w:pPr>
        <w:ind w:left="6120" w:hanging="1080"/>
      </w:pPr>
      <w:rPr>
        <w:rFonts w:hint="default"/>
        <w:b w:val="0"/>
      </w:rPr>
    </w:lvl>
    <w:lvl w:ilvl="5">
      <w:start w:val="1"/>
      <w:numFmt w:val="decimal"/>
      <w:lvlText w:val="%1.%2)%3.%4.%5.%6."/>
      <w:lvlJc w:val="left"/>
      <w:pPr>
        <w:ind w:left="7740" w:hanging="1440"/>
      </w:pPr>
      <w:rPr>
        <w:rFonts w:hint="default"/>
        <w:b w:val="0"/>
      </w:rPr>
    </w:lvl>
    <w:lvl w:ilvl="6">
      <w:start w:val="1"/>
      <w:numFmt w:val="decimal"/>
      <w:lvlText w:val="%1.%2)%3.%4.%5.%6.%7."/>
      <w:lvlJc w:val="left"/>
      <w:pPr>
        <w:ind w:left="9360" w:hanging="1800"/>
      </w:pPr>
      <w:rPr>
        <w:rFonts w:hint="default"/>
        <w:b w:val="0"/>
      </w:rPr>
    </w:lvl>
    <w:lvl w:ilvl="7">
      <w:start w:val="1"/>
      <w:numFmt w:val="decimal"/>
      <w:lvlText w:val="%1.%2)%3.%4.%5.%6.%7.%8."/>
      <w:lvlJc w:val="left"/>
      <w:pPr>
        <w:ind w:left="10620" w:hanging="1800"/>
      </w:pPr>
      <w:rPr>
        <w:rFonts w:hint="default"/>
        <w:b w:val="0"/>
      </w:rPr>
    </w:lvl>
    <w:lvl w:ilvl="8">
      <w:start w:val="1"/>
      <w:numFmt w:val="decimal"/>
      <w:lvlText w:val="%1.%2)%3.%4.%5.%6.%7.%8.%9."/>
      <w:lvlJc w:val="left"/>
      <w:pPr>
        <w:ind w:left="12240" w:hanging="2160"/>
      </w:pPr>
      <w:rPr>
        <w:rFonts w:hint="default"/>
        <w:b w:val="0"/>
      </w:rPr>
    </w:lvl>
  </w:abstractNum>
  <w:abstractNum w:abstractNumId="138" w15:restartNumberingAfterBreak="0">
    <w:nsid w:val="36C738DA"/>
    <w:multiLevelType w:val="hybridMultilevel"/>
    <w:tmpl w:val="75000386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9" w15:restartNumberingAfterBreak="0">
    <w:nsid w:val="36F760AE"/>
    <w:multiLevelType w:val="hybridMultilevel"/>
    <w:tmpl w:val="C268C206"/>
    <w:lvl w:ilvl="0" w:tplc="285CAB6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37DD47DD"/>
    <w:multiLevelType w:val="multilevel"/>
    <w:tmpl w:val="26DE7C8A"/>
    <w:lvl w:ilvl="0">
      <w:start w:val="1"/>
      <w:numFmt w:val="decimal"/>
      <w:lvlText w:val="%1."/>
      <w:lvlJc w:val="left"/>
      <w:pPr>
        <w:ind w:left="720" w:hanging="360"/>
      </w:pPr>
      <w:rPr>
        <w:rFonts w:ascii="TH SarabunPSK" w:eastAsia="TH SarabunPSK" w:hAnsi="TH SarabunPSK" w:cs="TH SarabunPSK"/>
      </w:rPr>
    </w:lvl>
    <w:lvl w:ilvl="1">
      <w:start w:val="2"/>
      <w:numFmt w:val="decimal"/>
      <w:isLgl/>
      <w:lvlText w:val="%1.%2"/>
      <w:lvlJc w:val="left"/>
      <w:pPr>
        <w:ind w:left="722" w:hanging="360"/>
      </w:pPr>
      <w:rPr>
        <w:rFonts w:cs="TH SarabunPSK" w:hint="default"/>
      </w:rPr>
    </w:lvl>
    <w:lvl w:ilvl="2">
      <w:start w:val="1"/>
      <w:numFmt w:val="decimal"/>
      <w:isLgl/>
      <w:lvlText w:val="%1.%2.%3"/>
      <w:lvlJc w:val="left"/>
      <w:pPr>
        <w:ind w:left="1084" w:hanging="720"/>
      </w:pPr>
      <w:rPr>
        <w:rFonts w:cs="TH SarabunPSK" w:hint="default"/>
      </w:rPr>
    </w:lvl>
    <w:lvl w:ilvl="3">
      <w:start w:val="1"/>
      <w:numFmt w:val="decimal"/>
      <w:isLgl/>
      <w:lvlText w:val="%1.%2.%3.%4"/>
      <w:lvlJc w:val="left"/>
      <w:pPr>
        <w:ind w:left="1086" w:hanging="720"/>
      </w:pPr>
      <w:rPr>
        <w:rFonts w:cs="TH SarabunPSK" w:hint="default"/>
      </w:rPr>
    </w:lvl>
    <w:lvl w:ilvl="4">
      <w:start w:val="1"/>
      <w:numFmt w:val="decimal"/>
      <w:isLgl/>
      <w:lvlText w:val="%1.%2.%3.%4.%5"/>
      <w:lvlJc w:val="left"/>
      <w:pPr>
        <w:ind w:left="1448" w:hanging="1080"/>
      </w:pPr>
      <w:rPr>
        <w:rFonts w:cs="TH SarabunPSK" w:hint="default"/>
      </w:rPr>
    </w:lvl>
    <w:lvl w:ilvl="5">
      <w:start w:val="1"/>
      <w:numFmt w:val="decimal"/>
      <w:isLgl/>
      <w:lvlText w:val="%1.%2.%3.%4.%5.%6"/>
      <w:lvlJc w:val="left"/>
      <w:pPr>
        <w:ind w:left="1450" w:hanging="1080"/>
      </w:pPr>
      <w:rPr>
        <w:rFonts w:cs="TH SarabunPSK" w:hint="default"/>
      </w:rPr>
    </w:lvl>
    <w:lvl w:ilvl="6">
      <w:start w:val="1"/>
      <w:numFmt w:val="decimal"/>
      <w:isLgl/>
      <w:lvlText w:val="%1.%2.%3.%4.%5.%6.%7"/>
      <w:lvlJc w:val="left"/>
      <w:pPr>
        <w:ind w:left="1812" w:hanging="1440"/>
      </w:pPr>
      <w:rPr>
        <w:rFonts w:cs="TH SarabunPSK" w:hint="default"/>
      </w:rPr>
    </w:lvl>
    <w:lvl w:ilvl="7">
      <w:start w:val="1"/>
      <w:numFmt w:val="decimal"/>
      <w:isLgl/>
      <w:lvlText w:val="%1.%2.%3.%4.%5.%6.%7.%8"/>
      <w:lvlJc w:val="left"/>
      <w:pPr>
        <w:ind w:left="1814" w:hanging="1440"/>
      </w:pPr>
      <w:rPr>
        <w:rFonts w:cs="TH SarabunPSK" w:hint="default"/>
      </w:rPr>
    </w:lvl>
    <w:lvl w:ilvl="8">
      <w:start w:val="1"/>
      <w:numFmt w:val="decimal"/>
      <w:isLgl/>
      <w:lvlText w:val="%1.%2.%3.%4.%5.%6.%7.%8.%9"/>
      <w:lvlJc w:val="left"/>
      <w:pPr>
        <w:ind w:left="2176" w:hanging="1800"/>
      </w:pPr>
      <w:rPr>
        <w:rFonts w:cs="TH SarabunPSK" w:hint="default"/>
      </w:rPr>
    </w:lvl>
  </w:abstractNum>
  <w:abstractNum w:abstractNumId="141" w15:restartNumberingAfterBreak="0">
    <w:nsid w:val="38154828"/>
    <w:multiLevelType w:val="hybridMultilevel"/>
    <w:tmpl w:val="831C2BF8"/>
    <w:lvl w:ilvl="0" w:tplc="05C0E722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2" w15:restartNumberingAfterBreak="0">
    <w:nsid w:val="38CB027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38F13093"/>
    <w:multiLevelType w:val="hybridMultilevel"/>
    <w:tmpl w:val="F45C1856"/>
    <w:lvl w:ilvl="0" w:tplc="BEC4E95C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4" w15:restartNumberingAfterBreak="0">
    <w:nsid w:val="39D314D2"/>
    <w:multiLevelType w:val="hybridMultilevel"/>
    <w:tmpl w:val="995CCA60"/>
    <w:lvl w:ilvl="0" w:tplc="1012D382">
      <w:start w:val="1"/>
      <w:numFmt w:val="decimal"/>
      <w:suff w:val="space"/>
      <w:lvlText w:val="10.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5" w15:restartNumberingAfterBreak="0">
    <w:nsid w:val="3AA34FE8"/>
    <w:multiLevelType w:val="hybridMultilevel"/>
    <w:tmpl w:val="83F00746"/>
    <w:lvl w:ilvl="0" w:tplc="E33E81E4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6" w15:restartNumberingAfterBreak="0">
    <w:nsid w:val="3BEC12FA"/>
    <w:multiLevelType w:val="hybridMultilevel"/>
    <w:tmpl w:val="F62237B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7" w15:restartNumberingAfterBreak="0">
    <w:nsid w:val="3C7811D2"/>
    <w:multiLevelType w:val="multilevel"/>
    <w:tmpl w:val="E5E28BE2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48" w15:restartNumberingAfterBreak="0">
    <w:nsid w:val="3C8151A7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49" w15:restartNumberingAfterBreak="0">
    <w:nsid w:val="3C8A42B3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0" w15:restartNumberingAfterBreak="0">
    <w:nsid w:val="3D9C4B3D"/>
    <w:multiLevelType w:val="multilevel"/>
    <w:tmpl w:val="EB8A8D0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324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4.%5)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suff w:val="space"/>
      <w:lvlText w:val="%4.%5.%6)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51" w15:restartNumberingAfterBreak="0">
    <w:nsid w:val="3DF81C8F"/>
    <w:multiLevelType w:val="multilevel"/>
    <w:tmpl w:val="FD58DAA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52" w15:restartNumberingAfterBreak="0">
    <w:nsid w:val="3E2D05AF"/>
    <w:multiLevelType w:val="hybridMultilevel"/>
    <w:tmpl w:val="6008B1D8"/>
    <w:lvl w:ilvl="0" w:tplc="3DB2518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3E504F07"/>
    <w:multiLevelType w:val="hybridMultilevel"/>
    <w:tmpl w:val="A9DAB0DA"/>
    <w:lvl w:ilvl="0" w:tplc="34749B7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3ED06D00"/>
    <w:multiLevelType w:val="hybridMultilevel"/>
    <w:tmpl w:val="A1560F98"/>
    <w:lvl w:ilvl="0" w:tplc="BD9CB8C6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lang w:bidi="th-TH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3F5F6B8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 w15:restartNumberingAfterBreak="0">
    <w:nsid w:val="3F90304A"/>
    <w:multiLevelType w:val="hybridMultilevel"/>
    <w:tmpl w:val="0602B93C"/>
    <w:lvl w:ilvl="0" w:tplc="C55612DC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40985B5B"/>
    <w:multiLevelType w:val="hybridMultilevel"/>
    <w:tmpl w:val="A52AB02A"/>
    <w:lvl w:ilvl="0" w:tplc="EF96F0DA">
      <w:start w:val="1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  <w:color w:val="auto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40AF4A00"/>
    <w:multiLevelType w:val="multilevel"/>
    <w:tmpl w:val="BFE6891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9" w15:restartNumberingAfterBreak="0">
    <w:nsid w:val="411868B8"/>
    <w:multiLevelType w:val="hybridMultilevel"/>
    <w:tmpl w:val="4CF01F20"/>
    <w:lvl w:ilvl="0" w:tplc="9E221FB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 w15:restartNumberingAfterBreak="0">
    <w:nsid w:val="41A51E32"/>
    <w:multiLevelType w:val="hybridMultilevel"/>
    <w:tmpl w:val="91F86746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1" w15:restartNumberingAfterBreak="0">
    <w:nsid w:val="41B90667"/>
    <w:multiLevelType w:val="multilevel"/>
    <w:tmpl w:val="70BAFAF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62" w15:restartNumberingAfterBreak="0">
    <w:nsid w:val="41BF7576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3" w15:restartNumberingAfterBreak="0">
    <w:nsid w:val="42E176B4"/>
    <w:multiLevelType w:val="hybridMultilevel"/>
    <w:tmpl w:val="DBD2B49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4" w15:restartNumberingAfterBreak="0">
    <w:nsid w:val="43E14058"/>
    <w:multiLevelType w:val="hybridMultilevel"/>
    <w:tmpl w:val="367E078A"/>
    <w:lvl w:ilvl="0" w:tplc="B75CF06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 w15:restartNumberingAfterBreak="0">
    <w:nsid w:val="4465237C"/>
    <w:multiLevelType w:val="hybridMultilevel"/>
    <w:tmpl w:val="0044999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 w15:restartNumberingAfterBreak="0">
    <w:nsid w:val="45160F23"/>
    <w:multiLevelType w:val="hybridMultilevel"/>
    <w:tmpl w:val="E3361594"/>
    <w:lvl w:ilvl="0" w:tplc="0DD4BC8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45DE2392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8" w15:restartNumberingAfterBreak="0">
    <w:nsid w:val="460B56C7"/>
    <w:multiLevelType w:val="hybridMultilevel"/>
    <w:tmpl w:val="27B818F6"/>
    <w:lvl w:ilvl="0" w:tplc="F61A0152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9" w15:restartNumberingAfterBreak="0">
    <w:nsid w:val="46E62710"/>
    <w:multiLevelType w:val="hybridMultilevel"/>
    <w:tmpl w:val="9BDCC28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0" w15:restartNumberingAfterBreak="0">
    <w:nsid w:val="47053FEC"/>
    <w:multiLevelType w:val="hybridMultilevel"/>
    <w:tmpl w:val="F9F82FB4"/>
    <w:lvl w:ilvl="0" w:tplc="AB98763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1" w15:restartNumberingAfterBreak="0">
    <w:nsid w:val="47066543"/>
    <w:multiLevelType w:val="hybridMultilevel"/>
    <w:tmpl w:val="F3A6A854"/>
    <w:lvl w:ilvl="0" w:tplc="0EE6D75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 w15:restartNumberingAfterBreak="0">
    <w:nsid w:val="473864B4"/>
    <w:multiLevelType w:val="multilevel"/>
    <w:tmpl w:val="CF3E1176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suff w:val="space"/>
      <w:lvlText w:val="%1.%2.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suff w:val="space"/>
      <w:lvlText w:val="%1.%2.%3."/>
      <w:lvlJc w:val="left"/>
      <w:pPr>
        <w:ind w:left="720" w:hanging="720"/>
      </w:pPr>
      <w:rPr>
        <w:rFonts w:hint="default"/>
        <w:color w:val="auto"/>
        <w:lang w:bidi="th-TH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3" w15:restartNumberingAfterBreak="0">
    <w:nsid w:val="48B879F6"/>
    <w:multiLevelType w:val="hybridMultilevel"/>
    <w:tmpl w:val="5A5E62FA"/>
    <w:lvl w:ilvl="0" w:tplc="822A09C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48F4717C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4A64148F"/>
    <w:multiLevelType w:val="multilevel"/>
    <w:tmpl w:val="E682BF28"/>
    <w:lvl w:ilvl="0">
      <w:start w:val="4"/>
      <w:numFmt w:val="decimal"/>
      <w:lvlText w:val="%1."/>
      <w:lvlJc w:val="left"/>
      <w:pPr>
        <w:ind w:left="516" w:hanging="51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48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61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77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90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106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11880" w:hanging="1800"/>
      </w:pPr>
      <w:rPr>
        <w:rFonts w:hint="default"/>
      </w:rPr>
    </w:lvl>
  </w:abstractNum>
  <w:abstractNum w:abstractNumId="176" w15:restartNumberingAfterBreak="0">
    <w:nsid w:val="4A7C2F0E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612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77" w15:restartNumberingAfterBreak="0">
    <w:nsid w:val="4AE626FD"/>
    <w:multiLevelType w:val="hybridMultilevel"/>
    <w:tmpl w:val="FC2E0FD0"/>
    <w:lvl w:ilvl="0" w:tplc="50509C56">
      <w:start w:val="1"/>
      <w:numFmt w:val="decimal"/>
      <w:suff w:val="space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 w15:restartNumberingAfterBreak="0">
    <w:nsid w:val="4AF021F0"/>
    <w:multiLevelType w:val="hybridMultilevel"/>
    <w:tmpl w:val="500AF220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9" w15:restartNumberingAfterBreak="0">
    <w:nsid w:val="4AFD1E28"/>
    <w:multiLevelType w:val="hybridMultilevel"/>
    <w:tmpl w:val="26E81DF6"/>
    <w:lvl w:ilvl="0" w:tplc="B23C3936">
      <w:start w:val="1"/>
      <w:numFmt w:val="decimal"/>
      <w:suff w:val="space"/>
      <w:lvlText w:val="1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0" w15:restartNumberingAfterBreak="0">
    <w:nsid w:val="4BF24807"/>
    <w:multiLevelType w:val="hybridMultilevel"/>
    <w:tmpl w:val="8312BD26"/>
    <w:lvl w:ilvl="0" w:tplc="F29029C6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  <w:lang w:bidi="th-TH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1" w15:restartNumberingAfterBreak="0">
    <w:nsid w:val="4C3E32FF"/>
    <w:multiLevelType w:val="hybridMultilevel"/>
    <w:tmpl w:val="1744E562"/>
    <w:lvl w:ilvl="0" w:tplc="B29C9852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2" w15:restartNumberingAfterBreak="0">
    <w:nsid w:val="4C5F1D76"/>
    <w:multiLevelType w:val="hybridMultilevel"/>
    <w:tmpl w:val="AC34B232"/>
    <w:lvl w:ilvl="0" w:tplc="CAC6AEF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4D23020F"/>
    <w:multiLevelType w:val="hybridMultilevel"/>
    <w:tmpl w:val="E47CEEF4"/>
    <w:lvl w:ilvl="0" w:tplc="AFA6FEA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4E4157D1"/>
    <w:multiLevelType w:val="multilevel"/>
    <w:tmpl w:val="785242D2"/>
    <w:lvl w:ilvl="0">
      <w:start w:val="1"/>
      <w:numFmt w:val="decimal"/>
      <w:suff w:val="space"/>
      <w:lvlText w:val="4.5.%1)"/>
      <w:lvlJc w:val="left"/>
      <w:pPr>
        <w:ind w:left="540" w:hanging="1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5" w15:restartNumberingAfterBreak="0">
    <w:nsid w:val="4EED1926"/>
    <w:multiLevelType w:val="hybridMultilevel"/>
    <w:tmpl w:val="218AFB14"/>
    <w:lvl w:ilvl="0" w:tplc="B0E00A8C">
      <w:start w:val="3"/>
      <w:numFmt w:val="bullet"/>
      <w:suff w:val="space"/>
      <w:lvlText w:val="-"/>
      <w:lvlJc w:val="left"/>
      <w:pPr>
        <w:ind w:left="2880" w:hanging="360"/>
      </w:pPr>
      <w:rPr>
        <w:rFonts w:ascii="TH SarabunPSK" w:eastAsia="Times New Roman" w:hAnsi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86" w15:restartNumberingAfterBreak="0">
    <w:nsid w:val="4F025427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7" w15:restartNumberingAfterBreak="0">
    <w:nsid w:val="4F0A099A"/>
    <w:multiLevelType w:val="multilevel"/>
    <w:tmpl w:val="70BAFAF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88" w15:restartNumberingAfterBreak="0">
    <w:nsid w:val="4F1A6E43"/>
    <w:multiLevelType w:val="hybridMultilevel"/>
    <w:tmpl w:val="768A13D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9" w15:restartNumberingAfterBreak="0">
    <w:nsid w:val="4FB10272"/>
    <w:multiLevelType w:val="multilevel"/>
    <w:tmpl w:val="FF761A98"/>
    <w:lvl w:ilvl="0">
      <w:start w:val="3"/>
      <w:numFmt w:val="decimal"/>
      <w:lvlText w:val="%1"/>
      <w:lvlJc w:val="left"/>
      <w:pPr>
        <w:ind w:left="360" w:hanging="360"/>
      </w:pPr>
      <w:rPr>
        <w:rFonts w:ascii="TH SarabunPSK" w:eastAsia="TH SarabunPSK" w:hAnsi="TH SarabunPSK" w:cs="TH SarabunPSK" w:hint="default"/>
        <w:color w:val="0000FF"/>
        <w:u w:val="single"/>
      </w:rPr>
    </w:lvl>
    <w:lvl w:ilvl="1">
      <w:start w:val="4"/>
      <w:numFmt w:val="decimal"/>
      <w:lvlText w:val="%1-%2"/>
      <w:lvlJc w:val="left"/>
      <w:pPr>
        <w:ind w:left="862" w:hanging="720"/>
      </w:pPr>
      <w:rPr>
        <w:rFonts w:ascii="TH SarabunPSK" w:eastAsia="TH SarabunPSK" w:hAnsi="TH SarabunPSK" w:cs="TH SarabunPSK" w:hint="default"/>
        <w:color w:val="0000FF"/>
        <w:u w:val="single"/>
      </w:rPr>
    </w:lvl>
    <w:lvl w:ilvl="2">
      <w:start w:val="1"/>
      <w:numFmt w:val="decimal"/>
      <w:lvlText w:val="%1-%2.%3"/>
      <w:lvlJc w:val="left"/>
      <w:pPr>
        <w:ind w:left="1004" w:hanging="720"/>
      </w:pPr>
      <w:rPr>
        <w:rFonts w:ascii="TH SarabunPSK" w:eastAsia="TH SarabunPSK" w:hAnsi="TH SarabunPSK" w:cs="TH SarabunPSK" w:hint="default"/>
        <w:color w:val="0000FF"/>
        <w:u w:val="single"/>
      </w:rPr>
    </w:lvl>
    <w:lvl w:ilvl="3">
      <w:start w:val="1"/>
      <w:numFmt w:val="decimal"/>
      <w:lvlText w:val="%1-%2.%3.%4"/>
      <w:lvlJc w:val="left"/>
      <w:pPr>
        <w:ind w:left="1506" w:hanging="1080"/>
      </w:pPr>
      <w:rPr>
        <w:rFonts w:ascii="TH SarabunPSK" w:eastAsia="TH SarabunPSK" w:hAnsi="TH SarabunPSK" w:cs="TH SarabunPSK" w:hint="default"/>
        <w:color w:val="0000FF"/>
        <w:u w:val="single"/>
      </w:rPr>
    </w:lvl>
    <w:lvl w:ilvl="4">
      <w:start w:val="1"/>
      <w:numFmt w:val="decimal"/>
      <w:lvlText w:val="%1-%2.%3.%4.%5"/>
      <w:lvlJc w:val="left"/>
      <w:pPr>
        <w:ind w:left="2008" w:hanging="1440"/>
      </w:pPr>
      <w:rPr>
        <w:rFonts w:ascii="TH SarabunPSK" w:eastAsia="TH SarabunPSK" w:hAnsi="TH SarabunPSK" w:cs="TH SarabunPSK" w:hint="default"/>
        <w:color w:val="0000FF"/>
        <w:u w:val="single"/>
      </w:rPr>
    </w:lvl>
    <w:lvl w:ilvl="5">
      <w:start w:val="1"/>
      <w:numFmt w:val="decimal"/>
      <w:lvlText w:val="%1-%2.%3.%4.%5.%6"/>
      <w:lvlJc w:val="left"/>
      <w:pPr>
        <w:ind w:left="2510" w:hanging="1800"/>
      </w:pPr>
      <w:rPr>
        <w:rFonts w:ascii="TH SarabunPSK" w:eastAsia="TH SarabunPSK" w:hAnsi="TH SarabunPSK" w:cs="TH SarabunPSK" w:hint="default"/>
        <w:color w:val="0000FF"/>
        <w:u w:val="single"/>
      </w:rPr>
    </w:lvl>
    <w:lvl w:ilvl="6">
      <w:start w:val="1"/>
      <w:numFmt w:val="decimal"/>
      <w:lvlText w:val="%1-%2.%3.%4.%5.%6.%7"/>
      <w:lvlJc w:val="left"/>
      <w:pPr>
        <w:ind w:left="2652" w:hanging="1800"/>
      </w:pPr>
      <w:rPr>
        <w:rFonts w:ascii="TH SarabunPSK" w:eastAsia="TH SarabunPSK" w:hAnsi="TH SarabunPSK" w:cs="TH SarabunPSK" w:hint="default"/>
        <w:color w:val="0000FF"/>
        <w:u w:val="single"/>
      </w:rPr>
    </w:lvl>
    <w:lvl w:ilvl="7">
      <w:start w:val="1"/>
      <w:numFmt w:val="decimal"/>
      <w:lvlText w:val="%1-%2.%3.%4.%5.%6.%7.%8"/>
      <w:lvlJc w:val="left"/>
      <w:pPr>
        <w:ind w:left="3154" w:hanging="2160"/>
      </w:pPr>
      <w:rPr>
        <w:rFonts w:ascii="TH SarabunPSK" w:eastAsia="TH SarabunPSK" w:hAnsi="TH SarabunPSK" w:cs="TH SarabunPSK" w:hint="default"/>
        <w:color w:val="0000FF"/>
        <w:u w:val="single"/>
      </w:rPr>
    </w:lvl>
    <w:lvl w:ilvl="8">
      <w:start w:val="1"/>
      <w:numFmt w:val="decimal"/>
      <w:lvlText w:val="%1-%2.%3.%4.%5.%6.%7.%8.%9"/>
      <w:lvlJc w:val="left"/>
      <w:pPr>
        <w:ind w:left="3656" w:hanging="2520"/>
      </w:pPr>
      <w:rPr>
        <w:rFonts w:ascii="TH SarabunPSK" w:eastAsia="TH SarabunPSK" w:hAnsi="TH SarabunPSK" w:cs="TH SarabunPSK" w:hint="default"/>
        <w:color w:val="0000FF"/>
        <w:u w:val="single"/>
      </w:rPr>
    </w:lvl>
  </w:abstractNum>
  <w:abstractNum w:abstractNumId="190" w15:restartNumberingAfterBreak="0">
    <w:nsid w:val="502D0C5F"/>
    <w:multiLevelType w:val="hybridMultilevel"/>
    <w:tmpl w:val="7A14BE62"/>
    <w:lvl w:ilvl="0" w:tplc="BAC0DE52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1" w15:restartNumberingAfterBreak="0">
    <w:nsid w:val="5071480D"/>
    <w:multiLevelType w:val="hybridMultilevel"/>
    <w:tmpl w:val="E2C0674A"/>
    <w:lvl w:ilvl="0" w:tplc="F3F49AEC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2" w15:restartNumberingAfterBreak="0">
    <w:nsid w:val="50BB5B4C"/>
    <w:multiLevelType w:val="hybridMultilevel"/>
    <w:tmpl w:val="7F9CE142"/>
    <w:lvl w:ilvl="0" w:tplc="A1F82C5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3" w15:restartNumberingAfterBreak="0">
    <w:nsid w:val="51E74B69"/>
    <w:multiLevelType w:val="multilevel"/>
    <w:tmpl w:val="3F02B6AE"/>
    <w:lvl w:ilvl="0">
      <w:start w:val="4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94" w15:restartNumberingAfterBreak="0">
    <w:nsid w:val="520F6175"/>
    <w:multiLevelType w:val="hybridMultilevel"/>
    <w:tmpl w:val="83ACEB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5" w15:restartNumberingAfterBreak="0">
    <w:nsid w:val="52EC7D14"/>
    <w:multiLevelType w:val="multilevel"/>
    <w:tmpl w:val="90AA51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3.3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96" w15:restartNumberingAfterBreak="0">
    <w:nsid w:val="542276D3"/>
    <w:multiLevelType w:val="hybridMultilevel"/>
    <w:tmpl w:val="87124AC4"/>
    <w:lvl w:ilvl="0" w:tplc="AD3C6308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7" w15:restartNumberingAfterBreak="0">
    <w:nsid w:val="54F4634E"/>
    <w:multiLevelType w:val="hybridMultilevel"/>
    <w:tmpl w:val="F272C1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8" w15:restartNumberingAfterBreak="0">
    <w:nsid w:val="55585BBB"/>
    <w:multiLevelType w:val="hybridMultilevel"/>
    <w:tmpl w:val="38E2C342"/>
    <w:lvl w:ilvl="0" w:tplc="4174905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9" w15:restartNumberingAfterBreak="0">
    <w:nsid w:val="565E1A9F"/>
    <w:multiLevelType w:val="multilevel"/>
    <w:tmpl w:val="75BC2E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00" w15:restartNumberingAfterBreak="0">
    <w:nsid w:val="56704D0B"/>
    <w:multiLevelType w:val="hybridMultilevel"/>
    <w:tmpl w:val="FB8A6C0C"/>
    <w:lvl w:ilvl="0" w:tplc="337ED96E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1" w15:restartNumberingAfterBreak="0">
    <w:nsid w:val="56D2772B"/>
    <w:multiLevelType w:val="hybridMultilevel"/>
    <w:tmpl w:val="A6349500"/>
    <w:lvl w:ilvl="0" w:tplc="8D068214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2" w15:restartNumberingAfterBreak="0">
    <w:nsid w:val="571B7391"/>
    <w:multiLevelType w:val="hybridMultilevel"/>
    <w:tmpl w:val="B810C83E"/>
    <w:lvl w:ilvl="0" w:tplc="55422018">
      <w:start w:val="1"/>
      <w:numFmt w:val="decimal"/>
      <w:suff w:val="space"/>
      <w:lvlText w:val="10.2.%1)"/>
      <w:lvlJc w:val="left"/>
      <w:pPr>
        <w:ind w:left="54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3" w15:restartNumberingAfterBreak="0">
    <w:nsid w:val="58F742FC"/>
    <w:multiLevelType w:val="multilevel"/>
    <w:tmpl w:val="8B7A569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6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4" w15:restartNumberingAfterBreak="0">
    <w:nsid w:val="592D60EB"/>
    <w:multiLevelType w:val="hybridMultilevel"/>
    <w:tmpl w:val="BD921BC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5" w15:restartNumberingAfterBreak="0">
    <w:nsid w:val="59F26568"/>
    <w:multiLevelType w:val="hybridMultilevel"/>
    <w:tmpl w:val="93AA6A96"/>
    <w:lvl w:ilvl="0" w:tplc="568E16C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6" w15:restartNumberingAfterBreak="0">
    <w:nsid w:val="5AA36461"/>
    <w:multiLevelType w:val="hybridMultilevel"/>
    <w:tmpl w:val="8AAC8000"/>
    <w:lvl w:ilvl="0" w:tplc="6346DCB4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7" w15:restartNumberingAfterBreak="0">
    <w:nsid w:val="5B6155C4"/>
    <w:multiLevelType w:val="hybridMultilevel"/>
    <w:tmpl w:val="8230053E"/>
    <w:lvl w:ilvl="0" w:tplc="7DE4F7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8" w15:restartNumberingAfterBreak="0">
    <w:nsid w:val="5BE9304E"/>
    <w:multiLevelType w:val="multilevel"/>
    <w:tmpl w:val="DDC8F782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6120" w:hanging="108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09" w15:restartNumberingAfterBreak="0">
    <w:nsid w:val="5C1144E1"/>
    <w:multiLevelType w:val="multilevel"/>
    <w:tmpl w:val="8B7A569A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4)"/>
      <w:lvlJc w:val="left"/>
      <w:pPr>
        <w:ind w:left="864" w:hanging="864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suff w:val="space"/>
      <w:lvlText w:val="%1.%2)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6%1.%2.%3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0" w15:restartNumberingAfterBreak="0">
    <w:nsid w:val="5C9635E7"/>
    <w:multiLevelType w:val="hybridMultilevel"/>
    <w:tmpl w:val="8A043E36"/>
    <w:lvl w:ilvl="0" w:tplc="03DA0AC6">
      <w:start w:val="1"/>
      <w:numFmt w:val="decimal"/>
      <w:suff w:val="space"/>
      <w:lvlText w:val="5.4.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 w:themeColor="text1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1" w15:restartNumberingAfterBreak="0">
    <w:nsid w:val="5D210A91"/>
    <w:multiLevelType w:val="hybridMultilevel"/>
    <w:tmpl w:val="9B0471EA"/>
    <w:lvl w:ilvl="0" w:tplc="3022EF7A">
      <w:start w:val="1"/>
      <w:numFmt w:val="decimal"/>
      <w:suff w:val="space"/>
      <w:lvlText w:val="1.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2" w15:restartNumberingAfterBreak="0">
    <w:nsid w:val="5DBF26BF"/>
    <w:multiLevelType w:val="hybridMultilevel"/>
    <w:tmpl w:val="B046F038"/>
    <w:lvl w:ilvl="0" w:tplc="8F5E9B26">
      <w:start w:val="1"/>
      <w:numFmt w:val="decimal"/>
      <w:suff w:val="space"/>
      <w:lvlText w:val="%1."/>
      <w:lvlJc w:val="left"/>
      <w:pPr>
        <w:ind w:left="2034" w:hanging="360"/>
      </w:pPr>
      <w:rPr>
        <w:rFonts w:ascii="TH SarabunPSK" w:eastAsiaTheme="majorEastAsia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2754" w:hanging="360"/>
      </w:pPr>
    </w:lvl>
    <w:lvl w:ilvl="2" w:tplc="0409001B" w:tentative="1">
      <w:start w:val="1"/>
      <w:numFmt w:val="lowerRoman"/>
      <w:lvlText w:val="%3."/>
      <w:lvlJc w:val="right"/>
      <w:pPr>
        <w:ind w:left="3474" w:hanging="180"/>
      </w:pPr>
    </w:lvl>
    <w:lvl w:ilvl="3" w:tplc="0409000F" w:tentative="1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213" w15:restartNumberingAfterBreak="0">
    <w:nsid w:val="5F7D1990"/>
    <w:multiLevelType w:val="hybridMultilevel"/>
    <w:tmpl w:val="9FD4F86A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4" w15:restartNumberingAfterBreak="0">
    <w:nsid w:val="5F811F3D"/>
    <w:multiLevelType w:val="hybridMultilevel"/>
    <w:tmpl w:val="9DBA8DBE"/>
    <w:lvl w:ilvl="0" w:tplc="C9ECE4A2">
      <w:start w:val="1"/>
      <w:numFmt w:val="decimal"/>
      <w:suff w:val="space"/>
      <w:lvlText w:val="5.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 w:themeColor="text1"/>
        <w:sz w:val="32"/>
        <w:szCs w:val="32"/>
      </w:rPr>
    </w:lvl>
    <w:lvl w:ilvl="1" w:tplc="8F263FB0">
      <w:start w:val="1"/>
      <w:numFmt w:val="decimal"/>
      <w:suff w:val="space"/>
      <w:lvlText w:val="5.%2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 w:themeColor="text1"/>
        <w:sz w:val="32"/>
        <w:szCs w:val="32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5" w15:restartNumberingAfterBreak="0">
    <w:nsid w:val="608C2C8C"/>
    <w:multiLevelType w:val="hybridMultilevel"/>
    <w:tmpl w:val="E6C25E06"/>
    <w:lvl w:ilvl="0" w:tplc="7EBC958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6" w15:restartNumberingAfterBreak="0">
    <w:nsid w:val="60BE3277"/>
    <w:multiLevelType w:val="multilevel"/>
    <w:tmpl w:val="AE080E00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ascii="TH SarabunPSK" w:hAnsi="TH SarabunPSK" w:cs="TH SarabunPSK" w:hint="default"/>
        <w:b w:val="0"/>
        <w:bCs w:val="0"/>
      </w:rPr>
    </w:lvl>
    <w:lvl w:ilvl="3">
      <w:start w:val="1"/>
      <w:numFmt w:val="decimal"/>
      <w:suff w:val="space"/>
      <w:lvlText w:val="4.%4)"/>
      <w:lvlJc w:val="left"/>
      <w:pPr>
        <w:ind w:left="3240" w:hanging="1080"/>
      </w:pPr>
      <w:rPr>
        <w:rFonts w:hint="default"/>
        <w:b w:val="0"/>
        <w:bCs w:val="0"/>
        <w:sz w:val="32"/>
        <w:szCs w:val="32"/>
        <w:lang w:bidi="th-TH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17" w15:restartNumberingAfterBreak="0">
    <w:nsid w:val="60C23702"/>
    <w:multiLevelType w:val="hybridMultilevel"/>
    <w:tmpl w:val="DF7669E8"/>
    <w:lvl w:ilvl="0" w:tplc="76EE1EFE">
      <w:numFmt w:val="bullet"/>
      <w:lvlText w:val="-"/>
      <w:lvlJc w:val="left"/>
      <w:pPr>
        <w:ind w:left="720" w:hanging="360"/>
      </w:pPr>
      <w:rPr>
        <w:rFonts w:ascii="TH SarabunPSK" w:eastAsiaTheme="minorEastAsia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EE1EFE">
      <w:numFmt w:val="bullet"/>
      <w:lvlText w:val="-"/>
      <w:lvlJc w:val="left"/>
      <w:pPr>
        <w:ind w:left="2880" w:hanging="360"/>
      </w:pPr>
      <w:rPr>
        <w:rFonts w:ascii="TH SarabunPSK" w:eastAsiaTheme="minorEastAsia" w:hAnsi="TH SarabunPSK" w:cs="TH SarabunPSK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622A41C6"/>
    <w:multiLevelType w:val="hybridMultilevel"/>
    <w:tmpl w:val="433E0C9C"/>
    <w:lvl w:ilvl="0" w:tplc="A17CC0F0">
      <w:start w:val="4"/>
      <w:numFmt w:val="bullet"/>
      <w:lvlText w:val="-"/>
      <w:lvlJc w:val="left"/>
      <w:pPr>
        <w:ind w:left="180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9" w15:restartNumberingAfterBreak="0">
    <w:nsid w:val="628D7EBB"/>
    <w:multiLevelType w:val="hybridMultilevel"/>
    <w:tmpl w:val="C6F40A4E"/>
    <w:lvl w:ilvl="0" w:tplc="A4E8C180">
      <w:start w:val="3"/>
      <w:numFmt w:val="bullet"/>
      <w:lvlText w:val="-"/>
      <w:lvlJc w:val="left"/>
      <w:pPr>
        <w:ind w:left="10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0" w15:restartNumberingAfterBreak="0">
    <w:nsid w:val="63CF4948"/>
    <w:multiLevelType w:val="hybridMultilevel"/>
    <w:tmpl w:val="2652721E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1" w15:restartNumberingAfterBreak="0">
    <w:nsid w:val="65ED0DA7"/>
    <w:multiLevelType w:val="hybridMultilevel"/>
    <w:tmpl w:val="6866A844"/>
    <w:lvl w:ilvl="0" w:tplc="5980208E">
      <w:start w:val="1"/>
      <w:numFmt w:val="decimal"/>
      <w:suff w:val="space"/>
      <w:lvlText w:val="%1."/>
      <w:lvlJc w:val="left"/>
      <w:pPr>
        <w:ind w:left="1069" w:hanging="360"/>
      </w:pPr>
      <w:rPr>
        <w:rFonts w:ascii="TH SarabunPSK" w:eastAsia="TH SarabunPSK" w:hAnsi="TH SarabunPSK" w:cs="TH SarabunPSK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2" w15:restartNumberingAfterBreak="0">
    <w:nsid w:val="660E04BD"/>
    <w:multiLevelType w:val="multilevel"/>
    <w:tmpl w:val="1480CB40"/>
    <w:lvl w:ilvl="0">
      <w:start w:val="1"/>
      <w:numFmt w:val="decimal"/>
      <w:lvlText w:val="%1"/>
      <w:lvlJc w:val="left"/>
      <w:pPr>
        <w:tabs>
          <w:tab w:val="num" w:pos="690"/>
        </w:tabs>
        <w:ind w:left="690" w:hanging="690"/>
      </w:pPr>
      <w:rPr>
        <w:rFonts w:hint="default"/>
        <w:b/>
        <w:bCs/>
      </w:rPr>
    </w:lvl>
    <w:lvl w:ilvl="1">
      <w:start w:val="2"/>
      <w:numFmt w:val="decimal"/>
      <w:lvlText w:val="%1.%2"/>
      <w:lvlJc w:val="left"/>
      <w:pPr>
        <w:tabs>
          <w:tab w:val="num" w:pos="1927"/>
        </w:tabs>
        <w:ind w:left="1927" w:hanging="690"/>
      </w:pPr>
      <w:rPr>
        <w:rFonts w:hint="default"/>
        <w:b/>
        <w:bCs/>
      </w:rPr>
    </w:lvl>
    <w:lvl w:ilvl="2">
      <w:start w:val="4"/>
      <w:numFmt w:val="decimal"/>
      <w:suff w:val="space"/>
      <w:lvlText w:val="%1.%2.%3"/>
      <w:lvlJc w:val="left"/>
      <w:pPr>
        <w:ind w:left="3194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tabs>
          <w:tab w:val="num" w:pos="4791"/>
        </w:tabs>
        <w:ind w:left="4791" w:hanging="1080"/>
      </w:pPr>
      <w:rPr>
        <w:rFonts w:hint="default"/>
        <w:b/>
        <w:bCs/>
      </w:rPr>
    </w:lvl>
    <w:lvl w:ilvl="4">
      <w:start w:val="1"/>
      <w:numFmt w:val="decimal"/>
      <w:lvlText w:val="%1.%2.%3.%4.%5"/>
      <w:lvlJc w:val="left"/>
      <w:pPr>
        <w:tabs>
          <w:tab w:val="num" w:pos="6028"/>
        </w:tabs>
        <w:ind w:left="6028" w:hanging="1080"/>
      </w:pPr>
      <w:rPr>
        <w:rFonts w:hint="default"/>
        <w:b/>
        <w:bCs/>
      </w:rPr>
    </w:lvl>
    <w:lvl w:ilvl="5">
      <w:start w:val="1"/>
      <w:numFmt w:val="decimal"/>
      <w:lvlText w:val="%1.%2.%3.%4.%5.%6"/>
      <w:lvlJc w:val="left"/>
      <w:pPr>
        <w:tabs>
          <w:tab w:val="num" w:pos="7625"/>
        </w:tabs>
        <w:ind w:left="7625" w:hanging="1440"/>
      </w:pPr>
      <w:rPr>
        <w:rFonts w:hint="default"/>
        <w:b/>
        <w:bCs/>
      </w:rPr>
    </w:lvl>
    <w:lvl w:ilvl="6">
      <w:start w:val="1"/>
      <w:numFmt w:val="decimal"/>
      <w:lvlText w:val="%1.%2.%3.%4.%5.%6.%7"/>
      <w:lvlJc w:val="left"/>
      <w:pPr>
        <w:tabs>
          <w:tab w:val="num" w:pos="8862"/>
        </w:tabs>
        <w:ind w:left="8862" w:hanging="1440"/>
      </w:pPr>
      <w:rPr>
        <w:rFonts w:hint="default"/>
        <w:b/>
        <w:bCs/>
      </w:rPr>
    </w:lvl>
    <w:lvl w:ilvl="7">
      <w:start w:val="1"/>
      <w:numFmt w:val="decimal"/>
      <w:lvlText w:val="%1.%2.%3.%4.%5.%6.%7.%8"/>
      <w:lvlJc w:val="left"/>
      <w:pPr>
        <w:tabs>
          <w:tab w:val="num" w:pos="10459"/>
        </w:tabs>
        <w:ind w:left="10459" w:hanging="1800"/>
      </w:pPr>
      <w:rPr>
        <w:rFonts w:hint="default"/>
        <w:b/>
        <w:bCs/>
      </w:rPr>
    </w:lvl>
    <w:lvl w:ilvl="8">
      <w:start w:val="1"/>
      <w:numFmt w:val="decimal"/>
      <w:lvlText w:val="%1.%2.%3.%4.%5.%6.%7.%8.%9"/>
      <w:lvlJc w:val="left"/>
      <w:pPr>
        <w:tabs>
          <w:tab w:val="num" w:pos="12056"/>
        </w:tabs>
        <w:ind w:left="12056" w:hanging="2160"/>
      </w:pPr>
      <w:rPr>
        <w:rFonts w:hint="default"/>
        <w:b/>
        <w:bCs/>
      </w:rPr>
    </w:lvl>
  </w:abstractNum>
  <w:abstractNum w:abstractNumId="223" w15:restartNumberingAfterBreak="0">
    <w:nsid w:val="661169A0"/>
    <w:multiLevelType w:val="multilevel"/>
    <w:tmpl w:val="C1B84F2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440" w:hanging="1800"/>
      </w:pPr>
      <w:rPr>
        <w:rFonts w:hint="default"/>
      </w:rPr>
    </w:lvl>
  </w:abstractNum>
  <w:abstractNum w:abstractNumId="224" w15:restartNumberingAfterBreak="0">
    <w:nsid w:val="66482F80"/>
    <w:multiLevelType w:val="hybridMultilevel"/>
    <w:tmpl w:val="5066AE6E"/>
    <w:lvl w:ilvl="0" w:tplc="8F229BD2">
      <w:start w:val="1"/>
      <w:numFmt w:val="decimal"/>
      <w:suff w:val="space"/>
      <w:lvlText w:val="%1)"/>
      <w:lvlJc w:val="left"/>
      <w:pPr>
        <w:ind w:left="720" w:hanging="360"/>
      </w:pPr>
      <w:rPr>
        <w:rFonts w:ascii="TH SarabunPSK" w:hAnsi="TH SarabunPSK" w:cs="TH SarabunPSK" w:hint="default"/>
        <w:i w:val="0"/>
        <w:iCs w:val="0"/>
        <w:color w:val="000000" w:themeColor="text1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5" w15:restartNumberingAfterBreak="0">
    <w:nsid w:val="675742B5"/>
    <w:multiLevelType w:val="hybridMultilevel"/>
    <w:tmpl w:val="75000386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6" w15:restartNumberingAfterBreak="0">
    <w:nsid w:val="67D348FE"/>
    <w:multiLevelType w:val="hybridMultilevel"/>
    <w:tmpl w:val="E4004F8E"/>
    <w:lvl w:ilvl="0" w:tplc="01F8BFF0">
      <w:start w:val="1"/>
      <w:numFmt w:val="decimal"/>
      <w:suff w:val="space"/>
      <w:lvlText w:val="%1)"/>
      <w:lvlJc w:val="left"/>
      <w:pPr>
        <w:ind w:left="22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7" w15:restartNumberingAfterBreak="0">
    <w:nsid w:val="68B8268E"/>
    <w:multiLevelType w:val="hybridMultilevel"/>
    <w:tmpl w:val="9F6802C4"/>
    <w:lvl w:ilvl="0" w:tplc="04090011">
      <w:start w:val="1"/>
      <w:numFmt w:val="decimal"/>
      <w:lvlText w:val="%1)"/>
      <w:lvlJc w:val="left"/>
      <w:pPr>
        <w:ind w:left="1373" w:hanging="360"/>
      </w:pPr>
    </w:lvl>
    <w:lvl w:ilvl="1" w:tplc="04090019" w:tentative="1">
      <w:start w:val="1"/>
      <w:numFmt w:val="lowerLetter"/>
      <w:lvlText w:val="%2."/>
      <w:lvlJc w:val="left"/>
      <w:pPr>
        <w:ind w:left="2093" w:hanging="360"/>
      </w:pPr>
    </w:lvl>
    <w:lvl w:ilvl="2" w:tplc="0409001B" w:tentative="1">
      <w:start w:val="1"/>
      <w:numFmt w:val="lowerRoman"/>
      <w:lvlText w:val="%3."/>
      <w:lvlJc w:val="right"/>
      <w:pPr>
        <w:ind w:left="2813" w:hanging="180"/>
      </w:pPr>
    </w:lvl>
    <w:lvl w:ilvl="3" w:tplc="0409000F" w:tentative="1">
      <w:start w:val="1"/>
      <w:numFmt w:val="decimal"/>
      <w:lvlText w:val="%4."/>
      <w:lvlJc w:val="left"/>
      <w:pPr>
        <w:ind w:left="3533" w:hanging="360"/>
      </w:pPr>
    </w:lvl>
    <w:lvl w:ilvl="4" w:tplc="04090019" w:tentative="1">
      <w:start w:val="1"/>
      <w:numFmt w:val="lowerLetter"/>
      <w:lvlText w:val="%5."/>
      <w:lvlJc w:val="left"/>
      <w:pPr>
        <w:ind w:left="4253" w:hanging="360"/>
      </w:pPr>
    </w:lvl>
    <w:lvl w:ilvl="5" w:tplc="0409001B" w:tentative="1">
      <w:start w:val="1"/>
      <w:numFmt w:val="lowerRoman"/>
      <w:lvlText w:val="%6."/>
      <w:lvlJc w:val="right"/>
      <w:pPr>
        <w:ind w:left="4973" w:hanging="180"/>
      </w:pPr>
    </w:lvl>
    <w:lvl w:ilvl="6" w:tplc="0409000F" w:tentative="1">
      <w:start w:val="1"/>
      <w:numFmt w:val="decimal"/>
      <w:lvlText w:val="%7."/>
      <w:lvlJc w:val="left"/>
      <w:pPr>
        <w:ind w:left="5693" w:hanging="360"/>
      </w:pPr>
    </w:lvl>
    <w:lvl w:ilvl="7" w:tplc="04090019" w:tentative="1">
      <w:start w:val="1"/>
      <w:numFmt w:val="lowerLetter"/>
      <w:lvlText w:val="%8."/>
      <w:lvlJc w:val="left"/>
      <w:pPr>
        <w:ind w:left="6413" w:hanging="360"/>
      </w:pPr>
    </w:lvl>
    <w:lvl w:ilvl="8" w:tplc="0409001B" w:tentative="1">
      <w:start w:val="1"/>
      <w:numFmt w:val="lowerRoman"/>
      <w:lvlText w:val="%9."/>
      <w:lvlJc w:val="right"/>
      <w:pPr>
        <w:ind w:left="7133" w:hanging="180"/>
      </w:pPr>
    </w:lvl>
  </w:abstractNum>
  <w:abstractNum w:abstractNumId="228" w15:restartNumberingAfterBreak="0">
    <w:nsid w:val="692D2C97"/>
    <w:multiLevelType w:val="hybridMultilevel"/>
    <w:tmpl w:val="D0E20274"/>
    <w:lvl w:ilvl="0" w:tplc="C8F87264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9" w15:restartNumberingAfterBreak="0">
    <w:nsid w:val="69F81B33"/>
    <w:multiLevelType w:val="hybridMultilevel"/>
    <w:tmpl w:val="1F08E7FE"/>
    <w:lvl w:ilvl="0" w:tplc="561CF09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0" w15:restartNumberingAfterBreak="0">
    <w:nsid w:val="6B4331C2"/>
    <w:multiLevelType w:val="hybridMultilevel"/>
    <w:tmpl w:val="82C40D8A"/>
    <w:lvl w:ilvl="0" w:tplc="83ACDDDA">
      <w:start w:val="1"/>
      <w:numFmt w:val="decimal"/>
      <w:suff w:val="space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1" w15:restartNumberingAfterBreak="0">
    <w:nsid w:val="6BBF5EDF"/>
    <w:multiLevelType w:val="hybridMultilevel"/>
    <w:tmpl w:val="2F6A48D0"/>
    <w:lvl w:ilvl="0" w:tplc="A35A4616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54" w:hanging="360"/>
      </w:pPr>
    </w:lvl>
    <w:lvl w:ilvl="2" w:tplc="0409001B" w:tentative="1">
      <w:start w:val="1"/>
      <w:numFmt w:val="lowerRoman"/>
      <w:lvlText w:val="%3."/>
      <w:lvlJc w:val="right"/>
      <w:pPr>
        <w:ind w:left="3474" w:hanging="180"/>
      </w:pPr>
    </w:lvl>
    <w:lvl w:ilvl="3" w:tplc="0409000F">
      <w:start w:val="1"/>
      <w:numFmt w:val="decimal"/>
      <w:lvlText w:val="%4."/>
      <w:lvlJc w:val="left"/>
      <w:pPr>
        <w:ind w:left="4194" w:hanging="360"/>
      </w:pPr>
    </w:lvl>
    <w:lvl w:ilvl="4" w:tplc="04090019" w:tentative="1">
      <w:start w:val="1"/>
      <w:numFmt w:val="lowerLetter"/>
      <w:lvlText w:val="%5."/>
      <w:lvlJc w:val="left"/>
      <w:pPr>
        <w:ind w:left="4914" w:hanging="360"/>
      </w:pPr>
    </w:lvl>
    <w:lvl w:ilvl="5" w:tplc="0409001B" w:tentative="1">
      <w:start w:val="1"/>
      <w:numFmt w:val="lowerRoman"/>
      <w:lvlText w:val="%6."/>
      <w:lvlJc w:val="right"/>
      <w:pPr>
        <w:ind w:left="5634" w:hanging="180"/>
      </w:pPr>
    </w:lvl>
    <w:lvl w:ilvl="6" w:tplc="0409000F" w:tentative="1">
      <w:start w:val="1"/>
      <w:numFmt w:val="decimal"/>
      <w:lvlText w:val="%7."/>
      <w:lvlJc w:val="left"/>
      <w:pPr>
        <w:ind w:left="6354" w:hanging="360"/>
      </w:pPr>
    </w:lvl>
    <w:lvl w:ilvl="7" w:tplc="04090019" w:tentative="1">
      <w:start w:val="1"/>
      <w:numFmt w:val="lowerLetter"/>
      <w:lvlText w:val="%8."/>
      <w:lvlJc w:val="left"/>
      <w:pPr>
        <w:ind w:left="7074" w:hanging="360"/>
      </w:pPr>
    </w:lvl>
    <w:lvl w:ilvl="8" w:tplc="0409001B" w:tentative="1">
      <w:start w:val="1"/>
      <w:numFmt w:val="lowerRoman"/>
      <w:lvlText w:val="%9."/>
      <w:lvlJc w:val="right"/>
      <w:pPr>
        <w:ind w:left="7794" w:hanging="180"/>
      </w:pPr>
    </w:lvl>
  </w:abstractNum>
  <w:abstractNum w:abstractNumId="232" w15:restartNumberingAfterBreak="0">
    <w:nsid w:val="6C553964"/>
    <w:multiLevelType w:val="hybridMultilevel"/>
    <w:tmpl w:val="CF0EF30C"/>
    <w:lvl w:ilvl="0" w:tplc="04090011">
      <w:start w:val="1"/>
      <w:numFmt w:val="decimal"/>
      <w:lvlText w:val="%1)"/>
      <w:lvlJc w:val="left"/>
      <w:pPr>
        <w:ind w:left="1656" w:hanging="360"/>
      </w:pPr>
    </w:lvl>
    <w:lvl w:ilvl="1" w:tplc="04090019" w:tentative="1">
      <w:start w:val="1"/>
      <w:numFmt w:val="lowerLetter"/>
      <w:lvlText w:val="%2."/>
      <w:lvlJc w:val="left"/>
      <w:pPr>
        <w:ind w:left="2376" w:hanging="360"/>
      </w:pPr>
    </w:lvl>
    <w:lvl w:ilvl="2" w:tplc="0409001B" w:tentative="1">
      <w:start w:val="1"/>
      <w:numFmt w:val="lowerRoman"/>
      <w:lvlText w:val="%3."/>
      <w:lvlJc w:val="right"/>
      <w:pPr>
        <w:ind w:left="3096" w:hanging="180"/>
      </w:pPr>
    </w:lvl>
    <w:lvl w:ilvl="3" w:tplc="0409000F" w:tentative="1">
      <w:start w:val="1"/>
      <w:numFmt w:val="decimal"/>
      <w:lvlText w:val="%4."/>
      <w:lvlJc w:val="left"/>
      <w:pPr>
        <w:ind w:left="3816" w:hanging="360"/>
      </w:pPr>
    </w:lvl>
    <w:lvl w:ilvl="4" w:tplc="04090019" w:tentative="1">
      <w:start w:val="1"/>
      <w:numFmt w:val="lowerLetter"/>
      <w:lvlText w:val="%5."/>
      <w:lvlJc w:val="left"/>
      <w:pPr>
        <w:ind w:left="4536" w:hanging="360"/>
      </w:pPr>
    </w:lvl>
    <w:lvl w:ilvl="5" w:tplc="0409001B" w:tentative="1">
      <w:start w:val="1"/>
      <w:numFmt w:val="lowerRoman"/>
      <w:lvlText w:val="%6."/>
      <w:lvlJc w:val="right"/>
      <w:pPr>
        <w:ind w:left="5256" w:hanging="180"/>
      </w:pPr>
    </w:lvl>
    <w:lvl w:ilvl="6" w:tplc="0409000F" w:tentative="1">
      <w:start w:val="1"/>
      <w:numFmt w:val="decimal"/>
      <w:lvlText w:val="%7."/>
      <w:lvlJc w:val="left"/>
      <w:pPr>
        <w:ind w:left="5976" w:hanging="360"/>
      </w:pPr>
    </w:lvl>
    <w:lvl w:ilvl="7" w:tplc="04090019" w:tentative="1">
      <w:start w:val="1"/>
      <w:numFmt w:val="lowerLetter"/>
      <w:lvlText w:val="%8."/>
      <w:lvlJc w:val="left"/>
      <w:pPr>
        <w:ind w:left="6696" w:hanging="360"/>
      </w:pPr>
    </w:lvl>
    <w:lvl w:ilvl="8" w:tplc="0409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33" w15:restartNumberingAfterBreak="0">
    <w:nsid w:val="6CA95B36"/>
    <w:multiLevelType w:val="hybridMultilevel"/>
    <w:tmpl w:val="ED1A98E6"/>
    <w:lvl w:ilvl="0" w:tplc="7584D2FE">
      <w:start w:val="1"/>
      <w:numFmt w:val="decimal"/>
      <w:suff w:val="space"/>
      <w:lvlText w:val="%1)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4" w15:restartNumberingAfterBreak="0">
    <w:nsid w:val="6D3A21D3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5" w15:restartNumberingAfterBreak="0">
    <w:nsid w:val="6DBF74B5"/>
    <w:multiLevelType w:val="hybridMultilevel"/>
    <w:tmpl w:val="9BB055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6" w15:restartNumberingAfterBreak="0">
    <w:nsid w:val="6EA21F05"/>
    <w:multiLevelType w:val="hybridMultilevel"/>
    <w:tmpl w:val="56904200"/>
    <w:lvl w:ilvl="0" w:tplc="4C9A3F0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7" w15:restartNumberingAfterBreak="0">
    <w:nsid w:val="6EA46A2F"/>
    <w:multiLevelType w:val="hybridMultilevel"/>
    <w:tmpl w:val="EE304B08"/>
    <w:lvl w:ilvl="0" w:tplc="D20823AE">
      <w:start w:val="1"/>
      <w:numFmt w:val="decimal"/>
      <w:lvlText w:val="%1)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8" w15:restartNumberingAfterBreak="0">
    <w:nsid w:val="6EAB5DB2"/>
    <w:multiLevelType w:val="hybridMultilevel"/>
    <w:tmpl w:val="174AF56E"/>
    <w:lvl w:ilvl="0" w:tplc="3134FC98">
      <w:start w:val="1"/>
      <w:numFmt w:val="decimal"/>
      <w:suff w:val="space"/>
      <w:lvlText w:val="1.%1)"/>
      <w:lvlJc w:val="left"/>
      <w:pPr>
        <w:ind w:left="720" w:hanging="360"/>
      </w:pPr>
      <w:rPr>
        <w:rFonts w:hint="default"/>
      </w:rPr>
    </w:lvl>
    <w:lvl w:ilvl="1" w:tplc="7292E664">
      <w:start w:val="1"/>
      <w:numFmt w:val="decimal"/>
      <w:suff w:val="space"/>
      <w:lvlText w:val="1.%2)"/>
      <w:lvlJc w:val="left"/>
      <w:pPr>
        <w:ind w:left="72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9" w15:restartNumberingAfterBreak="0">
    <w:nsid w:val="6EB2682D"/>
    <w:multiLevelType w:val="hybridMultilevel"/>
    <w:tmpl w:val="19182E14"/>
    <w:lvl w:ilvl="0" w:tplc="204C5C8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0" w15:restartNumberingAfterBreak="0">
    <w:nsid w:val="6F485FFD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1" w15:restartNumberingAfterBreak="0">
    <w:nsid w:val="6F766213"/>
    <w:multiLevelType w:val="multilevel"/>
    <w:tmpl w:val="C742B8A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720"/>
      </w:pPr>
      <w:rPr>
        <w:rFonts w:hint="default"/>
        <w:b w:val="0"/>
        <w:bCs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920" w:hanging="2160"/>
      </w:pPr>
      <w:rPr>
        <w:rFonts w:hint="default"/>
      </w:rPr>
    </w:lvl>
  </w:abstractNum>
  <w:abstractNum w:abstractNumId="242" w15:restartNumberingAfterBreak="0">
    <w:nsid w:val="713302B4"/>
    <w:multiLevelType w:val="hybridMultilevel"/>
    <w:tmpl w:val="F5DC9344"/>
    <w:lvl w:ilvl="0" w:tplc="10807C6E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3" w15:restartNumberingAfterBreak="0">
    <w:nsid w:val="7290544D"/>
    <w:multiLevelType w:val="hybridMultilevel"/>
    <w:tmpl w:val="4A5041BA"/>
    <w:lvl w:ilvl="0" w:tplc="F438AC9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4" w15:restartNumberingAfterBreak="0">
    <w:nsid w:val="72E3310E"/>
    <w:multiLevelType w:val="hybridMultilevel"/>
    <w:tmpl w:val="5F0CDAD2"/>
    <w:lvl w:ilvl="0" w:tplc="E33E886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5" w15:restartNumberingAfterBreak="0">
    <w:nsid w:val="73013CD7"/>
    <w:multiLevelType w:val="hybridMultilevel"/>
    <w:tmpl w:val="B9EE8E20"/>
    <w:lvl w:ilvl="0" w:tplc="E378F36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6" w15:restartNumberingAfterBreak="0">
    <w:nsid w:val="737C1AD1"/>
    <w:multiLevelType w:val="hybridMultilevel"/>
    <w:tmpl w:val="4CB8AE5C"/>
    <w:lvl w:ilvl="0" w:tplc="A332657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7" w15:restartNumberingAfterBreak="0">
    <w:nsid w:val="74CC1526"/>
    <w:multiLevelType w:val="hybridMultilevel"/>
    <w:tmpl w:val="DE945B32"/>
    <w:lvl w:ilvl="0" w:tplc="3CF610E8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8" w15:restartNumberingAfterBreak="0">
    <w:nsid w:val="75533A6D"/>
    <w:multiLevelType w:val="hybridMultilevel"/>
    <w:tmpl w:val="05946680"/>
    <w:lvl w:ilvl="0" w:tplc="F7FE63EE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9" w15:restartNumberingAfterBreak="0">
    <w:nsid w:val="75BF687D"/>
    <w:multiLevelType w:val="hybridMultilevel"/>
    <w:tmpl w:val="F2322DA6"/>
    <w:lvl w:ilvl="0" w:tplc="D41CC21A">
      <w:start w:val="1"/>
      <w:numFmt w:val="decimal"/>
      <w:suff w:val="space"/>
      <w:lvlText w:val="%1)"/>
      <w:lvlJc w:val="left"/>
      <w:pPr>
        <w:ind w:left="180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2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8" w:hanging="360"/>
      </w:pPr>
      <w:rPr>
        <w:rFonts w:ascii="Wingdings" w:hAnsi="Wingdings" w:hint="default"/>
      </w:rPr>
    </w:lvl>
  </w:abstractNum>
  <w:abstractNum w:abstractNumId="250" w15:restartNumberingAfterBreak="0">
    <w:nsid w:val="75E47970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1" w15:restartNumberingAfterBreak="0">
    <w:nsid w:val="76073B6C"/>
    <w:multiLevelType w:val="hybridMultilevel"/>
    <w:tmpl w:val="864A2408"/>
    <w:lvl w:ilvl="0" w:tplc="81DC5A76">
      <w:start w:val="1"/>
      <w:numFmt w:val="decimal"/>
      <w:suff w:val="space"/>
      <w:lvlText w:val="1.4.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FAC88876">
      <w:start w:val="1"/>
      <w:numFmt w:val="decimal"/>
      <w:suff w:val="space"/>
      <w:lvlText w:val="1.4.%3)"/>
      <w:lvlJc w:val="left"/>
      <w:pPr>
        <w:ind w:left="12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2" w15:restartNumberingAfterBreak="0">
    <w:nsid w:val="761138BE"/>
    <w:multiLevelType w:val="hybridMultilevel"/>
    <w:tmpl w:val="27E6173C"/>
    <w:lvl w:ilvl="0" w:tplc="68A6FE66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3" w15:restartNumberingAfterBreak="0">
    <w:nsid w:val="763A51EF"/>
    <w:multiLevelType w:val="multilevel"/>
    <w:tmpl w:val="817267B8"/>
    <w:lvl w:ilvl="0">
      <w:start w:val="1"/>
      <w:numFmt w:val="decimal"/>
      <w:suff w:val="nothing"/>
      <w:lvlText w:val="บทที่ %1"/>
      <w:lvlJc w:val="left"/>
      <w:pPr>
        <w:ind w:left="432" w:hanging="432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TH SarabunPSK" w:hAnsi="TH SarabunPSK" w:cs="TH SarabunPSK" w:hint="default"/>
        <w:i w:val="0"/>
        <w:iCs w:val="0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4" w15:restartNumberingAfterBreak="0">
    <w:nsid w:val="76737048"/>
    <w:multiLevelType w:val="multilevel"/>
    <w:tmpl w:val="9DE87F60"/>
    <w:lvl w:ilvl="0">
      <w:start w:val="10"/>
      <w:numFmt w:val="decimal"/>
      <w:lvlText w:val="%1."/>
      <w:lvlJc w:val="left"/>
      <w:pPr>
        <w:ind w:left="636" w:hanging="63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4680" w:hanging="1800"/>
      </w:pPr>
      <w:rPr>
        <w:rFonts w:hint="default"/>
      </w:rPr>
    </w:lvl>
  </w:abstractNum>
  <w:abstractNum w:abstractNumId="255" w15:restartNumberingAfterBreak="0">
    <w:nsid w:val="77DD23F7"/>
    <w:multiLevelType w:val="hybridMultilevel"/>
    <w:tmpl w:val="C164925C"/>
    <w:lvl w:ilvl="0" w:tplc="56964E2E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6" w15:restartNumberingAfterBreak="0">
    <w:nsid w:val="77E86440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 w15:restartNumberingAfterBreak="0">
    <w:nsid w:val="788E219D"/>
    <w:multiLevelType w:val="multilevel"/>
    <w:tmpl w:val="5D96AF7E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58" w15:restartNumberingAfterBreak="0">
    <w:nsid w:val="79226C48"/>
    <w:multiLevelType w:val="hybridMultilevel"/>
    <w:tmpl w:val="3AB22FC0"/>
    <w:lvl w:ilvl="0" w:tplc="496E4DB2">
      <w:start w:val="1"/>
      <w:numFmt w:val="decimal"/>
      <w:suff w:val="space"/>
      <w:lvlText w:val="%1."/>
      <w:lvlJc w:val="left"/>
      <w:pPr>
        <w:ind w:left="1080" w:hanging="360"/>
      </w:pPr>
      <w:rPr>
        <w:rFonts w:ascii="TH SarabunPSK" w:eastAsia="TH SarabunPSK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9" w15:restartNumberingAfterBreak="0">
    <w:nsid w:val="796578D2"/>
    <w:multiLevelType w:val="hybridMultilevel"/>
    <w:tmpl w:val="2550F0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0" w15:restartNumberingAfterBreak="0">
    <w:nsid w:val="79725267"/>
    <w:multiLevelType w:val="hybridMultilevel"/>
    <w:tmpl w:val="2054920E"/>
    <w:lvl w:ilvl="0" w:tplc="AABC9BF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1" w15:restartNumberingAfterBreak="0">
    <w:nsid w:val="7A196B96"/>
    <w:multiLevelType w:val="hybridMultilevel"/>
    <w:tmpl w:val="5124217A"/>
    <w:lvl w:ilvl="0" w:tplc="56F8BCB4">
      <w:start w:val="1"/>
      <w:numFmt w:val="decimal"/>
      <w:lvlText w:val="ตารางที่ ก-%1."/>
      <w:lvlJc w:val="left"/>
      <w:pPr>
        <w:ind w:left="720" w:hanging="360"/>
      </w:pPr>
      <w:rPr>
        <w:rFonts w:ascii="TH SarabunPSK" w:hAnsi="TH SarabunPSK" w:hint="default"/>
        <w:b w:val="0"/>
        <w:i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2" w15:restartNumberingAfterBreak="0">
    <w:nsid w:val="7A49065E"/>
    <w:multiLevelType w:val="hybridMultilevel"/>
    <w:tmpl w:val="CE7CEA7E"/>
    <w:lvl w:ilvl="0" w:tplc="04090011">
      <w:start w:val="1"/>
      <w:numFmt w:val="decimal"/>
      <w:lvlText w:val="%1)"/>
      <w:lvlJc w:val="left"/>
      <w:pPr>
        <w:ind w:left="2394" w:hanging="360"/>
      </w:pPr>
    </w:lvl>
    <w:lvl w:ilvl="1" w:tplc="04090019" w:tentative="1">
      <w:start w:val="1"/>
      <w:numFmt w:val="lowerLetter"/>
      <w:lvlText w:val="%2."/>
      <w:lvlJc w:val="left"/>
      <w:pPr>
        <w:ind w:left="3114" w:hanging="360"/>
      </w:pPr>
    </w:lvl>
    <w:lvl w:ilvl="2" w:tplc="0409001B" w:tentative="1">
      <w:start w:val="1"/>
      <w:numFmt w:val="lowerRoman"/>
      <w:lvlText w:val="%3."/>
      <w:lvlJc w:val="right"/>
      <w:pPr>
        <w:ind w:left="3834" w:hanging="180"/>
      </w:pPr>
    </w:lvl>
    <w:lvl w:ilvl="3" w:tplc="0409000F" w:tentative="1">
      <w:start w:val="1"/>
      <w:numFmt w:val="decimal"/>
      <w:lvlText w:val="%4."/>
      <w:lvlJc w:val="left"/>
      <w:pPr>
        <w:ind w:left="4554" w:hanging="360"/>
      </w:pPr>
    </w:lvl>
    <w:lvl w:ilvl="4" w:tplc="04090019" w:tentative="1">
      <w:start w:val="1"/>
      <w:numFmt w:val="lowerLetter"/>
      <w:lvlText w:val="%5."/>
      <w:lvlJc w:val="left"/>
      <w:pPr>
        <w:ind w:left="5274" w:hanging="360"/>
      </w:pPr>
    </w:lvl>
    <w:lvl w:ilvl="5" w:tplc="0409001B" w:tentative="1">
      <w:start w:val="1"/>
      <w:numFmt w:val="lowerRoman"/>
      <w:lvlText w:val="%6."/>
      <w:lvlJc w:val="right"/>
      <w:pPr>
        <w:ind w:left="5994" w:hanging="180"/>
      </w:pPr>
    </w:lvl>
    <w:lvl w:ilvl="6" w:tplc="0409000F" w:tentative="1">
      <w:start w:val="1"/>
      <w:numFmt w:val="decimal"/>
      <w:lvlText w:val="%7."/>
      <w:lvlJc w:val="left"/>
      <w:pPr>
        <w:ind w:left="6714" w:hanging="360"/>
      </w:pPr>
    </w:lvl>
    <w:lvl w:ilvl="7" w:tplc="04090019" w:tentative="1">
      <w:start w:val="1"/>
      <w:numFmt w:val="lowerLetter"/>
      <w:lvlText w:val="%8."/>
      <w:lvlJc w:val="left"/>
      <w:pPr>
        <w:ind w:left="7434" w:hanging="360"/>
      </w:pPr>
    </w:lvl>
    <w:lvl w:ilvl="8" w:tplc="0409001B" w:tentative="1">
      <w:start w:val="1"/>
      <w:numFmt w:val="lowerRoman"/>
      <w:lvlText w:val="%9."/>
      <w:lvlJc w:val="right"/>
      <w:pPr>
        <w:ind w:left="8154" w:hanging="180"/>
      </w:pPr>
    </w:lvl>
  </w:abstractNum>
  <w:abstractNum w:abstractNumId="263" w15:restartNumberingAfterBreak="0">
    <w:nsid w:val="7ACF1C99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4" w15:restartNumberingAfterBreak="0">
    <w:nsid w:val="7B704495"/>
    <w:multiLevelType w:val="hybridMultilevel"/>
    <w:tmpl w:val="1CFC4DFA"/>
    <w:lvl w:ilvl="0" w:tplc="0409000F">
      <w:start w:val="1"/>
      <w:numFmt w:val="decimal"/>
      <w:lvlText w:val="%1."/>
      <w:lvlJc w:val="left"/>
      <w:pPr>
        <w:ind w:left="1656" w:hanging="360"/>
      </w:pPr>
    </w:lvl>
    <w:lvl w:ilvl="1" w:tplc="04090019" w:tentative="1">
      <w:start w:val="1"/>
      <w:numFmt w:val="lowerLetter"/>
      <w:lvlText w:val="%2."/>
      <w:lvlJc w:val="left"/>
      <w:pPr>
        <w:ind w:left="2376" w:hanging="360"/>
      </w:pPr>
    </w:lvl>
    <w:lvl w:ilvl="2" w:tplc="0409001B" w:tentative="1">
      <w:start w:val="1"/>
      <w:numFmt w:val="lowerRoman"/>
      <w:lvlText w:val="%3."/>
      <w:lvlJc w:val="right"/>
      <w:pPr>
        <w:ind w:left="3096" w:hanging="180"/>
      </w:pPr>
    </w:lvl>
    <w:lvl w:ilvl="3" w:tplc="0409000F" w:tentative="1">
      <w:start w:val="1"/>
      <w:numFmt w:val="decimal"/>
      <w:lvlText w:val="%4."/>
      <w:lvlJc w:val="left"/>
      <w:pPr>
        <w:ind w:left="3816" w:hanging="360"/>
      </w:pPr>
    </w:lvl>
    <w:lvl w:ilvl="4" w:tplc="04090019" w:tentative="1">
      <w:start w:val="1"/>
      <w:numFmt w:val="lowerLetter"/>
      <w:lvlText w:val="%5."/>
      <w:lvlJc w:val="left"/>
      <w:pPr>
        <w:ind w:left="4536" w:hanging="360"/>
      </w:pPr>
    </w:lvl>
    <w:lvl w:ilvl="5" w:tplc="0409001B" w:tentative="1">
      <w:start w:val="1"/>
      <w:numFmt w:val="lowerRoman"/>
      <w:lvlText w:val="%6."/>
      <w:lvlJc w:val="right"/>
      <w:pPr>
        <w:ind w:left="5256" w:hanging="180"/>
      </w:pPr>
    </w:lvl>
    <w:lvl w:ilvl="6" w:tplc="0409000F" w:tentative="1">
      <w:start w:val="1"/>
      <w:numFmt w:val="decimal"/>
      <w:lvlText w:val="%7."/>
      <w:lvlJc w:val="left"/>
      <w:pPr>
        <w:ind w:left="5976" w:hanging="360"/>
      </w:pPr>
    </w:lvl>
    <w:lvl w:ilvl="7" w:tplc="04090019" w:tentative="1">
      <w:start w:val="1"/>
      <w:numFmt w:val="lowerLetter"/>
      <w:lvlText w:val="%8."/>
      <w:lvlJc w:val="left"/>
      <w:pPr>
        <w:ind w:left="6696" w:hanging="360"/>
      </w:pPr>
    </w:lvl>
    <w:lvl w:ilvl="8" w:tplc="0409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265" w15:restartNumberingAfterBreak="0">
    <w:nsid w:val="7C691C26"/>
    <w:multiLevelType w:val="hybridMultilevel"/>
    <w:tmpl w:val="419AFE62"/>
    <w:lvl w:ilvl="0" w:tplc="04090011">
      <w:start w:val="1"/>
      <w:numFmt w:val="decimal"/>
      <w:lvlText w:val="%1)"/>
      <w:lvlJc w:val="left"/>
      <w:pPr>
        <w:ind w:left="2016" w:hanging="360"/>
      </w:p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266" w15:restartNumberingAfterBreak="0">
    <w:nsid w:val="7E141A80"/>
    <w:multiLevelType w:val="hybridMultilevel"/>
    <w:tmpl w:val="72DE2EE4"/>
    <w:lvl w:ilvl="0" w:tplc="4B706CA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7" w15:restartNumberingAfterBreak="0">
    <w:nsid w:val="7ECF184F"/>
    <w:multiLevelType w:val="hybridMultilevel"/>
    <w:tmpl w:val="B4AE087E"/>
    <w:lvl w:ilvl="0" w:tplc="2E52548A">
      <w:start w:val="1"/>
      <w:numFmt w:val="decimal"/>
      <w:suff w:val="space"/>
      <w:lvlText w:val="%1)"/>
      <w:lvlJc w:val="left"/>
      <w:pPr>
        <w:ind w:left="684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3"/>
  </w:num>
  <w:num w:numId="2">
    <w:abstractNumId w:val="98"/>
  </w:num>
  <w:num w:numId="3">
    <w:abstractNumId w:val="235"/>
  </w:num>
  <w:num w:numId="4">
    <w:abstractNumId w:val="235"/>
    <w:lvlOverride w:ilvl="0">
      <w:startOverride w:val="1"/>
    </w:lvlOverride>
  </w:num>
  <w:num w:numId="5">
    <w:abstractNumId w:val="30"/>
  </w:num>
  <w:num w:numId="6">
    <w:abstractNumId w:val="253"/>
  </w:num>
  <w:num w:numId="7">
    <w:abstractNumId w:val="217"/>
  </w:num>
  <w:num w:numId="8">
    <w:abstractNumId w:val="141"/>
  </w:num>
  <w:num w:numId="9">
    <w:abstractNumId w:val="13"/>
  </w:num>
  <w:num w:numId="10">
    <w:abstractNumId w:val="233"/>
  </w:num>
  <w:num w:numId="11">
    <w:abstractNumId w:val="253"/>
  </w:num>
  <w:num w:numId="12">
    <w:abstractNumId w:val="195"/>
  </w:num>
  <w:num w:numId="13">
    <w:abstractNumId w:val="29"/>
  </w:num>
  <w:num w:numId="14">
    <w:abstractNumId w:val="151"/>
  </w:num>
  <w:num w:numId="15">
    <w:abstractNumId w:val="235"/>
  </w:num>
  <w:num w:numId="16">
    <w:abstractNumId w:val="253"/>
  </w:num>
  <w:num w:numId="17">
    <w:abstractNumId w:val="253"/>
  </w:num>
  <w:num w:numId="18">
    <w:abstractNumId w:val="253"/>
  </w:num>
  <w:num w:numId="19">
    <w:abstractNumId w:val="253"/>
  </w:num>
  <w:num w:numId="20">
    <w:abstractNumId w:val="253"/>
  </w:num>
  <w:num w:numId="21">
    <w:abstractNumId w:val="253"/>
  </w:num>
  <w:num w:numId="22">
    <w:abstractNumId w:val="217"/>
  </w:num>
  <w:num w:numId="23">
    <w:abstractNumId w:val="23"/>
  </w:num>
  <w:num w:numId="24">
    <w:abstractNumId w:val="253"/>
  </w:num>
  <w:num w:numId="25">
    <w:abstractNumId w:val="253"/>
  </w:num>
  <w:num w:numId="26">
    <w:abstractNumId w:val="253"/>
  </w:num>
  <w:num w:numId="27">
    <w:abstractNumId w:val="253"/>
  </w:num>
  <w:num w:numId="28">
    <w:abstractNumId w:val="253"/>
  </w:num>
  <w:num w:numId="29">
    <w:abstractNumId w:val="113"/>
  </w:num>
  <w:num w:numId="30">
    <w:abstractNumId w:val="102"/>
  </w:num>
  <w:num w:numId="31">
    <w:abstractNumId w:val="232"/>
  </w:num>
  <w:num w:numId="32">
    <w:abstractNumId w:val="178"/>
  </w:num>
  <w:num w:numId="33">
    <w:abstractNumId w:val="218"/>
  </w:num>
  <w:num w:numId="34">
    <w:abstractNumId w:val="213"/>
  </w:num>
  <w:num w:numId="35">
    <w:abstractNumId w:val="253"/>
  </w:num>
  <w:num w:numId="36">
    <w:abstractNumId w:val="262"/>
  </w:num>
  <w:num w:numId="37">
    <w:abstractNumId w:val="61"/>
  </w:num>
  <w:num w:numId="38">
    <w:abstractNumId w:val="253"/>
  </w:num>
  <w:num w:numId="39">
    <w:abstractNumId w:val="253"/>
  </w:num>
  <w:num w:numId="40">
    <w:abstractNumId w:val="253"/>
  </w:num>
  <w:num w:numId="41">
    <w:abstractNumId w:val="253"/>
  </w:num>
  <w:num w:numId="42">
    <w:abstractNumId w:val="253"/>
  </w:num>
  <w:num w:numId="43">
    <w:abstractNumId w:val="253"/>
  </w:num>
  <w:num w:numId="44">
    <w:abstractNumId w:val="253"/>
  </w:num>
  <w:num w:numId="45">
    <w:abstractNumId w:val="138"/>
  </w:num>
  <w:num w:numId="46">
    <w:abstractNumId w:val="220"/>
  </w:num>
  <w:num w:numId="47">
    <w:abstractNumId w:val="86"/>
  </w:num>
  <w:num w:numId="48">
    <w:abstractNumId w:val="59"/>
  </w:num>
  <w:num w:numId="49">
    <w:abstractNumId w:val="265"/>
  </w:num>
  <w:num w:numId="50">
    <w:abstractNumId w:val="34"/>
  </w:num>
  <w:num w:numId="51">
    <w:abstractNumId w:val="225"/>
  </w:num>
  <w:num w:numId="52">
    <w:abstractNumId w:val="0"/>
  </w:num>
  <w:num w:numId="53">
    <w:abstractNumId w:val="170"/>
  </w:num>
  <w:num w:numId="54">
    <w:abstractNumId w:val="83"/>
  </w:num>
  <w:num w:numId="55">
    <w:abstractNumId w:val="237"/>
  </w:num>
  <w:num w:numId="56">
    <w:abstractNumId w:val="253"/>
  </w:num>
  <w:num w:numId="57">
    <w:abstractNumId w:val="253"/>
  </w:num>
  <w:num w:numId="58">
    <w:abstractNumId w:val="253"/>
  </w:num>
  <w:num w:numId="59">
    <w:abstractNumId w:val="253"/>
  </w:num>
  <w:num w:numId="60">
    <w:abstractNumId w:val="253"/>
  </w:num>
  <w:num w:numId="61">
    <w:abstractNumId w:val="253"/>
  </w:num>
  <w:num w:numId="62">
    <w:abstractNumId w:val="253"/>
  </w:num>
  <w:num w:numId="63">
    <w:abstractNumId w:val="253"/>
  </w:num>
  <w:num w:numId="64">
    <w:abstractNumId w:val="253"/>
  </w:num>
  <w:num w:numId="65">
    <w:abstractNumId w:val="120"/>
  </w:num>
  <w:num w:numId="66">
    <w:abstractNumId w:val="119"/>
  </w:num>
  <w:num w:numId="67">
    <w:abstractNumId w:val="112"/>
  </w:num>
  <w:num w:numId="68">
    <w:abstractNumId w:val="18"/>
  </w:num>
  <w:num w:numId="69">
    <w:abstractNumId w:val="253"/>
  </w:num>
  <w:num w:numId="70">
    <w:abstractNumId w:val="253"/>
  </w:num>
  <w:num w:numId="71">
    <w:abstractNumId w:val="253"/>
  </w:num>
  <w:num w:numId="72">
    <w:abstractNumId w:val="253"/>
  </w:num>
  <w:num w:numId="73">
    <w:abstractNumId w:val="253"/>
  </w:num>
  <w:num w:numId="74">
    <w:abstractNumId w:val="253"/>
  </w:num>
  <w:num w:numId="75">
    <w:abstractNumId w:val="253"/>
  </w:num>
  <w:num w:numId="76">
    <w:abstractNumId w:val="253"/>
  </w:num>
  <w:num w:numId="77">
    <w:abstractNumId w:val="165"/>
  </w:num>
  <w:num w:numId="78">
    <w:abstractNumId w:val="89"/>
  </w:num>
  <w:num w:numId="79">
    <w:abstractNumId w:val="253"/>
  </w:num>
  <w:num w:numId="80">
    <w:abstractNumId w:val="51"/>
  </w:num>
  <w:num w:numId="81">
    <w:abstractNumId w:val="252"/>
  </w:num>
  <w:num w:numId="82">
    <w:abstractNumId w:val="146"/>
  </w:num>
  <w:num w:numId="83">
    <w:abstractNumId w:val="73"/>
  </w:num>
  <w:num w:numId="84">
    <w:abstractNumId w:val="104"/>
  </w:num>
  <w:num w:numId="85">
    <w:abstractNumId w:val="204"/>
  </w:num>
  <w:num w:numId="86">
    <w:abstractNumId w:val="5"/>
  </w:num>
  <w:num w:numId="87">
    <w:abstractNumId w:val="253"/>
  </w:num>
  <w:num w:numId="88">
    <w:abstractNumId w:val="253"/>
  </w:num>
  <w:num w:numId="89">
    <w:abstractNumId w:val="96"/>
  </w:num>
  <w:num w:numId="90">
    <w:abstractNumId w:val="191"/>
  </w:num>
  <w:num w:numId="91">
    <w:abstractNumId w:val="162"/>
  </w:num>
  <w:num w:numId="92">
    <w:abstractNumId w:val="60"/>
  </w:num>
  <w:num w:numId="93">
    <w:abstractNumId w:val="249"/>
  </w:num>
  <w:num w:numId="94">
    <w:abstractNumId w:val="169"/>
  </w:num>
  <w:num w:numId="95">
    <w:abstractNumId w:val="253"/>
  </w:num>
  <w:num w:numId="96">
    <w:abstractNumId w:val="253"/>
  </w:num>
  <w:num w:numId="97">
    <w:abstractNumId w:val="85"/>
  </w:num>
  <w:num w:numId="98">
    <w:abstractNumId w:val="108"/>
  </w:num>
  <w:num w:numId="99">
    <w:abstractNumId w:val="136"/>
  </w:num>
  <w:num w:numId="100">
    <w:abstractNumId w:val="227"/>
  </w:num>
  <w:num w:numId="101">
    <w:abstractNumId w:val="123"/>
  </w:num>
  <w:num w:numId="102">
    <w:abstractNumId w:val="228"/>
  </w:num>
  <w:num w:numId="103">
    <w:abstractNumId w:val="188"/>
  </w:num>
  <w:num w:numId="104">
    <w:abstractNumId w:val="163"/>
  </w:num>
  <w:num w:numId="105">
    <w:abstractNumId w:val="145"/>
  </w:num>
  <w:num w:numId="106">
    <w:abstractNumId w:val="194"/>
  </w:num>
  <w:num w:numId="107">
    <w:abstractNumId w:val="125"/>
  </w:num>
  <w:num w:numId="108">
    <w:abstractNumId w:val="181"/>
  </w:num>
  <w:num w:numId="109">
    <w:abstractNumId w:val="95"/>
  </w:num>
  <w:num w:numId="110">
    <w:abstractNumId w:val="248"/>
  </w:num>
  <w:num w:numId="111">
    <w:abstractNumId w:val="82"/>
  </w:num>
  <w:num w:numId="112">
    <w:abstractNumId w:val="17"/>
  </w:num>
  <w:num w:numId="113">
    <w:abstractNumId w:val="49"/>
  </w:num>
  <w:num w:numId="114">
    <w:abstractNumId w:val="231"/>
  </w:num>
  <w:num w:numId="115">
    <w:abstractNumId w:val="212"/>
  </w:num>
  <w:num w:numId="116">
    <w:abstractNumId w:val="258"/>
  </w:num>
  <w:num w:numId="117">
    <w:abstractNumId w:val="91"/>
  </w:num>
  <w:num w:numId="118">
    <w:abstractNumId w:val="64"/>
  </w:num>
  <w:num w:numId="119">
    <w:abstractNumId w:val="197"/>
  </w:num>
  <w:num w:numId="120">
    <w:abstractNumId w:val="221"/>
  </w:num>
  <w:num w:numId="121">
    <w:abstractNumId w:val="242"/>
  </w:num>
  <w:num w:numId="122">
    <w:abstractNumId w:val="160"/>
  </w:num>
  <w:num w:numId="123">
    <w:abstractNumId w:val="110"/>
  </w:num>
  <w:num w:numId="124">
    <w:abstractNumId w:val="8"/>
  </w:num>
  <w:num w:numId="125">
    <w:abstractNumId w:val="264"/>
  </w:num>
  <w:num w:numId="126">
    <w:abstractNumId w:val="226"/>
  </w:num>
  <w:num w:numId="127">
    <w:abstractNumId w:val="189"/>
  </w:num>
  <w:num w:numId="128">
    <w:abstractNumId w:val="124"/>
  </w:num>
  <w:num w:numId="129">
    <w:abstractNumId w:val="132"/>
  </w:num>
  <w:num w:numId="130">
    <w:abstractNumId w:val="135"/>
  </w:num>
  <w:num w:numId="131">
    <w:abstractNumId w:val="192"/>
  </w:num>
  <w:num w:numId="132">
    <w:abstractNumId w:val="118"/>
  </w:num>
  <w:num w:numId="133">
    <w:abstractNumId w:val="92"/>
  </w:num>
  <w:num w:numId="134">
    <w:abstractNumId w:val="253"/>
  </w:num>
  <w:num w:numId="135">
    <w:abstractNumId w:val="253"/>
  </w:num>
  <w:num w:numId="136">
    <w:abstractNumId w:val="9"/>
  </w:num>
  <w:num w:numId="137">
    <w:abstractNumId w:val="77"/>
  </w:num>
  <w:num w:numId="138">
    <w:abstractNumId w:val="159"/>
  </w:num>
  <w:num w:numId="139">
    <w:abstractNumId w:val="22"/>
  </w:num>
  <w:num w:numId="140">
    <w:abstractNumId w:val="153"/>
  </w:num>
  <w:num w:numId="141">
    <w:abstractNumId w:val="44"/>
  </w:num>
  <w:num w:numId="142">
    <w:abstractNumId w:val="100"/>
  </w:num>
  <w:num w:numId="143">
    <w:abstractNumId w:val="97"/>
  </w:num>
  <w:num w:numId="144">
    <w:abstractNumId w:val="9"/>
  </w:num>
  <w:num w:numId="145">
    <w:abstractNumId w:val="9"/>
  </w:num>
  <w:num w:numId="146">
    <w:abstractNumId w:val="128"/>
  </w:num>
  <w:num w:numId="147">
    <w:abstractNumId w:val="150"/>
  </w:num>
  <w:num w:numId="148">
    <w:abstractNumId w:val="10"/>
  </w:num>
  <w:num w:numId="149">
    <w:abstractNumId w:val="27"/>
  </w:num>
  <w:num w:numId="150">
    <w:abstractNumId w:val="216"/>
  </w:num>
  <w:num w:numId="151">
    <w:abstractNumId w:val="93"/>
  </w:num>
  <w:num w:numId="152">
    <w:abstractNumId w:val="244"/>
  </w:num>
  <w:num w:numId="153">
    <w:abstractNumId w:val="79"/>
  </w:num>
  <w:num w:numId="154">
    <w:abstractNumId w:val="144"/>
  </w:num>
  <w:num w:numId="155">
    <w:abstractNumId w:val="71"/>
  </w:num>
  <w:num w:numId="156">
    <w:abstractNumId w:val="186"/>
  </w:num>
  <w:num w:numId="157">
    <w:abstractNumId w:val="254"/>
  </w:num>
  <w:num w:numId="158">
    <w:abstractNumId w:val="28"/>
  </w:num>
  <w:num w:numId="159">
    <w:abstractNumId w:val="202"/>
  </w:num>
  <w:num w:numId="160">
    <w:abstractNumId w:val="133"/>
  </w:num>
  <w:num w:numId="161">
    <w:abstractNumId w:val="38"/>
  </w:num>
  <w:num w:numId="162">
    <w:abstractNumId w:val="185"/>
  </w:num>
  <w:num w:numId="163">
    <w:abstractNumId w:val="45"/>
  </w:num>
  <w:num w:numId="164">
    <w:abstractNumId w:val="68"/>
  </w:num>
  <w:num w:numId="165">
    <w:abstractNumId w:val="9"/>
  </w:num>
  <w:num w:numId="166">
    <w:abstractNumId w:val="224"/>
  </w:num>
  <w:num w:numId="167">
    <w:abstractNumId w:val="142"/>
  </w:num>
  <w:num w:numId="168">
    <w:abstractNumId w:val="9"/>
  </w:num>
  <w:num w:numId="169">
    <w:abstractNumId w:val="214"/>
  </w:num>
  <w:num w:numId="170">
    <w:abstractNumId w:val="122"/>
  </w:num>
  <w:num w:numId="171">
    <w:abstractNumId w:val="117"/>
  </w:num>
  <w:num w:numId="172">
    <w:abstractNumId w:val="9"/>
  </w:num>
  <w:num w:numId="173">
    <w:abstractNumId w:val="9"/>
  </w:num>
  <w:num w:numId="174">
    <w:abstractNumId w:val="9"/>
  </w:num>
  <w:num w:numId="175">
    <w:abstractNumId w:val="210"/>
  </w:num>
  <w:num w:numId="176">
    <w:abstractNumId w:val="21"/>
  </w:num>
  <w:num w:numId="177">
    <w:abstractNumId w:val="9"/>
  </w:num>
  <w:num w:numId="178">
    <w:abstractNumId w:val="4"/>
  </w:num>
  <w:num w:numId="179">
    <w:abstractNumId w:val="238"/>
  </w:num>
  <w:num w:numId="180">
    <w:abstractNumId w:val="9"/>
  </w:num>
  <w:num w:numId="181">
    <w:abstractNumId w:val="20"/>
  </w:num>
  <w:num w:numId="182">
    <w:abstractNumId w:val="52"/>
  </w:num>
  <w:num w:numId="183">
    <w:abstractNumId w:val="72"/>
  </w:num>
  <w:num w:numId="184">
    <w:abstractNumId w:val="130"/>
  </w:num>
  <w:num w:numId="185">
    <w:abstractNumId w:val="172"/>
  </w:num>
  <w:num w:numId="186">
    <w:abstractNumId w:val="157"/>
  </w:num>
  <w:num w:numId="187">
    <w:abstractNumId w:val="126"/>
  </w:num>
  <w:num w:numId="188">
    <w:abstractNumId w:val="9"/>
  </w:num>
  <w:num w:numId="189">
    <w:abstractNumId w:val="9"/>
  </w:num>
  <w:num w:numId="190">
    <w:abstractNumId w:val="87"/>
  </w:num>
  <w:num w:numId="191">
    <w:abstractNumId w:val="211"/>
  </w:num>
  <w:num w:numId="192">
    <w:abstractNumId w:val="261"/>
  </w:num>
  <w:num w:numId="193">
    <w:abstractNumId w:val="88"/>
  </w:num>
  <w:num w:numId="194">
    <w:abstractNumId w:val="9"/>
  </w:num>
  <w:num w:numId="195">
    <w:abstractNumId w:val="24"/>
  </w:num>
  <w:num w:numId="196">
    <w:abstractNumId w:val="9"/>
  </w:num>
  <w:num w:numId="197">
    <w:abstractNumId w:val="9"/>
  </w:num>
  <w:num w:numId="198">
    <w:abstractNumId w:val="9"/>
  </w:num>
  <w:num w:numId="199">
    <w:abstractNumId w:val="80"/>
  </w:num>
  <w:num w:numId="200">
    <w:abstractNumId w:val="9"/>
  </w:num>
  <w:num w:numId="201">
    <w:abstractNumId w:val="50"/>
  </w:num>
  <w:num w:numId="202">
    <w:abstractNumId w:val="201"/>
  </w:num>
  <w:num w:numId="203">
    <w:abstractNumId w:val="9"/>
  </w:num>
  <w:num w:numId="204">
    <w:abstractNumId w:val="196"/>
  </w:num>
  <w:num w:numId="205">
    <w:abstractNumId w:val="16"/>
  </w:num>
  <w:num w:numId="206">
    <w:abstractNumId w:val="143"/>
  </w:num>
  <w:num w:numId="207">
    <w:abstractNumId w:val="9"/>
  </w:num>
  <w:num w:numId="208">
    <w:abstractNumId w:val="9"/>
  </w:num>
  <w:num w:numId="209">
    <w:abstractNumId w:val="177"/>
  </w:num>
  <w:num w:numId="210">
    <w:abstractNumId w:val="9"/>
  </w:num>
  <w:num w:numId="211">
    <w:abstractNumId w:val="168"/>
  </w:num>
  <w:num w:numId="212">
    <w:abstractNumId w:val="69"/>
  </w:num>
  <w:num w:numId="213">
    <w:abstractNumId w:val="176"/>
  </w:num>
  <w:num w:numId="214">
    <w:abstractNumId w:val="137"/>
  </w:num>
  <w:num w:numId="215">
    <w:abstractNumId w:val="251"/>
  </w:num>
  <w:num w:numId="216">
    <w:abstractNumId w:val="179"/>
  </w:num>
  <w:num w:numId="217">
    <w:abstractNumId w:val="208"/>
  </w:num>
  <w:num w:numId="218">
    <w:abstractNumId w:val="241"/>
  </w:num>
  <w:num w:numId="219">
    <w:abstractNumId w:val="90"/>
  </w:num>
  <w:num w:numId="220">
    <w:abstractNumId w:val="9"/>
  </w:num>
  <w:num w:numId="221">
    <w:abstractNumId w:val="9"/>
  </w:num>
  <w:num w:numId="222">
    <w:abstractNumId w:val="9"/>
  </w:num>
  <w:num w:numId="223">
    <w:abstractNumId w:val="9"/>
  </w:num>
  <w:num w:numId="224">
    <w:abstractNumId w:val="230"/>
  </w:num>
  <w:num w:numId="225">
    <w:abstractNumId w:val="9"/>
  </w:num>
  <w:num w:numId="226">
    <w:abstractNumId w:val="15"/>
  </w:num>
  <w:num w:numId="227">
    <w:abstractNumId w:val="9"/>
  </w:num>
  <w:num w:numId="228">
    <w:abstractNumId w:val="148"/>
  </w:num>
  <w:num w:numId="229">
    <w:abstractNumId w:val="40"/>
  </w:num>
  <w:num w:numId="230">
    <w:abstractNumId w:val="149"/>
  </w:num>
  <w:num w:numId="231">
    <w:abstractNumId w:val="121"/>
  </w:num>
  <w:num w:numId="232">
    <w:abstractNumId w:val="206"/>
  </w:num>
  <w:num w:numId="233">
    <w:abstractNumId w:val="190"/>
  </w:num>
  <w:num w:numId="234">
    <w:abstractNumId w:val="129"/>
  </w:num>
  <w:num w:numId="235">
    <w:abstractNumId w:val="63"/>
  </w:num>
  <w:num w:numId="236">
    <w:abstractNumId w:val="245"/>
  </w:num>
  <w:num w:numId="237">
    <w:abstractNumId w:val="134"/>
  </w:num>
  <w:num w:numId="238">
    <w:abstractNumId w:val="246"/>
  </w:num>
  <w:num w:numId="239">
    <w:abstractNumId w:val="55"/>
  </w:num>
  <w:num w:numId="240">
    <w:abstractNumId w:val="205"/>
  </w:num>
  <w:num w:numId="241">
    <w:abstractNumId w:val="239"/>
  </w:num>
  <w:num w:numId="242">
    <w:abstractNumId w:val="115"/>
  </w:num>
  <w:num w:numId="243">
    <w:abstractNumId w:val="103"/>
  </w:num>
  <w:num w:numId="244">
    <w:abstractNumId w:val="19"/>
  </w:num>
  <w:num w:numId="245">
    <w:abstractNumId w:val="198"/>
  </w:num>
  <w:num w:numId="246">
    <w:abstractNumId w:val="56"/>
  </w:num>
  <w:num w:numId="247">
    <w:abstractNumId w:val="166"/>
  </w:num>
  <w:num w:numId="248">
    <w:abstractNumId w:val="139"/>
  </w:num>
  <w:num w:numId="249">
    <w:abstractNumId w:val="53"/>
  </w:num>
  <w:num w:numId="250">
    <w:abstractNumId w:val="243"/>
  </w:num>
  <w:num w:numId="251">
    <w:abstractNumId w:val="215"/>
  </w:num>
  <w:num w:numId="252">
    <w:abstractNumId w:val="75"/>
  </w:num>
  <w:num w:numId="253">
    <w:abstractNumId w:val="43"/>
  </w:num>
  <w:num w:numId="254">
    <w:abstractNumId w:val="11"/>
  </w:num>
  <w:num w:numId="255">
    <w:abstractNumId w:val="236"/>
  </w:num>
  <w:num w:numId="256">
    <w:abstractNumId w:val="183"/>
  </w:num>
  <w:num w:numId="257">
    <w:abstractNumId w:val="42"/>
  </w:num>
  <w:num w:numId="258">
    <w:abstractNumId w:val="260"/>
  </w:num>
  <w:num w:numId="259">
    <w:abstractNumId w:val="266"/>
  </w:num>
  <w:num w:numId="260">
    <w:abstractNumId w:val="173"/>
  </w:num>
  <w:num w:numId="261">
    <w:abstractNumId w:val="66"/>
  </w:num>
  <w:num w:numId="262">
    <w:abstractNumId w:val="152"/>
  </w:num>
  <w:num w:numId="263">
    <w:abstractNumId w:val="67"/>
  </w:num>
  <w:num w:numId="264">
    <w:abstractNumId w:val="164"/>
  </w:num>
  <w:num w:numId="265">
    <w:abstractNumId w:val="48"/>
  </w:num>
  <w:num w:numId="266">
    <w:abstractNumId w:val="26"/>
  </w:num>
  <w:num w:numId="267">
    <w:abstractNumId w:val="171"/>
  </w:num>
  <w:num w:numId="268">
    <w:abstractNumId w:val="39"/>
  </w:num>
  <w:num w:numId="269">
    <w:abstractNumId w:val="35"/>
  </w:num>
  <w:num w:numId="270">
    <w:abstractNumId w:val="182"/>
  </w:num>
  <w:num w:numId="271">
    <w:abstractNumId w:val="156"/>
  </w:num>
  <w:num w:numId="272">
    <w:abstractNumId w:val="65"/>
  </w:num>
  <w:num w:numId="273">
    <w:abstractNumId w:val="78"/>
  </w:num>
  <w:num w:numId="274">
    <w:abstractNumId w:val="106"/>
  </w:num>
  <w:num w:numId="275">
    <w:abstractNumId w:val="109"/>
  </w:num>
  <w:num w:numId="276">
    <w:abstractNumId w:val="229"/>
  </w:num>
  <w:num w:numId="277">
    <w:abstractNumId w:val="222"/>
  </w:num>
  <w:num w:numId="278">
    <w:abstractNumId w:val="107"/>
  </w:num>
  <w:num w:numId="279">
    <w:abstractNumId w:val="180"/>
  </w:num>
  <w:num w:numId="280">
    <w:abstractNumId w:val="255"/>
  </w:num>
  <w:num w:numId="281">
    <w:abstractNumId w:val="1"/>
  </w:num>
  <w:num w:numId="282">
    <w:abstractNumId w:val="234"/>
  </w:num>
  <w:num w:numId="283">
    <w:abstractNumId w:val="62"/>
  </w:num>
  <w:num w:numId="284">
    <w:abstractNumId w:val="240"/>
  </w:num>
  <w:num w:numId="285">
    <w:abstractNumId w:val="256"/>
  </w:num>
  <w:num w:numId="286">
    <w:abstractNumId w:val="263"/>
  </w:num>
  <w:num w:numId="287">
    <w:abstractNumId w:val="174"/>
  </w:num>
  <w:num w:numId="288">
    <w:abstractNumId w:val="155"/>
  </w:num>
  <w:num w:numId="289">
    <w:abstractNumId w:val="250"/>
  </w:num>
  <w:num w:numId="290">
    <w:abstractNumId w:val="2"/>
  </w:num>
  <w:num w:numId="291">
    <w:abstractNumId w:val="167"/>
  </w:num>
  <w:num w:numId="292">
    <w:abstractNumId w:val="154"/>
  </w:num>
  <w:num w:numId="293">
    <w:abstractNumId w:val="127"/>
  </w:num>
  <w:num w:numId="294">
    <w:abstractNumId w:val="259"/>
  </w:num>
  <w:num w:numId="295">
    <w:abstractNumId w:val="6"/>
  </w:num>
  <w:num w:numId="296">
    <w:abstractNumId w:val="187"/>
  </w:num>
  <w:num w:numId="297">
    <w:abstractNumId w:val="114"/>
  </w:num>
  <w:num w:numId="298">
    <w:abstractNumId w:val="147"/>
  </w:num>
  <w:num w:numId="299">
    <w:abstractNumId w:val="37"/>
  </w:num>
  <w:num w:numId="300">
    <w:abstractNumId w:val="41"/>
  </w:num>
  <w:num w:numId="301">
    <w:abstractNumId w:val="70"/>
  </w:num>
  <w:num w:numId="302">
    <w:abstractNumId w:val="161"/>
  </w:num>
  <w:num w:numId="303">
    <w:abstractNumId w:val="3"/>
  </w:num>
  <w:num w:numId="304">
    <w:abstractNumId w:val="257"/>
  </w:num>
  <w:num w:numId="305">
    <w:abstractNumId w:val="219"/>
  </w:num>
  <w:num w:numId="306">
    <w:abstractNumId w:val="193"/>
  </w:num>
  <w:num w:numId="307">
    <w:abstractNumId w:val="14"/>
  </w:num>
  <w:num w:numId="308">
    <w:abstractNumId w:val="33"/>
  </w:num>
  <w:num w:numId="309">
    <w:abstractNumId w:val="31"/>
  </w:num>
  <w:num w:numId="310">
    <w:abstractNumId w:val="140"/>
  </w:num>
  <w:num w:numId="311">
    <w:abstractNumId w:val="99"/>
  </w:num>
  <w:num w:numId="312">
    <w:abstractNumId w:val="116"/>
  </w:num>
  <w:num w:numId="313">
    <w:abstractNumId w:val="101"/>
  </w:num>
  <w:num w:numId="314">
    <w:abstractNumId w:val="105"/>
  </w:num>
  <w:num w:numId="315">
    <w:abstractNumId w:val="199"/>
  </w:num>
  <w:num w:numId="316">
    <w:abstractNumId w:val="74"/>
  </w:num>
  <w:num w:numId="317">
    <w:abstractNumId w:val="36"/>
  </w:num>
  <w:num w:numId="318">
    <w:abstractNumId w:val="54"/>
  </w:num>
  <w:num w:numId="319">
    <w:abstractNumId w:val="7"/>
  </w:num>
  <w:num w:numId="320">
    <w:abstractNumId w:val="12"/>
  </w:num>
  <w:num w:numId="321">
    <w:abstractNumId w:val="84"/>
  </w:num>
  <w:num w:numId="322">
    <w:abstractNumId w:val="57"/>
  </w:num>
  <w:num w:numId="323">
    <w:abstractNumId w:val="9"/>
  </w:num>
  <w:num w:numId="324">
    <w:abstractNumId w:val="9"/>
  </w:num>
  <w:num w:numId="325">
    <w:abstractNumId w:val="9"/>
  </w:num>
  <w:num w:numId="326">
    <w:abstractNumId w:val="267"/>
  </w:num>
  <w:num w:numId="327">
    <w:abstractNumId w:val="32"/>
  </w:num>
  <w:num w:numId="328">
    <w:abstractNumId w:val="223"/>
  </w:num>
  <w:num w:numId="329">
    <w:abstractNumId w:val="184"/>
  </w:num>
  <w:num w:numId="330">
    <w:abstractNumId w:val="76"/>
  </w:num>
  <w:num w:numId="331">
    <w:abstractNumId w:val="247"/>
  </w:num>
  <w:num w:numId="332">
    <w:abstractNumId w:val="175"/>
  </w:num>
  <w:num w:numId="333">
    <w:abstractNumId w:val="47"/>
  </w:num>
  <w:num w:numId="334">
    <w:abstractNumId w:val="25"/>
  </w:num>
  <w:num w:numId="335">
    <w:abstractNumId w:val="81"/>
  </w:num>
  <w:num w:numId="336">
    <w:abstractNumId w:val="200"/>
  </w:num>
  <w:num w:numId="337">
    <w:abstractNumId w:val="158"/>
  </w:num>
  <w:num w:numId="338">
    <w:abstractNumId w:val="9"/>
  </w:num>
  <w:num w:numId="339">
    <w:abstractNumId w:val="9"/>
  </w:num>
  <w:num w:numId="340">
    <w:abstractNumId w:val="9"/>
  </w:num>
  <w:num w:numId="341">
    <w:abstractNumId w:val="9"/>
  </w:num>
  <w:num w:numId="342">
    <w:abstractNumId w:val="9"/>
  </w:num>
  <w:num w:numId="343">
    <w:abstractNumId w:val="9"/>
  </w:num>
  <w:num w:numId="344">
    <w:abstractNumId w:val="9"/>
  </w:num>
  <w:num w:numId="345">
    <w:abstractNumId w:val="9"/>
  </w:num>
  <w:num w:numId="346">
    <w:abstractNumId w:val="9"/>
  </w:num>
  <w:num w:numId="347">
    <w:abstractNumId w:val="9"/>
  </w:num>
  <w:num w:numId="348">
    <w:abstractNumId w:val="9"/>
  </w:num>
  <w:num w:numId="349">
    <w:abstractNumId w:val="9"/>
  </w:num>
  <w:num w:numId="350">
    <w:abstractNumId w:val="9"/>
  </w:num>
  <w:num w:numId="351">
    <w:abstractNumId w:val="9"/>
  </w:num>
  <w:num w:numId="352">
    <w:abstractNumId w:val="9"/>
  </w:num>
  <w:num w:numId="353">
    <w:abstractNumId w:val="9"/>
  </w:num>
  <w:num w:numId="354">
    <w:abstractNumId w:val="9"/>
  </w:num>
  <w:num w:numId="355">
    <w:abstractNumId w:val="58"/>
  </w:num>
  <w:num w:numId="356">
    <w:abstractNumId w:val="131"/>
  </w:num>
  <w:num w:numId="357">
    <w:abstractNumId w:val="203"/>
  </w:num>
  <w:num w:numId="358">
    <w:abstractNumId w:val="209"/>
  </w:num>
  <w:num w:numId="359">
    <w:abstractNumId w:val="111"/>
  </w:num>
  <w:num w:numId="360">
    <w:abstractNumId w:val="46"/>
  </w:num>
  <w:num w:numId="361">
    <w:abstractNumId w:val="207"/>
  </w:num>
  <w:num w:numId="362">
    <w:abstractNumId w:val="9"/>
  </w:num>
  <w:num w:numId="363">
    <w:abstractNumId w:val="94"/>
  </w:num>
  <w:numIdMacAtCleanup w:val="3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TrueTypeFonts/>
  <w:hideSpelling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2674"/>
    <w:rsid w:val="00000748"/>
    <w:rsid w:val="00000C91"/>
    <w:rsid w:val="000043D9"/>
    <w:rsid w:val="00007F40"/>
    <w:rsid w:val="000116FE"/>
    <w:rsid w:val="0001220B"/>
    <w:rsid w:val="000122E5"/>
    <w:rsid w:val="000123DB"/>
    <w:rsid w:val="0001299B"/>
    <w:rsid w:val="000148D1"/>
    <w:rsid w:val="000156EB"/>
    <w:rsid w:val="00016CD7"/>
    <w:rsid w:val="00016D06"/>
    <w:rsid w:val="000207CC"/>
    <w:rsid w:val="000237BB"/>
    <w:rsid w:val="00023BAA"/>
    <w:rsid w:val="00023DA4"/>
    <w:rsid w:val="000241D4"/>
    <w:rsid w:val="0002451F"/>
    <w:rsid w:val="00024A88"/>
    <w:rsid w:val="00024F15"/>
    <w:rsid w:val="00030794"/>
    <w:rsid w:val="00031144"/>
    <w:rsid w:val="00033204"/>
    <w:rsid w:val="000371AF"/>
    <w:rsid w:val="00041E04"/>
    <w:rsid w:val="000427D8"/>
    <w:rsid w:val="00042DB7"/>
    <w:rsid w:val="00042EFE"/>
    <w:rsid w:val="00044495"/>
    <w:rsid w:val="0004482B"/>
    <w:rsid w:val="00046F36"/>
    <w:rsid w:val="0004761D"/>
    <w:rsid w:val="000512D9"/>
    <w:rsid w:val="00052C12"/>
    <w:rsid w:val="00052D5B"/>
    <w:rsid w:val="000539F0"/>
    <w:rsid w:val="00053DDD"/>
    <w:rsid w:val="00057B4F"/>
    <w:rsid w:val="000603FB"/>
    <w:rsid w:val="0006064A"/>
    <w:rsid w:val="00060C43"/>
    <w:rsid w:val="00062041"/>
    <w:rsid w:val="00062372"/>
    <w:rsid w:val="00062FB2"/>
    <w:rsid w:val="000630E4"/>
    <w:rsid w:val="000633CE"/>
    <w:rsid w:val="00063715"/>
    <w:rsid w:val="000638D7"/>
    <w:rsid w:val="00067259"/>
    <w:rsid w:val="0007160F"/>
    <w:rsid w:val="00072A05"/>
    <w:rsid w:val="000734E6"/>
    <w:rsid w:val="000749AB"/>
    <w:rsid w:val="00075AAB"/>
    <w:rsid w:val="00076CC2"/>
    <w:rsid w:val="000771C8"/>
    <w:rsid w:val="00080EEE"/>
    <w:rsid w:val="000814A7"/>
    <w:rsid w:val="00081994"/>
    <w:rsid w:val="00082166"/>
    <w:rsid w:val="00084B6F"/>
    <w:rsid w:val="000863BD"/>
    <w:rsid w:val="0008711E"/>
    <w:rsid w:val="00087654"/>
    <w:rsid w:val="00087949"/>
    <w:rsid w:val="0009079C"/>
    <w:rsid w:val="00090F6F"/>
    <w:rsid w:val="00091C0A"/>
    <w:rsid w:val="00091F0A"/>
    <w:rsid w:val="00091F4E"/>
    <w:rsid w:val="0009261A"/>
    <w:rsid w:val="00092E49"/>
    <w:rsid w:val="000930FB"/>
    <w:rsid w:val="0009312D"/>
    <w:rsid w:val="00095842"/>
    <w:rsid w:val="00096BD2"/>
    <w:rsid w:val="00097617"/>
    <w:rsid w:val="000976E2"/>
    <w:rsid w:val="00097F48"/>
    <w:rsid w:val="000A06C2"/>
    <w:rsid w:val="000A0C11"/>
    <w:rsid w:val="000A0C29"/>
    <w:rsid w:val="000A29E8"/>
    <w:rsid w:val="000A3E93"/>
    <w:rsid w:val="000A467B"/>
    <w:rsid w:val="000A4829"/>
    <w:rsid w:val="000A486E"/>
    <w:rsid w:val="000A4FB7"/>
    <w:rsid w:val="000A65F4"/>
    <w:rsid w:val="000B0F8B"/>
    <w:rsid w:val="000B247C"/>
    <w:rsid w:val="000B2BE6"/>
    <w:rsid w:val="000B4692"/>
    <w:rsid w:val="000B69A1"/>
    <w:rsid w:val="000B749A"/>
    <w:rsid w:val="000C0897"/>
    <w:rsid w:val="000C09E7"/>
    <w:rsid w:val="000C24CE"/>
    <w:rsid w:val="000C26CB"/>
    <w:rsid w:val="000C2E97"/>
    <w:rsid w:val="000C71A3"/>
    <w:rsid w:val="000C730B"/>
    <w:rsid w:val="000C7E2A"/>
    <w:rsid w:val="000D013E"/>
    <w:rsid w:val="000D0C94"/>
    <w:rsid w:val="000D1189"/>
    <w:rsid w:val="000D366A"/>
    <w:rsid w:val="000D379C"/>
    <w:rsid w:val="000D3877"/>
    <w:rsid w:val="000D3D06"/>
    <w:rsid w:val="000D41A6"/>
    <w:rsid w:val="000D4217"/>
    <w:rsid w:val="000D4776"/>
    <w:rsid w:val="000D5431"/>
    <w:rsid w:val="000D6540"/>
    <w:rsid w:val="000D692E"/>
    <w:rsid w:val="000D73DD"/>
    <w:rsid w:val="000D7FD2"/>
    <w:rsid w:val="000E1494"/>
    <w:rsid w:val="000E2E31"/>
    <w:rsid w:val="000E398E"/>
    <w:rsid w:val="000E428F"/>
    <w:rsid w:val="000E5016"/>
    <w:rsid w:val="000E536B"/>
    <w:rsid w:val="000E5514"/>
    <w:rsid w:val="000E5754"/>
    <w:rsid w:val="000E5EB2"/>
    <w:rsid w:val="000F144E"/>
    <w:rsid w:val="000F1F96"/>
    <w:rsid w:val="000F21A0"/>
    <w:rsid w:val="000F27C3"/>
    <w:rsid w:val="000F3B13"/>
    <w:rsid w:val="000F5173"/>
    <w:rsid w:val="001001C3"/>
    <w:rsid w:val="00100F61"/>
    <w:rsid w:val="00101136"/>
    <w:rsid w:val="001022F3"/>
    <w:rsid w:val="00102C99"/>
    <w:rsid w:val="00103030"/>
    <w:rsid w:val="00104621"/>
    <w:rsid w:val="00105BE4"/>
    <w:rsid w:val="00106A2E"/>
    <w:rsid w:val="0010704F"/>
    <w:rsid w:val="00110268"/>
    <w:rsid w:val="00111D89"/>
    <w:rsid w:val="00112062"/>
    <w:rsid w:val="00112085"/>
    <w:rsid w:val="00113E0E"/>
    <w:rsid w:val="00115081"/>
    <w:rsid w:val="00116568"/>
    <w:rsid w:val="001166A9"/>
    <w:rsid w:val="001168BC"/>
    <w:rsid w:val="00117B2F"/>
    <w:rsid w:val="00120C69"/>
    <w:rsid w:val="001216AB"/>
    <w:rsid w:val="00122A1A"/>
    <w:rsid w:val="0012306E"/>
    <w:rsid w:val="001231CC"/>
    <w:rsid w:val="0012344F"/>
    <w:rsid w:val="0012556F"/>
    <w:rsid w:val="0012776E"/>
    <w:rsid w:val="00127843"/>
    <w:rsid w:val="00127EC2"/>
    <w:rsid w:val="001306E7"/>
    <w:rsid w:val="00130D72"/>
    <w:rsid w:val="001333FF"/>
    <w:rsid w:val="00133669"/>
    <w:rsid w:val="00135153"/>
    <w:rsid w:val="00136777"/>
    <w:rsid w:val="00136A0C"/>
    <w:rsid w:val="00136C4B"/>
    <w:rsid w:val="00137C0A"/>
    <w:rsid w:val="00140230"/>
    <w:rsid w:val="0014289A"/>
    <w:rsid w:val="00143293"/>
    <w:rsid w:val="001436BE"/>
    <w:rsid w:val="001445B6"/>
    <w:rsid w:val="00146C39"/>
    <w:rsid w:val="00147739"/>
    <w:rsid w:val="001504D2"/>
    <w:rsid w:val="00153B78"/>
    <w:rsid w:val="00153DB8"/>
    <w:rsid w:val="0015412B"/>
    <w:rsid w:val="00154C06"/>
    <w:rsid w:val="00154CB5"/>
    <w:rsid w:val="00154E43"/>
    <w:rsid w:val="00154E9E"/>
    <w:rsid w:val="0015521E"/>
    <w:rsid w:val="00156089"/>
    <w:rsid w:val="0015699B"/>
    <w:rsid w:val="00160E5E"/>
    <w:rsid w:val="00162655"/>
    <w:rsid w:val="001641E1"/>
    <w:rsid w:val="00164962"/>
    <w:rsid w:val="00165C99"/>
    <w:rsid w:val="00167FCA"/>
    <w:rsid w:val="00171378"/>
    <w:rsid w:val="0017145E"/>
    <w:rsid w:val="00172D0F"/>
    <w:rsid w:val="001746CB"/>
    <w:rsid w:val="00174E93"/>
    <w:rsid w:val="00176050"/>
    <w:rsid w:val="00176466"/>
    <w:rsid w:val="00177542"/>
    <w:rsid w:val="0017780D"/>
    <w:rsid w:val="0017781C"/>
    <w:rsid w:val="00177AAD"/>
    <w:rsid w:val="00177EBE"/>
    <w:rsid w:val="00180111"/>
    <w:rsid w:val="00181025"/>
    <w:rsid w:val="00184FD5"/>
    <w:rsid w:val="0018555A"/>
    <w:rsid w:val="00185E6B"/>
    <w:rsid w:val="00190EEC"/>
    <w:rsid w:val="00193430"/>
    <w:rsid w:val="001941DF"/>
    <w:rsid w:val="00194575"/>
    <w:rsid w:val="00194F2C"/>
    <w:rsid w:val="001958CC"/>
    <w:rsid w:val="00195F94"/>
    <w:rsid w:val="001960A7"/>
    <w:rsid w:val="001A180C"/>
    <w:rsid w:val="001A2EBF"/>
    <w:rsid w:val="001A53CF"/>
    <w:rsid w:val="001B00D6"/>
    <w:rsid w:val="001B016A"/>
    <w:rsid w:val="001B2577"/>
    <w:rsid w:val="001B2E40"/>
    <w:rsid w:val="001B3674"/>
    <w:rsid w:val="001B3B42"/>
    <w:rsid w:val="001B444E"/>
    <w:rsid w:val="001B4A26"/>
    <w:rsid w:val="001B4D48"/>
    <w:rsid w:val="001B543A"/>
    <w:rsid w:val="001B5F27"/>
    <w:rsid w:val="001B66E8"/>
    <w:rsid w:val="001B7AF4"/>
    <w:rsid w:val="001C2674"/>
    <w:rsid w:val="001C31BF"/>
    <w:rsid w:val="001C35ED"/>
    <w:rsid w:val="001C44D3"/>
    <w:rsid w:val="001C58AE"/>
    <w:rsid w:val="001C6446"/>
    <w:rsid w:val="001C72DF"/>
    <w:rsid w:val="001D0DE8"/>
    <w:rsid w:val="001D32B0"/>
    <w:rsid w:val="001D38B5"/>
    <w:rsid w:val="001D3E92"/>
    <w:rsid w:val="001D44A2"/>
    <w:rsid w:val="001D6DA3"/>
    <w:rsid w:val="001D6F01"/>
    <w:rsid w:val="001E0A53"/>
    <w:rsid w:val="001E4FDA"/>
    <w:rsid w:val="001E584F"/>
    <w:rsid w:val="001E59E4"/>
    <w:rsid w:val="001E733E"/>
    <w:rsid w:val="001E7B3F"/>
    <w:rsid w:val="001E7E79"/>
    <w:rsid w:val="001F0757"/>
    <w:rsid w:val="001F09BB"/>
    <w:rsid w:val="001F17E6"/>
    <w:rsid w:val="001F1805"/>
    <w:rsid w:val="001F1CCB"/>
    <w:rsid w:val="001F1F56"/>
    <w:rsid w:val="001F2D4E"/>
    <w:rsid w:val="001F341A"/>
    <w:rsid w:val="001F455A"/>
    <w:rsid w:val="001F5851"/>
    <w:rsid w:val="001F68D7"/>
    <w:rsid w:val="00200526"/>
    <w:rsid w:val="002053D3"/>
    <w:rsid w:val="00206CB3"/>
    <w:rsid w:val="00207735"/>
    <w:rsid w:val="0021054C"/>
    <w:rsid w:val="002107AF"/>
    <w:rsid w:val="002109E2"/>
    <w:rsid w:val="00212E14"/>
    <w:rsid w:val="00213B91"/>
    <w:rsid w:val="00213EC9"/>
    <w:rsid w:val="0021405C"/>
    <w:rsid w:val="002143EE"/>
    <w:rsid w:val="00215139"/>
    <w:rsid w:val="0021584C"/>
    <w:rsid w:val="002166B2"/>
    <w:rsid w:val="002205FC"/>
    <w:rsid w:val="00220E2C"/>
    <w:rsid w:val="00220E5A"/>
    <w:rsid w:val="00220F9F"/>
    <w:rsid w:val="00221859"/>
    <w:rsid w:val="0022273C"/>
    <w:rsid w:val="00223DC8"/>
    <w:rsid w:val="002248C7"/>
    <w:rsid w:val="00225851"/>
    <w:rsid w:val="00227C60"/>
    <w:rsid w:val="00230569"/>
    <w:rsid w:val="00232BD9"/>
    <w:rsid w:val="00235638"/>
    <w:rsid w:val="00236177"/>
    <w:rsid w:val="00236802"/>
    <w:rsid w:val="0023682E"/>
    <w:rsid w:val="00237D6F"/>
    <w:rsid w:val="002401AA"/>
    <w:rsid w:val="002406FC"/>
    <w:rsid w:val="00240DD1"/>
    <w:rsid w:val="00240E4D"/>
    <w:rsid w:val="00242BB6"/>
    <w:rsid w:val="00242F07"/>
    <w:rsid w:val="002430C0"/>
    <w:rsid w:val="002435B0"/>
    <w:rsid w:val="00243D18"/>
    <w:rsid w:val="00245A49"/>
    <w:rsid w:val="00247FC3"/>
    <w:rsid w:val="00250D76"/>
    <w:rsid w:val="00251F88"/>
    <w:rsid w:val="002526E1"/>
    <w:rsid w:val="00252F66"/>
    <w:rsid w:val="00253345"/>
    <w:rsid w:val="00257670"/>
    <w:rsid w:val="00261D92"/>
    <w:rsid w:val="002638DE"/>
    <w:rsid w:val="00267876"/>
    <w:rsid w:val="00267D23"/>
    <w:rsid w:val="00270600"/>
    <w:rsid w:val="00271953"/>
    <w:rsid w:val="002721FE"/>
    <w:rsid w:val="00272249"/>
    <w:rsid w:val="00273832"/>
    <w:rsid w:val="0027582E"/>
    <w:rsid w:val="00275BE4"/>
    <w:rsid w:val="00277D68"/>
    <w:rsid w:val="00281EF1"/>
    <w:rsid w:val="00283D10"/>
    <w:rsid w:val="00285E0D"/>
    <w:rsid w:val="002908B4"/>
    <w:rsid w:val="00291461"/>
    <w:rsid w:val="00291A03"/>
    <w:rsid w:val="0029276E"/>
    <w:rsid w:val="00293A5D"/>
    <w:rsid w:val="00294D41"/>
    <w:rsid w:val="002958E5"/>
    <w:rsid w:val="00296311"/>
    <w:rsid w:val="002966F4"/>
    <w:rsid w:val="002975E8"/>
    <w:rsid w:val="002A06DC"/>
    <w:rsid w:val="002A083A"/>
    <w:rsid w:val="002A0CFE"/>
    <w:rsid w:val="002A16BF"/>
    <w:rsid w:val="002A1B77"/>
    <w:rsid w:val="002A410C"/>
    <w:rsid w:val="002A4EA6"/>
    <w:rsid w:val="002A4FA6"/>
    <w:rsid w:val="002A633A"/>
    <w:rsid w:val="002A69BB"/>
    <w:rsid w:val="002A7673"/>
    <w:rsid w:val="002B0CB1"/>
    <w:rsid w:val="002B11AD"/>
    <w:rsid w:val="002B1A2E"/>
    <w:rsid w:val="002B520C"/>
    <w:rsid w:val="002C17C9"/>
    <w:rsid w:val="002C1AF2"/>
    <w:rsid w:val="002C33F3"/>
    <w:rsid w:val="002C4F14"/>
    <w:rsid w:val="002C5C53"/>
    <w:rsid w:val="002C68E0"/>
    <w:rsid w:val="002C74D9"/>
    <w:rsid w:val="002D0BF5"/>
    <w:rsid w:val="002D1129"/>
    <w:rsid w:val="002D11E3"/>
    <w:rsid w:val="002D17A8"/>
    <w:rsid w:val="002D1ED1"/>
    <w:rsid w:val="002D2181"/>
    <w:rsid w:val="002D3B7D"/>
    <w:rsid w:val="002D4A47"/>
    <w:rsid w:val="002D5466"/>
    <w:rsid w:val="002D5B08"/>
    <w:rsid w:val="002D7284"/>
    <w:rsid w:val="002D7314"/>
    <w:rsid w:val="002D784C"/>
    <w:rsid w:val="002D7CE7"/>
    <w:rsid w:val="002E1A29"/>
    <w:rsid w:val="002E37C8"/>
    <w:rsid w:val="002E4699"/>
    <w:rsid w:val="002E5A67"/>
    <w:rsid w:val="002E65A7"/>
    <w:rsid w:val="002E7452"/>
    <w:rsid w:val="002F2DC3"/>
    <w:rsid w:val="002F3481"/>
    <w:rsid w:val="002F37E1"/>
    <w:rsid w:val="002F4F98"/>
    <w:rsid w:val="002F56FD"/>
    <w:rsid w:val="002F57EA"/>
    <w:rsid w:val="002F59F0"/>
    <w:rsid w:val="002F5D1E"/>
    <w:rsid w:val="002F6C93"/>
    <w:rsid w:val="003006E1"/>
    <w:rsid w:val="00302F6C"/>
    <w:rsid w:val="003038B7"/>
    <w:rsid w:val="0030421C"/>
    <w:rsid w:val="003057E1"/>
    <w:rsid w:val="003113C1"/>
    <w:rsid w:val="003123E2"/>
    <w:rsid w:val="00313ABF"/>
    <w:rsid w:val="00320B0F"/>
    <w:rsid w:val="003211AC"/>
    <w:rsid w:val="00322DD3"/>
    <w:rsid w:val="00323873"/>
    <w:rsid w:val="0032438B"/>
    <w:rsid w:val="003271EF"/>
    <w:rsid w:val="003273B7"/>
    <w:rsid w:val="00327D1F"/>
    <w:rsid w:val="00330FC9"/>
    <w:rsid w:val="00332CE7"/>
    <w:rsid w:val="003343F2"/>
    <w:rsid w:val="0033477E"/>
    <w:rsid w:val="0033667A"/>
    <w:rsid w:val="00336834"/>
    <w:rsid w:val="00337E7A"/>
    <w:rsid w:val="0034083D"/>
    <w:rsid w:val="00341583"/>
    <w:rsid w:val="00342A2E"/>
    <w:rsid w:val="00346591"/>
    <w:rsid w:val="00350E56"/>
    <w:rsid w:val="0035104B"/>
    <w:rsid w:val="00351C9F"/>
    <w:rsid w:val="00351FCF"/>
    <w:rsid w:val="00354711"/>
    <w:rsid w:val="003547C0"/>
    <w:rsid w:val="0035516C"/>
    <w:rsid w:val="00355A74"/>
    <w:rsid w:val="003560B4"/>
    <w:rsid w:val="00356CE3"/>
    <w:rsid w:val="00361B25"/>
    <w:rsid w:val="00361D4E"/>
    <w:rsid w:val="00363663"/>
    <w:rsid w:val="00365CC5"/>
    <w:rsid w:val="00367BD5"/>
    <w:rsid w:val="00367FE5"/>
    <w:rsid w:val="00371BAF"/>
    <w:rsid w:val="003726E9"/>
    <w:rsid w:val="0037322E"/>
    <w:rsid w:val="00374A15"/>
    <w:rsid w:val="003760D4"/>
    <w:rsid w:val="00376998"/>
    <w:rsid w:val="00377C28"/>
    <w:rsid w:val="00382BDE"/>
    <w:rsid w:val="00383829"/>
    <w:rsid w:val="003854CC"/>
    <w:rsid w:val="0038577D"/>
    <w:rsid w:val="003860DC"/>
    <w:rsid w:val="003870EA"/>
    <w:rsid w:val="00387AF8"/>
    <w:rsid w:val="0039004B"/>
    <w:rsid w:val="0039038B"/>
    <w:rsid w:val="00390AA4"/>
    <w:rsid w:val="00392C20"/>
    <w:rsid w:val="00392DE3"/>
    <w:rsid w:val="00394E76"/>
    <w:rsid w:val="003959E0"/>
    <w:rsid w:val="00397AC2"/>
    <w:rsid w:val="003A19BC"/>
    <w:rsid w:val="003A64CF"/>
    <w:rsid w:val="003A6969"/>
    <w:rsid w:val="003B23CF"/>
    <w:rsid w:val="003B2AAD"/>
    <w:rsid w:val="003B2ACE"/>
    <w:rsid w:val="003B32E9"/>
    <w:rsid w:val="003B3EE9"/>
    <w:rsid w:val="003B4A54"/>
    <w:rsid w:val="003B65C2"/>
    <w:rsid w:val="003B7336"/>
    <w:rsid w:val="003B784E"/>
    <w:rsid w:val="003B7D20"/>
    <w:rsid w:val="003C08E8"/>
    <w:rsid w:val="003C13B6"/>
    <w:rsid w:val="003C2423"/>
    <w:rsid w:val="003C3407"/>
    <w:rsid w:val="003C5CE7"/>
    <w:rsid w:val="003C6377"/>
    <w:rsid w:val="003C7FEF"/>
    <w:rsid w:val="003D0F9E"/>
    <w:rsid w:val="003D63AD"/>
    <w:rsid w:val="003D6656"/>
    <w:rsid w:val="003D69D8"/>
    <w:rsid w:val="003E04CD"/>
    <w:rsid w:val="003E304D"/>
    <w:rsid w:val="003E33E6"/>
    <w:rsid w:val="003E41C0"/>
    <w:rsid w:val="003E4D64"/>
    <w:rsid w:val="003E53B6"/>
    <w:rsid w:val="003E5978"/>
    <w:rsid w:val="003E5B72"/>
    <w:rsid w:val="003E6E9A"/>
    <w:rsid w:val="003E7A73"/>
    <w:rsid w:val="003F219F"/>
    <w:rsid w:val="003F2AEA"/>
    <w:rsid w:val="003F2C7C"/>
    <w:rsid w:val="003F2EC8"/>
    <w:rsid w:val="003F31EC"/>
    <w:rsid w:val="003F54BB"/>
    <w:rsid w:val="003F6EB8"/>
    <w:rsid w:val="003F7AAA"/>
    <w:rsid w:val="0040037D"/>
    <w:rsid w:val="0040084D"/>
    <w:rsid w:val="00400D44"/>
    <w:rsid w:val="00401C85"/>
    <w:rsid w:val="00401FA5"/>
    <w:rsid w:val="00402ED5"/>
    <w:rsid w:val="00403591"/>
    <w:rsid w:val="00404C08"/>
    <w:rsid w:val="00405FD1"/>
    <w:rsid w:val="004067AC"/>
    <w:rsid w:val="0040774B"/>
    <w:rsid w:val="004079E7"/>
    <w:rsid w:val="004114C1"/>
    <w:rsid w:val="00411E65"/>
    <w:rsid w:val="0041281A"/>
    <w:rsid w:val="0041349D"/>
    <w:rsid w:val="004137C1"/>
    <w:rsid w:val="00414E51"/>
    <w:rsid w:val="00420262"/>
    <w:rsid w:val="00423A1E"/>
    <w:rsid w:val="00424A26"/>
    <w:rsid w:val="00424B2C"/>
    <w:rsid w:val="00424D71"/>
    <w:rsid w:val="004250D7"/>
    <w:rsid w:val="004264A3"/>
    <w:rsid w:val="00426805"/>
    <w:rsid w:val="00426E66"/>
    <w:rsid w:val="0042719F"/>
    <w:rsid w:val="004308A3"/>
    <w:rsid w:val="00431D6B"/>
    <w:rsid w:val="00434413"/>
    <w:rsid w:val="004348C7"/>
    <w:rsid w:val="00434D68"/>
    <w:rsid w:val="00434F82"/>
    <w:rsid w:val="004355B6"/>
    <w:rsid w:val="00435F0C"/>
    <w:rsid w:val="00436866"/>
    <w:rsid w:val="00437313"/>
    <w:rsid w:val="00437491"/>
    <w:rsid w:val="00441B67"/>
    <w:rsid w:val="004432DC"/>
    <w:rsid w:val="00444997"/>
    <w:rsid w:val="00445852"/>
    <w:rsid w:val="00451EBE"/>
    <w:rsid w:val="004526FD"/>
    <w:rsid w:val="004527AA"/>
    <w:rsid w:val="004527E1"/>
    <w:rsid w:val="004535F8"/>
    <w:rsid w:val="00455F77"/>
    <w:rsid w:val="00462CF5"/>
    <w:rsid w:val="00464802"/>
    <w:rsid w:val="00465B29"/>
    <w:rsid w:val="00466E91"/>
    <w:rsid w:val="00467923"/>
    <w:rsid w:val="004705AD"/>
    <w:rsid w:val="00471A40"/>
    <w:rsid w:val="00472D1B"/>
    <w:rsid w:val="00473D07"/>
    <w:rsid w:val="00473EE8"/>
    <w:rsid w:val="004741CE"/>
    <w:rsid w:val="00474D1F"/>
    <w:rsid w:val="004757BB"/>
    <w:rsid w:val="004757BE"/>
    <w:rsid w:val="00476DB7"/>
    <w:rsid w:val="00480452"/>
    <w:rsid w:val="0048124E"/>
    <w:rsid w:val="00483275"/>
    <w:rsid w:val="00483B4B"/>
    <w:rsid w:val="00483BBF"/>
    <w:rsid w:val="00484A97"/>
    <w:rsid w:val="004851A5"/>
    <w:rsid w:val="0048629C"/>
    <w:rsid w:val="00490A85"/>
    <w:rsid w:val="00491F1A"/>
    <w:rsid w:val="00493729"/>
    <w:rsid w:val="004941A6"/>
    <w:rsid w:val="00494E0A"/>
    <w:rsid w:val="00495518"/>
    <w:rsid w:val="00495DE6"/>
    <w:rsid w:val="004960D8"/>
    <w:rsid w:val="004963CF"/>
    <w:rsid w:val="0049754E"/>
    <w:rsid w:val="004A0724"/>
    <w:rsid w:val="004A2516"/>
    <w:rsid w:val="004A257C"/>
    <w:rsid w:val="004A3097"/>
    <w:rsid w:val="004A4858"/>
    <w:rsid w:val="004A59CA"/>
    <w:rsid w:val="004A5C41"/>
    <w:rsid w:val="004A694E"/>
    <w:rsid w:val="004B218F"/>
    <w:rsid w:val="004B30AF"/>
    <w:rsid w:val="004B3238"/>
    <w:rsid w:val="004B4B62"/>
    <w:rsid w:val="004B5083"/>
    <w:rsid w:val="004B51CC"/>
    <w:rsid w:val="004B55B7"/>
    <w:rsid w:val="004B7829"/>
    <w:rsid w:val="004C2E92"/>
    <w:rsid w:val="004C3C10"/>
    <w:rsid w:val="004C3EDB"/>
    <w:rsid w:val="004C6489"/>
    <w:rsid w:val="004C6A49"/>
    <w:rsid w:val="004C7361"/>
    <w:rsid w:val="004C74C3"/>
    <w:rsid w:val="004D0094"/>
    <w:rsid w:val="004D01BB"/>
    <w:rsid w:val="004D216F"/>
    <w:rsid w:val="004D4829"/>
    <w:rsid w:val="004D5589"/>
    <w:rsid w:val="004D56FC"/>
    <w:rsid w:val="004D7423"/>
    <w:rsid w:val="004E0FB4"/>
    <w:rsid w:val="004E1A1A"/>
    <w:rsid w:val="004E20AD"/>
    <w:rsid w:val="004E2C42"/>
    <w:rsid w:val="004E400C"/>
    <w:rsid w:val="004E4349"/>
    <w:rsid w:val="004E47DA"/>
    <w:rsid w:val="004E47DF"/>
    <w:rsid w:val="004E604E"/>
    <w:rsid w:val="004E6C30"/>
    <w:rsid w:val="004E6F36"/>
    <w:rsid w:val="004E7B6F"/>
    <w:rsid w:val="004E7DD7"/>
    <w:rsid w:val="004F030A"/>
    <w:rsid w:val="004F04A9"/>
    <w:rsid w:val="004F0E02"/>
    <w:rsid w:val="004F1219"/>
    <w:rsid w:val="004F1DBC"/>
    <w:rsid w:val="004F2286"/>
    <w:rsid w:val="004F36CF"/>
    <w:rsid w:val="004F5369"/>
    <w:rsid w:val="004F5844"/>
    <w:rsid w:val="004F68A3"/>
    <w:rsid w:val="004F7050"/>
    <w:rsid w:val="005008F9"/>
    <w:rsid w:val="00500B1A"/>
    <w:rsid w:val="00502D52"/>
    <w:rsid w:val="00502E47"/>
    <w:rsid w:val="00503BEB"/>
    <w:rsid w:val="00504049"/>
    <w:rsid w:val="00504AAF"/>
    <w:rsid w:val="00504C93"/>
    <w:rsid w:val="00504DF9"/>
    <w:rsid w:val="005069FC"/>
    <w:rsid w:val="00506AD7"/>
    <w:rsid w:val="0051066C"/>
    <w:rsid w:val="00510685"/>
    <w:rsid w:val="00510A04"/>
    <w:rsid w:val="00512C24"/>
    <w:rsid w:val="00512FC5"/>
    <w:rsid w:val="00513AEF"/>
    <w:rsid w:val="00514AF8"/>
    <w:rsid w:val="005156A2"/>
    <w:rsid w:val="00516E56"/>
    <w:rsid w:val="00520617"/>
    <w:rsid w:val="00521F1B"/>
    <w:rsid w:val="0052330B"/>
    <w:rsid w:val="00526BCE"/>
    <w:rsid w:val="00526E19"/>
    <w:rsid w:val="00530FE1"/>
    <w:rsid w:val="0053375D"/>
    <w:rsid w:val="00534FA4"/>
    <w:rsid w:val="005405AC"/>
    <w:rsid w:val="00540A94"/>
    <w:rsid w:val="00543997"/>
    <w:rsid w:val="00543E81"/>
    <w:rsid w:val="00545885"/>
    <w:rsid w:val="0054597C"/>
    <w:rsid w:val="005462EC"/>
    <w:rsid w:val="005466AC"/>
    <w:rsid w:val="00547D5F"/>
    <w:rsid w:val="00551249"/>
    <w:rsid w:val="00552C90"/>
    <w:rsid w:val="005535EF"/>
    <w:rsid w:val="00554D84"/>
    <w:rsid w:val="00554DB6"/>
    <w:rsid w:val="00555D25"/>
    <w:rsid w:val="00556F1E"/>
    <w:rsid w:val="005570D3"/>
    <w:rsid w:val="00557280"/>
    <w:rsid w:val="0055786A"/>
    <w:rsid w:val="0056066F"/>
    <w:rsid w:val="005644C1"/>
    <w:rsid w:val="00565067"/>
    <w:rsid w:val="00565E65"/>
    <w:rsid w:val="00567F5D"/>
    <w:rsid w:val="0057199B"/>
    <w:rsid w:val="00572421"/>
    <w:rsid w:val="00572FB8"/>
    <w:rsid w:val="00572FC6"/>
    <w:rsid w:val="00574B0D"/>
    <w:rsid w:val="00576DAC"/>
    <w:rsid w:val="005801E2"/>
    <w:rsid w:val="0058131A"/>
    <w:rsid w:val="00581DF4"/>
    <w:rsid w:val="0058332F"/>
    <w:rsid w:val="005841BA"/>
    <w:rsid w:val="005841FB"/>
    <w:rsid w:val="00585DB0"/>
    <w:rsid w:val="005877DB"/>
    <w:rsid w:val="0059175D"/>
    <w:rsid w:val="00591BCA"/>
    <w:rsid w:val="0059689D"/>
    <w:rsid w:val="005973F7"/>
    <w:rsid w:val="005A0637"/>
    <w:rsid w:val="005A1C92"/>
    <w:rsid w:val="005A2005"/>
    <w:rsid w:val="005A43F0"/>
    <w:rsid w:val="005A51AC"/>
    <w:rsid w:val="005A66E3"/>
    <w:rsid w:val="005A791D"/>
    <w:rsid w:val="005A7E6C"/>
    <w:rsid w:val="005B03A3"/>
    <w:rsid w:val="005B1330"/>
    <w:rsid w:val="005B2E4D"/>
    <w:rsid w:val="005B4D63"/>
    <w:rsid w:val="005B6457"/>
    <w:rsid w:val="005B668B"/>
    <w:rsid w:val="005B6D39"/>
    <w:rsid w:val="005C14FE"/>
    <w:rsid w:val="005C15C0"/>
    <w:rsid w:val="005C1FDD"/>
    <w:rsid w:val="005C31C1"/>
    <w:rsid w:val="005C3BDE"/>
    <w:rsid w:val="005C4090"/>
    <w:rsid w:val="005C502B"/>
    <w:rsid w:val="005C547B"/>
    <w:rsid w:val="005C70CE"/>
    <w:rsid w:val="005C788C"/>
    <w:rsid w:val="005D0310"/>
    <w:rsid w:val="005D0CD9"/>
    <w:rsid w:val="005D2D14"/>
    <w:rsid w:val="005D3A7E"/>
    <w:rsid w:val="005D3D22"/>
    <w:rsid w:val="005D5F48"/>
    <w:rsid w:val="005D66E3"/>
    <w:rsid w:val="005D6F51"/>
    <w:rsid w:val="005D7D6C"/>
    <w:rsid w:val="005E1DCF"/>
    <w:rsid w:val="005E3006"/>
    <w:rsid w:val="005E5AFD"/>
    <w:rsid w:val="005E616C"/>
    <w:rsid w:val="005F01E1"/>
    <w:rsid w:val="005F0200"/>
    <w:rsid w:val="005F15D8"/>
    <w:rsid w:val="005F15F8"/>
    <w:rsid w:val="005F2A73"/>
    <w:rsid w:val="005F31A5"/>
    <w:rsid w:val="005F3649"/>
    <w:rsid w:val="005F45F7"/>
    <w:rsid w:val="005F46F0"/>
    <w:rsid w:val="005F48B0"/>
    <w:rsid w:val="005F49FE"/>
    <w:rsid w:val="005F715F"/>
    <w:rsid w:val="006002C3"/>
    <w:rsid w:val="00601A67"/>
    <w:rsid w:val="006023E2"/>
    <w:rsid w:val="00604563"/>
    <w:rsid w:val="00605088"/>
    <w:rsid w:val="00605C5E"/>
    <w:rsid w:val="00606919"/>
    <w:rsid w:val="0060694C"/>
    <w:rsid w:val="00606C0C"/>
    <w:rsid w:val="0060742F"/>
    <w:rsid w:val="0060755C"/>
    <w:rsid w:val="00607858"/>
    <w:rsid w:val="00610427"/>
    <w:rsid w:val="006134ED"/>
    <w:rsid w:val="00613563"/>
    <w:rsid w:val="00613C6C"/>
    <w:rsid w:val="00614161"/>
    <w:rsid w:val="00614850"/>
    <w:rsid w:val="00614BA5"/>
    <w:rsid w:val="00615635"/>
    <w:rsid w:val="006166F9"/>
    <w:rsid w:val="006175CF"/>
    <w:rsid w:val="00621455"/>
    <w:rsid w:val="00621AA0"/>
    <w:rsid w:val="0062393A"/>
    <w:rsid w:val="00624D66"/>
    <w:rsid w:val="006263AA"/>
    <w:rsid w:val="00627BA1"/>
    <w:rsid w:val="00627E62"/>
    <w:rsid w:val="00632272"/>
    <w:rsid w:val="00632C96"/>
    <w:rsid w:val="0063302E"/>
    <w:rsid w:val="00634681"/>
    <w:rsid w:val="00637E94"/>
    <w:rsid w:val="00640793"/>
    <w:rsid w:val="0064116F"/>
    <w:rsid w:val="00641E24"/>
    <w:rsid w:val="00644605"/>
    <w:rsid w:val="0064535C"/>
    <w:rsid w:val="00645A98"/>
    <w:rsid w:val="00646BD2"/>
    <w:rsid w:val="00650A89"/>
    <w:rsid w:val="006513B2"/>
    <w:rsid w:val="006528CB"/>
    <w:rsid w:val="00654170"/>
    <w:rsid w:val="00654662"/>
    <w:rsid w:val="00655E0C"/>
    <w:rsid w:val="00660CBC"/>
    <w:rsid w:val="00660F38"/>
    <w:rsid w:val="00662652"/>
    <w:rsid w:val="00662A21"/>
    <w:rsid w:val="0066385E"/>
    <w:rsid w:val="00665772"/>
    <w:rsid w:val="006659BD"/>
    <w:rsid w:val="00666D2A"/>
    <w:rsid w:val="0067001D"/>
    <w:rsid w:val="00670955"/>
    <w:rsid w:val="00671623"/>
    <w:rsid w:val="00672BAE"/>
    <w:rsid w:val="0067485A"/>
    <w:rsid w:val="00674AE7"/>
    <w:rsid w:val="0067521A"/>
    <w:rsid w:val="0067531D"/>
    <w:rsid w:val="00675B03"/>
    <w:rsid w:val="0067672B"/>
    <w:rsid w:val="00677BFD"/>
    <w:rsid w:val="00680A84"/>
    <w:rsid w:val="00684AD8"/>
    <w:rsid w:val="00687806"/>
    <w:rsid w:val="00691D28"/>
    <w:rsid w:val="0069275C"/>
    <w:rsid w:val="00693885"/>
    <w:rsid w:val="006966AD"/>
    <w:rsid w:val="0069730E"/>
    <w:rsid w:val="00697FC6"/>
    <w:rsid w:val="006A062F"/>
    <w:rsid w:val="006A104A"/>
    <w:rsid w:val="006A17E2"/>
    <w:rsid w:val="006A3DF7"/>
    <w:rsid w:val="006A4910"/>
    <w:rsid w:val="006A5073"/>
    <w:rsid w:val="006A5C74"/>
    <w:rsid w:val="006A7DA8"/>
    <w:rsid w:val="006B01D0"/>
    <w:rsid w:val="006B04BB"/>
    <w:rsid w:val="006B1544"/>
    <w:rsid w:val="006B2A73"/>
    <w:rsid w:val="006B2CFF"/>
    <w:rsid w:val="006B35DF"/>
    <w:rsid w:val="006B4437"/>
    <w:rsid w:val="006B6750"/>
    <w:rsid w:val="006B6BD5"/>
    <w:rsid w:val="006B6D45"/>
    <w:rsid w:val="006C0B2D"/>
    <w:rsid w:val="006C0F72"/>
    <w:rsid w:val="006C1738"/>
    <w:rsid w:val="006C20FF"/>
    <w:rsid w:val="006C2D98"/>
    <w:rsid w:val="006C385F"/>
    <w:rsid w:val="006C3C03"/>
    <w:rsid w:val="006C3C15"/>
    <w:rsid w:val="006C4150"/>
    <w:rsid w:val="006C5624"/>
    <w:rsid w:val="006C5B35"/>
    <w:rsid w:val="006C5B3F"/>
    <w:rsid w:val="006C62A6"/>
    <w:rsid w:val="006C717F"/>
    <w:rsid w:val="006C7B75"/>
    <w:rsid w:val="006C7FBD"/>
    <w:rsid w:val="006D0F84"/>
    <w:rsid w:val="006D1258"/>
    <w:rsid w:val="006D16F3"/>
    <w:rsid w:val="006D1E9B"/>
    <w:rsid w:val="006D217D"/>
    <w:rsid w:val="006D3D21"/>
    <w:rsid w:val="006D4A8F"/>
    <w:rsid w:val="006D7061"/>
    <w:rsid w:val="006E06F1"/>
    <w:rsid w:val="006E07FA"/>
    <w:rsid w:val="006E09AB"/>
    <w:rsid w:val="006E0AB5"/>
    <w:rsid w:val="006E1616"/>
    <w:rsid w:val="006E20E4"/>
    <w:rsid w:val="006E2847"/>
    <w:rsid w:val="006E3482"/>
    <w:rsid w:val="006E6547"/>
    <w:rsid w:val="006E72C1"/>
    <w:rsid w:val="006E7F31"/>
    <w:rsid w:val="006F0D54"/>
    <w:rsid w:val="006F0DF2"/>
    <w:rsid w:val="006F10BC"/>
    <w:rsid w:val="006F140F"/>
    <w:rsid w:val="006F4E53"/>
    <w:rsid w:val="006F6088"/>
    <w:rsid w:val="006F6F64"/>
    <w:rsid w:val="0070148D"/>
    <w:rsid w:val="00703814"/>
    <w:rsid w:val="00704329"/>
    <w:rsid w:val="007051EC"/>
    <w:rsid w:val="007055C2"/>
    <w:rsid w:val="00705FC2"/>
    <w:rsid w:val="0070696E"/>
    <w:rsid w:val="00710BE1"/>
    <w:rsid w:val="0071273B"/>
    <w:rsid w:val="00713B3A"/>
    <w:rsid w:val="00714AD0"/>
    <w:rsid w:val="00716073"/>
    <w:rsid w:val="00716322"/>
    <w:rsid w:val="00717110"/>
    <w:rsid w:val="00717A06"/>
    <w:rsid w:val="00720271"/>
    <w:rsid w:val="00720562"/>
    <w:rsid w:val="00720CCA"/>
    <w:rsid w:val="00723A9C"/>
    <w:rsid w:val="007251B8"/>
    <w:rsid w:val="0072603E"/>
    <w:rsid w:val="0072696F"/>
    <w:rsid w:val="00727045"/>
    <w:rsid w:val="0072715B"/>
    <w:rsid w:val="00727B6B"/>
    <w:rsid w:val="0073008D"/>
    <w:rsid w:val="00731C77"/>
    <w:rsid w:val="007320D6"/>
    <w:rsid w:val="007330C9"/>
    <w:rsid w:val="007350A9"/>
    <w:rsid w:val="00736311"/>
    <w:rsid w:val="00736BC5"/>
    <w:rsid w:val="00736D31"/>
    <w:rsid w:val="00740C94"/>
    <w:rsid w:val="0074178A"/>
    <w:rsid w:val="00742451"/>
    <w:rsid w:val="00742A6D"/>
    <w:rsid w:val="0074374B"/>
    <w:rsid w:val="00743A91"/>
    <w:rsid w:val="0074485A"/>
    <w:rsid w:val="00746C1E"/>
    <w:rsid w:val="00747D79"/>
    <w:rsid w:val="00750C0E"/>
    <w:rsid w:val="00751999"/>
    <w:rsid w:val="0075264B"/>
    <w:rsid w:val="00752D2A"/>
    <w:rsid w:val="007555A0"/>
    <w:rsid w:val="00755A14"/>
    <w:rsid w:val="00756255"/>
    <w:rsid w:val="00756277"/>
    <w:rsid w:val="00760984"/>
    <w:rsid w:val="00760CB5"/>
    <w:rsid w:val="0076189E"/>
    <w:rsid w:val="00761D22"/>
    <w:rsid w:val="0076312D"/>
    <w:rsid w:val="00763668"/>
    <w:rsid w:val="00763F5C"/>
    <w:rsid w:val="00764EDD"/>
    <w:rsid w:val="00765498"/>
    <w:rsid w:val="00765942"/>
    <w:rsid w:val="0076606C"/>
    <w:rsid w:val="00766167"/>
    <w:rsid w:val="00766688"/>
    <w:rsid w:val="007667FC"/>
    <w:rsid w:val="00766F93"/>
    <w:rsid w:val="00767647"/>
    <w:rsid w:val="0077010A"/>
    <w:rsid w:val="00771546"/>
    <w:rsid w:val="007716E4"/>
    <w:rsid w:val="00774B3F"/>
    <w:rsid w:val="007762B9"/>
    <w:rsid w:val="00777205"/>
    <w:rsid w:val="007775CF"/>
    <w:rsid w:val="00780048"/>
    <w:rsid w:val="00780D1A"/>
    <w:rsid w:val="00782556"/>
    <w:rsid w:val="0078385A"/>
    <w:rsid w:val="00786445"/>
    <w:rsid w:val="00786742"/>
    <w:rsid w:val="007877DB"/>
    <w:rsid w:val="00787F4A"/>
    <w:rsid w:val="0079116F"/>
    <w:rsid w:val="00791AC7"/>
    <w:rsid w:val="00794AA0"/>
    <w:rsid w:val="00794B88"/>
    <w:rsid w:val="00795E9D"/>
    <w:rsid w:val="007966F3"/>
    <w:rsid w:val="00796C59"/>
    <w:rsid w:val="007974DE"/>
    <w:rsid w:val="00797FE4"/>
    <w:rsid w:val="007A010A"/>
    <w:rsid w:val="007A0429"/>
    <w:rsid w:val="007A1394"/>
    <w:rsid w:val="007A2495"/>
    <w:rsid w:val="007A5A74"/>
    <w:rsid w:val="007A6AF4"/>
    <w:rsid w:val="007B1FD8"/>
    <w:rsid w:val="007B341D"/>
    <w:rsid w:val="007B3B1F"/>
    <w:rsid w:val="007B492A"/>
    <w:rsid w:val="007B4B38"/>
    <w:rsid w:val="007B4C97"/>
    <w:rsid w:val="007B66BA"/>
    <w:rsid w:val="007B6B10"/>
    <w:rsid w:val="007B75E1"/>
    <w:rsid w:val="007C2052"/>
    <w:rsid w:val="007C246C"/>
    <w:rsid w:val="007C26E3"/>
    <w:rsid w:val="007C2D78"/>
    <w:rsid w:val="007C3589"/>
    <w:rsid w:val="007C3672"/>
    <w:rsid w:val="007C36AB"/>
    <w:rsid w:val="007C40E3"/>
    <w:rsid w:val="007C471F"/>
    <w:rsid w:val="007C5568"/>
    <w:rsid w:val="007C75C6"/>
    <w:rsid w:val="007C7994"/>
    <w:rsid w:val="007D0478"/>
    <w:rsid w:val="007D1206"/>
    <w:rsid w:val="007D1966"/>
    <w:rsid w:val="007D2A56"/>
    <w:rsid w:val="007D3D87"/>
    <w:rsid w:val="007D3F48"/>
    <w:rsid w:val="007D424F"/>
    <w:rsid w:val="007D5302"/>
    <w:rsid w:val="007D6052"/>
    <w:rsid w:val="007E04D6"/>
    <w:rsid w:val="007E1188"/>
    <w:rsid w:val="007E1467"/>
    <w:rsid w:val="007E1BCC"/>
    <w:rsid w:val="007E36B6"/>
    <w:rsid w:val="007E425B"/>
    <w:rsid w:val="007E6764"/>
    <w:rsid w:val="007E7D1B"/>
    <w:rsid w:val="007F08DD"/>
    <w:rsid w:val="007F1DE1"/>
    <w:rsid w:val="007F260B"/>
    <w:rsid w:val="007F2DD0"/>
    <w:rsid w:val="007F399F"/>
    <w:rsid w:val="007F3AA6"/>
    <w:rsid w:val="007F3F8E"/>
    <w:rsid w:val="007F4E18"/>
    <w:rsid w:val="007F5DDF"/>
    <w:rsid w:val="007F711E"/>
    <w:rsid w:val="007F7986"/>
    <w:rsid w:val="008007CD"/>
    <w:rsid w:val="0080132D"/>
    <w:rsid w:val="008013F4"/>
    <w:rsid w:val="00801668"/>
    <w:rsid w:val="00801C67"/>
    <w:rsid w:val="00804310"/>
    <w:rsid w:val="0080522B"/>
    <w:rsid w:val="008063A4"/>
    <w:rsid w:val="00810882"/>
    <w:rsid w:val="00810A86"/>
    <w:rsid w:val="008112A4"/>
    <w:rsid w:val="0081194E"/>
    <w:rsid w:val="008119B4"/>
    <w:rsid w:val="0081237F"/>
    <w:rsid w:val="00814F01"/>
    <w:rsid w:val="00814FA9"/>
    <w:rsid w:val="0081559D"/>
    <w:rsid w:val="008161C1"/>
    <w:rsid w:val="00817A49"/>
    <w:rsid w:val="00817B22"/>
    <w:rsid w:val="00817EAC"/>
    <w:rsid w:val="00821E07"/>
    <w:rsid w:val="00823D22"/>
    <w:rsid w:val="00825413"/>
    <w:rsid w:val="008254CF"/>
    <w:rsid w:val="0082558B"/>
    <w:rsid w:val="00825F1B"/>
    <w:rsid w:val="00826C06"/>
    <w:rsid w:val="008277E0"/>
    <w:rsid w:val="0083070F"/>
    <w:rsid w:val="00830B11"/>
    <w:rsid w:val="0083257F"/>
    <w:rsid w:val="00835F0B"/>
    <w:rsid w:val="008373F2"/>
    <w:rsid w:val="0084116E"/>
    <w:rsid w:val="00842F12"/>
    <w:rsid w:val="00843DF7"/>
    <w:rsid w:val="008450EE"/>
    <w:rsid w:val="00847397"/>
    <w:rsid w:val="00851BBC"/>
    <w:rsid w:val="008551C4"/>
    <w:rsid w:val="00857332"/>
    <w:rsid w:val="00857C79"/>
    <w:rsid w:val="00860423"/>
    <w:rsid w:val="008613DA"/>
    <w:rsid w:val="00861702"/>
    <w:rsid w:val="00862902"/>
    <w:rsid w:val="0086302A"/>
    <w:rsid w:val="00864D08"/>
    <w:rsid w:val="0086734C"/>
    <w:rsid w:val="00870818"/>
    <w:rsid w:val="00872120"/>
    <w:rsid w:val="00872923"/>
    <w:rsid w:val="008730E0"/>
    <w:rsid w:val="00875072"/>
    <w:rsid w:val="00876175"/>
    <w:rsid w:val="00877347"/>
    <w:rsid w:val="00877976"/>
    <w:rsid w:val="00880CD4"/>
    <w:rsid w:val="00882D27"/>
    <w:rsid w:val="00882D59"/>
    <w:rsid w:val="00882F00"/>
    <w:rsid w:val="00882FE5"/>
    <w:rsid w:val="0088393A"/>
    <w:rsid w:val="008843C7"/>
    <w:rsid w:val="00884444"/>
    <w:rsid w:val="0088447D"/>
    <w:rsid w:val="0088507B"/>
    <w:rsid w:val="008867B4"/>
    <w:rsid w:val="0088731E"/>
    <w:rsid w:val="00887C17"/>
    <w:rsid w:val="00890768"/>
    <w:rsid w:val="0089160A"/>
    <w:rsid w:val="00891E46"/>
    <w:rsid w:val="008924AD"/>
    <w:rsid w:val="00893977"/>
    <w:rsid w:val="00893A88"/>
    <w:rsid w:val="00893A97"/>
    <w:rsid w:val="00895BB1"/>
    <w:rsid w:val="008967E3"/>
    <w:rsid w:val="00897FAB"/>
    <w:rsid w:val="008A11D9"/>
    <w:rsid w:val="008A1793"/>
    <w:rsid w:val="008A374E"/>
    <w:rsid w:val="008A66EC"/>
    <w:rsid w:val="008B2C33"/>
    <w:rsid w:val="008B33C1"/>
    <w:rsid w:val="008B35E0"/>
    <w:rsid w:val="008B3C19"/>
    <w:rsid w:val="008B49BE"/>
    <w:rsid w:val="008B4A0C"/>
    <w:rsid w:val="008B569B"/>
    <w:rsid w:val="008B56C2"/>
    <w:rsid w:val="008B5B04"/>
    <w:rsid w:val="008B7E4F"/>
    <w:rsid w:val="008C06E3"/>
    <w:rsid w:val="008C306D"/>
    <w:rsid w:val="008C313A"/>
    <w:rsid w:val="008C433C"/>
    <w:rsid w:val="008C4DE6"/>
    <w:rsid w:val="008C4E13"/>
    <w:rsid w:val="008C67BF"/>
    <w:rsid w:val="008C736C"/>
    <w:rsid w:val="008C7CF2"/>
    <w:rsid w:val="008D07B7"/>
    <w:rsid w:val="008D126B"/>
    <w:rsid w:val="008D1620"/>
    <w:rsid w:val="008D1712"/>
    <w:rsid w:val="008D1B28"/>
    <w:rsid w:val="008D4370"/>
    <w:rsid w:val="008D48B4"/>
    <w:rsid w:val="008D51B1"/>
    <w:rsid w:val="008D54E0"/>
    <w:rsid w:val="008D587C"/>
    <w:rsid w:val="008D608F"/>
    <w:rsid w:val="008D7BE9"/>
    <w:rsid w:val="008E153E"/>
    <w:rsid w:val="008E28E5"/>
    <w:rsid w:val="008E360A"/>
    <w:rsid w:val="008E3675"/>
    <w:rsid w:val="008E422C"/>
    <w:rsid w:val="008E4F4D"/>
    <w:rsid w:val="008E505C"/>
    <w:rsid w:val="008F2B6C"/>
    <w:rsid w:val="008F3C87"/>
    <w:rsid w:val="008F53CE"/>
    <w:rsid w:val="00900A47"/>
    <w:rsid w:val="00902932"/>
    <w:rsid w:val="009029BA"/>
    <w:rsid w:val="00902B5D"/>
    <w:rsid w:val="00904CCB"/>
    <w:rsid w:val="0090604F"/>
    <w:rsid w:val="00907D25"/>
    <w:rsid w:val="00907F36"/>
    <w:rsid w:val="00910298"/>
    <w:rsid w:val="0091054B"/>
    <w:rsid w:val="00910559"/>
    <w:rsid w:val="00910851"/>
    <w:rsid w:val="009109F8"/>
    <w:rsid w:val="00912227"/>
    <w:rsid w:val="0091291F"/>
    <w:rsid w:val="00912A4A"/>
    <w:rsid w:val="00912AF4"/>
    <w:rsid w:val="00913BE2"/>
    <w:rsid w:val="00915848"/>
    <w:rsid w:val="0091767C"/>
    <w:rsid w:val="00917875"/>
    <w:rsid w:val="0092000A"/>
    <w:rsid w:val="00920609"/>
    <w:rsid w:val="0092081A"/>
    <w:rsid w:val="00923800"/>
    <w:rsid w:val="009250EF"/>
    <w:rsid w:val="00927F36"/>
    <w:rsid w:val="00930114"/>
    <w:rsid w:val="009304DB"/>
    <w:rsid w:val="00931A0B"/>
    <w:rsid w:val="00931CC2"/>
    <w:rsid w:val="00931FED"/>
    <w:rsid w:val="0093278D"/>
    <w:rsid w:val="00934015"/>
    <w:rsid w:val="009341D4"/>
    <w:rsid w:val="0093604E"/>
    <w:rsid w:val="009371F5"/>
    <w:rsid w:val="00937FDA"/>
    <w:rsid w:val="00941840"/>
    <w:rsid w:val="009436B2"/>
    <w:rsid w:val="00943FD7"/>
    <w:rsid w:val="0094400D"/>
    <w:rsid w:val="0094469F"/>
    <w:rsid w:val="00944835"/>
    <w:rsid w:val="00944FCD"/>
    <w:rsid w:val="0094617B"/>
    <w:rsid w:val="00946DE9"/>
    <w:rsid w:val="0094786D"/>
    <w:rsid w:val="00950179"/>
    <w:rsid w:val="009514BB"/>
    <w:rsid w:val="00952B8A"/>
    <w:rsid w:val="00952F71"/>
    <w:rsid w:val="0095369F"/>
    <w:rsid w:val="00954165"/>
    <w:rsid w:val="0095425E"/>
    <w:rsid w:val="00954968"/>
    <w:rsid w:val="00955ECD"/>
    <w:rsid w:val="0095741B"/>
    <w:rsid w:val="00957B98"/>
    <w:rsid w:val="00961220"/>
    <w:rsid w:val="00961424"/>
    <w:rsid w:val="00961ABB"/>
    <w:rsid w:val="00962A40"/>
    <w:rsid w:val="00962FDE"/>
    <w:rsid w:val="009635C8"/>
    <w:rsid w:val="009654C5"/>
    <w:rsid w:val="0096551D"/>
    <w:rsid w:val="00970300"/>
    <w:rsid w:val="00972813"/>
    <w:rsid w:val="00975DEB"/>
    <w:rsid w:val="00976E03"/>
    <w:rsid w:val="009774F1"/>
    <w:rsid w:val="00980D68"/>
    <w:rsid w:val="00981B4C"/>
    <w:rsid w:val="00981FFD"/>
    <w:rsid w:val="00983634"/>
    <w:rsid w:val="0098418F"/>
    <w:rsid w:val="00984F9C"/>
    <w:rsid w:val="009860E1"/>
    <w:rsid w:val="009865DF"/>
    <w:rsid w:val="00986DCA"/>
    <w:rsid w:val="00987C10"/>
    <w:rsid w:val="00990E1C"/>
    <w:rsid w:val="0099161B"/>
    <w:rsid w:val="009919BE"/>
    <w:rsid w:val="00991A87"/>
    <w:rsid w:val="00992189"/>
    <w:rsid w:val="00992C63"/>
    <w:rsid w:val="009960F7"/>
    <w:rsid w:val="00996FBD"/>
    <w:rsid w:val="00997CF1"/>
    <w:rsid w:val="00997D52"/>
    <w:rsid w:val="009A0ECB"/>
    <w:rsid w:val="009A2ACE"/>
    <w:rsid w:val="009A2B08"/>
    <w:rsid w:val="009A2B39"/>
    <w:rsid w:val="009A371E"/>
    <w:rsid w:val="009A41B4"/>
    <w:rsid w:val="009B00B9"/>
    <w:rsid w:val="009B03AE"/>
    <w:rsid w:val="009B07CD"/>
    <w:rsid w:val="009B12AE"/>
    <w:rsid w:val="009B1AC7"/>
    <w:rsid w:val="009B48AB"/>
    <w:rsid w:val="009B6578"/>
    <w:rsid w:val="009C04D8"/>
    <w:rsid w:val="009C13DF"/>
    <w:rsid w:val="009C1C37"/>
    <w:rsid w:val="009C2354"/>
    <w:rsid w:val="009C2569"/>
    <w:rsid w:val="009C37C9"/>
    <w:rsid w:val="009C4D4B"/>
    <w:rsid w:val="009C4E9C"/>
    <w:rsid w:val="009D1A50"/>
    <w:rsid w:val="009D4A74"/>
    <w:rsid w:val="009D4F33"/>
    <w:rsid w:val="009D50A8"/>
    <w:rsid w:val="009D56F9"/>
    <w:rsid w:val="009D68CD"/>
    <w:rsid w:val="009D7F3C"/>
    <w:rsid w:val="009E0961"/>
    <w:rsid w:val="009E0FAB"/>
    <w:rsid w:val="009E142C"/>
    <w:rsid w:val="009E1500"/>
    <w:rsid w:val="009E17E9"/>
    <w:rsid w:val="009E33CC"/>
    <w:rsid w:val="009E3D95"/>
    <w:rsid w:val="009E47C3"/>
    <w:rsid w:val="009E4CAA"/>
    <w:rsid w:val="009F025C"/>
    <w:rsid w:val="009F0D56"/>
    <w:rsid w:val="009F1C35"/>
    <w:rsid w:val="009F2D4A"/>
    <w:rsid w:val="009F2EA5"/>
    <w:rsid w:val="009F395B"/>
    <w:rsid w:val="009F398D"/>
    <w:rsid w:val="009F4123"/>
    <w:rsid w:val="009F4B5E"/>
    <w:rsid w:val="009F5170"/>
    <w:rsid w:val="009F54CF"/>
    <w:rsid w:val="009F578D"/>
    <w:rsid w:val="009F64F7"/>
    <w:rsid w:val="009F6BC9"/>
    <w:rsid w:val="009F7F5E"/>
    <w:rsid w:val="00A0186B"/>
    <w:rsid w:val="00A01979"/>
    <w:rsid w:val="00A02C74"/>
    <w:rsid w:val="00A03129"/>
    <w:rsid w:val="00A036D2"/>
    <w:rsid w:val="00A04BB2"/>
    <w:rsid w:val="00A05EA6"/>
    <w:rsid w:val="00A061C5"/>
    <w:rsid w:val="00A06294"/>
    <w:rsid w:val="00A06E2C"/>
    <w:rsid w:val="00A07A2C"/>
    <w:rsid w:val="00A07FFA"/>
    <w:rsid w:val="00A1000E"/>
    <w:rsid w:val="00A11014"/>
    <w:rsid w:val="00A1197F"/>
    <w:rsid w:val="00A13254"/>
    <w:rsid w:val="00A13A99"/>
    <w:rsid w:val="00A13F1F"/>
    <w:rsid w:val="00A14729"/>
    <w:rsid w:val="00A14A11"/>
    <w:rsid w:val="00A15D53"/>
    <w:rsid w:val="00A15D7A"/>
    <w:rsid w:val="00A163F3"/>
    <w:rsid w:val="00A175DD"/>
    <w:rsid w:val="00A2107A"/>
    <w:rsid w:val="00A226BE"/>
    <w:rsid w:val="00A22759"/>
    <w:rsid w:val="00A23681"/>
    <w:rsid w:val="00A24044"/>
    <w:rsid w:val="00A244BD"/>
    <w:rsid w:val="00A246B4"/>
    <w:rsid w:val="00A25775"/>
    <w:rsid w:val="00A25DB0"/>
    <w:rsid w:val="00A26CDE"/>
    <w:rsid w:val="00A27409"/>
    <w:rsid w:val="00A30698"/>
    <w:rsid w:val="00A33286"/>
    <w:rsid w:val="00A33CAF"/>
    <w:rsid w:val="00A35875"/>
    <w:rsid w:val="00A35C5E"/>
    <w:rsid w:val="00A37555"/>
    <w:rsid w:val="00A41D0C"/>
    <w:rsid w:val="00A42DC7"/>
    <w:rsid w:val="00A43746"/>
    <w:rsid w:val="00A43C16"/>
    <w:rsid w:val="00A46438"/>
    <w:rsid w:val="00A467CF"/>
    <w:rsid w:val="00A475F6"/>
    <w:rsid w:val="00A51AB2"/>
    <w:rsid w:val="00A530A4"/>
    <w:rsid w:val="00A547C7"/>
    <w:rsid w:val="00A54C08"/>
    <w:rsid w:val="00A555AC"/>
    <w:rsid w:val="00A6080A"/>
    <w:rsid w:val="00A62334"/>
    <w:rsid w:val="00A65304"/>
    <w:rsid w:val="00A65A22"/>
    <w:rsid w:val="00A65B02"/>
    <w:rsid w:val="00A70F6F"/>
    <w:rsid w:val="00A71C19"/>
    <w:rsid w:val="00A73997"/>
    <w:rsid w:val="00A73DEF"/>
    <w:rsid w:val="00A7426E"/>
    <w:rsid w:val="00A75387"/>
    <w:rsid w:val="00A75405"/>
    <w:rsid w:val="00A75A2E"/>
    <w:rsid w:val="00A7651E"/>
    <w:rsid w:val="00A77567"/>
    <w:rsid w:val="00A77706"/>
    <w:rsid w:val="00A777A3"/>
    <w:rsid w:val="00A803BF"/>
    <w:rsid w:val="00A8226C"/>
    <w:rsid w:val="00A823B7"/>
    <w:rsid w:val="00A85CE5"/>
    <w:rsid w:val="00A87363"/>
    <w:rsid w:val="00A87B97"/>
    <w:rsid w:val="00A87D64"/>
    <w:rsid w:val="00A90AD8"/>
    <w:rsid w:val="00A90E3E"/>
    <w:rsid w:val="00A92467"/>
    <w:rsid w:val="00A92DC8"/>
    <w:rsid w:val="00A93CE9"/>
    <w:rsid w:val="00A953C5"/>
    <w:rsid w:val="00A95AE5"/>
    <w:rsid w:val="00A95D8B"/>
    <w:rsid w:val="00A96B88"/>
    <w:rsid w:val="00A96F76"/>
    <w:rsid w:val="00A97689"/>
    <w:rsid w:val="00AA215D"/>
    <w:rsid w:val="00AA2667"/>
    <w:rsid w:val="00AA2C27"/>
    <w:rsid w:val="00AA41CD"/>
    <w:rsid w:val="00AA606B"/>
    <w:rsid w:val="00AA7059"/>
    <w:rsid w:val="00AA723D"/>
    <w:rsid w:val="00AB1DFF"/>
    <w:rsid w:val="00AB1E25"/>
    <w:rsid w:val="00AB1FE7"/>
    <w:rsid w:val="00AB3B93"/>
    <w:rsid w:val="00AB4EAE"/>
    <w:rsid w:val="00AB5EAF"/>
    <w:rsid w:val="00AB5EFB"/>
    <w:rsid w:val="00AB6B62"/>
    <w:rsid w:val="00AB7A21"/>
    <w:rsid w:val="00AC09E3"/>
    <w:rsid w:val="00AC1094"/>
    <w:rsid w:val="00AC4C3A"/>
    <w:rsid w:val="00AC4CC1"/>
    <w:rsid w:val="00AD2637"/>
    <w:rsid w:val="00AD6338"/>
    <w:rsid w:val="00AE04DC"/>
    <w:rsid w:val="00AE0E44"/>
    <w:rsid w:val="00AE1AA4"/>
    <w:rsid w:val="00AE2C33"/>
    <w:rsid w:val="00AE3C0E"/>
    <w:rsid w:val="00AE4479"/>
    <w:rsid w:val="00AE74A0"/>
    <w:rsid w:val="00AE7611"/>
    <w:rsid w:val="00AF0377"/>
    <w:rsid w:val="00AF1405"/>
    <w:rsid w:val="00AF181B"/>
    <w:rsid w:val="00AF2130"/>
    <w:rsid w:val="00AF3343"/>
    <w:rsid w:val="00AF36C8"/>
    <w:rsid w:val="00AF3ABE"/>
    <w:rsid w:val="00AF3D90"/>
    <w:rsid w:val="00AF5F98"/>
    <w:rsid w:val="00B0182A"/>
    <w:rsid w:val="00B03C38"/>
    <w:rsid w:val="00B04E31"/>
    <w:rsid w:val="00B05096"/>
    <w:rsid w:val="00B0644A"/>
    <w:rsid w:val="00B064A7"/>
    <w:rsid w:val="00B06D8B"/>
    <w:rsid w:val="00B06E81"/>
    <w:rsid w:val="00B129C7"/>
    <w:rsid w:val="00B12D51"/>
    <w:rsid w:val="00B1353B"/>
    <w:rsid w:val="00B146CA"/>
    <w:rsid w:val="00B153CF"/>
    <w:rsid w:val="00B16CDF"/>
    <w:rsid w:val="00B1788E"/>
    <w:rsid w:val="00B20781"/>
    <w:rsid w:val="00B224D6"/>
    <w:rsid w:val="00B23533"/>
    <w:rsid w:val="00B24441"/>
    <w:rsid w:val="00B255F6"/>
    <w:rsid w:val="00B2591C"/>
    <w:rsid w:val="00B27644"/>
    <w:rsid w:val="00B303C1"/>
    <w:rsid w:val="00B3127A"/>
    <w:rsid w:val="00B32101"/>
    <w:rsid w:val="00B34288"/>
    <w:rsid w:val="00B34504"/>
    <w:rsid w:val="00B3487E"/>
    <w:rsid w:val="00B34C66"/>
    <w:rsid w:val="00B37E0E"/>
    <w:rsid w:val="00B4060A"/>
    <w:rsid w:val="00B41121"/>
    <w:rsid w:val="00B425DE"/>
    <w:rsid w:val="00B42E98"/>
    <w:rsid w:val="00B44508"/>
    <w:rsid w:val="00B4470E"/>
    <w:rsid w:val="00B4520A"/>
    <w:rsid w:val="00B45E7E"/>
    <w:rsid w:val="00B45F05"/>
    <w:rsid w:val="00B520AA"/>
    <w:rsid w:val="00B52CE5"/>
    <w:rsid w:val="00B537D4"/>
    <w:rsid w:val="00B5476D"/>
    <w:rsid w:val="00B54DB9"/>
    <w:rsid w:val="00B567EA"/>
    <w:rsid w:val="00B571A1"/>
    <w:rsid w:val="00B61D28"/>
    <w:rsid w:val="00B625AD"/>
    <w:rsid w:val="00B63C86"/>
    <w:rsid w:val="00B66345"/>
    <w:rsid w:val="00B67072"/>
    <w:rsid w:val="00B6752A"/>
    <w:rsid w:val="00B67C0A"/>
    <w:rsid w:val="00B67C79"/>
    <w:rsid w:val="00B70B93"/>
    <w:rsid w:val="00B719AE"/>
    <w:rsid w:val="00B74CD7"/>
    <w:rsid w:val="00B74E9B"/>
    <w:rsid w:val="00B76473"/>
    <w:rsid w:val="00B82FAB"/>
    <w:rsid w:val="00B8710C"/>
    <w:rsid w:val="00B9017D"/>
    <w:rsid w:val="00B909A2"/>
    <w:rsid w:val="00B929C8"/>
    <w:rsid w:val="00B93019"/>
    <w:rsid w:val="00B941B3"/>
    <w:rsid w:val="00B94255"/>
    <w:rsid w:val="00B94775"/>
    <w:rsid w:val="00B95041"/>
    <w:rsid w:val="00B95383"/>
    <w:rsid w:val="00B957B4"/>
    <w:rsid w:val="00B9724D"/>
    <w:rsid w:val="00BA44DD"/>
    <w:rsid w:val="00BA5239"/>
    <w:rsid w:val="00BA668A"/>
    <w:rsid w:val="00BA7CC2"/>
    <w:rsid w:val="00BB0002"/>
    <w:rsid w:val="00BB1954"/>
    <w:rsid w:val="00BB3FF0"/>
    <w:rsid w:val="00BB52F2"/>
    <w:rsid w:val="00BB7ADC"/>
    <w:rsid w:val="00BC1F7D"/>
    <w:rsid w:val="00BC2792"/>
    <w:rsid w:val="00BC2A7E"/>
    <w:rsid w:val="00BC3957"/>
    <w:rsid w:val="00BC4525"/>
    <w:rsid w:val="00BC5245"/>
    <w:rsid w:val="00BC59B9"/>
    <w:rsid w:val="00BC7197"/>
    <w:rsid w:val="00BC7328"/>
    <w:rsid w:val="00BC7819"/>
    <w:rsid w:val="00BD25B5"/>
    <w:rsid w:val="00BD27C0"/>
    <w:rsid w:val="00BD3B20"/>
    <w:rsid w:val="00BD41B4"/>
    <w:rsid w:val="00BD7241"/>
    <w:rsid w:val="00BE0B55"/>
    <w:rsid w:val="00BE0E00"/>
    <w:rsid w:val="00BE171E"/>
    <w:rsid w:val="00BE1889"/>
    <w:rsid w:val="00BE2326"/>
    <w:rsid w:val="00BE24F6"/>
    <w:rsid w:val="00BE3F4E"/>
    <w:rsid w:val="00BE5017"/>
    <w:rsid w:val="00BE609A"/>
    <w:rsid w:val="00BE7E38"/>
    <w:rsid w:val="00BE7F62"/>
    <w:rsid w:val="00BF004E"/>
    <w:rsid w:val="00BF05E5"/>
    <w:rsid w:val="00BF1A9D"/>
    <w:rsid w:val="00BF2537"/>
    <w:rsid w:val="00BF5984"/>
    <w:rsid w:val="00C001F3"/>
    <w:rsid w:val="00C002C6"/>
    <w:rsid w:val="00C00656"/>
    <w:rsid w:val="00C019BA"/>
    <w:rsid w:val="00C03E7D"/>
    <w:rsid w:val="00C04192"/>
    <w:rsid w:val="00C0664A"/>
    <w:rsid w:val="00C07A4B"/>
    <w:rsid w:val="00C10015"/>
    <w:rsid w:val="00C13303"/>
    <w:rsid w:val="00C13639"/>
    <w:rsid w:val="00C13884"/>
    <w:rsid w:val="00C1459B"/>
    <w:rsid w:val="00C15775"/>
    <w:rsid w:val="00C1630F"/>
    <w:rsid w:val="00C16618"/>
    <w:rsid w:val="00C16DF0"/>
    <w:rsid w:val="00C17650"/>
    <w:rsid w:val="00C20C59"/>
    <w:rsid w:val="00C22CD9"/>
    <w:rsid w:val="00C231A8"/>
    <w:rsid w:val="00C23F6D"/>
    <w:rsid w:val="00C2405C"/>
    <w:rsid w:val="00C25714"/>
    <w:rsid w:val="00C272F3"/>
    <w:rsid w:val="00C304B6"/>
    <w:rsid w:val="00C30921"/>
    <w:rsid w:val="00C310D0"/>
    <w:rsid w:val="00C32A73"/>
    <w:rsid w:val="00C32EA7"/>
    <w:rsid w:val="00C33AB7"/>
    <w:rsid w:val="00C33CCA"/>
    <w:rsid w:val="00C34003"/>
    <w:rsid w:val="00C34300"/>
    <w:rsid w:val="00C347D0"/>
    <w:rsid w:val="00C372B7"/>
    <w:rsid w:val="00C37A35"/>
    <w:rsid w:val="00C41515"/>
    <w:rsid w:val="00C43795"/>
    <w:rsid w:val="00C43D49"/>
    <w:rsid w:val="00C44AFC"/>
    <w:rsid w:val="00C4508B"/>
    <w:rsid w:val="00C471DD"/>
    <w:rsid w:val="00C50B2D"/>
    <w:rsid w:val="00C50B8D"/>
    <w:rsid w:val="00C50BCC"/>
    <w:rsid w:val="00C51097"/>
    <w:rsid w:val="00C5274C"/>
    <w:rsid w:val="00C5284F"/>
    <w:rsid w:val="00C52E69"/>
    <w:rsid w:val="00C53A15"/>
    <w:rsid w:val="00C54319"/>
    <w:rsid w:val="00C54394"/>
    <w:rsid w:val="00C549DF"/>
    <w:rsid w:val="00C54E15"/>
    <w:rsid w:val="00C56CE1"/>
    <w:rsid w:val="00C5739B"/>
    <w:rsid w:val="00C576A9"/>
    <w:rsid w:val="00C57DB0"/>
    <w:rsid w:val="00C60DF7"/>
    <w:rsid w:val="00C6105F"/>
    <w:rsid w:val="00C610A6"/>
    <w:rsid w:val="00C623C2"/>
    <w:rsid w:val="00C62C75"/>
    <w:rsid w:val="00C63712"/>
    <w:rsid w:val="00C64622"/>
    <w:rsid w:val="00C65270"/>
    <w:rsid w:val="00C6586E"/>
    <w:rsid w:val="00C6758B"/>
    <w:rsid w:val="00C6788E"/>
    <w:rsid w:val="00C71CBC"/>
    <w:rsid w:val="00C71EEB"/>
    <w:rsid w:val="00C74B41"/>
    <w:rsid w:val="00C76998"/>
    <w:rsid w:val="00C77A62"/>
    <w:rsid w:val="00C77F62"/>
    <w:rsid w:val="00C80105"/>
    <w:rsid w:val="00C80D1A"/>
    <w:rsid w:val="00C80DE1"/>
    <w:rsid w:val="00C81FC7"/>
    <w:rsid w:val="00C81FF6"/>
    <w:rsid w:val="00C8283C"/>
    <w:rsid w:val="00C83080"/>
    <w:rsid w:val="00C831D3"/>
    <w:rsid w:val="00C84657"/>
    <w:rsid w:val="00C85B62"/>
    <w:rsid w:val="00C874AF"/>
    <w:rsid w:val="00C90E66"/>
    <w:rsid w:val="00C91092"/>
    <w:rsid w:val="00C91BC3"/>
    <w:rsid w:val="00C92608"/>
    <w:rsid w:val="00C927A5"/>
    <w:rsid w:val="00C95268"/>
    <w:rsid w:val="00C9530E"/>
    <w:rsid w:val="00C96524"/>
    <w:rsid w:val="00C96D65"/>
    <w:rsid w:val="00C97E2C"/>
    <w:rsid w:val="00CA09ED"/>
    <w:rsid w:val="00CA0A55"/>
    <w:rsid w:val="00CA2F79"/>
    <w:rsid w:val="00CA392A"/>
    <w:rsid w:val="00CA56C2"/>
    <w:rsid w:val="00CA59AB"/>
    <w:rsid w:val="00CA5CA3"/>
    <w:rsid w:val="00CB18C9"/>
    <w:rsid w:val="00CB245D"/>
    <w:rsid w:val="00CB2DCC"/>
    <w:rsid w:val="00CB356A"/>
    <w:rsid w:val="00CB4725"/>
    <w:rsid w:val="00CB4B7B"/>
    <w:rsid w:val="00CB5E24"/>
    <w:rsid w:val="00CB700F"/>
    <w:rsid w:val="00CC074D"/>
    <w:rsid w:val="00CC0F72"/>
    <w:rsid w:val="00CC221B"/>
    <w:rsid w:val="00CC22D8"/>
    <w:rsid w:val="00CC298C"/>
    <w:rsid w:val="00CC3177"/>
    <w:rsid w:val="00CC3D90"/>
    <w:rsid w:val="00CC418F"/>
    <w:rsid w:val="00CC54AF"/>
    <w:rsid w:val="00CC6D4B"/>
    <w:rsid w:val="00CD2974"/>
    <w:rsid w:val="00CD2AAB"/>
    <w:rsid w:val="00CD472B"/>
    <w:rsid w:val="00CD5516"/>
    <w:rsid w:val="00CD55D7"/>
    <w:rsid w:val="00CD75FC"/>
    <w:rsid w:val="00CD7D98"/>
    <w:rsid w:val="00CE0A6A"/>
    <w:rsid w:val="00CE29E5"/>
    <w:rsid w:val="00CE31FF"/>
    <w:rsid w:val="00CE32CF"/>
    <w:rsid w:val="00CE3E23"/>
    <w:rsid w:val="00CE4062"/>
    <w:rsid w:val="00CE56E1"/>
    <w:rsid w:val="00CE5892"/>
    <w:rsid w:val="00CE5EBD"/>
    <w:rsid w:val="00CE6446"/>
    <w:rsid w:val="00CF09FC"/>
    <w:rsid w:val="00CF1698"/>
    <w:rsid w:val="00CF19A8"/>
    <w:rsid w:val="00CF472E"/>
    <w:rsid w:val="00CF64DC"/>
    <w:rsid w:val="00CF6CDF"/>
    <w:rsid w:val="00CF747E"/>
    <w:rsid w:val="00D010CF"/>
    <w:rsid w:val="00D032A2"/>
    <w:rsid w:val="00D0424F"/>
    <w:rsid w:val="00D04355"/>
    <w:rsid w:val="00D04871"/>
    <w:rsid w:val="00D05AED"/>
    <w:rsid w:val="00D05EF0"/>
    <w:rsid w:val="00D06227"/>
    <w:rsid w:val="00D06373"/>
    <w:rsid w:val="00D0637B"/>
    <w:rsid w:val="00D0644E"/>
    <w:rsid w:val="00D0744A"/>
    <w:rsid w:val="00D07491"/>
    <w:rsid w:val="00D11329"/>
    <w:rsid w:val="00D118C5"/>
    <w:rsid w:val="00D1332D"/>
    <w:rsid w:val="00D1468F"/>
    <w:rsid w:val="00D14B0C"/>
    <w:rsid w:val="00D15D9E"/>
    <w:rsid w:val="00D16121"/>
    <w:rsid w:val="00D16589"/>
    <w:rsid w:val="00D17920"/>
    <w:rsid w:val="00D201DE"/>
    <w:rsid w:val="00D211A9"/>
    <w:rsid w:val="00D211D6"/>
    <w:rsid w:val="00D2164B"/>
    <w:rsid w:val="00D24313"/>
    <w:rsid w:val="00D2499D"/>
    <w:rsid w:val="00D24AD4"/>
    <w:rsid w:val="00D264C3"/>
    <w:rsid w:val="00D26706"/>
    <w:rsid w:val="00D26D21"/>
    <w:rsid w:val="00D272C1"/>
    <w:rsid w:val="00D30781"/>
    <w:rsid w:val="00D3229F"/>
    <w:rsid w:val="00D323FF"/>
    <w:rsid w:val="00D334DA"/>
    <w:rsid w:val="00D34C10"/>
    <w:rsid w:val="00D34C41"/>
    <w:rsid w:val="00D35B8F"/>
    <w:rsid w:val="00D360CB"/>
    <w:rsid w:val="00D36BF8"/>
    <w:rsid w:val="00D374D1"/>
    <w:rsid w:val="00D37B23"/>
    <w:rsid w:val="00D37C52"/>
    <w:rsid w:val="00D4097B"/>
    <w:rsid w:val="00D40E52"/>
    <w:rsid w:val="00D41AD4"/>
    <w:rsid w:val="00D424EF"/>
    <w:rsid w:val="00D42790"/>
    <w:rsid w:val="00D43464"/>
    <w:rsid w:val="00D45E67"/>
    <w:rsid w:val="00D46EF9"/>
    <w:rsid w:val="00D50254"/>
    <w:rsid w:val="00D52346"/>
    <w:rsid w:val="00D52732"/>
    <w:rsid w:val="00D5312B"/>
    <w:rsid w:val="00D53785"/>
    <w:rsid w:val="00D53A37"/>
    <w:rsid w:val="00D53B24"/>
    <w:rsid w:val="00D54577"/>
    <w:rsid w:val="00D54DA6"/>
    <w:rsid w:val="00D55225"/>
    <w:rsid w:val="00D56204"/>
    <w:rsid w:val="00D5700F"/>
    <w:rsid w:val="00D57068"/>
    <w:rsid w:val="00D632AA"/>
    <w:rsid w:val="00D637DA"/>
    <w:rsid w:val="00D66D2B"/>
    <w:rsid w:val="00D70D37"/>
    <w:rsid w:val="00D72BF5"/>
    <w:rsid w:val="00D72D9E"/>
    <w:rsid w:val="00D7340B"/>
    <w:rsid w:val="00D735A3"/>
    <w:rsid w:val="00D73E2B"/>
    <w:rsid w:val="00D74A92"/>
    <w:rsid w:val="00D7598C"/>
    <w:rsid w:val="00D75ABD"/>
    <w:rsid w:val="00D76693"/>
    <w:rsid w:val="00D77072"/>
    <w:rsid w:val="00D80456"/>
    <w:rsid w:val="00D80ADC"/>
    <w:rsid w:val="00D826E5"/>
    <w:rsid w:val="00D830A8"/>
    <w:rsid w:val="00D84DC7"/>
    <w:rsid w:val="00D85750"/>
    <w:rsid w:val="00D87F47"/>
    <w:rsid w:val="00D90ADF"/>
    <w:rsid w:val="00D90D12"/>
    <w:rsid w:val="00D95A2F"/>
    <w:rsid w:val="00D95BE1"/>
    <w:rsid w:val="00D966A9"/>
    <w:rsid w:val="00D9773E"/>
    <w:rsid w:val="00DA0109"/>
    <w:rsid w:val="00DA017D"/>
    <w:rsid w:val="00DA07FB"/>
    <w:rsid w:val="00DA2C27"/>
    <w:rsid w:val="00DA4708"/>
    <w:rsid w:val="00DA6414"/>
    <w:rsid w:val="00DA6F81"/>
    <w:rsid w:val="00DA78D9"/>
    <w:rsid w:val="00DB1C08"/>
    <w:rsid w:val="00DB3296"/>
    <w:rsid w:val="00DB546C"/>
    <w:rsid w:val="00DB5505"/>
    <w:rsid w:val="00DB74B9"/>
    <w:rsid w:val="00DC25C8"/>
    <w:rsid w:val="00DC3965"/>
    <w:rsid w:val="00DC3FA2"/>
    <w:rsid w:val="00DC42CB"/>
    <w:rsid w:val="00DC4826"/>
    <w:rsid w:val="00DC56F4"/>
    <w:rsid w:val="00DC5889"/>
    <w:rsid w:val="00DD429E"/>
    <w:rsid w:val="00DD438B"/>
    <w:rsid w:val="00DD5AB3"/>
    <w:rsid w:val="00DD6D2D"/>
    <w:rsid w:val="00DD7744"/>
    <w:rsid w:val="00DD79DB"/>
    <w:rsid w:val="00DE04AB"/>
    <w:rsid w:val="00DE3A1B"/>
    <w:rsid w:val="00DE41A7"/>
    <w:rsid w:val="00DE704A"/>
    <w:rsid w:val="00DE7DAD"/>
    <w:rsid w:val="00DF0BC2"/>
    <w:rsid w:val="00DF1187"/>
    <w:rsid w:val="00DF1ED1"/>
    <w:rsid w:val="00DF4F46"/>
    <w:rsid w:val="00DF4F4F"/>
    <w:rsid w:val="00DF512B"/>
    <w:rsid w:val="00DF538C"/>
    <w:rsid w:val="00DF777E"/>
    <w:rsid w:val="00DF7D81"/>
    <w:rsid w:val="00E0013C"/>
    <w:rsid w:val="00E01987"/>
    <w:rsid w:val="00E01B35"/>
    <w:rsid w:val="00E01B58"/>
    <w:rsid w:val="00E05890"/>
    <w:rsid w:val="00E05BFF"/>
    <w:rsid w:val="00E067C7"/>
    <w:rsid w:val="00E07FCB"/>
    <w:rsid w:val="00E102B1"/>
    <w:rsid w:val="00E102CA"/>
    <w:rsid w:val="00E112DE"/>
    <w:rsid w:val="00E11FC6"/>
    <w:rsid w:val="00E121A1"/>
    <w:rsid w:val="00E1319C"/>
    <w:rsid w:val="00E13D7D"/>
    <w:rsid w:val="00E15127"/>
    <w:rsid w:val="00E15BD4"/>
    <w:rsid w:val="00E17225"/>
    <w:rsid w:val="00E2040B"/>
    <w:rsid w:val="00E2136B"/>
    <w:rsid w:val="00E21392"/>
    <w:rsid w:val="00E21456"/>
    <w:rsid w:val="00E24733"/>
    <w:rsid w:val="00E24762"/>
    <w:rsid w:val="00E265B3"/>
    <w:rsid w:val="00E272D4"/>
    <w:rsid w:val="00E274F2"/>
    <w:rsid w:val="00E27647"/>
    <w:rsid w:val="00E2781B"/>
    <w:rsid w:val="00E30FB6"/>
    <w:rsid w:val="00E31196"/>
    <w:rsid w:val="00E322D8"/>
    <w:rsid w:val="00E3302F"/>
    <w:rsid w:val="00E35A39"/>
    <w:rsid w:val="00E36198"/>
    <w:rsid w:val="00E36E28"/>
    <w:rsid w:val="00E36F44"/>
    <w:rsid w:val="00E3733C"/>
    <w:rsid w:val="00E37DA1"/>
    <w:rsid w:val="00E40868"/>
    <w:rsid w:val="00E411D6"/>
    <w:rsid w:val="00E415D3"/>
    <w:rsid w:val="00E41779"/>
    <w:rsid w:val="00E43DF5"/>
    <w:rsid w:val="00E450CA"/>
    <w:rsid w:val="00E45F4C"/>
    <w:rsid w:val="00E464CB"/>
    <w:rsid w:val="00E46DCF"/>
    <w:rsid w:val="00E47A89"/>
    <w:rsid w:val="00E50FAB"/>
    <w:rsid w:val="00E50FF7"/>
    <w:rsid w:val="00E516AD"/>
    <w:rsid w:val="00E52570"/>
    <w:rsid w:val="00E53866"/>
    <w:rsid w:val="00E54FCA"/>
    <w:rsid w:val="00E55E92"/>
    <w:rsid w:val="00E60BD6"/>
    <w:rsid w:val="00E63E4A"/>
    <w:rsid w:val="00E64A2B"/>
    <w:rsid w:val="00E6543F"/>
    <w:rsid w:val="00E66EA9"/>
    <w:rsid w:val="00E66FF0"/>
    <w:rsid w:val="00E6779D"/>
    <w:rsid w:val="00E71C39"/>
    <w:rsid w:val="00E722D6"/>
    <w:rsid w:val="00E74D33"/>
    <w:rsid w:val="00E75B72"/>
    <w:rsid w:val="00E76829"/>
    <w:rsid w:val="00E76C71"/>
    <w:rsid w:val="00E7754F"/>
    <w:rsid w:val="00E77BD5"/>
    <w:rsid w:val="00E805F5"/>
    <w:rsid w:val="00E80695"/>
    <w:rsid w:val="00E821DD"/>
    <w:rsid w:val="00E82A79"/>
    <w:rsid w:val="00E85EB6"/>
    <w:rsid w:val="00E860C9"/>
    <w:rsid w:val="00E86179"/>
    <w:rsid w:val="00E87020"/>
    <w:rsid w:val="00E87CAF"/>
    <w:rsid w:val="00E915CD"/>
    <w:rsid w:val="00E91F69"/>
    <w:rsid w:val="00E924B6"/>
    <w:rsid w:val="00E92D45"/>
    <w:rsid w:val="00E941E8"/>
    <w:rsid w:val="00EA0083"/>
    <w:rsid w:val="00EA163E"/>
    <w:rsid w:val="00EA3319"/>
    <w:rsid w:val="00EA3361"/>
    <w:rsid w:val="00EA3571"/>
    <w:rsid w:val="00EA3ABA"/>
    <w:rsid w:val="00EA5B03"/>
    <w:rsid w:val="00EA5FC7"/>
    <w:rsid w:val="00EA6925"/>
    <w:rsid w:val="00EA764E"/>
    <w:rsid w:val="00EB1EE0"/>
    <w:rsid w:val="00EB2B12"/>
    <w:rsid w:val="00EB31AC"/>
    <w:rsid w:val="00EB3951"/>
    <w:rsid w:val="00EB41CC"/>
    <w:rsid w:val="00EB462A"/>
    <w:rsid w:val="00EB4A25"/>
    <w:rsid w:val="00EB5603"/>
    <w:rsid w:val="00EB7C67"/>
    <w:rsid w:val="00EC3244"/>
    <w:rsid w:val="00EC3C94"/>
    <w:rsid w:val="00EC4005"/>
    <w:rsid w:val="00EC46EB"/>
    <w:rsid w:val="00EC5B82"/>
    <w:rsid w:val="00EC70E5"/>
    <w:rsid w:val="00EC7759"/>
    <w:rsid w:val="00ED0C17"/>
    <w:rsid w:val="00ED33B7"/>
    <w:rsid w:val="00ED50CA"/>
    <w:rsid w:val="00ED5577"/>
    <w:rsid w:val="00ED7037"/>
    <w:rsid w:val="00ED72D9"/>
    <w:rsid w:val="00ED7451"/>
    <w:rsid w:val="00EE0020"/>
    <w:rsid w:val="00EE0458"/>
    <w:rsid w:val="00EE0D96"/>
    <w:rsid w:val="00EE2D99"/>
    <w:rsid w:val="00EE3EF3"/>
    <w:rsid w:val="00EE4055"/>
    <w:rsid w:val="00EE430B"/>
    <w:rsid w:val="00EE4D0D"/>
    <w:rsid w:val="00EE4D4D"/>
    <w:rsid w:val="00EE6866"/>
    <w:rsid w:val="00EE68D9"/>
    <w:rsid w:val="00EF0C04"/>
    <w:rsid w:val="00EF0C60"/>
    <w:rsid w:val="00EF16C0"/>
    <w:rsid w:val="00EF2C4B"/>
    <w:rsid w:val="00EF3543"/>
    <w:rsid w:val="00EF3FD5"/>
    <w:rsid w:val="00EF4278"/>
    <w:rsid w:val="00EF50A3"/>
    <w:rsid w:val="00EF53CE"/>
    <w:rsid w:val="00EF58DD"/>
    <w:rsid w:val="00F00624"/>
    <w:rsid w:val="00F00682"/>
    <w:rsid w:val="00F00712"/>
    <w:rsid w:val="00F00919"/>
    <w:rsid w:val="00F0212B"/>
    <w:rsid w:val="00F02AE1"/>
    <w:rsid w:val="00F042D6"/>
    <w:rsid w:val="00F04AC4"/>
    <w:rsid w:val="00F05AC3"/>
    <w:rsid w:val="00F070B3"/>
    <w:rsid w:val="00F07247"/>
    <w:rsid w:val="00F07776"/>
    <w:rsid w:val="00F07F32"/>
    <w:rsid w:val="00F123C4"/>
    <w:rsid w:val="00F1255D"/>
    <w:rsid w:val="00F12706"/>
    <w:rsid w:val="00F12716"/>
    <w:rsid w:val="00F12917"/>
    <w:rsid w:val="00F12A3D"/>
    <w:rsid w:val="00F149DF"/>
    <w:rsid w:val="00F163A8"/>
    <w:rsid w:val="00F201BA"/>
    <w:rsid w:val="00F20F01"/>
    <w:rsid w:val="00F213A1"/>
    <w:rsid w:val="00F229A8"/>
    <w:rsid w:val="00F22B07"/>
    <w:rsid w:val="00F233BD"/>
    <w:rsid w:val="00F23F9C"/>
    <w:rsid w:val="00F24D96"/>
    <w:rsid w:val="00F252F3"/>
    <w:rsid w:val="00F25858"/>
    <w:rsid w:val="00F25A3F"/>
    <w:rsid w:val="00F25E85"/>
    <w:rsid w:val="00F27AA4"/>
    <w:rsid w:val="00F307C9"/>
    <w:rsid w:val="00F30B24"/>
    <w:rsid w:val="00F312EF"/>
    <w:rsid w:val="00F31E88"/>
    <w:rsid w:val="00F328C5"/>
    <w:rsid w:val="00F32A00"/>
    <w:rsid w:val="00F33746"/>
    <w:rsid w:val="00F339CE"/>
    <w:rsid w:val="00F36946"/>
    <w:rsid w:val="00F36E4C"/>
    <w:rsid w:val="00F40BDC"/>
    <w:rsid w:val="00F41C87"/>
    <w:rsid w:val="00F42EF9"/>
    <w:rsid w:val="00F45A75"/>
    <w:rsid w:val="00F46118"/>
    <w:rsid w:val="00F4716D"/>
    <w:rsid w:val="00F47685"/>
    <w:rsid w:val="00F47C44"/>
    <w:rsid w:val="00F5224E"/>
    <w:rsid w:val="00F52A47"/>
    <w:rsid w:val="00F52CEC"/>
    <w:rsid w:val="00F54261"/>
    <w:rsid w:val="00F54BD3"/>
    <w:rsid w:val="00F558C0"/>
    <w:rsid w:val="00F579AD"/>
    <w:rsid w:val="00F62978"/>
    <w:rsid w:val="00F62D80"/>
    <w:rsid w:val="00F64BD2"/>
    <w:rsid w:val="00F66C53"/>
    <w:rsid w:val="00F70E49"/>
    <w:rsid w:val="00F73712"/>
    <w:rsid w:val="00F740B5"/>
    <w:rsid w:val="00F7596F"/>
    <w:rsid w:val="00F76D0B"/>
    <w:rsid w:val="00F76E7B"/>
    <w:rsid w:val="00F777E9"/>
    <w:rsid w:val="00F807E4"/>
    <w:rsid w:val="00F80DA1"/>
    <w:rsid w:val="00F81404"/>
    <w:rsid w:val="00F8375D"/>
    <w:rsid w:val="00F84054"/>
    <w:rsid w:val="00F8593C"/>
    <w:rsid w:val="00F85D3B"/>
    <w:rsid w:val="00F8636F"/>
    <w:rsid w:val="00F8640C"/>
    <w:rsid w:val="00F86EE1"/>
    <w:rsid w:val="00F87530"/>
    <w:rsid w:val="00F9010C"/>
    <w:rsid w:val="00F90B26"/>
    <w:rsid w:val="00F90B9B"/>
    <w:rsid w:val="00F922BD"/>
    <w:rsid w:val="00F92E92"/>
    <w:rsid w:val="00F94E55"/>
    <w:rsid w:val="00F95158"/>
    <w:rsid w:val="00F96626"/>
    <w:rsid w:val="00F975D8"/>
    <w:rsid w:val="00FA1C57"/>
    <w:rsid w:val="00FA2D60"/>
    <w:rsid w:val="00FA39AA"/>
    <w:rsid w:val="00FA3DE2"/>
    <w:rsid w:val="00FA418B"/>
    <w:rsid w:val="00FA4886"/>
    <w:rsid w:val="00FA5AF7"/>
    <w:rsid w:val="00FA63E7"/>
    <w:rsid w:val="00FA6F8D"/>
    <w:rsid w:val="00FB1DB0"/>
    <w:rsid w:val="00FB232D"/>
    <w:rsid w:val="00FB3957"/>
    <w:rsid w:val="00FB5109"/>
    <w:rsid w:val="00FB60D4"/>
    <w:rsid w:val="00FC124E"/>
    <w:rsid w:val="00FC1285"/>
    <w:rsid w:val="00FC5825"/>
    <w:rsid w:val="00FC5894"/>
    <w:rsid w:val="00FC7A30"/>
    <w:rsid w:val="00FD0B3D"/>
    <w:rsid w:val="00FD1C17"/>
    <w:rsid w:val="00FD4C38"/>
    <w:rsid w:val="00FD5503"/>
    <w:rsid w:val="00FD6457"/>
    <w:rsid w:val="00FD6C4A"/>
    <w:rsid w:val="00FE289C"/>
    <w:rsid w:val="00FE57C0"/>
    <w:rsid w:val="00FE6DED"/>
    <w:rsid w:val="00FF161B"/>
    <w:rsid w:val="00FF4E7F"/>
    <w:rsid w:val="00FF5406"/>
    <w:rsid w:val="00FF6277"/>
    <w:rsid w:val="00FF7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2A550C"/>
  <w15:chartTrackingRefBased/>
  <w15:docId w15:val="{59F8812F-53FB-4B77-86B5-41AB37C0C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96FBD"/>
    <w:pPr>
      <w:spacing w:before="120" w:after="120"/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styleId="Heading1">
    <w:name w:val="heading 1"/>
    <w:aliases w:val="บทที่"/>
    <w:basedOn w:val="Normal"/>
    <w:next w:val="Normal"/>
    <w:link w:val="Heading1Char"/>
    <w:qFormat/>
    <w:rsid w:val="00A87D64"/>
    <w:pPr>
      <w:numPr>
        <w:numId w:val="136"/>
      </w:numPr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A87D64"/>
    <w:pPr>
      <w:keepNext/>
      <w:keepLines/>
      <w:numPr>
        <w:ilvl w:val="1"/>
        <w:numId w:val="136"/>
      </w:numPr>
      <w:spacing w:before="320" w:after="0" w:line="240" w:lineRule="auto"/>
      <w:jc w:val="left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nhideWhenUsed/>
    <w:qFormat/>
    <w:rsid w:val="00A87D64"/>
    <w:pPr>
      <w:keepNext/>
      <w:keepLines/>
      <w:numPr>
        <w:ilvl w:val="2"/>
        <w:numId w:val="136"/>
      </w:numPr>
      <w:spacing w:after="0" w:line="240" w:lineRule="auto"/>
      <w:jc w:val="left"/>
      <w:outlineLvl w:val="2"/>
    </w:pPr>
    <w:rPr>
      <w:b/>
      <w:bCs/>
      <w:sz w:val="36"/>
      <w:szCs w:val="36"/>
    </w:rPr>
  </w:style>
  <w:style w:type="paragraph" w:styleId="Heading4">
    <w:name w:val="heading 4"/>
    <w:basedOn w:val="Normal"/>
    <w:next w:val="Normal"/>
    <w:link w:val="Heading4Char"/>
    <w:unhideWhenUsed/>
    <w:qFormat/>
    <w:rsid w:val="00743A91"/>
    <w:pPr>
      <w:keepNext/>
      <w:keepLines/>
      <w:numPr>
        <w:ilvl w:val="3"/>
        <w:numId w:val="136"/>
      </w:numPr>
      <w:spacing w:before="0" w:after="0"/>
      <w:outlineLvl w:val="3"/>
    </w:pPr>
    <w:rPr>
      <w:rFonts w:eastAsiaTheme="majorEastAsia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C2674"/>
    <w:pPr>
      <w:keepNext/>
      <w:keepLines/>
      <w:numPr>
        <w:ilvl w:val="4"/>
        <w:numId w:val="136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1C2674"/>
    <w:pPr>
      <w:keepNext/>
      <w:keepLines/>
      <w:numPr>
        <w:ilvl w:val="5"/>
        <w:numId w:val="136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C2674"/>
    <w:pPr>
      <w:keepNext/>
      <w:keepLines/>
      <w:numPr>
        <w:ilvl w:val="6"/>
        <w:numId w:val="136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1C2674"/>
    <w:pPr>
      <w:keepNext/>
      <w:keepLines/>
      <w:numPr>
        <w:ilvl w:val="7"/>
        <w:numId w:val="136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2674"/>
    <w:pPr>
      <w:keepNext/>
      <w:keepLines/>
      <w:numPr>
        <w:ilvl w:val="8"/>
        <w:numId w:val="136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1C2674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character" w:customStyle="1" w:styleId="Heading1Char">
    <w:name w:val="Heading 1 Char"/>
    <w:aliases w:val="บทที่ Char"/>
    <w:basedOn w:val="DefaultParagraphFont"/>
    <w:link w:val="Heading1"/>
    <w:rsid w:val="00A87D64"/>
    <w:rPr>
      <w:rFonts w:ascii="TH SarabunPSK" w:eastAsia="TH SarabunPSK" w:hAnsi="TH SarabunPSK" w:cs="TH SarabunPSK"/>
      <w:b/>
      <w:bCs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Heading4Char">
    <w:name w:val="Heading 4 Char"/>
    <w:basedOn w:val="DefaultParagraphFont"/>
    <w:link w:val="Heading4"/>
    <w:rsid w:val="00743A91"/>
    <w:rPr>
      <w:rFonts w:ascii="TH SarabunPSK" w:eastAsiaTheme="majorEastAsia" w:hAnsi="TH SarabunPSK" w:cs="TH SarabunPSK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1C267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1C267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267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2674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267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1C2674"/>
    <w:pPr>
      <w:spacing w:after="0" w:line="276" w:lineRule="auto"/>
      <w:ind w:left="720"/>
      <w:contextualSpacing/>
    </w:pPr>
    <w:rPr>
      <w:rFonts w:cs="Angsana New"/>
      <w:szCs w:val="40"/>
    </w:rPr>
  </w:style>
  <w:style w:type="paragraph" w:customStyle="1" w:styleId="a">
    <w:name w:val="ลำดับ"/>
    <w:next w:val="Heading5"/>
    <w:link w:val="Char"/>
    <w:qFormat/>
    <w:rsid w:val="001C2674"/>
    <w:pPr>
      <w:spacing w:before="60" w:after="0" w:line="240" w:lineRule="auto"/>
    </w:pPr>
    <w:rPr>
      <w:rFonts w:ascii="TH SarabunPSK" w:eastAsia="TH SarabunPSK" w:hAnsi="TH SarabunPSK" w:cs="TH SarabunPSK"/>
      <w:sz w:val="32"/>
      <w:szCs w:val="3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har">
    <w:name w:val="ลำดับ Char"/>
    <w:basedOn w:val="ListParagraphChar"/>
    <w:link w:val="a"/>
    <w:rsid w:val="001C2674"/>
    <w:rPr>
      <w:rFonts w:ascii="TH SarabunPSK" w:eastAsia="TH SarabunPSK" w:hAnsi="TH SarabunPSK" w:cs="TH SarabunPSK"/>
      <w:sz w:val="32"/>
      <w:szCs w:val="32"/>
    </w:rPr>
  </w:style>
  <w:style w:type="paragraph" w:customStyle="1" w:styleId="a0">
    <w:name w:val="ภาพที่"/>
    <w:basedOn w:val="Caption"/>
    <w:link w:val="Char0"/>
    <w:qFormat/>
    <w:rsid w:val="000E398E"/>
    <w:pPr>
      <w:jc w:val="center"/>
    </w:pPr>
    <w:rPr>
      <w:i w:val="0"/>
      <w:iCs w:val="0"/>
      <w:color w:val="auto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aptionChar">
    <w:name w:val="Caption Char"/>
    <w:basedOn w:val="DefaultParagraphFont"/>
    <w:link w:val="Caption"/>
    <w:uiPriority w:val="35"/>
    <w:rsid w:val="001C2674"/>
    <w:rPr>
      <w:i/>
      <w:iCs/>
      <w:color w:val="44546A" w:themeColor="text2"/>
      <w:sz w:val="18"/>
      <w:szCs w:val="22"/>
    </w:rPr>
  </w:style>
  <w:style w:type="character" w:customStyle="1" w:styleId="Char0">
    <w:name w:val="ภาพที่ Char"/>
    <w:basedOn w:val="CaptionChar"/>
    <w:link w:val="a0"/>
    <w:rsid w:val="000E398E"/>
    <w:rPr>
      <w:rFonts w:ascii="TH SarabunPSK" w:eastAsia="TH SarabunPSK" w:hAnsi="TH SarabunPSK" w:cs="TH SarabunPSK"/>
      <w:i w:val="0"/>
      <w:iCs w:val="0"/>
      <w:color w:val="44546A" w:themeColor="text2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table" w:styleId="TableGrid">
    <w:name w:val="Table Grid"/>
    <w:basedOn w:val="TableNormal"/>
    <w:uiPriority w:val="39"/>
    <w:rsid w:val="001C26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1">
    <w:name w:val="ตารางที่"/>
    <w:basedOn w:val="Caption"/>
    <w:link w:val="Char1"/>
    <w:qFormat/>
    <w:rsid w:val="00D77072"/>
    <w:pPr>
      <w:spacing w:before="320" w:after="320"/>
    </w:pPr>
    <w:rPr>
      <w:i w:val="0"/>
      <w:iCs w:val="0"/>
      <w:color w:val="auto"/>
      <w:sz w:val="32"/>
      <w:szCs w:val="32"/>
    </w:rPr>
  </w:style>
  <w:style w:type="character" w:customStyle="1" w:styleId="Char1">
    <w:name w:val="ตารางที่ Char"/>
    <w:basedOn w:val="CaptionChar"/>
    <w:link w:val="a1"/>
    <w:rsid w:val="00D77072"/>
    <w:rPr>
      <w:rFonts w:ascii="TH SarabunPSK" w:eastAsia="TH SarabunPSK" w:hAnsi="TH SarabunPSK" w:cs="TH SarabunPSK"/>
      <w:i w:val="0"/>
      <w:iCs w:val="0"/>
      <w:color w:val="44546A" w:themeColor="text2"/>
      <w:sz w:val="32"/>
      <w:szCs w:val="32"/>
    </w:rPr>
  </w:style>
  <w:style w:type="paragraph" w:customStyle="1" w:styleId="a2">
    <w:name w:val="ภาคผนวก"/>
    <w:basedOn w:val="Normal"/>
    <w:link w:val="Char2"/>
    <w:qFormat/>
    <w:rsid w:val="00B16CDF"/>
    <w:pPr>
      <w:spacing w:after="0" w:line="240" w:lineRule="auto"/>
      <w:jc w:val="center"/>
    </w:pPr>
    <w:rPr>
      <w:b/>
      <w:bCs/>
      <w:sz w:val="40"/>
      <w:szCs w:val="36"/>
    </w:rPr>
  </w:style>
  <w:style w:type="character" w:styleId="Hyperlink">
    <w:name w:val="Hyperlink"/>
    <w:basedOn w:val="DefaultParagraphFont"/>
    <w:uiPriority w:val="99"/>
    <w:unhideWhenUsed/>
    <w:rsid w:val="001C2674"/>
    <w:rPr>
      <w:color w:val="0000FF"/>
      <w:u w:val="single"/>
    </w:rPr>
  </w:style>
  <w:style w:type="character" w:customStyle="1" w:styleId="Char2">
    <w:name w:val="ภาคผนวก Char"/>
    <w:basedOn w:val="DefaultParagraphFont"/>
    <w:link w:val="a2"/>
    <w:rsid w:val="00B16CDF"/>
    <w:rPr>
      <w:rFonts w:ascii="TH SarabunPSK" w:eastAsia="TH SarabunPSK" w:hAnsi="TH SarabunPSK" w:cs="TH SarabunPSK"/>
      <w:b/>
      <w:bCs/>
      <w:sz w:val="40"/>
      <w:szCs w:val="36"/>
    </w:rPr>
  </w:style>
  <w:style w:type="character" w:customStyle="1" w:styleId="spell-diff-red">
    <w:name w:val="spell-diff-red"/>
    <w:basedOn w:val="DefaultParagraphFont"/>
    <w:rsid w:val="001C2674"/>
  </w:style>
  <w:style w:type="paragraph" w:styleId="TOC1">
    <w:name w:val="toc 1"/>
    <w:basedOn w:val="Normal"/>
    <w:next w:val="Normal"/>
    <w:autoRedefine/>
    <w:uiPriority w:val="39"/>
    <w:unhideWhenUsed/>
    <w:rsid w:val="00D1468F"/>
    <w:pPr>
      <w:spacing w:after="0"/>
      <w:jc w:val="left"/>
    </w:pPr>
    <w:rPr>
      <w:rFonts w:asciiTheme="minorHAnsi" w:hAnsiTheme="minorHAnsi" w:cstheme="majorBidi"/>
      <w:b/>
      <w:bCs/>
      <w:i/>
      <w:iCs/>
      <w:sz w:val="24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DD6D2D"/>
    <w:pPr>
      <w:tabs>
        <w:tab w:val="left" w:pos="960"/>
        <w:tab w:val="right" w:leader="dot" w:pos="8584"/>
      </w:tabs>
      <w:spacing w:after="0"/>
      <w:ind w:left="320"/>
      <w:jc w:val="left"/>
    </w:pPr>
    <w:rPr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1C2674"/>
    <w:pPr>
      <w:spacing w:before="0" w:after="0"/>
      <w:ind w:left="640"/>
      <w:jc w:val="left"/>
    </w:pPr>
    <w:rPr>
      <w:rFonts w:asciiTheme="minorHAnsi" w:hAnsiTheme="minorHAnsi" w:cstheme="majorBidi"/>
      <w:sz w:val="20"/>
      <w:szCs w:val="23"/>
    </w:rPr>
  </w:style>
  <w:style w:type="paragraph" w:styleId="TOC4">
    <w:name w:val="toc 4"/>
    <w:basedOn w:val="Normal"/>
    <w:next w:val="Normal"/>
    <w:autoRedefine/>
    <w:uiPriority w:val="39"/>
    <w:unhideWhenUsed/>
    <w:rsid w:val="001C2674"/>
    <w:pPr>
      <w:spacing w:before="0" w:after="0"/>
      <w:ind w:left="960"/>
      <w:jc w:val="left"/>
    </w:pPr>
    <w:rPr>
      <w:rFonts w:asciiTheme="minorHAnsi" w:hAnsiTheme="minorHAnsi" w:cstheme="majorBidi"/>
      <w:sz w:val="20"/>
      <w:szCs w:val="23"/>
    </w:rPr>
  </w:style>
  <w:style w:type="paragraph" w:styleId="TOC5">
    <w:name w:val="toc 5"/>
    <w:basedOn w:val="Normal"/>
    <w:next w:val="Normal"/>
    <w:autoRedefine/>
    <w:uiPriority w:val="39"/>
    <w:unhideWhenUsed/>
    <w:rsid w:val="001C2674"/>
    <w:pPr>
      <w:spacing w:before="0" w:after="0"/>
      <w:ind w:left="1280"/>
      <w:jc w:val="left"/>
    </w:pPr>
    <w:rPr>
      <w:rFonts w:asciiTheme="minorHAnsi" w:hAnsiTheme="minorHAnsi" w:cstheme="majorBidi"/>
      <w:sz w:val="20"/>
      <w:szCs w:val="23"/>
    </w:rPr>
  </w:style>
  <w:style w:type="paragraph" w:styleId="TOC6">
    <w:name w:val="toc 6"/>
    <w:basedOn w:val="Normal"/>
    <w:next w:val="Normal"/>
    <w:autoRedefine/>
    <w:uiPriority w:val="39"/>
    <w:unhideWhenUsed/>
    <w:rsid w:val="001C2674"/>
    <w:pPr>
      <w:spacing w:before="0" w:after="0"/>
      <w:ind w:left="1600"/>
      <w:jc w:val="left"/>
    </w:pPr>
    <w:rPr>
      <w:rFonts w:asciiTheme="minorHAnsi" w:hAnsiTheme="minorHAnsi" w:cstheme="majorBidi"/>
      <w:sz w:val="20"/>
      <w:szCs w:val="23"/>
    </w:rPr>
  </w:style>
  <w:style w:type="paragraph" w:styleId="TOC7">
    <w:name w:val="toc 7"/>
    <w:basedOn w:val="Normal"/>
    <w:next w:val="Normal"/>
    <w:autoRedefine/>
    <w:uiPriority w:val="39"/>
    <w:unhideWhenUsed/>
    <w:rsid w:val="001C2674"/>
    <w:pPr>
      <w:spacing w:before="0" w:after="0"/>
      <w:ind w:left="1920"/>
      <w:jc w:val="left"/>
    </w:pPr>
    <w:rPr>
      <w:rFonts w:asciiTheme="minorHAnsi" w:hAnsiTheme="minorHAnsi" w:cstheme="majorBidi"/>
      <w:sz w:val="20"/>
      <w:szCs w:val="23"/>
    </w:rPr>
  </w:style>
  <w:style w:type="paragraph" w:styleId="TOC8">
    <w:name w:val="toc 8"/>
    <w:basedOn w:val="Normal"/>
    <w:next w:val="Normal"/>
    <w:autoRedefine/>
    <w:uiPriority w:val="39"/>
    <w:unhideWhenUsed/>
    <w:rsid w:val="001C2674"/>
    <w:pPr>
      <w:spacing w:before="0" w:after="0"/>
      <w:ind w:left="2240"/>
      <w:jc w:val="left"/>
    </w:pPr>
    <w:rPr>
      <w:rFonts w:asciiTheme="minorHAnsi" w:hAnsiTheme="minorHAnsi" w:cstheme="majorBidi"/>
      <w:sz w:val="20"/>
      <w:szCs w:val="23"/>
    </w:rPr>
  </w:style>
  <w:style w:type="paragraph" w:styleId="TOC9">
    <w:name w:val="toc 9"/>
    <w:basedOn w:val="Normal"/>
    <w:next w:val="Normal"/>
    <w:autoRedefine/>
    <w:uiPriority w:val="39"/>
    <w:unhideWhenUsed/>
    <w:rsid w:val="001C2674"/>
    <w:pPr>
      <w:spacing w:before="0" w:after="0"/>
      <w:ind w:left="2560"/>
      <w:jc w:val="left"/>
    </w:pPr>
    <w:rPr>
      <w:rFonts w:asciiTheme="minorHAnsi" w:hAnsiTheme="minorHAnsi" w:cstheme="majorBidi"/>
      <w:sz w:val="20"/>
      <w:szCs w:val="23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2674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2674"/>
    <w:rPr>
      <w:rFonts w:ascii="Segoe UI" w:eastAsia="TH SarabunPSK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AA7059"/>
    <w:pPr>
      <w:spacing w:after="0" w:line="276" w:lineRule="auto"/>
      <w:ind w:left="640" w:hanging="640"/>
    </w:pPr>
    <w:rPr>
      <w:smallCaps/>
      <w:sz w:val="20"/>
    </w:rPr>
  </w:style>
  <w:style w:type="character" w:customStyle="1" w:styleId="apple-converted-space">
    <w:name w:val="apple-converted-space"/>
    <w:basedOn w:val="DefaultParagraphFont"/>
    <w:rsid w:val="001F1CCB"/>
  </w:style>
  <w:style w:type="character" w:styleId="Strong">
    <w:name w:val="Strong"/>
    <w:basedOn w:val="DefaultParagraphFont"/>
    <w:uiPriority w:val="22"/>
    <w:qFormat/>
    <w:rsid w:val="00AE2C33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C5431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54319"/>
    <w:pPr>
      <w:spacing w:line="240" w:lineRule="auto"/>
    </w:pPr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54319"/>
    <w:rPr>
      <w:rFonts w:ascii="TH SarabunPSK" w:eastAsia="TH SarabunPSK" w:hAnsi="TH SarabunPSK"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5431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54319"/>
    <w:rPr>
      <w:rFonts w:ascii="TH SarabunPSK" w:eastAsia="TH SarabunPSK" w:hAnsi="TH SarabunPSK" w:cs="Angsana New"/>
      <w:b/>
      <w:bCs/>
      <w:sz w:val="20"/>
      <w:szCs w:val="25"/>
    </w:rPr>
  </w:style>
  <w:style w:type="character" w:customStyle="1" w:styleId="apple-tab-span">
    <w:name w:val="apple-tab-span"/>
    <w:basedOn w:val="DefaultParagraphFont"/>
    <w:rsid w:val="00E01B58"/>
  </w:style>
  <w:style w:type="character" w:styleId="Emphasis">
    <w:name w:val="Emphasis"/>
    <w:basedOn w:val="DefaultParagraphFont"/>
    <w:uiPriority w:val="20"/>
    <w:qFormat/>
    <w:rsid w:val="00FA63E7"/>
    <w:rPr>
      <w:i/>
      <w:iCs/>
    </w:rPr>
  </w:style>
  <w:style w:type="character" w:styleId="LineNumber">
    <w:name w:val="line number"/>
    <w:basedOn w:val="DefaultParagraphFont"/>
    <w:uiPriority w:val="99"/>
    <w:semiHidden/>
    <w:unhideWhenUsed/>
    <w:rsid w:val="008007CD"/>
  </w:style>
  <w:style w:type="paragraph" w:styleId="TOCHeading">
    <w:name w:val="TOC Heading"/>
    <w:basedOn w:val="Heading1"/>
    <w:next w:val="Normal"/>
    <w:uiPriority w:val="39"/>
    <w:unhideWhenUsed/>
    <w:qFormat/>
    <w:rsid w:val="00CB18C9"/>
    <w:pPr>
      <w:numPr>
        <w:numId w:val="0"/>
      </w:numPr>
      <w:spacing w:before="24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NormalWeb">
    <w:name w:val="Normal (Web)"/>
    <w:basedOn w:val="Normal"/>
    <w:uiPriority w:val="99"/>
    <w:semiHidden/>
    <w:unhideWhenUsed/>
    <w:rsid w:val="00D977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ko-KR"/>
    </w:rPr>
  </w:style>
  <w:style w:type="paragraph" w:styleId="Title">
    <w:name w:val="Title"/>
    <w:basedOn w:val="Normal"/>
    <w:next w:val="Normal"/>
    <w:link w:val="TitleChar"/>
    <w:uiPriority w:val="10"/>
    <w:qFormat/>
    <w:rsid w:val="00D118C5"/>
    <w:pPr>
      <w:spacing w:after="0" w:line="276" w:lineRule="auto"/>
      <w:jc w:val="center"/>
    </w:pPr>
    <w:rPr>
      <w:b/>
      <w:bCs/>
      <w:spacing w:val="2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D118C5"/>
    <w:rPr>
      <w:rFonts w:ascii="TH SarabunPSK" w:eastAsia="TH SarabunPSK" w:hAnsi="TH SarabunPSK" w:cs="TH SarabunPSK"/>
      <w:b/>
      <w:bCs/>
      <w:spacing w:val="20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18C5"/>
    <w:pPr>
      <w:numPr>
        <w:ilvl w:val="1"/>
      </w:numPr>
      <w:spacing w:after="0" w:line="276" w:lineRule="auto"/>
      <w:jc w:val="center"/>
    </w:pPr>
    <w:rPr>
      <w:color w:val="262626" w:themeColor="text1" w:themeTint="D9"/>
      <w:spacing w:val="15"/>
      <w:sz w:val="40"/>
      <w:szCs w:val="40"/>
    </w:rPr>
  </w:style>
  <w:style w:type="character" w:customStyle="1" w:styleId="SubtitleChar">
    <w:name w:val="Subtitle Char"/>
    <w:basedOn w:val="DefaultParagraphFont"/>
    <w:link w:val="Subtitle"/>
    <w:uiPriority w:val="11"/>
    <w:rsid w:val="00D118C5"/>
    <w:rPr>
      <w:rFonts w:ascii="TH SarabunPSK" w:eastAsia="TH SarabunPSK" w:hAnsi="TH SarabunPSK" w:cs="TH SarabunPSK"/>
      <w:color w:val="262626" w:themeColor="text1" w:themeTint="D9"/>
      <w:spacing w:val="15"/>
      <w:sz w:val="40"/>
      <w:szCs w:val="40"/>
    </w:rPr>
  </w:style>
  <w:style w:type="character" w:styleId="SubtleEmphasis">
    <w:name w:val="Subtle Emphasis"/>
    <w:uiPriority w:val="19"/>
    <w:qFormat/>
    <w:rsid w:val="00D118C5"/>
    <w:rPr>
      <w:sz w:val="36"/>
      <w:szCs w:val="36"/>
    </w:rPr>
  </w:style>
  <w:style w:type="paragraph" w:customStyle="1" w:styleId="a3">
    <w:name w:val="รายงานนี้"/>
    <w:basedOn w:val="Normal"/>
    <w:link w:val="Char3"/>
    <w:qFormat/>
    <w:rsid w:val="00D118C5"/>
    <w:pPr>
      <w:spacing w:after="0" w:line="276" w:lineRule="auto"/>
      <w:jc w:val="center"/>
    </w:pPr>
  </w:style>
  <w:style w:type="character" w:customStyle="1" w:styleId="Char3">
    <w:name w:val="รายงานนี้ Char"/>
    <w:basedOn w:val="DefaultParagraphFont"/>
    <w:link w:val="a3"/>
    <w:rsid w:val="00D118C5"/>
    <w:rPr>
      <w:rFonts w:ascii="TH SarabunPSK" w:eastAsia="TH SarabunPSK" w:hAnsi="TH SarabunPSK" w:cs="TH SarabunPSK"/>
      <w:sz w:val="32"/>
      <w:szCs w:val="32"/>
    </w:rPr>
  </w:style>
  <w:style w:type="table" w:styleId="GridTable1Light">
    <w:name w:val="Grid Table 1 Light"/>
    <w:basedOn w:val="TableNormal"/>
    <w:uiPriority w:val="46"/>
    <w:rsid w:val="00C002C6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odyText">
    <w:name w:val="Body Text"/>
    <w:basedOn w:val="Normal"/>
    <w:link w:val="BodyTextChar"/>
    <w:rsid w:val="0074485A"/>
    <w:pPr>
      <w:tabs>
        <w:tab w:val="left" w:pos="720"/>
        <w:tab w:val="left" w:pos="3240"/>
      </w:tabs>
      <w:spacing w:before="0" w:after="0" w:line="240" w:lineRule="auto"/>
      <w:jc w:val="both"/>
    </w:pPr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character" w:customStyle="1" w:styleId="BodyTextChar">
    <w:name w:val="Body Text Char"/>
    <w:basedOn w:val="DefaultParagraphFont"/>
    <w:link w:val="BodyText"/>
    <w:rsid w:val="0074485A"/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paragraph" w:customStyle="1" w:styleId="a4">
    <w:name w:val="รูปที่"/>
    <w:basedOn w:val="Caption"/>
    <w:link w:val="Char4"/>
    <w:qFormat/>
    <w:rsid w:val="007C5568"/>
    <w:pPr>
      <w:spacing w:before="320" w:after="320"/>
      <w:ind w:left="389"/>
      <w:jc w:val="center"/>
    </w:pPr>
    <w:rPr>
      <w:i w:val="0"/>
      <w:iCs w:val="0"/>
      <w:color w:val="auto"/>
      <w:sz w:val="32"/>
      <w:szCs w:val="32"/>
    </w:rPr>
  </w:style>
  <w:style w:type="character" w:customStyle="1" w:styleId="Char4">
    <w:name w:val="รูปที่ Char"/>
    <w:basedOn w:val="DefaultParagraphFont"/>
    <w:link w:val="a4"/>
    <w:rsid w:val="007C5568"/>
    <w:rPr>
      <w:rFonts w:ascii="TH SarabunPSK" w:eastAsia="TH SarabunPSK" w:hAnsi="TH SarabunPSK" w:cs="TH SarabunPSK"/>
      <w:sz w:val="32"/>
      <w:szCs w:val="32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61220"/>
    <w:pPr>
      <w:spacing w:before="0" w:after="0" w:line="240" w:lineRule="auto"/>
    </w:pPr>
    <w:rPr>
      <w:rFonts w:cs="Angsan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61220"/>
    <w:rPr>
      <w:rFonts w:ascii="TH SarabunPSK" w:eastAsia="TH SarabunPSK" w:hAnsi="TH SarabunPSK" w:cs="Angsan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961220"/>
    <w:rPr>
      <w:vertAlign w:val="superscript"/>
    </w:rPr>
  </w:style>
  <w:style w:type="character" w:customStyle="1" w:styleId="fontstyle01">
    <w:name w:val="fontstyle01"/>
    <w:basedOn w:val="DefaultParagraphFont"/>
    <w:rsid w:val="002D0BF5"/>
    <w:rPr>
      <w:rFonts w:ascii="Bold" w:hAnsi="Bold" w:hint="default"/>
      <w:b/>
      <w:bCs/>
      <w:i w:val="0"/>
      <w:iCs w:val="0"/>
      <w:color w:val="00000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85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8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1.jp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s://www.google.co.th/search?es_sm=122&amp;q=%E0%B8%AD%E0%B8%B1%E0%B8%A5%E0%B8%81%E0%B8%AD%E0%B8%A3%E0%B8%B4%E0%B8%97%E0%B8%B6%E0%B8%A1&amp;spell=1&amp;sa=X&amp;ei=3zMqVPmWF4KguQTVmYLoAw&amp;ved=0CBoQvwUoAA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image" Target="media/image10.jp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13.jpg"/><Relationship Id="rId28" Type="http://schemas.openxmlformats.org/officeDocument/2006/relationships/header" Target="header4.xml"/><Relationship Id="rId10" Type="http://schemas.openxmlformats.org/officeDocument/2006/relationships/header" Target="header2.xml"/><Relationship Id="rId19" Type="http://schemas.openxmlformats.org/officeDocument/2006/relationships/image" Target="media/image9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2.jp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AEE629-2091-4B8F-900D-1DEA30E888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4575</TotalTime>
  <Pages>79</Pages>
  <Words>9714</Words>
  <Characters>55374</Characters>
  <Application>Microsoft Office Word</Application>
  <DocSecurity>0</DocSecurity>
  <Lines>461</Lines>
  <Paragraphs>129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Pahommie</dc:creator>
  <cp:keywords/>
  <dc:description/>
  <cp:lastModifiedBy>Windows User</cp:lastModifiedBy>
  <cp:revision>532</cp:revision>
  <cp:lastPrinted>2015-05-30T21:29:00Z</cp:lastPrinted>
  <dcterms:created xsi:type="dcterms:W3CDTF">2020-10-16T15:20:00Z</dcterms:created>
  <dcterms:modified xsi:type="dcterms:W3CDTF">2020-10-27T15:32:00Z</dcterms:modified>
</cp:coreProperties>
</file>