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Default Extension="jpg" ContentType="image/jpeg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B4B7B" w:rsidRPr="007E1467" w:rsidRDefault="00CB4B7B" w:rsidP="00751999">
      <w:pPr>
        <w:spacing w:line="240" w:lineRule="auto"/>
        <w:jc w:val="center"/>
        <w:rPr>
          <w:cs/>
        </w:rPr>
      </w:pPr>
      <w:r w:rsidRPr="007E1467">
        <w:rPr>
          <w:noProof/>
        </w:rPr>
        <w:drawing>
          <wp:inline distT="0" distB="0" distL="0" distR="0" wp14:anchorId="42E7CB06" wp14:editId="51646CE3">
            <wp:extent cx="1280160" cy="1420978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burapha.gif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96393" cy="1438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4B7B" w:rsidRPr="007E1467" w:rsidRDefault="00CB4B7B" w:rsidP="00991A87">
      <w:pPr>
        <w:pStyle w:val="Title"/>
        <w:spacing w:line="240" w:lineRule="auto"/>
        <w:rPr>
          <w:b w:val="0"/>
          <w:bCs w:val="0"/>
          <w:sz w:val="32"/>
          <w:szCs w:val="32"/>
        </w:rPr>
      </w:pPr>
    </w:p>
    <w:p w:rsidR="00CB4B7B" w:rsidRPr="0017145E" w:rsidRDefault="00CB4B7B" w:rsidP="00991A87">
      <w:pPr>
        <w:pStyle w:val="Title"/>
        <w:spacing w:line="240" w:lineRule="auto"/>
      </w:pPr>
      <w:r w:rsidRPr="0017145E">
        <w:rPr>
          <w:cs/>
        </w:rPr>
        <w:t>รายงานปฏิบัติงานสหกิจศึกษา</w:t>
      </w:r>
    </w:p>
    <w:p w:rsidR="00BE2D3B" w:rsidRDefault="00E963FD" w:rsidP="00BE2D3B">
      <w:pPr>
        <w:spacing w:line="240" w:lineRule="auto"/>
        <w:jc w:val="center"/>
        <w:rPr>
          <w:rFonts w:hint="cs"/>
          <w:b/>
          <w:bCs/>
          <w:sz w:val="40"/>
          <w:szCs w:val="40"/>
        </w:rPr>
      </w:pPr>
      <w:r>
        <w:rPr>
          <w:rFonts w:hint="cs"/>
          <w:b/>
          <w:bCs/>
          <w:sz w:val="40"/>
          <w:szCs w:val="40"/>
          <w:cs/>
        </w:rPr>
        <w:t>พัฒนา</w:t>
      </w:r>
      <w:r w:rsidR="00BE2D3B" w:rsidRPr="00285C3D">
        <w:rPr>
          <w:b/>
          <w:bCs/>
          <w:sz w:val="40"/>
          <w:szCs w:val="40"/>
          <w:cs/>
        </w:rPr>
        <w:t>ระบบเปลี่ยนแปลงกระบวนการทำงาน</w:t>
      </w:r>
      <w:r w:rsidR="00BE2D3B">
        <w:rPr>
          <w:b/>
          <w:bCs/>
          <w:sz w:val="40"/>
          <w:szCs w:val="40"/>
        </w:rPr>
        <w:t xml:space="preserve"> : </w:t>
      </w:r>
      <w:r w:rsidR="00BE2D3B">
        <w:rPr>
          <w:rFonts w:hint="cs"/>
          <w:b/>
          <w:bCs/>
          <w:sz w:val="40"/>
          <w:szCs w:val="40"/>
          <w:cs/>
        </w:rPr>
        <w:t>จากกรณีศึกษาระบบ</w:t>
      </w:r>
    </w:p>
    <w:p w:rsidR="00BE2D3B" w:rsidRDefault="00BE2D3B" w:rsidP="00BE2D3B">
      <w:pPr>
        <w:spacing w:line="240" w:lineRule="auto"/>
        <w:jc w:val="center"/>
        <w:rPr>
          <w:rFonts w:hint="cs"/>
          <w:b/>
          <w:bCs/>
          <w:sz w:val="40"/>
          <w:szCs w:val="40"/>
        </w:rPr>
      </w:pPr>
      <w:r w:rsidRPr="00285C3D">
        <w:rPr>
          <w:b/>
          <w:bCs/>
          <w:sz w:val="40"/>
          <w:szCs w:val="40"/>
          <w:cs/>
        </w:rPr>
        <w:t>เปลี่ยนแปลงกระบวนการทำงาน</w:t>
      </w:r>
      <w:r w:rsidR="006775B5">
        <w:rPr>
          <w:rFonts w:hint="cs"/>
          <w:b/>
          <w:bCs/>
          <w:sz w:val="40"/>
          <w:szCs w:val="40"/>
          <w:cs/>
        </w:rPr>
        <w:t xml:space="preserve"> ในส่วนกระบวน</w:t>
      </w:r>
      <w:r w:rsidRPr="004F2777">
        <w:rPr>
          <w:b/>
          <w:bCs/>
          <w:sz w:val="40"/>
          <w:szCs w:val="40"/>
          <w:cs/>
        </w:rPr>
        <w:t>การทำงาน</w:t>
      </w:r>
    </w:p>
    <w:p w:rsidR="006775B5" w:rsidRDefault="006775B5" w:rsidP="00D71D28">
      <w:pPr>
        <w:spacing w:line="240" w:lineRule="auto"/>
        <w:jc w:val="center"/>
        <w:rPr>
          <w:b/>
          <w:bCs/>
          <w:sz w:val="40"/>
          <w:szCs w:val="40"/>
        </w:rPr>
      </w:pPr>
      <w:r>
        <w:rPr>
          <w:rFonts w:hint="cs"/>
          <w:b/>
          <w:bCs/>
          <w:sz w:val="40"/>
          <w:szCs w:val="40"/>
          <w:cs/>
        </w:rPr>
        <w:t>การยกเลิก</w:t>
      </w:r>
      <w:r w:rsidR="002C51DC">
        <w:rPr>
          <w:rFonts w:hint="cs"/>
          <w:b/>
          <w:bCs/>
          <w:sz w:val="40"/>
          <w:szCs w:val="40"/>
          <w:cs/>
        </w:rPr>
        <w:t>กระบวน</w:t>
      </w:r>
      <w:r w:rsidR="002C51DC" w:rsidRPr="004F2777">
        <w:rPr>
          <w:b/>
          <w:bCs/>
          <w:sz w:val="40"/>
          <w:szCs w:val="40"/>
          <w:cs/>
        </w:rPr>
        <w:t>การทำงาน</w:t>
      </w:r>
      <w:r w:rsidR="00D71D28">
        <w:rPr>
          <w:rFonts w:hint="cs"/>
          <w:b/>
          <w:bCs/>
          <w:sz w:val="40"/>
          <w:szCs w:val="40"/>
          <w:cs/>
        </w:rPr>
        <w:t xml:space="preserve"> จัดการ</w:t>
      </w:r>
      <w:r w:rsidR="00D71D28">
        <w:rPr>
          <w:b/>
          <w:bCs/>
          <w:sz w:val="40"/>
          <w:szCs w:val="40"/>
          <w:cs/>
        </w:rPr>
        <w:t>แผ</w:t>
      </w:r>
      <w:r w:rsidR="00D71D28">
        <w:rPr>
          <w:rFonts w:hint="cs"/>
          <w:b/>
          <w:bCs/>
          <w:sz w:val="40"/>
          <w:szCs w:val="40"/>
          <w:cs/>
        </w:rPr>
        <w:t>นการเปลี่ยนกระบวนการทำงาน</w:t>
      </w:r>
      <w:r w:rsidR="00D71D28" w:rsidRPr="00D71D28">
        <w:rPr>
          <w:b/>
          <w:bCs/>
          <w:sz w:val="40"/>
          <w:szCs w:val="40"/>
          <w:cs/>
        </w:rPr>
        <w:t>รายปี</w:t>
      </w:r>
      <w:r w:rsidR="00D71D28">
        <w:rPr>
          <w:rFonts w:hint="cs"/>
          <w:b/>
          <w:bCs/>
          <w:sz w:val="40"/>
          <w:szCs w:val="40"/>
          <w:cs/>
        </w:rPr>
        <w:t xml:space="preserve"> การดูรายงานรายละเอียดเอกสาร</w:t>
      </w:r>
    </w:p>
    <w:p w:rsidR="00CB4B7B" w:rsidRPr="001E64D6" w:rsidRDefault="00CB4B7B" w:rsidP="00991A87">
      <w:pPr>
        <w:spacing w:line="240" w:lineRule="auto"/>
        <w:rPr>
          <w:rFonts w:hint="cs"/>
          <w:b/>
          <w:bCs/>
          <w:color w:val="000000" w:themeColor="text1"/>
        </w:rPr>
      </w:pPr>
    </w:p>
    <w:p w:rsidR="00CB4B7B" w:rsidRPr="00102C99" w:rsidRDefault="00CB4B7B" w:rsidP="00991A87">
      <w:pPr>
        <w:spacing w:line="240" w:lineRule="auto"/>
        <w:rPr>
          <w:b/>
          <w:bCs/>
          <w:color w:val="000000" w:themeColor="text1"/>
        </w:rPr>
      </w:pPr>
    </w:p>
    <w:p w:rsidR="00957B98" w:rsidRPr="00D71D28" w:rsidRDefault="002638DE" w:rsidP="00D71D28">
      <w:pPr>
        <w:pStyle w:val="Subtitle"/>
        <w:spacing w:line="240" w:lineRule="auto"/>
        <w:rPr>
          <w:rFonts w:hint="cs"/>
          <w:b/>
          <w:bCs/>
          <w:color w:val="000000" w:themeColor="text1"/>
          <w:sz w:val="36"/>
          <w:szCs w:val="36"/>
        </w:rPr>
      </w:pPr>
      <w:r w:rsidRPr="002D0BF5">
        <w:rPr>
          <w:rStyle w:val="SubtleEmphasis"/>
          <w:rFonts w:hint="cs"/>
          <w:b/>
          <w:bCs/>
          <w:color w:val="000000" w:themeColor="text1"/>
          <w:cs/>
        </w:rPr>
        <w:t>นายสุพัฒชัย</w:t>
      </w:r>
      <w:r w:rsidR="002D0BF5">
        <w:rPr>
          <w:rStyle w:val="SubtleEmphasis"/>
          <w:rFonts w:hint="cs"/>
          <w:b/>
          <w:bCs/>
          <w:color w:val="000000" w:themeColor="text1"/>
          <w:cs/>
        </w:rPr>
        <w:t xml:space="preserve"> กามะพร</w:t>
      </w:r>
    </w:p>
    <w:p w:rsidR="00CB4B7B" w:rsidRPr="00751999" w:rsidRDefault="00CB4B7B" w:rsidP="00991A87">
      <w:pPr>
        <w:pStyle w:val="Subtitle"/>
        <w:spacing w:line="240" w:lineRule="auto"/>
        <w:rPr>
          <w:b/>
          <w:bCs/>
          <w:color w:val="000000" w:themeColor="text1"/>
          <w:sz w:val="2"/>
          <w:szCs w:val="2"/>
        </w:rPr>
      </w:pPr>
    </w:p>
    <w:p w:rsidR="00CB4B7B" w:rsidRPr="00102C99" w:rsidRDefault="00CB4B7B" w:rsidP="00991A87">
      <w:pPr>
        <w:spacing w:line="240" w:lineRule="auto"/>
        <w:rPr>
          <w:rFonts w:hint="cs"/>
          <w:b/>
          <w:bCs/>
          <w:color w:val="000000" w:themeColor="text1"/>
        </w:rPr>
      </w:pPr>
    </w:p>
    <w:p w:rsidR="00CB4B7B" w:rsidRPr="00102C99" w:rsidRDefault="00CB4B7B" w:rsidP="00991A87">
      <w:pPr>
        <w:pStyle w:val="Subtitle"/>
        <w:spacing w:line="240" w:lineRule="auto"/>
        <w:rPr>
          <w:rStyle w:val="SubtleEmphasis"/>
          <w:b/>
          <w:bCs/>
          <w:color w:val="000000" w:themeColor="text1"/>
        </w:rPr>
      </w:pPr>
      <w:r w:rsidRPr="00102C99">
        <w:rPr>
          <w:rStyle w:val="SubtleEmphasis"/>
          <w:b/>
          <w:bCs/>
          <w:color w:val="000000" w:themeColor="text1"/>
          <w:cs/>
        </w:rPr>
        <w:t>สถานที่ปฏิบัติงาน</w:t>
      </w:r>
    </w:p>
    <w:p w:rsidR="00CB4B7B" w:rsidRPr="00992C63" w:rsidRDefault="002D0BF5" w:rsidP="00992C63">
      <w:pPr>
        <w:pStyle w:val="Subtitle"/>
        <w:spacing w:line="240" w:lineRule="auto"/>
        <w:rPr>
          <w:color w:val="000000" w:themeColor="text1"/>
          <w:sz w:val="36"/>
          <w:szCs w:val="36"/>
        </w:rPr>
      </w:pPr>
      <w:r w:rsidRPr="002D0BF5">
        <w:rPr>
          <w:rStyle w:val="SubtleEmphasis"/>
          <w:b/>
          <w:bCs/>
          <w:color w:val="000000" w:themeColor="text1"/>
          <w:cs/>
        </w:rPr>
        <w:t>บริษัท สยาม เด็นโซ่ แมนูแฟคเจอริ่ง จำกัด</w:t>
      </w:r>
      <w:r w:rsidRPr="002D0BF5">
        <w:rPr>
          <w:rStyle w:val="SubtleEmphasis"/>
          <w:b/>
          <w:bCs/>
          <w:color w:val="000000" w:themeColor="text1"/>
        </w:rPr>
        <w:t xml:space="preserve"> </w:t>
      </w:r>
    </w:p>
    <w:p w:rsidR="00991A87" w:rsidRPr="007E1467" w:rsidRDefault="00991A87" w:rsidP="00991A87">
      <w:pPr>
        <w:pStyle w:val="a3"/>
        <w:spacing w:line="240" w:lineRule="auto"/>
        <w:jc w:val="both"/>
      </w:pPr>
    </w:p>
    <w:p w:rsidR="00CB4B7B" w:rsidRPr="0017145E" w:rsidRDefault="00CB4B7B" w:rsidP="00991A87">
      <w:pPr>
        <w:pStyle w:val="a3"/>
        <w:spacing w:line="240" w:lineRule="auto"/>
        <w:rPr>
          <w:b/>
          <w:bCs/>
        </w:rPr>
      </w:pPr>
      <w:r w:rsidRPr="0017145E">
        <w:rPr>
          <w:b/>
          <w:bCs/>
          <w:cs/>
        </w:rPr>
        <w:t>รายงานนี้เป็นส่วนหนึ่งของวิชาสหกิจศึกษา หลักสูตรปริญญาวิทยาศาสตรบัณฑิต</w:t>
      </w:r>
    </w:p>
    <w:p w:rsidR="00CB4B7B" w:rsidRPr="0017145E" w:rsidRDefault="00CB4B7B" w:rsidP="00991A87">
      <w:pPr>
        <w:pStyle w:val="a3"/>
        <w:spacing w:line="240" w:lineRule="auto"/>
        <w:rPr>
          <w:b/>
          <w:bCs/>
        </w:rPr>
      </w:pPr>
      <w:r w:rsidRPr="0017145E">
        <w:rPr>
          <w:b/>
          <w:bCs/>
          <w:cs/>
        </w:rPr>
        <w:t>สาขาวิชาวิศวกรรมซอฟต์แวร์ คณะวิทยาการสารสนเทศ  มหาวิทยาลัยบูรพา</w:t>
      </w:r>
    </w:p>
    <w:p w:rsidR="00CB4B7B" w:rsidRPr="0017145E" w:rsidRDefault="00CB4B7B" w:rsidP="00991A87">
      <w:pPr>
        <w:pStyle w:val="a3"/>
        <w:spacing w:line="240" w:lineRule="auto"/>
        <w:rPr>
          <w:b/>
          <w:bCs/>
        </w:rPr>
      </w:pPr>
      <w:r w:rsidRPr="0017145E">
        <w:rPr>
          <w:b/>
          <w:bCs/>
          <w:cs/>
        </w:rPr>
        <w:t xml:space="preserve">ปีการศึกษา </w:t>
      </w:r>
      <w:r w:rsidR="0072715B">
        <w:rPr>
          <w:b/>
          <w:bCs/>
        </w:rPr>
        <w:t>256</w:t>
      </w:r>
      <w:r w:rsidR="000B749A">
        <w:rPr>
          <w:rFonts w:hint="cs"/>
          <w:b/>
          <w:bCs/>
          <w:cs/>
        </w:rPr>
        <w:t>3</w:t>
      </w:r>
    </w:p>
    <w:p w:rsidR="00CB4B7B" w:rsidRPr="0017145E" w:rsidRDefault="00CB4B7B" w:rsidP="00991A87">
      <w:pPr>
        <w:pStyle w:val="a3"/>
        <w:spacing w:line="240" w:lineRule="auto"/>
        <w:rPr>
          <w:b/>
          <w:bCs/>
          <w:cs/>
        </w:rPr>
        <w:sectPr w:rsidR="00CB4B7B" w:rsidRPr="0017145E" w:rsidSect="00751999">
          <w:pgSz w:w="11906" w:h="16838" w:code="9"/>
          <w:pgMar w:top="2160" w:right="2160" w:bottom="2160" w:left="2160" w:header="0" w:footer="0" w:gutter="0"/>
          <w:cols w:space="708"/>
          <w:docGrid w:linePitch="435"/>
        </w:sectPr>
      </w:pPr>
      <w:r w:rsidRPr="0017145E">
        <w:rPr>
          <w:b/>
          <w:bCs/>
          <w:cs/>
        </w:rPr>
        <w:t>ลิขสิทธิ์ของคณะวิทยาการสารสนเทศ  มหาวิทยาลัยบูรพา</w:t>
      </w:r>
    </w:p>
    <w:p w:rsidR="00CB4B7B" w:rsidRPr="0017781C" w:rsidRDefault="00CB4B7B" w:rsidP="00991A87">
      <w:pPr>
        <w:spacing w:line="240" w:lineRule="auto"/>
        <w:jc w:val="center"/>
        <w:rPr>
          <w:b/>
          <w:bCs/>
          <w:sz w:val="44"/>
          <w:szCs w:val="44"/>
        </w:rPr>
      </w:pPr>
      <w:r w:rsidRPr="0017781C">
        <w:rPr>
          <w:b/>
          <w:bCs/>
          <w:sz w:val="44"/>
          <w:szCs w:val="44"/>
        </w:rPr>
        <w:lastRenderedPageBreak/>
        <w:t>COOPERATIVE EDUCATION</w:t>
      </w:r>
    </w:p>
    <w:p w:rsidR="00CB4B7B" w:rsidRPr="00102C99" w:rsidRDefault="00BC5245" w:rsidP="00991A87">
      <w:pPr>
        <w:spacing w:line="240" w:lineRule="auto"/>
        <w:jc w:val="center"/>
        <w:rPr>
          <w:b/>
          <w:bCs/>
          <w:color w:val="FF0000"/>
          <w:sz w:val="40"/>
          <w:szCs w:val="40"/>
        </w:rPr>
      </w:pPr>
      <w:r w:rsidRPr="00BC5245">
        <w:rPr>
          <w:b/>
          <w:bCs/>
          <w:color w:val="000000" w:themeColor="text1"/>
          <w:sz w:val="40"/>
          <w:szCs w:val="40"/>
        </w:rPr>
        <w:t>Development Process Change Report System</w:t>
      </w:r>
      <w:r w:rsidRPr="00BC5245">
        <w:rPr>
          <w:rFonts w:hint="cs"/>
          <w:b/>
          <w:bCs/>
          <w:color w:val="000000" w:themeColor="text1"/>
          <w:sz w:val="40"/>
          <w:szCs w:val="40"/>
          <w:cs/>
        </w:rPr>
        <w:t>:</w:t>
      </w:r>
      <w:r w:rsidR="00CB4B7B" w:rsidRPr="00102C99">
        <w:rPr>
          <w:b/>
          <w:bCs/>
          <w:color w:val="FF0000"/>
          <w:sz w:val="40"/>
          <w:szCs w:val="40"/>
          <w:cs/>
        </w:rPr>
        <w:t xml:space="preserve"> </w:t>
      </w:r>
      <w:r w:rsidR="00A91453" w:rsidRPr="006A52C1">
        <w:rPr>
          <w:b/>
          <w:sz w:val="40"/>
          <w:szCs w:val="40"/>
        </w:rPr>
        <w:t>Module</w:t>
      </w:r>
      <w:r w:rsidR="00A91453" w:rsidRPr="00102C99">
        <w:rPr>
          <w:b/>
          <w:bCs/>
          <w:color w:val="FF0000"/>
          <w:sz w:val="40"/>
          <w:szCs w:val="40"/>
          <w:cs/>
        </w:rPr>
        <w:t xml:space="preserve"> </w:t>
      </w:r>
      <w:r w:rsidR="00A91453" w:rsidRPr="00A91453">
        <w:rPr>
          <w:b/>
          <w:bCs/>
          <w:color w:val="000000" w:themeColor="text1"/>
          <w:sz w:val="40"/>
          <w:szCs w:val="40"/>
        </w:rPr>
        <w:t>Workflow Cancel PCR form</w:t>
      </w:r>
      <w:r w:rsidR="00CB4B7B" w:rsidRPr="00A91453">
        <w:rPr>
          <w:b/>
          <w:bCs/>
          <w:color w:val="000000" w:themeColor="text1"/>
          <w:sz w:val="40"/>
          <w:szCs w:val="40"/>
          <w:cs/>
        </w:rPr>
        <w:t xml:space="preserve"> </w:t>
      </w:r>
      <w:r w:rsidR="00A91453" w:rsidRPr="006A52C1">
        <w:rPr>
          <w:b/>
          <w:sz w:val="40"/>
          <w:szCs w:val="40"/>
        </w:rPr>
        <w:t>Module Manage</w:t>
      </w:r>
      <w:r w:rsidR="00A91453">
        <w:rPr>
          <w:b/>
          <w:sz w:val="40"/>
          <w:szCs w:val="40"/>
        </w:rPr>
        <w:t xml:space="preserve"> Annual Plan </w:t>
      </w:r>
      <w:r w:rsidR="00A91453" w:rsidRPr="006A52C1">
        <w:rPr>
          <w:b/>
          <w:sz w:val="40"/>
          <w:szCs w:val="40"/>
        </w:rPr>
        <w:t>Module</w:t>
      </w:r>
      <w:r w:rsidR="006D6061">
        <w:rPr>
          <w:b/>
          <w:sz w:val="40"/>
          <w:szCs w:val="40"/>
        </w:rPr>
        <w:t xml:space="preserve"> View PCR</w:t>
      </w:r>
    </w:p>
    <w:p w:rsidR="00CB4B7B" w:rsidRPr="0017781C" w:rsidRDefault="00CB4B7B" w:rsidP="00991A87">
      <w:pPr>
        <w:spacing w:line="240" w:lineRule="auto"/>
        <w:jc w:val="center"/>
        <w:rPr>
          <w:b/>
          <w:bCs/>
        </w:rPr>
      </w:pPr>
    </w:p>
    <w:p w:rsidR="00CB4B7B" w:rsidRPr="0017781C" w:rsidRDefault="00CB4B7B" w:rsidP="00991A87">
      <w:pPr>
        <w:spacing w:line="240" w:lineRule="auto"/>
        <w:jc w:val="center"/>
        <w:rPr>
          <w:b/>
          <w:bCs/>
        </w:rPr>
      </w:pPr>
    </w:p>
    <w:p w:rsidR="00CB4B7B" w:rsidRPr="0017781C" w:rsidRDefault="00CB4B7B" w:rsidP="00991A87">
      <w:pPr>
        <w:spacing w:line="240" w:lineRule="auto"/>
        <w:jc w:val="center"/>
        <w:rPr>
          <w:b/>
          <w:bCs/>
        </w:rPr>
      </w:pPr>
    </w:p>
    <w:p w:rsidR="00CB4B7B" w:rsidRDefault="00CB4B7B" w:rsidP="00754F7A">
      <w:pPr>
        <w:spacing w:line="240" w:lineRule="auto"/>
        <w:jc w:val="both"/>
        <w:rPr>
          <w:b/>
          <w:bCs/>
        </w:rPr>
      </w:pPr>
    </w:p>
    <w:p w:rsidR="00CC298C" w:rsidRPr="0017781C" w:rsidRDefault="00CC298C" w:rsidP="00991A87">
      <w:pPr>
        <w:spacing w:line="240" w:lineRule="auto"/>
        <w:jc w:val="center"/>
        <w:rPr>
          <w:b/>
          <w:bCs/>
        </w:rPr>
      </w:pPr>
    </w:p>
    <w:p w:rsidR="00CB4B7B" w:rsidRPr="0017781C" w:rsidRDefault="00CB4B7B" w:rsidP="00991A87">
      <w:pPr>
        <w:spacing w:line="240" w:lineRule="auto"/>
        <w:jc w:val="center"/>
        <w:rPr>
          <w:b/>
          <w:bCs/>
        </w:rPr>
      </w:pPr>
    </w:p>
    <w:p w:rsidR="00CB4B7B" w:rsidRPr="0017781C" w:rsidRDefault="00CB4B7B" w:rsidP="00991A87">
      <w:pPr>
        <w:spacing w:line="240" w:lineRule="auto"/>
        <w:jc w:val="both"/>
        <w:rPr>
          <w:b/>
          <w:bCs/>
        </w:rPr>
      </w:pPr>
    </w:p>
    <w:p w:rsidR="00CB4B7B" w:rsidRPr="0017781C" w:rsidRDefault="00CB4B7B" w:rsidP="00991A87">
      <w:pPr>
        <w:spacing w:line="240" w:lineRule="auto"/>
        <w:jc w:val="center"/>
        <w:rPr>
          <w:b/>
          <w:bCs/>
        </w:rPr>
      </w:pPr>
    </w:p>
    <w:p w:rsidR="00CB4B7B" w:rsidRPr="0017781C" w:rsidRDefault="002638DE" w:rsidP="00991A87">
      <w:pPr>
        <w:spacing w:line="240" w:lineRule="auto"/>
        <w:jc w:val="center"/>
        <w:rPr>
          <w:b/>
          <w:bCs/>
          <w:color w:val="FF0000"/>
          <w:sz w:val="36"/>
          <w:szCs w:val="36"/>
        </w:rPr>
      </w:pPr>
      <w:r w:rsidRPr="00BC5245">
        <w:rPr>
          <w:b/>
          <w:bCs/>
          <w:color w:val="000000" w:themeColor="text1"/>
          <w:sz w:val="36"/>
          <w:szCs w:val="36"/>
        </w:rPr>
        <w:t>SUPATCHAI</w:t>
      </w:r>
      <w:r w:rsidR="00CB4B7B" w:rsidRPr="00BC5245">
        <w:rPr>
          <w:b/>
          <w:bCs/>
          <w:color w:val="000000" w:themeColor="text1"/>
          <w:sz w:val="36"/>
          <w:szCs w:val="36"/>
        </w:rPr>
        <w:t xml:space="preserve"> </w:t>
      </w:r>
      <w:r w:rsidRPr="00BC5245">
        <w:rPr>
          <w:b/>
          <w:bCs/>
          <w:color w:val="000000" w:themeColor="text1"/>
          <w:sz w:val="36"/>
          <w:szCs w:val="36"/>
        </w:rPr>
        <w:t>KAMAPORN</w:t>
      </w:r>
    </w:p>
    <w:p w:rsidR="00CB4B7B" w:rsidRPr="0017781C" w:rsidRDefault="00CB4B7B" w:rsidP="00991A87">
      <w:pPr>
        <w:spacing w:line="240" w:lineRule="auto"/>
        <w:jc w:val="center"/>
        <w:rPr>
          <w:b/>
          <w:bCs/>
        </w:rPr>
      </w:pPr>
    </w:p>
    <w:p w:rsidR="00CB4B7B" w:rsidRPr="0017781C" w:rsidRDefault="00CB4B7B" w:rsidP="00991A87">
      <w:pPr>
        <w:spacing w:line="240" w:lineRule="auto"/>
        <w:jc w:val="both"/>
        <w:rPr>
          <w:b/>
          <w:bCs/>
        </w:rPr>
      </w:pPr>
    </w:p>
    <w:p w:rsidR="00CB4B7B" w:rsidRPr="0017781C" w:rsidRDefault="00CB4B7B" w:rsidP="00991A87">
      <w:pPr>
        <w:spacing w:line="240" w:lineRule="auto"/>
        <w:jc w:val="both"/>
        <w:rPr>
          <w:b/>
          <w:bCs/>
        </w:rPr>
      </w:pPr>
    </w:p>
    <w:p w:rsidR="00CB4B7B" w:rsidRPr="0017781C" w:rsidRDefault="00CB4B7B" w:rsidP="00991A87">
      <w:pPr>
        <w:spacing w:line="240" w:lineRule="auto"/>
        <w:jc w:val="both"/>
        <w:rPr>
          <w:b/>
          <w:bCs/>
        </w:rPr>
      </w:pPr>
    </w:p>
    <w:p w:rsidR="00CB4B7B" w:rsidRPr="0017781C" w:rsidRDefault="00CB4B7B" w:rsidP="00991A87">
      <w:pPr>
        <w:spacing w:line="240" w:lineRule="auto"/>
        <w:jc w:val="both"/>
        <w:rPr>
          <w:b/>
          <w:bCs/>
        </w:rPr>
      </w:pPr>
    </w:p>
    <w:p w:rsidR="00CB4B7B" w:rsidRPr="0017781C" w:rsidRDefault="00CB4B7B" w:rsidP="00991A87">
      <w:pPr>
        <w:spacing w:line="240" w:lineRule="auto"/>
        <w:jc w:val="both"/>
        <w:rPr>
          <w:b/>
          <w:bCs/>
        </w:rPr>
      </w:pPr>
    </w:p>
    <w:p w:rsidR="00CC298C" w:rsidRPr="0017781C" w:rsidRDefault="00CC298C" w:rsidP="00991A87">
      <w:pPr>
        <w:spacing w:line="240" w:lineRule="auto"/>
        <w:jc w:val="both"/>
        <w:rPr>
          <w:b/>
          <w:bCs/>
          <w:cs/>
        </w:rPr>
      </w:pPr>
    </w:p>
    <w:p w:rsidR="00CB4B7B" w:rsidRPr="000B749A" w:rsidRDefault="00CB4B7B" w:rsidP="00991A87">
      <w:pPr>
        <w:spacing w:line="240" w:lineRule="auto"/>
        <w:jc w:val="center"/>
        <w:rPr>
          <w:b/>
          <w:bCs/>
          <w:sz w:val="22"/>
          <w:szCs w:val="22"/>
        </w:rPr>
      </w:pPr>
    </w:p>
    <w:p w:rsidR="00CC298C" w:rsidRPr="000B749A" w:rsidRDefault="00CC298C" w:rsidP="00991A87">
      <w:pPr>
        <w:spacing w:line="240" w:lineRule="auto"/>
        <w:jc w:val="center"/>
        <w:rPr>
          <w:b/>
          <w:bCs/>
          <w:sz w:val="2"/>
          <w:szCs w:val="2"/>
        </w:rPr>
      </w:pPr>
    </w:p>
    <w:p w:rsidR="00CB4B7B" w:rsidRPr="0017781C" w:rsidRDefault="000F27C3" w:rsidP="00991A87">
      <w:pPr>
        <w:autoSpaceDE w:val="0"/>
        <w:autoSpaceDN w:val="0"/>
        <w:adjustRightInd w:val="0"/>
        <w:spacing w:line="240" w:lineRule="auto"/>
        <w:jc w:val="center"/>
        <w:rPr>
          <w:rFonts w:eastAsia="AngsanaNew"/>
          <w:b/>
          <w:bCs/>
        </w:rPr>
      </w:pPr>
      <w:r w:rsidRPr="0017781C">
        <w:rPr>
          <w:rFonts w:eastAsia="AngsanaNew"/>
          <w:b/>
          <w:bCs/>
        </w:rPr>
        <w:t>A REPORT SUBMITTED IN PARTIAL FULFILLMENT OF THE REQUIREMENT</w:t>
      </w:r>
    </w:p>
    <w:p w:rsidR="00CB4B7B" w:rsidRPr="0017781C" w:rsidRDefault="000F27C3" w:rsidP="00991A87">
      <w:pPr>
        <w:autoSpaceDE w:val="0"/>
        <w:autoSpaceDN w:val="0"/>
        <w:adjustRightInd w:val="0"/>
        <w:spacing w:line="240" w:lineRule="auto"/>
        <w:jc w:val="center"/>
        <w:rPr>
          <w:rFonts w:eastAsia="AngsanaNew"/>
          <w:b/>
          <w:bCs/>
        </w:rPr>
      </w:pPr>
      <w:r w:rsidRPr="0017781C">
        <w:rPr>
          <w:rFonts w:eastAsia="AngsanaNew"/>
          <w:b/>
          <w:bCs/>
          <w:spacing w:val="-4"/>
        </w:rPr>
        <w:t>FOR THE BACHELOR DEGREE OF SCIENCE IN SOFTWARE ENGINEERING</w:t>
      </w:r>
      <w:r w:rsidRPr="0017781C">
        <w:rPr>
          <w:rFonts w:eastAsia="AngsanaNew"/>
          <w:b/>
          <w:bCs/>
          <w:cs/>
        </w:rPr>
        <w:t xml:space="preserve"> </w:t>
      </w:r>
    </w:p>
    <w:p w:rsidR="00CB4B7B" w:rsidRPr="0017781C" w:rsidRDefault="00CB4B7B" w:rsidP="00991A87">
      <w:pPr>
        <w:autoSpaceDE w:val="0"/>
        <w:autoSpaceDN w:val="0"/>
        <w:adjustRightInd w:val="0"/>
        <w:spacing w:line="240" w:lineRule="auto"/>
        <w:jc w:val="center"/>
        <w:rPr>
          <w:rFonts w:eastAsia="AngsanaNew"/>
          <w:b/>
          <w:bCs/>
        </w:rPr>
      </w:pPr>
      <w:r w:rsidRPr="0017781C">
        <w:rPr>
          <w:rFonts w:eastAsia="AngsanaNew"/>
          <w:b/>
          <w:bCs/>
        </w:rPr>
        <w:t>FACULTY OF INFORMATICS</w:t>
      </w:r>
      <w:r w:rsidR="008B33C1">
        <w:rPr>
          <w:rFonts w:eastAsia="AngsanaNew"/>
          <w:b/>
          <w:bCs/>
        </w:rPr>
        <w:t xml:space="preserve">, </w:t>
      </w:r>
      <w:r w:rsidRPr="0017781C">
        <w:rPr>
          <w:rFonts w:eastAsia="AngsanaNew"/>
          <w:b/>
          <w:bCs/>
        </w:rPr>
        <w:t>BURAPHA UNIVERSITY</w:t>
      </w:r>
    </w:p>
    <w:p w:rsidR="00CB4B7B" w:rsidRPr="007E1467" w:rsidRDefault="00CB4B7B" w:rsidP="00991A87">
      <w:pPr>
        <w:pStyle w:val="a3"/>
        <w:spacing w:line="240" w:lineRule="auto"/>
        <w:rPr>
          <w:cs/>
        </w:rPr>
        <w:sectPr w:rsidR="00CB4B7B" w:rsidRPr="007E1467" w:rsidSect="00232BD9">
          <w:headerReference w:type="default" r:id="rId9"/>
          <w:headerReference w:type="first" r:id="rId10"/>
          <w:pgSz w:w="11906" w:h="16838" w:code="9"/>
          <w:pgMar w:top="2160" w:right="1152" w:bottom="1008" w:left="1872" w:header="1008" w:footer="720" w:gutter="0"/>
          <w:pgNumType w:start="1"/>
          <w:cols w:space="720"/>
          <w:titlePg/>
          <w:docGrid w:linePitch="435"/>
        </w:sectPr>
      </w:pPr>
      <w:r w:rsidRPr="0017781C">
        <w:rPr>
          <w:b/>
          <w:bCs/>
        </w:rPr>
        <w:t>20</w:t>
      </w:r>
      <w:r w:rsidR="000B749A">
        <w:rPr>
          <w:rFonts w:hint="cs"/>
          <w:b/>
          <w:bCs/>
          <w:cs/>
        </w:rPr>
        <w:t>20</w:t>
      </w:r>
      <w:r w:rsidRPr="0017781C">
        <w:rPr>
          <w:b/>
          <w:bCs/>
          <w:cs/>
        </w:rPr>
        <w:t>.</w:t>
      </w:r>
      <w:r w:rsidR="00AD6338" w:rsidRPr="007E1467">
        <w:tab/>
      </w:r>
    </w:p>
    <w:p w:rsidR="00751999" w:rsidRDefault="00751999" w:rsidP="00751999">
      <w:pPr>
        <w:spacing w:line="240" w:lineRule="auto"/>
        <w:jc w:val="center"/>
        <w:rPr>
          <w:b/>
          <w:bCs/>
          <w:sz w:val="40"/>
          <w:szCs w:val="40"/>
        </w:rPr>
      </w:pPr>
      <w:r w:rsidRPr="00F5224E">
        <w:rPr>
          <w:b/>
          <w:bCs/>
          <w:sz w:val="40"/>
          <w:szCs w:val="40"/>
          <w:cs/>
        </w:rPr>
        <w:lastRenderedPageBreak/>
        <w:t>จดหมายนำส่งรายงานการปฏิบัติงานสหกิ</w:t>
      </w:r>
      <w:r>
        <w:rPr>
          <w:rFonts w:hint="cs"/>
          <w:b/>
          <w:bCs/>
          <w:sz w:val="40"/>
          <w:szCs w:val="40"/>
          <w:cs/>
        </w:rPr>
        <w:t>จศึกษา</w:t>
      </w:r>
    </w:p>
    <w:p w:rsidR="00751999" w:rsidRPr="007E1467" w:rsidRDefault="00751999" w:rsidP="00751999">
      <w:pPr>
        <w:spacing w:after="0" w:line="240" w:lineRule="auto"/>
        <w:jc w:val="right"/>
      </w:pPr>
      <w:r w:rsidRPr="007E1467">
        <w:rPr>
          <w:cs/>
        </w:rPr>
        <w:t>มหาวิทยาลัยบูรพา</w:t>
      </w:r>
    </w:p>
    <w:p w:rsidR="00751999" w:rsidRPr="00BB1954" w:rsidRDefault="00751999" w:rsidP="00751999">
      <w:pPr>
        <w:spacing w:after="0" w:line="240" w:lineRule="auto"/>
        <w:jc w:val="right"/>
        <w:rPr>
          <w:color w:val="000000" w:themeColor="text1"/>
        </w:rPr>
      </w:pPr>
      <w:r w:rsidRPr="00BB1954">
        <w:rPr>
          <w:color w:val="000000" w:themeColor="text1"/>
          <w:cs/>
        </w:rPr>
        <w:t xml:space="preserve">วันที่ </w:t>
      </w:r>
      <w:r w:rsidR="00BB1954" w:rsidRPr="00BB1954">
        <w:rPr>
          <w:rFonts w:hint="cs"/>
          <w:color w:val="000000" w:themeColor="text1"/>
          <w:cs/>
        </w:rPr>
        <w:t>30</w:t>
      </w:r>
      <w:r w:rsidR="00BB1954" w:rsidRPr="00BB1954">
        <w:rPr>
          <w:color w:val="000000" w:themeColor="text1"/>
          <w:cs/>
        </w:rPr>
        <w:t xml:space="preserve"> เดือนตุลาคม</w:t>
      </w:r>
      <w:r w:rsidRPr="00BB1954">
        <w:rPr>
          <w:color w:val="000000" w:themeColor="text1"/>
          <w:cs/>
        </w:rPr>
        <w:t xml:space="preserve"> พ.ศ. 25</w:t>
      </w:r>
      <w:r w:rsidR="00BB1954" w:rsidRPr="00BB1954">
        <w:rPr>
          <w:rFonts w:hint="cs"/>
          <w:color w:val="000000" w:themeColor="text1"/>
          <w:cs/>
        </w:rPr>
        <w:t>63</w:t>
      </w:r>
    </w:p>
    <w:p w:rsidR="00751999" w:rsidRPr="007E1467" w:rsidRDefault="00751999" w:rsidP="00751999">
      <w:pPr>
        <w:spacing w:after="0" w:line="240" w:lineRule="auto"/>
        <w:jc w:val="right"/>
      </w:pPr>
    </w:p>
    <w:p w:rsidR="00751999" w:rsidRPr="007E1467" w:rsidRDefault="00751999" w:rsidP="00751999">
      <w:pPr>
        <w:spacing w:after="0" w:line="240" w:lineRule="auto"/>
      </w:pPr>
      <w:r w:rsidRPr="007E1467">
        <w:rPr>
          <w:cs/>
        </w:rPr>
        <w:t>เรื่อง การส่งรายงานการปฏิบัติงานสหกิจศึกษา</w:t>
      </w:r>
    </w:p>
    <w:p w:rsidR="00751999" w:rsidRPr="007E1467" w:rsidRDefault="00751999" w:rsidP="00751999">
      <w:pPr>
        <w:spacing w:after="0" w:line="240" w:lineRule="auto"/>
      </w:pPr>
      <w:r w:rsidRPr="007E1467">
        <w:rPr>
          <w:cs/>
        </w:rPr>
        <w:t>เรียน อาจารย์ที่ปรึกษาสหกิจศึกษา สาขาวิชาวิศวกรรมซอฟต์แวร์</w:t>
      </w:r>
    </w:p>
    <w:p w:rsidR="00751999" w:rsidRPr="007E1467" w:rsidRDefault="00751999" w:rsidP="00751999">
      <w:pPr>
        <w:spacing w:after="0" w:line="240" w:lineRule="auto"/>
        <w:ind w:firstLine="720"/>
      </w:pPr>
      <w:r w:rsidRPr="007E1467">
        <w:rPr>
          <w:cs/>
        </w:rPr>
        <w:t xml:space="preserve">ตามที่ข้าพเจ้า </w:t>
      </w:r>
      <w:r w:rsidR="00DF777E" w:rsidRPr="00DF777E">
        <w:rPr>
          <w:cs/>
        </w:rPr>
        <w:t xml:space="preserve">นายสุพัฒชัย กามะพร </w:t>
      </w:r>
      <w:r w:rsidRPr="007E1467">
        <w:rPr>
          <w:cs/>
        </w:rPr>
        <w:t xml:space="preserve">รหัสนิสิต </w:t>
      </w:r>
      <w:r w:rsidR="00F76D0B" w:rsidRPr="00F76D0B">
        <w:rPr>
          <w:cs/>
        </w:rPr>
        <w:t>60160183</w:t>
      </w:r>
      <w:r w:rsidRPr="007E1467">
        <w:rPr>
          <w:color w:val="FF0000"/>
          <w:cs/>
        </w:rPr>
        <w:t xml:space="preserve">  </w:t>
      </w:r>
      <w:r w:rsidRPr="007E1467">
        <w:rPr>
          <w:cs/>
        </w:rPr>
        <w:t>นิสิตสาขาวิชาวิศวกรรมซอฟต์แวร์ คณะวิทยาการสารสนเทศ มหาวิทยาลัยบูรพา ได้รับอนุมัติให้ไปปฏิบัติงานสหกิจศึกษา ระหว่าง</w:t>
      </w:r>
      <w:r w:rsidRPr="00DA4708">
        <w:rPr>
          <w:cs/>
        </w:rPr>
        <w:t xml:space="preserve">วันที่ </w:t>
      </w:r>
      <w:r w:rsidR="00DA4708" w:rsidRPr="00DA4708">
        <w:rPr>
          <w:cs/>
        </w:rPr>
        <w:t>7</w:t>
      </w:r>
      <w:r w:rsidRPr="00DA4708">
        <w:rPr>
          <w:cs/>
        </w:rPr>
        <w:t xml:space="preserve"> </w:t>
      </w:r>
      <w:r w:rsidR="00DA4708" w:rsidRPr="00DA4708">
        <w:rPr>
          <w:cs/>
        </w:rPr>
        <w:t>กรกฎาคม</w:t>
      </w:r>
      <w:r w:rsidRPr="00DA4708">
        <w:rPr>
          <w:cs/>
        </w:rPr>
        <w:t xml:space="preserve"> </w:t>
      </w:r>
      <w:r w:rsidR="00DA4708" w:rsidRPr="00DA4708">
        <w:rPr>
          <w:cs/>
        </w:rPr>
        <w:t>พ.ศ. 2563</w:t>
      </w:r>
      <w:r w:rsidRPr="00DA4708">
        <w:rPr>
          <w:cs/>
        </w:rPr>
        <w:t xml:space="preserve"> ถึงวันที่ </w:t>
      </w:r>
      <w:r w:rsidR="00DA4708" w:rsidRPr="00DA4708">
        <w:rPr>
          <w:cs/>
        </w:rPr>
        <w:t>30</w:t>
      </w:r>
      <w:r w:rsidRPr="00DA4708">
        <w:rPr>
          <w:cs/>
        </w:rPr>
        <w:t xml:space="preserve"> </w:t>
      </w:r>
      <w:r w:rsidR="00DA4708" w:rsidRPr="00DA4708">
        <w:rPr>
          <w:cs/>
        </w:rPr>
        <w:t>ตุลาคม</w:t>
      </w:r>
      <w:r w:rsidRPr="00DA4708">
        <w:rPr>
          <w:cs/>
        </w:rPr>
        <w:t xml:space="preserve"> </w:t>
      </w:r>
      <w:r w:rsidR="00DA4708" w:rsidRPr="00DA4708">
        <w:rPr>
          <w:cs/>
        </w:rPr>
        <w:t>พ.ศ. 2563</w:t>
      </w:r>
      <w:r w:rsidRPr="007E1467">
        <w:rPr>
          <w:color w:val="FF0000"/>
          <w:cs/>
        </w:rPr>
        <w:t xml:space="preserve"> </w:t>
      </w:r>
      <w:r w:rsidRPr="007E1467">
        <w:rPr>
          <w:cs/>
        </w:rPr>
        <w:t>ในตําแหน่งนิสิตปฏิบัติงานสหกิจศึกษาที่</w:t>
      </w:r>
      <w:r w:rsidR="00DA4708" w:rsidRPr="00DA4708">
        <w:rPr>
          <w:cs/>
        </w:rPr>
        <w:t>บริษัท สยาม เด็นโซ่ แมนูแฟคเจอริ่ง จำกัด</w:t>
      </w:r>
      <w:r w:rsidR="00DA4708">
        <w:rPr>
          <w:rFonts w:hint="cs"/>
          <w:cs/>
        </w:rPr>
        <w:t xml:space="preserve"> </w:t>
      </w:r>
      <w:r w:rsidRPr="007E1467">
        <w:rPr>
          <w:cs/>
        </w:rPr>
        <w:t>และได้รับมอบหมายจากสถานประกอบการ และพนักงานที่ปรึกษา (</w:t>
      </w:r>
      <w:r w:rsidRPr="007E1467">
        <w:t>Job Supervisor</w:t>
      </w:r>
      <w:r w:rsidRPr="007E1467">
        <w:rPr>
          <w:cs/>
        </w:rPr>
        <w:t>) ให้ทํารายงาน</w:t>
      </w:r>
      <w:r w:rsidRPr="00DA4708">
        <w:rPr>
          <w:cs/>
        </w:rPr>
        <w:t>เรื่อง</w:t>
      </w:r>
      <w:r w:rsidR="00DA4708" w:rsidRPr="00DA4708">
        <w:rPr>
          <w:cs/>
        </w:rPr>
        <w:t>ระบบเปลี่ยนแปลงกระบวนการทํางาน</w:t>
      </w:r>
      <w:r w:rsidR="00DA4708" w:rsidRPr="00DA4708">
        <w:rPr>
          <w:rFonts w:hint="cs"/>
          <w:cs/>
        </w:rPr>
        <w:t xml:space="preserve"> </w:t>
      </w:r>
      <w:r w:rsidRPr="007E1467">
        <w:rPr>
          <w:cs/>
        </w:rPr>
        <w:t xml:space="preserve">บัดนี้ข้าพเจ้าได้ปฏิบัติงานสหกิจศึกษาสิ้นสุดลงแล้ว การนี้จึงขอส่งรายงานการปฏิบัติงานสหกิจศึกษา จํานวน </w:t>
      </w:r>
      <w:r w:rsidRPr="007E1467">
        <w:t>1</w:t>
      </w:r>
      <w:r w:rsidRPr="007E1467">
        <w:rPr>
          <w:cs/>
        </w:rPr>
        <w:t xml:space="preserve"> เล่ม เพื่อดําเนินการให้คําแนะนําปรึกษาต่อไป</w:t>
      </w:r>
    </w:p>
    <w:p w:rsidR="00751999" w:rsidRPr="007E1467" w:rsidRDefault="00751999" w:rsidP="00751999">
      <w:pPr>
        <w:spacing w:after="0" w:line="240" w:lineRule="auto"/>
        <w:ind w:firstLine="720"/>
      </w:pPr>
    </w:p>
    <w:p w:rsidR="00751999" w:rsidRPr="007E1467" w:rsidRDefault="00751999" w:rsidP="00751999">
      <w:pPr>
        <w:spacing w:after="0" w:line="240" w:lineRule="auto"/>
        <w:ind w:firstLine="720"/>
      </w:pPr>
      <w:r w:rsidRPr="007E1467">
        <w:rPr>
          <w:cs/>
        </w:rPr>
        <w:t>จึงเรียนมาเพื่อโปรดพิจารณา</w:t>
      </w:r>
      <w:r w:rsidRPr="007E1467">
        <w:rPr>
          <w:cs/>
        </w:rPr>
        <w:tab/>
      </w:r>
    </w:p>
    <w:p w:rsidR="00751999" w:rsidRPr="007E1467" w:rsidRDefault="00751999" w:rsidP="00751999">
      <w:pPr>
        <w:spacing w:after="0" w:line="240" w:lineRule="auto"/>
        <w:ind w:firstLine="720"/>
      </w:pPr>
      <w:r w:rsidRPr="007E1467">
        <w:rPr>
          <w:cs/>
        </w:rPr>
        <w:tab/>
      </w:r>
      <w:r w:rsidRPr="007E1467">
        <w:rPr>
          <w:cs/>
        </w:rPr>
        <w:tab/>
      </w:r>
      <w:r w:rsidRPr="007E1467">
        <w:rPr>
          <w:cs/>
        </w:rPr>
        <w:tab/>
      </w:r>
    </w:p>
    <w:p w:rsidR="00751999" w:rsidRPr="007E1467" w:rsidRDefault="00751999" w:rsidP="00751999">
      <w:pPr>
        <w:spacing w:after="0" w:line="240" w:lineRule="auto"/>
        <w:ind w:left="6480"/>
        <w:jc w:val="both"/>
      </w:pPr>
      <w:r w:rsidRPr="007E1467">
        <w:rPr>
          <w:cs/>
        </w:rPr>
        <w:t>ขอแสดงความนับถือ</w:t>
      </w:r>
    </w:p>
    <w:p w:rsidR="00751999" w:rsidRPr="007E1467" w:rsidRDefault="00751999" w:rsidP="00751999">
      <w:pPr>
        <w:spacing w:after="0" w:line="240" w:lineRule="auto"/>
        <w:jc w:val="right"/>
      </w:pPr>
    </w:p>
    <w:p w:rsidR="00751999" w:rsidRPr="007E1467" w:rsidRDefault="00751999" w:rsidP="00751999">
      <w:pPr>
        <w:spacing w:after="0" w:line="240" w:lineRule="auto"/>
        <w:ind w:left="5760"/>
        <w:jc w:val="both"/>
        <w:rPr>
          <w:cs/>
        </w:rPr>
      </w:pPr>
      <w:r w:rsidRPr="007E1467">
        <w:rPr>
          <w:cs/>
        </w:rPr>
        <w:t xml:space="preserve">      (</w:t>
      </w:r>
      <w:r w:rsidR="00D360CB">
        <w:rPr>
          <w:color w:val="000000" w:themeColor="text1"/>
          <w:cs/>
        </w:rPr>
        <w:t xml:space="preserve">นายสุพัฒชัย   </w:t>
      </w:r>
      <w:r w:rsidR="00D360CB" w:rsidRPr="00D360CB">
        <w:rPr>
          <w:rFonts w:hint="cs"/>
          <w:color w:val="000000" w:themeColor="text1"/>
          <w:cs/>
        </w:rPr>
        <w:t>กามะพร</w:t>
      </w:r>
      <w:r w:rsidRPr="007E1467">
        <w:rPr>
          <w:cs/>
        </w:rPr>
        <w:t xml:space="preserve">) </w:t>
      </w:r>
      <w:r w:rsidRPr="007E1467">
        <w:tab/>
      </w:r>
    </w:p>
    <w:p w:rsidR="00751999" w:rsidRPr="007E1467" w:rsidRDefault="00751999" w:rsidP="00751999">
      <w:pPr>
        <w:pStyle w:val="a3"/>
        <w:tabs>
          <w:tab w:val="left" w:pos="3807"/>
          <w:tab w:val="center" w:pos="4297"/>
        </w:tabs>
        <w:spacing w:line="240" w:lineRule="auto"/>
        <w:jc w:val="left"/>
      </w:pPr>
    </w:p>
    <w:p w:rsidR="00751999" w:rsidRPr="007E1467" w:rsidRDefault="00751999" w:rsidP="00751999">
      <w:pPr>
        <w:pStyle w:val="a3"/>
        <w:tabs>
          <w:tab w:val="left" w:pos="3807"/>
          <w:tab w:val="center" w:pos="4297"/>
        </w:tabs>
        <w:spacing w:line="240" w:lineRule="auto"/>
        <w:jc w:val="left"/>
      </w:pPr>
    </w:p>
    <w:p w:rsidR="00751999" w:rsidRPr="00D360CB" w:rsidRDefault="00751999" w:rsidP="00751999">
      <w:pPr>
        <w:spacing w:line="240" w:lineRule="auto"/>
        <w:jc w:val="center"/>
        <w:rPr>
          <w:b/>
          <w:bCs/>
          <w:sz w:val="40"/>
          <w:szCs w:val="40"/>
          <w:cs/>
        </w:rPr>
        <w:sectPr w:rsidR="00751999" w:rsidRPr="00D360CB" w:rsidSect="00232BD9">
          <w:pgSz w:w="11906" w:h="16838" w:code="9"/>
          <w:pgMar w:top="2160" w:right="1152" w:bottom="1008" w:left="1872" w:header="1008" w:footer="720" w:gutter="0"/>
          <w:pgNumType w:start="1"/>
          <w:cols w:space="720"/>
          <w:titlePg/>
          <w:docGrid w:linePitch="435"/>
        </w:sectPr>
      </w:pPr>
    </w:p>
    <w:p w:rsidR="009C13DF" w:rsidRPr="007E1467" w:rsidRDefault="000D4217" w:rsidP="00751999">
      <w:pPr>
        <w:tabs>
          <w:tab w:val="left" w:pos="1440"/>
        </w:tabs>
        <w:spacing w:line="240" w:lineRule="auto"/>
        <w:jc w:val="center"/>
        <w:rPr>
          <w:cs/>
        </w:rPr>
      </w:pPr>
      <w:r w:rsidRPr="007E1467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3808DC58" wp14:editId="46F9FCDA">
                <wp:simplePos x="0" y="0"/>
                <wp:positionH relativeFrom="column">
                  <wp:posOffset>5596724</wp:posOffset>
                </wp:positionH>
                <wp:positionV relativeFrom="paragraph">
                  <wp:posOffset>-717605</wp:posOffset>
                </wp:positionV>
                <wp:extent cx="342900" cy="228600"/>
                <wp:effectExtent l="0" t="0" r="0" b="0"/>
                <wp:wrapNone/>
                <wp:docPr id="129" name="Rectangle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2286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5727B392" id="Rectangle 129" o:spid="_x0000_s1026" style="position:absolute;margin-left:440.7pt;margin-top:-56.5pt;width:27pt;height:18pt;z-index:251798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" fillcolor="white [3212]" stroked="f" strokeweight="1pt"/>
            </w:pict>
          </mc:Fallback>
        </mc:AlternateContent>
      </w:r>
      <w:r w:rsidR="00A6080A" w:rsidRPr="007E1467">
        <w:rPr>
          <w:noProof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7F660BB6" wp14:editId="08DC4121">
                <wp:simplePos x="0" y="0"/>
                <wp:positionH relativeFrom="column">
                  <wp:posOffset>6284362</wp:posOffset>
                </wp:positionH>
                <wp:positionV relativeFrom="paragraph">
                  <wp:posOffset>-685800</wp:posOffset>
                </wp:positionV>
                <wp:extent cx="228600" cy="342900"/>
                <wp:effectExtent l="0" t="0" r="0" b="0"/>
                <wp:wrapNone/>
                <wp:docPr id="127" name="Rectangle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3429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06CE323D" id="Rectangle 127" o:spid="_x0000_s1026" style="position:absolute;margin-left:494.85pt;margin-top:-54pt;width:18pt;height:27pt;z-index:251794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" fillcolor="white [3212]" stroked="f" strokeweight="1pt"/>
            </w:pict>
          </mc:Fallback>
        </mc:AlternateContent>
      </w:r>
      <w:r w:rsidR="0067001D" w:rsidRPr="007E1467">
        <w:rPr>
          <w:noProof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04BB33C8" wp14:editId="1CBE3A41">
                <wp:simplePos x="0" y="0"/>
                <wp:positionH relativeFrom="column">
                  <wp:posOffset>5713026</wp:posOffset>
                </wp:positionH>
                <wp:positionV relativeFrom="paragraph">
                  <wp:posOffset>-603323</wp:posOffset>
                </wp:positionV>
                <wp:extent cx="228600" cy="291217"/>
                <wp:effectExtent l="0" t="0" r="0" b="0"/>
                <wp:wrapNone/>
                <wp:docPr id="15" name="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91217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3F118228" id="Rectangle 15" o:spid="_x0000_s1026" style="position:absolute;margin-left:449.85pt;margin-top:-47.5pt;width:18pt;height:22.95pt;z-index:251785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" fillcolor="white [3212]" stroked="f" strokeweight="1pt"/>
            </w:pict>
          </mc:Fallback>
        </mc:AlternateContent>
      </w:r>
    </w:p>
    <w:p w:rsidR="009C13DF" w:rsidRPr="007E1467" w:rsidRDefault="009C13DF" w:rsidP="00991A87">
      <w:pPr>
        <w:tabs>
          <w:tab w:val="left" w:pos="1440"/>
        </w:tabs>
        <w:spacing w:line="240" w:lineRule="auto"/>
        <w:jc w:val="center"/>
      </w:pPr>
      <w:r w:rsidRPr="007E1467">
        <w:rPr>
          <w:noProof/>
        </w:rPr>
        <mc:AlternateContent>
          <mc:Choice Requires="wps">
            <w:drawing>
              <wp:anchor distT="0" distB="0" distL="114300" distR="114300" simplePos="0" relativeHeight="251845632" behindDoc="0" locked="0" layoutInCell="1" allowOverlap="1" wp14:anchorId="7B331BA7" wp14:editId="72B8D5F1">
                <wp:simplePos x="0" y="0"/>
                <wp:positionH relativeFrom="column">
                  <wp:posOffset>5486400</wp:posOffset>
                </wp:positionH>
                <wp:positionV relativeFrom="paragraph">
                  <wp:posOffset>-537210</wp:posOffset>
                </wp:positionV>
                <wp:extent cx="228600" cy="291217"/>
                <wp:effectExtent l="0" t="0" r="0" b="0"/>
                <wp:wrapNone/>
                <wp:docPr id="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91217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511D99D8" id="Rectangle 2" o:spid="_x0000_s1026" style="position:absolute;margin-left:6in;margin-top:-42.3pt;width:18pt;height:22.95pt;z-index:251845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" fillcolor="white [3212]" stroked="f" strokeweight="1pt"/>
            </w:pict>
          </mc:Fallback>
        </mc:AlternateContent>
      </w:r>
      <w:r w:rsidRPr="007E1467">
        <w:rPr>
          <w:noProof/>
        </w:rPr>
        <w:drawing>
          <wp:anchor distT="0" distB="0" distL="114300" distR="114300" simplePos="0" relativeHeight="251844608" behindDoc="1" locked="0" layoutInCell="0" allowOverlap="1" wp14:anchorId="37F47D8E" wp14:editId="398185EE">
            <wp:simplePos x="0" y="0"/>
            <wp:positionH relativeFrom="margin">
              <wp:align>center</wp:align>
            </wp:positionH>
            <wp:positionV relativeFrom="paragraph">
              <wp:posOffset>-242038</wp:posOffset>
            </wp:positionV>
            <wp:extent cx="933450" cy="885825"/>
            <wp:effectExtent l="0" t="0" r="0" b="9525"/>
            <wp:wrapNone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3450" cy="885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C13DF" w:rsidRPr="007E1467" w:rsidRDefault="009C13DF" w:rsidP="00991A87">
      <w:pPr>
        <w:tabs>
          <w:tab w:val="left" w:pos="1440"/>
        </w:tabs>
        <w:spacing w:line="240" w:lineRule="auto"/>
        <w:jc w:val="center"/>
      </w:pPr>
    </w:p>
    <w:p w:rsidR="009C13DF" w:rsidRPr="007E1467" w:rsidRDefault="009C13DF" w:rsidP="00991A87">
      <w:pPr>
        <w:tabs>
          <w:tab w:val="left" w:pos="1440"/>
        </w:tabs>
        <w:spacing w:line="240" w:lineRule="auto"/>
        <w:jc w:val="center"/>
      </w:pPr>
      <w:r w:rsidRPr="007E1467">
        <w:rPr>
          <w:cs/>
        </w:rPr>
        <w:t>คณะวิทยาการสารสนเทศ  มหาวิทยาลัยบูรพา</w:t>
      </w:r>
    </w:p>
    <w:p w:rsidR="009C13DF" w:rsidRPr="00F5224E" w:rsidRDefault="009C13DF" w:rsidP="00751999">
      <w:pPr>
        <w:spacing w:line="240" w:lineRule="auto"/>
        <w:jc w:val="center"/>
        <w:rPr>
          <w:b/>
          <w:bCs/>
          <w:sz w:val="36"/>
          <w:szCs w:val="36"/>
        </w:rPr>
      </w:pPr>
      <w:r w:rsidRPr="00F5224E">
        <w:rPr>
          <w:b/>
          <w:bCs/>
          <w:sz w:val="36"/>
          <w:szCs w:val="36"/>
          <w:cs/>
        </w:rPr>
        <w:t>ใบรับรองรายงานผลการปฏิบัติงานสหกิจศึกษา</w:t>
      </w:r>
    </w:p>
    <w:p w:rsidR="009C13DF" w:rsidRPr="007E1467" w:rsidRDefault="009C13DF" w:rsidP="00991A87">
      <w:pPr>
        <w:tabs>
          <w:tab w:val="left" w:pos="1440"/>
        </w:tabs>
        <w:spacing w:after="0" w:line="240" w:lineRule="auto"/>
        <w:ind w:left="720"/>
        <w:jc w:val="both"/>
      </w:pPr>
      <w:r w:rsidRPr="007E1467">
        <w:rPr>
          <w:cs/>
        </w:rPr>
        <w:t>หัวข้อโครงงาน</w:t>
      </w:r>
      <w:r w:rsidRPr="007E1467">
        <w:tab/>
      </w:r>
      <w:r w:rsidRPr="007E1467">
        <w:tab/>
      </w:r>
      <w:r w:rsidR="00C347D0" w:rsidRPr="00C347D0">
        <w:rPr>
          <w:cs/>
        </w:rPr>
        <w:t>ระบบเปลี่ยนแปลงกระบวนการทํางาน</w:t>
      </w:r>
    </w:p>
    <w:p w:rsidR="009C13DF" w:rsidRPr="00D201DE" w:rsidRDefault="009C13DF" w:rsidP="00991A87">
      <w:pPr>
        <w:tabs>
          <w:tab w:val="left" w:pos="1440"/>
        </w:tabs>
        <w:spacing w:after="0" w:line="240" w:lineRule="auto"/>
        <w:ind w:left="720"/>
        <w:jc w:val="both"/>
        <w:rPr>
          <w:u w:val="dotted"/>
        </w:rPr>
      </w:pPr>
      <w:r w:rsidRPr="007E1467">
        <w:tab/>
      </w:r>
      <w:r w:rsidRPr="007E1467">
        <w:tab/>
      </w:r>
      <w:r w:rsidRPr="007E1467">
        <w:tab/>
      </w:r>
      <w:r w:rsidR="00D201DE">
        <w:rPr>
          <w:u w:val="dotted"/>
        </w:rPr>
        <w:t>(</w:t>
      </w:r>
      <w:r w:rsidR="00D201DE" w:rsidRPr="00D201DE">
        <w:t>Process Change Report System</w:t>
      </w:r>
      <w:r w:rsidRPr="00D201DE">
        <w:rPr>
          <w:u w:val="dotted"/>
          <w:cs/>
        </w:rPr>
        <w:t>)</w:t>
      </w:r>
    </w:p>
    <w:p w:rsidR="009C13DF" w:rsidRPr="007E1467" w:rsidRDefault="009C13DF" w:rsidP="00991A87">
      <w:pPr>
        <w:tabs>
          <w:tab w:val="left" w:pos="1440"/>
        </w:tabs>
        <w:spacing w:after="0" w:line="240" w:lineRule="auto"/>
        <w:ind w:left="2138" w:hanging="1418"/>
        <w:rPr>
          <w:cs/>
        </w:rPr>
      </w:pPr>
      <w:r w:rsidRPr="007E1467">
        <w:rPr>
          <w:cs/>
        </w:rPr>
        <w:t xml:space="preserve">ชื่อนิสิต      </w:t>
      </w:r>
      <w:r w:rsidRPr="007E1467">
        <w:tab/>
      </w:r>
      <w:r w:rsidRPr="007E1467">
        <w:tab/>
      </w:r>
      <w:r w:rsidRPr="007E1467">
        <w:tab/>
      </w:r>
      <w:r w:rsidR="0092000A" w:rsidRPr="0092000A">
        <w:rPr>
          <w:rFonts w:hint="cs"/>
          <w:cs/>
        </w:rPr>
        <w:t>นาย สุพัฒชัย กามะพร</w:t>
      </w:r>
    </w:p>
    <w:p w:rsidR="009C13DF" w:rsidRPr="007E1467" w:rsidRDefault="009C13DF" w:rsidP="00991A87">
      <w:pPr>
        <w:tabs>
          <w:tab w:val="left" w:pos="1440"/>
        </w:tabs>
        <w:spacing w:after="0" w:line="240" w:lineRule="auto"/>
        <w:ind w:left="2138" w:hanging="1418"/>
      </w:pPr>
      <w:r w:rsidRPr="007E1467">
        <w:rPr>
          <w:cs/>
        </w:rPr>
        <w:t xml:space="preserve">รหัสประจำตัว  </w:t>
      </w:r>
      <w:r w:rsidRPr="007E1467">
        <w:tab/>
      </w:r>
      <w:r w:rsidRPr="007E1467">
        <w:tab/>
      </w:r>
      <w:r w:rsidRPr="007E1467">
        <w:tab/>
      </w:r>
      <w:r w:rsidR="0092000A" w:rsidRPr="0092000A">
        <w:t>60160183</w:t>
      </w:r>
    </w:p>
    <w:p w:rsidR="009C13DF" w:rsidRPr="007E1467" w:rsidRDefault="009C13DF" w:rsidP="00991A87">
      <w:pPr>
        <w:tabs>
          <w:tab w:val="left" w:pos="1980"/>
        </w:tabs>
        <w:spacing w:after="0" w:line="240" w:lineRule="auto"/>
        <w:ind w:left="720"/>
      </w:pPr>
      <w:r w:rsidRPr="007E1467">
        <w:rPr>
          <w:cs/>
        </w:rPr>
        <w:t xml:space="preserve">อาจารย์ที่ปรึกษา      </w:t>
      </w:r>
      <w:r w:rsidRPr="007E1467">
        <w:tab/>
      </w:r>
      <w:r w:rsidRPr="007E1467">
        <w:rPr>
          <w:color w:val="FF0000"/>
          <w:u w:val="dotted"/>
          <w:cs/>
        </w:rPr>
        <w:t>คำนำหน้า ชื่อ – นามสกุล</w:t>
      </w:r>
    </w:p>
    <w:p w:rsidR="009C13DF" w:rsidRPr="007E1467" w:rsidRDefault="009C13DF" w:rsidP="00991A87">
      <w:pPr>
        <w:tabs>
          <w:tab w:val="left" w:pos="1980"/>
        </w:tabs>
        <w:spacing w:after="0" w:line="240" w:lineRule="auto"/>
        <w:ind w:left="720"/>
        <w:rPr>
          <w:cs/>
        </w:rPr>
      </w:pPr>
      <w:r w:rsidRPr="007E1467">
        <w:rPr>
          <w:cs/>
        </w:rPr>
        <w:t>อาจารย์ที่ปรึกษาร่วม</w:t>
      </w:r>
      <w:r w:rsidRPr="007E1467">
        <w:tab/>
      </w:r>
      <w:r w:rsidRPr="007E1467">
        <w:rPr>
          <w:color w:val="FF0000"/>
          <w:u w:val="dotted"/>
          <w:cs/>
        </w:rPr>
        <w:t>คำนำหน้า ชื่อ – นามสกุล</w:t>
      </w:r>
    </w:p>
    <w:p w:rsidR="009C13DF" w:rsidRPr="007E1467" w:rsidRDefault="009C13DF" w:rsidP="00991A87">
      <w:pPr>
        <w:tabs>
          <w:tab w:val="left" w:pos="1980"/>
        </w:tabs>
        <w:spacing w:after="0" w:line="240" w:lineRule="auto"/>
        <w:ind w:left="720"/>
        <w:rPr>
          <w:cs/>
        </w:rPr>
      </w:pPr>
      <w:r w:rsidRPr="007E1467">
        <w:rPr>
          <w:cs/>
        </w:rPr>
        <w:t xml:space="preserve">วันที่สอบ     </w:t>
      </w:r>
      <w:r w:rsidRPr="007E1467">
        <w:tab/>
      </w:r>
      <w:r w:rsidRPr="007E1467">
        <w:tab/>
      </w:r>
      <w:r w:rsidRPr="007E1467">
        <w:rPr>
          <w:cs/>
        </w:rPr>
        <w:tab/>
      </w:r>
      <w:r w:rsidRPr="007E1467">
        <w:rPr>
          <w:color w:val="FF0000"/>
          <w:u w:val="dotted"/>
          <w:cs/>
        </w:rPr>
        <w:t>วันที่ เดือน</w:t>
      </w:r>
      <w:r w:rsidRPr="007E1467">
        <w:rPr>
          <w:color w:val="FF0000"/>
          <w:cs/>
        </w:rPr>
        <w:t xml:space="preserve"> พ.ศ. </w:t>
      </w:r>
      <w:r w:rsidR="0053375D" w:rsidRPr="007E1467">
        <w:rPr>
          <w:color w:val="FF0000"/>
          <w:cs/>
        </w:rPr>
        <w:t>25</w:t>
      </w:r>
      <w:r w:rsidR="0072715B">
        <w:rPr>
          <w:color w:val="FF0000"/>
        </w:rPr>
        <w:t>6</w:t>
      </w:r>
      <w:r w:rsidR="000B749A">
        <w:rPr>
          <w:color w:val="FF0000"/>
        </w:rPr>
        <w:t>3</w:t>
      </w:r>
    </w:p>
    <w:p w:rsidR="009C13DF" w:rsidRPr="007E1467" w:rsidRDefault="009C13DF" w:rsidP="00991A87">
      <w:pPr>
        <w:spacing w:line="240" w:lineRule="auto"/>
      </w:pPr>
      <w:r w:rsidRPr="007E1467">
        <w:rPr>
          <w:noProof/>
        </w:rPr>
        <mc:AlternateContent>
          <mc:Choice Requires="wps">
            <w:drawing>
              <wp:anchor distT="0" distB="0" distL="114300" distR="114300" simplePos="0" relativeHeight="251843584" behindDoc="0" locked="0" layoutInCell="0" allowOverlap="1" wp14:anchorId="38FBD108" wp14:editId="2F8EE404">
                <wp:simplePos x="0" y="0"/>
                <wp:positionH relativeFrom="margin">
                  <wp:align>center</wp:align>
                </wp:positionH>
                <wp:positionV relativeFrom="paragraph">
                  <wp:posOffset>128905</wp:posOffset>
                </wp:positionV>
                <wp:extent cx="5212080" cy="0"/>
                <wp:effectExtent l="0" t="0" r="26670" b="19050"/>
                <wp:wrapTopAndBottom/>
                <wp:docPr id="82" name="Straight Connector 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212080" cy="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line w14:anchorId="0ACAE517" id="Straight Connector 82" o:spid="_x0000_s1026" style="position:absolute;z-index:25184358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page;mso-height-relative:page" from="0,10.15pt" to="410.4pt,10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" o:allowincell="f">
                <w10:wrap type="topAndBottom" anchorx="margin"/>
              </v:line>
            </w:pict>
          </mc:Fallback>
        </mc:AlternateContent>
      </w:r>
      <w:r w:rsidRPr="007E1467">
        <w:rPr>
          <w:noProof/>
        </w:rPr>
        <w:drawing>
          <wp:anchor distT="0" distB="0" distL="114300" distR="114300" simplePos="0" relativeHeight="251842560" behindDoc="1" locked="0" layoutInCell="0" allowOverlap="1" wp14:anchorId="17CE4B91" wp14:editId="6035B28B">
            <wp:simplePos x="0" y="0"/>
            <wp:positionH relativeFrom="margin">
              <wp:align>center</wp:align>
            </wp:positionH>
            <wp:positionV relativeFrom="paragraph">
              <wp:posOffset>261591</wp:posOffset>
            </wp:positionV>
            <wp:extent cx="3931920" cy="3731260"/>
            <wp:effectExtent l="0" t="0" r="0" b="2540"/>
            <wp:wrapNone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lum bright="90000" contrast="-80000"/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1920" cy="3731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C13DF" w:rsidRPr="007E1467" w:rsidRDefault="009C13DF" w:rsidP="00991A87">
      <w:pPr>
        <w:tabs>
          <w:tab w:val="left" w:pos="1440"/>
          <w:tab w:val="left" w:pos="3600"/>
        </w:tabs>
        <w:spacing w:before="60" w:after="0" w:line="240" w:lineRule="auto"/>
        <w:jc w:val="center"/>
        <w:rPr>
          <w:rFonts w:eastAsia="Times New Roman"/>
        </w:rPr>
      </w:pPr>
      <w:r w:rsidRPr="007E1467">
        <w:rPr>
          <w:rFonts w:eastAsia="Times New Roman"/>
          <w:cs/>
        </w:rPr>
        <w:t xml:space="preserve">รายงานผลการปฏิบัติงานสหกิจศึกษาฉบับนี้ได้ผ่านการเห็นชอบจากคณะกรรมการสอบ </w:t>
      </w:r>
    </w:p>
    <w:p w:rsidR="009C13DF" w:rsidRPr="007E1467" w:rsidRDefault="009C13DF" w:rsidP="00991A87">
      <w:pPr>
        <w:tabs>
          <w:tab w:val="left" w:pos="1440"/>
          <w:tab w:val="left" w:pos="3600"/>
        </w:tabs>
        <w:spacing w:before="60" w:after="0" w:line="240" w:lineRule="auto"/>
        <w:jc w:val="center"/>
        <w:rPr>
          <w:rFonts w:eastAsia="Times New Roman"/>
        </w:rPr>
      </w:pPr>
      <w:r w:rsidRPr="007E1467">
        <w:rPr>
          <w:rFonts w:eastAsia="Times New Roman"/>
          <w:cs/>
        </w:rPr>
        <w:t xml:space="preserve">ให้เป็นรายงานการปฏิบัติงานสหกิจศึกษาหลักสูตรวิทยาศาสตรบัณฑิต  </w:t>
      </w:r>
    </w:p>
    <w:p w:rsidR="009C13DF" w:rsidRPr="007E1467" w:rsidRDefault="009C13DF" w:rsidP="00991A87">
      <w:pPr>
        <w:tabs>
          <w:tab w:val="left" w:pos="1440"/>
          <w:tab w:val="left" w:pos="3600"/>
        </w:tabs>
        <w:spacing w:before="60" w:after="0" w:line="240" w:lineRule="auto"/>
        <w:jc w:val="center"/>
      </w:pPr>
      <w:r w:rsidRPr="007E1467">
        <w:rPr>
          <w:rFonts w:eastAsia="Times New Roman"/>
          <w:cs/>
        </w:rPr>
        <w:t xml:space="preserve"> สาขาวิชาวิศวกรรมซอฟต์แวร์</w:t>
      </w:r>
    </w:p>
    <w:tbl>
      <w:tblPr>
        <w:tblpPr w:leftFromText="180" w:rightFromText="180" w:vertAnchor="text" w:horzAnchor="margin" w:tblpXSpec="center" w:tblpY="576"/>
        <w:tblW w:w="0" w:type="auto"/>
        <w:tblLayout w:type="fixed"/>
        <w:tblLook w:val="0000" w:firstRow="0" w:lastRow="0" w:firstColumn="0" w:lastColumn="0" w:noHBand="0" w:noVBand="0"/>
      </w:tblPr>
      <w:tblGrid>
        <w:gridCol w:w="4261"/>
        <w:gridCol w:w="4261"/>
      </w:tblGrid>
      <w:tr w:rsidR="009C13DF" w:rsidRPr="007E1467" w:rsidTr="00A92467">
        <w:trPr>
          <w:trHeight w:val="1368"/>
        </w:trPr>
        <w:tc>
          <w:tcPr>
            <w:tcW w:w="4261" w:type="dxa"/>
          </w:tcPr>
          <w:p w:rsidR="009C13DF" w:rsidRPr="007E1467" w:rsidRDefault="00AE0E44" w:rsidP="006F140F">
            <w:pPr>
              <w:tabs>
                <w:tab w:val="left" w:pos="1440"/>
                <w:tab w:val="left" w:pos="3600"/>
              </w:tabs>
              <w:spacing w:before="0" w:after="0" w:line="240" w:lineRule="auto"/>
              <w:jc w:val="center"/>
            </w:pPr>
            <w:r>
              <w:rPr>
                <w:cs/>
              </w:rPr>
              <w:t>……</w:t>
            </w:r>
            <w:r w:rsidR="009C13DF" w:rsidRPr="007E1467">
              <w:rPr>
                <w:cs/>
              </w:rPr>
              <w:t>…</w:t>
            </w:r>
            <w:r>
              <w:rPr>
                <w:rFonts w:hint="cs"/>
                <w:cs/>
              </w:rPr>
              <w:t>ชื่อ อาจารย์ที่ปรึกษาร่วม</w:t>
            </w:r>
            <w:r w:rsidR="009C13DF" w:rsidRPr="007E1467">
              <w:rPr>
                <w:cs/>
              </w:rPr>
              <w:t>………</w:t>
            </w:r>
          </w:p>
          <w:p w:rsidR="009C13DF" w:rsidRPr="007E1467" w:rsidRDefault="009C13DF" w:rsidP="006F140F">
            <w:pPr>
              <w:tabs>
                <w:tab w:val="left" w:pos="1440"/>
                <w:tab w:val="left" w:pos="3600"/>
              </w:tabs>
              <w:spacing w:before="0" w:after="0" w:line="240" w:lineRule="auto"/>
              <w:jc w:val="center"/>
            </w:pPr>
            <w:r w:rsidRPr="007E1467">
              <w:rPr>
                <w:cs/>
              </w:rPr>
              <w:t>(</w:t>
            </w:r>
            <w:r w:rsidRPr="007E1467">
              <w:rPr>
                <w:color w:val="FF0000"/>
                <w:cs/>
              </w:rPr>
              <w:t>คำนำหน้า ชื่อ – นามสกุล</w:t>
            </w:r>
            <w:r w:rsidRPr="007E1467">
              <w:rPr>
                <w:cs/>
              </w:rPr>
              <w:t>)</w:t>
            </w:r>
          </w:p>
          <w:p w:rsidR="009C13DF" w:rsidRPr="007E1467" w:rsidRDefault="009C13DF" w:rsidP="006F140F">
            <w:pPr>
              <w:tabs>
                <w:tab w:val="left" w:pos="1440"/>
                <w:tab w:val="left" w:pos="3600"/>
              </w:tabs>
              <w:spacing w:before="0" w:after="0" w:line="240" w:lineRule="auto"/>
              <w:jc w:val="center"/>
              <w:rPr>
                <w:cs/>
              </w:rPr>
            </w:pPr>
            <w:r w:rsidRPr="007E1467">
              <w:rPr>
                <w:cs/>
              </w:rPr>
              <w:t>ประธานกรรมการ</w:t>
            </w:r>
          </w:p>
        </w:tc>
        <w:tc>
          <w:tcPr>
            <w:tcW w:w="4261" w:type="dxa"/>
          </w:tcPr>
          <w:p w:rsidR="009C13DF" w:rsidRPr="007E1467" w:rsidRDefault="009C13DF" w:rsidP="006F140F">
            <w:pPr>
              <w:tabs>
                <w:tab w:val="left" w:pos="1440"/>
                <w:tab w:val="left" w:pos="3600"/>
              </w:tabs>
              <w:spacing w:before="0" w:after="0" w:line="240" w:lineRule="auto"/>
              <w:jc w:val="center"/>
            </w:pPr>
            <w:r w:rsidRPr="007E1467">
              <w:rPr>
                <w:cs/>
              </w:rPr>
              <w:t>……………………………………</w:t>
            </w:r>
          </w:p>
          <w:p w:rsidR="009C13DF" w:rsidRPr="007E1467" w:rsidRDefault="009C13DF" w:rsidP="006F140F">
            <w:pPr>
              <w:tabs>
                <w:tab w:val="left" w:pos="1440"/>
                <w:tab w:val="left" w:pos="3600"/>
              </w:tabs>
              <w:spacing w:before="0" w:after="0" w:line="240" w:lineRule="auto"/>
              <w:jc w:val="center"/>
            </w:pPr>
            <w:r w:rsidRPr="007E1467">
              <w:rPr>
                <w:cs/>
              </w:rPr>
              <w:t>(</w:t>
            </w:r>
            <w:r w:rsidRPr="007E1467">
              <w:rPr>
                <w:color w:val="FF0000"/>
                <w:cs/>
              </w:rPr>
              <w:t>คำนำหน้า ชื่อ – นามสกุล</w:t>
            </w:r>
            <w:r w:rsidRPr="007E1467">
              <w:rPr>
                <w:cs/>
              </w:rPr>
              <w:t>)</w:t>
            </w:r>
          </w:p>
          <w:p w:rsidR="009C13DF" w:rsidRPr="007E1467" w:rsidRDefault="009C13DF" w:rsidP="006F140F">
            <w:pPr>
              <w:tabs>
                <w:tab w:val="left" w:pos="1440"/>
                <w:tab w:val="left" w:pos="3600"/>
              </w:tabs>
              <w:spacing w:before="0" w:after="0" w:line="240" w:lineRule="auto"/>
              <w:jc w:val="center"/>
            </w:pPr>
            <w:r w:rsidRPr="007E1467">
              <w:rPr>
                <w:cs/>
              </w:rPr>
              <w:t>กรรมการ</w:t>
            </w:r>
          </w:p>
        </w:tc>
      </w:tr>
      <w:tr w:rsidR="009C13DF" w:rsidRPr="007E1467" w:rsidTr="00A92467">
        <w:tc>
          <w:tcPr>
            <w:tcW w:w="4261" w:type="dxa"/>
          </w:tcPr>
          <w:p w:rsidR="009C13DF" w:rsidRPr="007E1467" w:rsidRDefault="009C13DF" w:rsidP="006F140F">
            <w:pPr>
              <w:tabs>
                <w:tab w:val="left" w:pos="1440"/>
                <w:tab w:val="left" w:pos="3600"/>
              </w:tabs>
              <w:spacing w:before="0" w:after="0" w:line="240" w:lineRule="auto"/>
              <w:jc w:val="both"/>
            </w:pPr>
          </w:p>
        </w:tc>
        <w:tc>
          <w:tcPr>
            <w:tcW w:w="4261" w:type="dxa"/>
          </w:tcPr>
          <w:p w:rsidR="009C13DF" w:rsidRPr="007E1467" w:rsidRDefault="009C13DF" w:rsidP="006F140F">
            <w:pPr>
              <w:tabs>
                <w:tab w:val="left" w:pos="1440"/>
                <w:tab w:val="left" w:pos="3600"/>
              </w:tabs>
              <w:spacing w:before="0" w:after="0" w:line="240" w:lineRule="auto"/>
            </w:pPr>
          </w:p>
          <w:p w:rsidR="009C13DF" w:rsidRPr="007E1467" w:rsidRDefault="009C13DF" w:rsidP="006F140F">
            <w:pPr>
              <w:tabs>
                <w:tab w:val="left" w:pos="1440"/>
                <w:tab w:val="left" w:pos="3600"/>
              </w:tabs>
              <w:spacing w:before="0" w:after="0" w:line="240" w:lineRule="auto"/>
              <w:jc w:val="center"/>
            </w:pPr>
            <w:r w:rsidRPr="007E1467">
              <w:rPr>
                <w:cs/>
              </w:rPr>
              <w:t>……………………………………</w:t>
            </w:r>
          </w:p>
          <w:p w:rsidR="009C13DF" w:rsidRPr="007E1467" w:rsidRDefault="009C13DF" w:rsidP="006F140F">
            <w:pPr>
              <w:tabs>
                <w:tab w:val="left" w:pos="1440"/>
                <w:tab w:val="left" w:pos="3600"/>
              </w:tabs>
              <w:spacing w:before="0" w:after="0" w:line="240" w:lineRule="auto"/>
              <w:jc w:val="center"/>
            </w:pPr>
            <w:r w:rsidRPr="007E1467">
              <w:rPr>
                <w:cs/>
              </w:rPr>
              <w:t>(ผู้ช่วยศาสตราจารย์นวลศรี เด่นวัฒนา)</w:t>
            </w:r>
            <w:r w:rsidRPr="007E1467">
              <w:rPr>
                <w:cs/>
              </w:rPr>
              <w:br/>
              <w:t>ประธานหลักสูตรวิทยาศาสตรบัณฑิต</w:t>
            </w:r>
            <w:r w:rsidRPr="007E1467">
              <w:rPr>
                <w:cs/>
              </w:rPr>
              <w:br/>
            </w:r>
            <w:r w:rsidRPr="007E1467">
              <w:rPr>
                <w:rFonts w:eastAsia="Times New Roman"/>
                <w:cs/>
              </w:rPr>
              <w:t>สาขาวิชาวิศวกรรมซอฟต์แวร์</w:t>
            </w:r>
          </w:p>
          <w:p w:rsidR="009C13DF" w:rsidRPr="007E1467" w:rsidRDefault="009C13DF" w:rsidP="006F140F">
            <w:pPr>
              <w:tabs>
                <w:tab w:val="left" w:pos="1440"/>
                <w:tab w:val="left" w:pos="3600"/>
              </w:tabs>
              <w:spacing w:before="0" w:after="0" w:line="240" w:lineRule="auto"/>
              <w:jc w:val="center"/>
            </w:pPr>
            <w:r w:rsidRPr="007E1467">
              <w:rPr>
                <w:color w:val="FF0000"/>
                <w:cs/>
              </w:rPr>
              <w:t>วันที่….. เดือน ………… พ.ศ. 25</w:t>
            </w:r>
            <w:r w:rsidR="0072715B">
              <w:rPr>
                <w:color w:val="FF0000"/>
              </w:rPr>
              <w:t>6</w:t>
            </w:r>
            <w:r w:rsidR="000B749A">
              <w:rPr>
                <w:color w:val="FF0000"/>
              </w:rPr>
              <w:t>3</w:t>
            </w:r>
          </w:p>
        </w:tc>
      </w:tr>
    </w:tbl>
    <w:p w:rsidR="009C13DF" w:rsidRDefault="009C13DF" w:rsidP="00991A87">
      <w:pPr>
        <w:spacing w:line="240" w:lineRule="auto"/>
      </w:pPr>
    </w:p>
    <w:p w:rsidR="008007CD" w:rsidRPr="007E1467" w:rsidRDefault="008007CD" w:rsidP="00991A87">
      <w:pPr>
        <w:spacing w:line="240" w:lineRule="auto"/>
        <w:rPr>
          <w:rFonts w:hint="cs"/>
          <w:cs/>
        </w:rPr>
        <w:sectPr w:rsidR="008007CD" w:rsidRPr="007E1467" w:rsidSect="00751999">
          <w:pgSz w:w="11906" w:h="16838" w:code="9"/>
          <w:pgMar w:top="2160" w:right="1440" w:bottom="1440" w:left="2160" w:header="1008" w:footer="720" w:gutter="0"/>
          <w:pgNumType w:start="1"/>
          <w:cols w:space="720"/>
          <w:titlePg/>
          <w:docGrid w:linePitch="435"/>
        </w:sectPr>
      </w:pPr>
    </w:p>
    <w:p w:rsidR="00CB18C9" w:rsidRPr="007E1467" w:rsidRDefault="006134ED" w:rsidP="006E0C6B">
      <w:pPr>
        <w:pStyle w:val="Heading1"/>
        <w:numPr>
          <w:ilvl w:val="0"/>
          <w:numId w:val="0"/>
        </w:numPr>
        <w:spacing w:line="240" w:lineRule="auto"/>
        <w:rPr>
          <w:rFonts w:hint="cs"/>
        </w:rPr>
      </w:pPr>
      <w:bookmarkStart w:id="0" w:name="_Toc54835755"/>
      <w:r w:rsidRPr="0017145E">
        <w:rPr>
          <w:cs/>
        </w:rPr>
        <w:lastRenderedPageBreak/>
        <w:t>กิตติกรรมประกาศ</w:t>
      </w:r>
      <w:bookmarkEnd w:id="0"/>
    </w:p>
    <w:p w:rsidR="0074485A" w:rsidRPr="0004761D" w:rsidRDefault="0074485A" w:rsidP="00991A87">
      <w:pPr>
        <w:tabs>
          <w:tab w:val="left" w:pos="3360"/>
        </w:tabs>
        <w:spacing w:line="240" w:lineRule="auto"/>
        <w:ind w:firstLine="720"/>
        <w:rPr>
          <w:color w:val="000000" w:themeColor="text1"/>
        </w:rPr>
      </w:pPr>
      <w:r w:rsidRPr="0004761D">
        <w:rPr>
          <w:color w:val="000000" w:themeColor="text1"/>
          <w:cs/>
        </w:rPr>
        <w:t>รายงานผลการดำเนินการวิชาสหกิจศึกษาฉบับนี้ จะไม่สำเร็จลุล่วงหากปราศจากความ</w:t>
      </w:r>
      <w:r w:rsidR="00A6080A" w:rsidRPr="0004761D">
        <w:rPr>
          <w:color w:val="000000" w:themeColor="text1"/>
          <w:cs/>
        </w:rPr>
        <w:t xml:space="preserve"> </w:t>
      </w:r>
      <w:r w:rsidRPr="0004761D">
        <w:rPr>
          <w:color w:val="000000" w:themeColor="text1"/>
          <w:cs/>
        </w:rPr>
        <w:t xml:space="preserve">อนุเคราะห์และการสนับสนุนของบุคคลเหล่านี้ ซึ่งผู้ปฏิบัติงานสหกิจศึกษาใคร่ขอกราบขอบพระคุณอย่างสูงไว้ ณ โอกาสนี้ </w:t>
      </w:r>
    </w:p>
    <w:p w:rsidR="00804310" w:rsidRPr="00F16049" w:rsidRDefault="00BC7328" w:rsidP="00991A87">
      <w:pPr>
        <w:tabs>
          <w:tab w:val="left" w:pos="3360"/>
        </w:tabs>
        <w:spacing w:line="240" w:lineRule="auto"/>
        <w:ind w:firstLine="720"/>
      </w:pPr>
      <w:r w:rsidRPr="00F16049">
        <w:rPr>
          <w:cs/>
        </w:rPr>
        <w:t>1)</w:t>
      </w:r>
      <w:r w:rsidR="00A006CD" w:rsidRPr="00F16049">
        <w:rPr>
          <w:rFonts w:hint="cs"/>
          <w:cs/>
        </w:rPr>
        <w:t xml:space="preserve">  </w:t>
      </w:r>
      <w:r w:rsidR="00A006CD" w:rsidRPr="00F16049">
        <w:rPr>
          <w:cs/>
        </w:rPr>
        <w:t>นางสาวกัณฑิมา</w:t>
      </w:r>
      <w:r w:rsidR="00A006CD" w:rsidRPr="00F16049">
        <w:rPr>
          <w:cs/>
        </w:rPr>
        <w:tab/>
      </w:r>
      <w:r w:rsidR="008E0B68" w:rsidRPr="00F16049">
        <w:rPr>
          <w:cs/>
        </w:rPr>
        <w:t>หัตถารักษ</w:t>
      </w:r>
      <w:r w:rsidR="008E0B68" w:rsidRPr="00F16049">
        <w:rPr>
          <w:cs/>
        </w:rPr>
        <w:tab/>
      </w:r>
      <w:r w:rsidR="008E0B68" w:rsidRPr="00F16049">
        <w:rPr>
          <w:cs/>
        </w:rPr>
        <w:tab/>
      </w:r>
      <w:r w:rsidR="0093209A" w:rsidRPr="00F16049">
        <w:rPr>
          <w:cs/>
        </w:rPr>
        <w:t>พนักงานที่ปรึกษา</w:t>
      </w:r>
    </w:p>
    <w:p w:rsidR="0051683B" w:rsidRPr="00F16049" w:rsidRDefault="0051683B" w:rsidP="00991A87">
      <w:pPr>
        <w:tabs>
          <w:tab w:val="left" w:pos="3360"/>
        </w:tabs>
        <w:spacing w:line="240" w:lineRule="auto"/>
        <w:ind w:firstLine="720"/>
        <w:rPr>
          <w:rFonts w:hint="cs"/>
          <w:cs/>
        </w:rPr>
      </w:pPr>
      <w:r w:rsidRPr="00F16049">
        <w:rPr>
          <w:rFonts w:hint="cs"/>
          <w:cs/>
        </w:rPr>
        <w:t>2</w:t>
      </w:r>
      <w:r w:rsidRPr="00F16049">
        <w:t xml:space="preserve">)  </w:t>
      </w:r>
      <w:r w:rsidRPr="00F16049">
        <w:rPr>
          <w:rFonts w:hint="cs"/>
          <w:cs/>
        </w:rPr>
        <w:t xml:space="preserve">นาย </w:t>
      </w:r>
      <w:r w:rsidR="00563376">
        <w:rPr>
          <w:rFonts w:hint="cs"/>
          <w:cs/>
        </w:rPr>
        <w:t>ศิ</w:t>
      </w:r>
      <w:r w:rsidRPr="00F16049">
        <w:rPr>
          <w:cs/>
        </w:rPr>
        <w:tab/>
      </w:r>
      <w:r w:rsidRPr="00F16049">
        <w:rPr>
          <w:cs/>
        </w:rPr>
        <w:tab/>
      </w:r>
      <w:r w:rsidRPr="00F16049">
        <w:rPr>
          <w:cs/>
        </w:rPr>
        <w:tab/>
      </w:r>
      <w:r w:rsidRPr="00F16049">
        <w:rPr>
          <w:cs/>
        </w:rPr>
        <w:tab/>
        <w:t>พนักงานที่ปรึกษา</w:t>
      </w:r>
    </w:p>
    <w:p w:rsidR="00804310" w:rsidRPr="00F16049" w:rsidRDefault="0051683B" w:rsidP="008E0B68">
      <w:pPr>
        <w:tabs>
          <w:tab w:val="left" w:pos="3360"/>
        </w:tabs>
        <w:spacing w:line="240" w:lineRule="auto"/>
        <w:ind w:firstLine="720"/>
        <w:rPr>
          <w:rFonts w:hint="cs"/>
        </w:rPr>
      </w:pPr>
      <w:r w:rsidRPr="00F16049">
        <w:rPr>
          <w:cs/>
        </w:rPr>
        <w:t>3</w:t>
      </w:r>
      <w:r w:rsidR="00BC7328" w:rsidRPr="00F16049">
        <w:rPr>
          <w:cs/>
        </w:rPr>
        <w:t>)</w:t>
      </w:r>
      <w:r w:rsidR="00A006CD" w:rsidRPr="00F16049">
        <w:rPr>
          <w:rFonts w:hint="cs"/>
          <w:cs/>
        </w:rPr>
        <w:t xml:space="preserve">  </w:t>
      </w:r>
      <w:r w:rsidR="008E0B68" w:rsidRPr="00F16049">
        <w:rPr>
          <w:cs/>
        </w:rPr>
        <w:t>นายธนากร</w:t>
      </w:r>
      <w:r w:rsidR="008E0B68" w:rsidRPr="00F16049">
        <w:rPr>
          <w:cs/>
        </w:rPr>
        <w:tab/>
        <w:t>แนวเวียง</w:t>
      </w:r>
      <w:r w:rsidR="008E0B68" w:rsidRPr="00F16049">
        <w:rPr>
          <w:cs/>
        </w:rPr>
        <w:tab/>
      </w:r>
      <w:r w:rsidR="008E0B68" w:rsidRPr="00F16049">
        <w:rPr>
          <w:cs/>
        </w:rPr>
        <w:tab/>
        <w:t>พนักงานที่ปรึกษาร่วม</w:t>
      </w:r>
    </w:p>
    <w:p w:rsidR="008E0B68" w:rsidRPr="00F16049" w:rsidRDefault="0051683B" w:rsidP="0051683B">
      <w:pPr>
        <w:tabs>
          <w:tab w:val="left" w:pos="3360"/>
        </w:tabs>
        <w:spacing w:line="240" w:lineRule="auto"/>
        <w:ind w:firstLine="720"/>
        <w:rPr>
          <w:rFonts w:hint="cs"/>
        </w:rPr>
      </w:pPr>
      <w:r w:rsidRPr="00F16049">
        <w:rPr>
          <w:cs/>
        </w:rPr>
        <w:t>4</w:t>
      </w:r>
      <w:r w:rsidR="00BC7328" w:rsidRPr="00F16049">
        <w:rPr>
          <w:cs/>
        </w:rPr>
        <w:t>)</w:t>
      </w:r>
      <w:r w:rsidR="008E0B68" w:rsidRPr="00F16049">
        <w:t xml:space="preserve">  </w:t>
      </w:r>
      <w:r w:rsidR="008E0B68" w:rsidRPr="00F16049">
        <w:rPr>
          <w:cs/>
        </w:rPr>
        <w:t>นายเสรี</w:t>
      </w:r>
      <w:r w:rsidR="008E0B68" w:rsidRPr="00F16049">
        <w:tab/>
      </w:r>
      <w:r w:rsidR="008E0B68" w:rsidRPr="00F16049">
        <w:rPr>
          <w:rFonts w:hint="cs"/>
          <w:cs/>
        </w:rPr>
        <w:t>จำ</w:t>
      </w:r>
      <w:r w:rsidR="008E0B68" w:rsidRPr="00F16049">
        <w:rPr>
          <w:cs/>
        </w:rPr>
        <w:t>นงค์ธรรม</w:t>
      </w:r>
      <w:r w:rsidR="008E0B68" w:rsidRPr="00F16049">
        <w:rPr>
          <w:cs/>
        </w:rPr>
        <w:tab/>
        <w:t>พนักงานที่ปรึกษาร่วม</w:t>
      </w:r>
    </w:p>
    <w:p w:rsidR="008E0B68" w:rsidRPr="00F16049" w:rsidRDefault="0051683B" w:rsidP="008E0B68">
      <w:pPr>
        <w:tabs>
          <w:tab w:val="left" w:pos="3360"/>
        </w:tabs>
        <w:spacing w:line="240" w:lineRule="auto"/>
        <w:ind w:firstLine="720"/>
        <w:rPr>
          <w:rFonts w:hint="cs"/>
        </w:rPr>
      </w:pPr>
      <w:r w:rsidRPr="00F16049">
        <w:rPr>
          <w:rFonts w:hint="cs"/>
          <w:cs/>
        </w:rPr>
        <w:t>5</w:t>
      </w:r>
      <w:r w:rsidR="008E0B68" w:rsidRPr="00F16049">
        <w:t>)</w:t>
      </w:r>
      <w:r w:rsidR="008E0B68" w:rsidRPr="00F16049">
        <w:rPr>
          <w:rFonts w:hint="cs"/>
          <w:cs/>
        </w:rPr>
        <w:t xml:space="preserve">  ดร</w:t>
      </w:r>
      <w:r w:rsidR="008E0B68" w:rsidRPr="00F16049">
        <w:t>.</w:t>
      </w:r>
      <w:r w:rsidR="008E0B68" w:rsidRPr="00F16049">
        <w:rPr>
          <w:rFonts w:hint="cs"/>
          <w:cs/>
        </w:rPr>
        <w:t xml:space="preserve"> ณัฐพร</w:t>
      </w:r>
      <w:r w:rsidR="008E0B68" w:rsidRPr="00F16049">
        <w:rPr>
          <w:cs/>
        </w:rPr>
        <w:tab/>
      </w:r>
      <w:r w:rsidR="008E0B68" w:rsidRPr="00F16049">
        <w:rPr>
          <w:rFonts w:hint="cs"/>
          <w:cs/>
        </w:rPr>
        <w:t>ภักดี</w:t>
      </w:r>
      <w:r w:rsidR="008E0B68" w:rsidRPr="00F16049">
        <w:rPr>
          <w:rFonts w:hint="cs"/>
          <w:cs/>
        </w:rPr>
        <w:tab/>
      </w:r>
      <w:r w:rsidR="008E0B68" w:rsidRPr="00F16049">
        <w:rPr>
          <w:rFonts w:hint="cs"/>
          <w:cs/>
        </w:rPr>
        <w:tab/>
      </w:r>
      <w:r w:rsidR="00AC71ED" w:rsidRPr="00F16049">
        <w:rPr>
          <w:rFonts w:hint="cs"/>
          <w:cs/>
        </w:rPr>
        <w:t>อาจาร์ยนิเทศ</w:t>
      </w:r>
      <w:r w:rsidR="008E0B68" w:rsidRPr="00F16049">
        <w:t xml:space="preserve"> </w:t>
      </w:r>
    </w:p>
    <w:p w:rsidR="003D0F64" w:rsidRDefault="003D0F64" w:rsidP="003D0F64">
      <w:pPr>
        <w:spacing w:after="0" w:line="240" w:lineRule="auto"/>
        <w:ind w:firstLine="720"/>
      </w:pPr>
      <w:r w:rsidRPr="00F16049">
        <w:rPr>
          <w:cs/>
        </w:rPr>
        <w:t>ขอขอบคุณนางสาวกัณฑิมา หัตถารักษ์ที่คอยดูแลเอาใจใส่ ให้ความรู้ ให้คำ</w:t>
      </w:r>
      <w:r w:rsidR="006E0C6B">
        <w:rPr>
          <w:cs/>
        </w:rPr>
        <w:t>ปรึกษา</w:t>
      </w:r>
      <w:r w:rsidRPr="00F16049">
        <w:rPr>
          <w:cs/>
        </w:rPr>
        <w:t>ในการปฏิบัติงานสหกิจศึกษา ตลอดจนช่วยแก้ปัญหาต่าง ๆ ที่เกิดขึ้น และให้ข้อคิดและความคิดเห็นที่เป็นประโยชน์ ซึ่งทำให้ผู้ปฏิบัติงานสหกิจศึกษาปฏิบัติงานสหกิจศึกษาสำเร็จลุล่วงไปได้ด้วยด</w:t>
      </w:r>
      <w:r w:rsidRPr="00F16049">
        <w:rPr>
          <w:rFonts w:hint="cs"/>
          <w:cs/>
        </w:rPr>
        <w:t>ี</w:t>
      </w:r>
    </w:p>
    <w:p w:rsidR="002E1416" w:rsidRDefault="002E1416" w:rsidP="002E1416">
      <w:pPr>
        <w:spacing w:after="0" w:line="240" w:lineRule="auto"/>
        <w:ind w:firstLine="720"/>
        <w:rPr>
          <w:rFonts w:hint="cs"/>
        </w:rPr>
      </w:pPr>
      <w:r w:rsidRPr="00F16049">
        <w:rPr>
          <w:cs/>
        </w:rPr>
        <w:t>ขอขอบคุณ</w:t>
      </w:r>
      <w:r w:rsidR="00563376">
        <w:rPr>
          <w:color w:val="FF0000"/>
          <w:cs/>
        </w:rPr>
        <w:t>นาย</w:t>
      </w:r>
      <w:r w:rsidRPr="00563376">
        <w:rPr>
          <w:color w:val="FF0000"/>
          <w:cs/>
        </w:rPr>
        <w:t xml:space="preserve"> </w:t>
      </w:r>
      <w:r w:rsidR="00563376">
        <w:rPr>
          <w:rFonts w:hint="cs"/>
          <w:color w:val="FF0000"/>
          <w:cs/>
        </w:rPr>
        <w:t>....................</w:t>
      </w:r>
      <w:r w:rsidRPr="00F16049">
        <w:rPr>
          <w:cs/>
        </w:rPr>
        <w:t>ที่ค</w:t>
      </w:r>
      <w:r w:rsidR="00563376">
        <w:rPr>
          <w:cs/>
        </w:rPr>
        <w:t>อยดูและมีความแนะนำเรื่องข้อมูลเกี่ยวกับ</w:t>
      </w:r>
      <w:r w:rsidR="00563376">
        <w:rPr>
          <w:rFonts w:hint="cs"/>
          <w:cs/>
        </w:rPr>
        <w:t>ระบบที่ได้รับมอบหมายในการพัฒนา</w:t>
      </w:r>
      <w:r w:rsidR="00563376">
        <w:rPr>
          <w:cs/>
        </w:rPr>
        <w:t xml:space="preserve"> </w:t>
      </w:r>
      <w:r w:rsidRPr="00F16049">
        <w:rPr>
          <w:cs/>
        </w:rPr>
        <w:t>ซึ่งทำให้ผู้ปฏิบัติงานสหกิจศึกษาได้รับประสบการณ์ ความรู้ และทำให้การปฏิบัติงานสหกิจศึกษาสำเร็จลุล่วงไปได้ด้วยด</w:t>
      </w:r>
      <w:r w:rsidRPr="00F16049">
        <w:rPr>
          <w:rFonts w:hint="cs"/>
          <w:cs/>
        </w:rPr>
        <w:t>ี</w:t>
      </w:r>
    </w:p>
    <w:p w:rsidR="002E1416" w:rsidRDefault="002E1416" w:rsidP="002E1416">
      <w:pPr>
        <w:spacing w:after="0" w:line="240" w:lineRule="auto"/>
        <w:ind w:firstLine="720"/>
      </w:pPr>
      <w:r>
        <w:rPr>
          <w:cs/>
        </w:rPr>
        <w:t>ขอขอบพระคุณนายธนากร แนวเวียง และนายเสรี จำนงค์ธรรมที่ช่วยเหลือในการตอ</w:t>
      </w:r>
      <w:r>
        <w:rPr>
          <w:rFonts w:hint="cs"/>
          <w:cs/>
        </w:rPr>
        <w:t>บ</w:t>
      </w:r>
      <w:r>
        <w:rPr>
          <w:cs/>
        </w:rPr>
        <w:t>ปัญหาที่เกี่ยวข้องกับการพัฒนาระบบตลอดจนช่วยแก้ปัญหาต่าง ๆ ที่เกิดขึ้นพร้อมทั้งสนับสนุนสถานที่ในการปฏิบัติงาน เครื่องมือ อำนวยความสะดวกต่าง ๆ และแนะนำการปฏิบัติงานตลอดระยะเวลาการปฏิบัติงานสหกิจศึกษา</w:t>
      </w:r>
    </w:p>
    <w:p w:rsidR="002C4C34" w:rsidRDefault="002E1416" w:rsidP="002C4C34">
      <w:pPr>
        <w:spacing w:after="0" w:line="240" w:lineRule="auto"/>
        <w:ind w:firstLine="720"/>
      </w:pPr>
      <w:r>
        <w:rPr>
          <w:cs/>
        </w:rPr>
        <w:t>ขอขอบพระคุณ</w:t>
      </w:r>
      <w:r w:rsidRPr="00F16049">
        <w:rPr>
          <w:rFonts w:hint="cs"/>
          <w:cs/>
        </w:rPr>
        <w:t>ดร</w:t>
      </w:r>
      <w:r w:rsidRPr="00F16049">
        <w:t>.</w:t>
      </w:r>
      <w:r w:rsidRPr="00F16049">
        <w:rPr>
          <w:rFonts w:hint="cs"/>
          <w:cs/>
        </w:rPr>
        <w:t xml:space="preserve"> ณัฐพร</w:t>
      </w:r>
      <w:r>
        <w:rPr>
          <w:rFonts w:hint="cs"/>
          <w:cs/>
        </w:rPr>
        <w:t xml:space="preserve"> </w:t>
      </w:r>
      <w:r w:rsidRPr="00F16049">
        <w:rPr>
          <w:rFonts w:hint="cs"/>
          <w:cs/>
        </w:rPr>
        <w:t>ภักดี</w:t>
      </w:r>
      <w:r>
        <w:rPr>
          <w:cs/>
        </w:rPr>
        <w:t>อาจารย์ที่ปรึกษาที่ให้การช่วยเหลือ ติดตามดูแลเอาใจใส่ให้คำแนะนำ และติดต่อประสานงานตลอดระยะเวลาการปฏิบัติงานสหกิจศึกษาให้สำเร็จลุล่วงไปได้ด้วยดี</w:t>
      </w:r>
    </w:p>
    <w:p w:rsidR="008007CD" w:rsidRPr="002C4C34" w:rsidRDefault="00A60475" w:rsidP="002C4C34">
      <w:pPr>
        <w:spacing w:after="0" w:line="240" w:lineRule="auto"/>
        <w:ind w:firstLine="720"/>
      </w:pPr>
      <w:r w:rsidRPr="00A60475">
        <w:rPr>
          <w:color w:val="000000" w:themeColor="text1"/>
          <w:cs/>
        </w:rPr>
        <w:t>นอกจากนี้ขอขอบคุณบุคลากรบริษัท</w:t>
      </w:r>
      <w:r>
        <w:rPr>
          <w:color w:val="000000" w:themeColor="text1"/>
          <w:cs/>
        </w:rPr>
        <w:t xml:space="preserve"> สยาม เด็นโซ่ แมนูแฟคเจอริ่ง จำ</w:t>
      </w:r>
      <w:r w:rsidRPr="00A60475">
        <w:rPr>
          <w:color w:val="000000" w:themeColor="text1"/>
          <w:cs/>
        </w:rPr>
        <w:t>กัด</w:t>
      </w:r>
      <w:r>
        <w:rPr>
          <w:rFonts w:hint="cs"/>
          <w:color w:val="000000" w:themeColor="text1"/>
          <w:cs/>
        </w:rPr>
        <w:t xml:space="preserve"> และ</w:t>
      </w:r>
      <w:r w:rsidR="0074485A" w:rsidRPr="002C4C34">
        <w:rPr>
          <w:color w:val="000000" w:themeColor="text1"/>
          <w:cs/>
        </w:rPr>
        <w:t>เพื่อนร่วมงานสหกิจศึกษาในสถานประกอบการเดียวกันนี้ทุกคนที่ไม่ได้เอ่ยนามในการทำงานร่วมกัน และช่วยสร้างบรรยากาศในการทำงานให้สนุกและเป็นกันเอง</w:t>
      </w:r>
    </w:p>
    <w:p w:rsidR="00CB18C9" w:rsidRPr="007E1467" w:rsidRDefault="00CB18C9" w:rsidP="00991A87">
      <w:pPr>
        <w:spacing w:line="240" w:lineRule="auto"/>
        <w:ind w:firstLine="720"/>
      </w:pPr>
    </w:p>
    <w:p w:rsidR="008007CD" w:rsidRPr="001A26A0" w:rsidRDefault="008007CD" w:rsidP="001A26A0">
      <w:pPr>
        <w:tabs>
          <w:tab w:val="left" w:pos="3360"/>
        </w:tabs>
        <w:spacing w:line="240" w:lineRule="auto"/>
        <w:ind w:firstLine="720"/>
        <w:jc w:val="right"/>
        <w:rPr>
          <w:color w:val="FF0000"/>
          <w:cs/>
        </w:rPr>
        <w:sectPr w:rsidR="008007CD" w:rsidRPr="001A26A0" w:rsidSect="00751999">
          <w:pgSz w:w="11906" w:h="16838" w:code="9"/>
          <w:pgMar w:top="2160" w:right="1440" w:bottom="1440" w:left="2160" w:header="1008" w:footer="720" w:gutter="0"/>
          <w:pgNumType w:fmt="thaiLetters" w:start="1"/>
          <w:cols w:space="720"/>
          <w:docGrid w:linePitch="435"/>
        </w:sectPr>
      </w:pPr>
      <w:r w:rsidRPr="007E1467">
        <w:rPr>
          <w:cs/>
        </w:rPr>
        <w:t xml:space="preserve"> </w:t>
      </w:r>
      <w:r w:rsidR="0004761D">
        <w:rPr>
          <w:rFonts w:hint="cs"/>
          <w:cs/>
        </w:rPr>
        <w:t>สุพัฒชัย</w:t>
      </w:r>
      <w:r w:rsidR="00BC59B9" w:rsidRPr="007E1467">
        <w:rPr>
          <w:color w:val="FF0000"/>
          <w:cs/>
        </w:rPr>
        <w:t xml:space="preserve"> </w:t>
      </w:r>
      <w:r w:rsidR="0004761D" w:rsidRPr="0004761D">
        <w:rPr>
          <w:rFonts w:hint="cs"/>
          <w:color w:val="000000" w:themeColor="text1"/>
          <w:cs/>
        </w:rPr>
        <w:t>กามะพร</w:t>
      </w:r>
      <w:r w:rsidR="00BC59B9" w:rsidRPr="0004761D">
        <w:rPr>
          <w:color w:val="000000" w:themeColor="text1"/>
          <w:cs/>
        </w:rPr>
        <w:t xml:space="preserve"> </w:t>
      </w:r>
      <w:r w:rsidR="00797FE4" w:rsidRPr="007E1467">
        <w:rPr>
          <w:cs/>
        </w:rPr>
        <w:tab/>
      </w:r>
    </w:p>
    <w:p w:rsidR="00E963FD" w:rsidRPr="00E963FD" w:rsidRDefault="0074485A" w:rsidP="00E963FD">
      <w:pPr>
        <w:pStyle w:val="Subtitle"/>
        <w:spacing w:before="0" w:line="240" w:lineRule="auto"/>
        <w:ind w:left="2880" w:hanging="2880"/>
        <w:jc w:val="left"/>
        <w:rPr>
          <w:color w:val="000000" w:themeColor="text1"/>
          <w:spacing w:val="0"/>
          <w:sz w:val="32"/>
          <w:szCs w:val="32"/>
        </w:rPr>
      </w:pPr>
      <w:r w:rsidRPr="00AF3D90">
        <w:rPr>
          <w:b/>
          <w:bCs/>
          <w:color w:val="auto"/>
          <w:spacing w:val="0"/>
          <w:sz w:val="32"/>
          <w:szCs w:val="32"/>
          <w:cs/>
        </w:rPr>
        <w:lastRenderedPageBreak/>
        <w:t>หัวข้อรายงาน</w:t>
      </w:r>
      <w:r w:rsidRPr="007E1467">
        <w:rPr>
          <w:color w:val="auto"/>
          <w:spacing w:val="0"/>
          <w:sz w:val="32"/>
          <w:szCs w:val="32"/>
        </w:rPr>
        <w:tab/>
      </w:r>
      <w:r w:rsidR="00E963FD" w:rsidRPr="00E963FD">
        <w:rPr>
          <w:color w:val="000000" w:themeColor="text1"/>
          <w:spacing w:val="0"/>
          <w:sz w:val="32"/>
          <w:szCs w:val="32"/>
          <w:cs/>
        </w:rPr>
        <w:t>พัฒนาระบบเปลี่ยนแปลงกระบวนการทำงาน : จากกรณีศึกษาระบบเปลี่ยนแปลงกระบวนการทำงาน ในส่วนกระบวนการทำงาน</w:t>
      </w:r>
    </w:p>
    <w:p w:rsidR="0074485A" w:rsidRPr="00E963FD" w:rsidRDefault="00E963FD" w:rsidP="00E963FD">
      <w:pPr>
        <w:pStyle w:val="Subtitle"/>
        <w:spacing w:before="0" w:line="240" w:lineRule="auto"/>
        <w:ind w:left="2880" w:hanging="45"/>
        <w:jc w:val="left"/>
        <w:rPr>
          <w:rFonts w:hint="cs"/>
          <w:color w:val="auto"/>
          <w:spacing w:val="0"/>
          <w:sz w:val="32"/>
          <w:szCs w:val="32"/>
          <w:cs/>
        </w:rPr>
      </w:pPr>
      <w:r w:rsidRPr="00E963FD">
        <w:rPr>
          <w:color w:val="000000" w:themeColor="text1"/>
          <w:spacing w:val="0"/>
          <w:sz w:val="32"/>
          <w:szCs w:val="32"/>
          <w:cs/>
        </w:rPr>
        <w:t>การยกเลิกกระบวนการทำงาน จัดการแผนการเปลี่ยนกระบวนการทำงานรายปี การดูรายงานรายละเอียดเอกสาร</w:t>
      </w:r>
    </w:p>
    <w:p w:rsidR="0074485A" w:rsidRPr="007E1467" w:rsidRDefault="0074485A" w:rsidP="00991A87">
      <w:pPr>
        <w:tabs>
          <w:tab w:val="left" w:pos="720"/>
          <w:tab w:val="left" w:pos="2880"/>
        </w:tabs>
        <w:spacing w:before="0" w:after="0" w:line="240" w:lineRule="auto"/>
        <w:jc w:val="both"/>
        <w:rPr>
          <w:cs/>
        </w:rPr>
      </w:pPr>
      <w:r w:rsidRPr="00AF3D90">
        <w:rPr>
          <w:b/>
          <w:bCs/>
          <w:cs/>
        </w:rPr>
        <w:t>นิสิต</w:t>
      </w:r>
      <w:r w:rsidRPr="00AF3D90">
        <w:rPr>
          <w:b/>
          <w:bCs/>
          <w:cs/>
        </w:rPr>
        <w:tab/>
      </w:r>
      <w:r w:rsidRPr="007E1467">
        <w:tab/>
      </w:r>
      <w:r w:rsidR="00B0644A" w:rsidRPr="000C71A3">
        <w:rPr>
          <w:rFonts w:eastAsia="Times New Roman" w:hint="cs"/>
          <w:cs/>
          <w:lang w:eastAsia="ko-KR"/>
        </w:rPr>
        <w:t>นาย</w:t>
      </w:r>
      <w:r w:rsidR="00B0644A" w:rsidRPr="000C71A3">
        <w:rPr>
          <w:rFonts w:eastAsia="Times New Roman"/>
          <w:cs/>
          <w:lang w:eastAsia="ko-KR"/>
        </w:rPr>
        <w:t xml:space="preserve"> </w:t>
      </w:r>
      <w:r w:rsidR="00B0644A" w:rsidRPr="000C71A3">
        <w:rPr>
          <w:rFonts w:eastAsia="Times New Roman" w:hint="cs"/>
          <w:cs/>
          <w:lang w:eastAsia="ko-KR"/>
        </w:rPr>
        <w:t>สุพัฒชัย</w:t>
      </w:r>
      <w:r w:rsidR="00B0644A" w:rsidRPr="000C71A3">
        <w:rPr>
          <w:rFonts w:eastAsia="Times New Roman"/>
          <w:cs/>
          <w:lang w:eastAsia="ko-KR"/>
        </w:rPr>
        <w:t xml:space="preserve"> </w:t>
      </w:r>
      <w:r w:rsidR="00B0644A" w:rsidRPr="000C71A3">
        <w:rPr>
          <w:rFonts w:eastAsia="Times New Roman" w:hint="cs"/>
          <w:cs/>
          <w:lang w:eastAsia="ko-KR"/>
        </w:rPr>
        <w:t>กามะพร</w:t>
      </w:r>
    </w:p>
    <w:p w:rsidR="0074485A" w:rsidRPr="007E1467" w:rsidRDefault="0074485A" w:rsidP="00991A87">
      <w:pPr>
        <w:tabs>
          <w:tab w:val="left" w:pos="720"/>
          <w:tab w:val="left" w:pos="2880"/>
        </w:tabs>
        <w:spacing w:before="0" w:after="0" w:line="240" w:lineRule="auto"/>
        <w:jc w:val="both"/>
      </w:pPr>
      <w:r w:rsidRPr="00AF3D90">
        <w:rPr>
          <w:b/>
          <w:bCs/>
          <w:cs/>
        </w:rPr>
        <w:t>รหัสประจำตัว</w:t>
      </w:r>
      <w:r w:rsidRPr="007E1467">
        <w:rPr>
          <w:cs/>
        </w:rPr>
        <w:tab/>
      </w:r>
      <w:r w:rsidR="002D1129" w:rsidRPr="002D1129">
        <w:rPr>
          <w:rFonts w:eastAsia="Times New Roman" w:hint="cs"/>
          <w:cs/>
          <w:lang w:eastAsia="ko-KR"/>
        </w:rPr>
        <w:t>60160183</w:t>
      </w:r>
    </w:p>
    <w:p w:rsidR="0074485A" w:rsidRPr="007E1467" w:rsidRDefault="0074485A" w:rsidP="00991A87">
      <w:pPr>
        <w:tabs>
          <w:tab w:val="left" w:pos="720"/>
          <w:tab w:val="left" w:pos="2880"/>
        </w:tabs>
        <w:spacing w:before="0" w:after="0" w:line="240" w:lineRule="auto"/>
        <w:jc w:val="both"/>
      </w:pPr>
      <w:r w:rsidRPr="00AF3D90">
        <w:rPr>
          <w:b/>
          <w:bCs/>
          <w:cs/>
        </w:rPr>
        <w:t>อาจารย์ที่ปรึกษา</w:t>
      </w:r>
      <w:r w:rsidR="008E4F4D" w:rsidRPr="00AF3D90">
        <w:rPr>
          <w:b/>
          <w:bCs/>
          <w:cs/>
        </w:rPr>
        <w:t>สหกิจ</w:t>
      </w:r>
      <w:r w:rsidRPr="007E1467">
        <w:tab/>
      </w:r>
      <w:r w:rsidR="002D1129" w:rsidRPr="00275BE4">
        <w:rPr>
          <w:rFonts w:eastAsia="Times New Roman"/>
          <w:cs/>
          <w:lang w:eastAsia="ko-KR"/>
        </w:rPr>
        <w:t>ดร. ณัฐพร ภักด</w:t>
      </w:r>
      <w:r w:rsidR="002D1129" w:rsidRPr="00275BE4">
        <w:rPr>
          <w:rFonts w:eastAsia="Times New Roman" w:hint="cs"/>
          <w:cs/>
          <w:lang w:eastAsia="ko-KR"/>
        </w:rPr>
        <w:t>ี</w:t>
      </w:r>
    </w:p>
    <w:p w:rsidR="0074485A" w:rsidRPr="007E1467" w:rsidRDefault="0074485A" w:rsidP="00991A87">
      <w:pPr>
        <w:pStyle w:val="BodyText"/>
        <w:tabs>
          <w:tab w:val="clear" w:pos="3240"/>
          <w:tab w:val="left" w:pos="2880"/>
        </w:tabs>
        <w:rPr>
          <w:rFonts w:ascii="TH SarabunPSK" w:hAnsi="TH SarabunPSK" w:cs="TH SarabunPSK"/>
          <w:b w:val="0"/>
          <w:bCs w:val="0"/>
          <w:sz w:val="32"/>
          <w:szCs w:val="32"/>
          <w:cs/>
        </w:rPr>
      </w:pPr>
      <w:r w:rsidRPr="00AF3D90">
        <w:rPr>
          <w:rFonts w:ascii="TH SarabunPSK" w:hAnsi="TH SarabunPSK" w:cs="TH SarabunPSK"/>
          <w:sz w:val="32"/>
          <w:szCs w:val="32"/>
          <w:cs/>
        </w:rPr>
        <w:t>ระดับการศึกษา</w:t>
      </w:r>
      <w:r w:rsidRPr="007E1467">
        <w:rPr>
          <w:rFonts w:ascii="TH SarabunPSK" w:hAnsi="TH SarabunPSK" w:cs="TH SarabunPSK"/>
          <w:b w:val="0"/>
          <w:bCs w:val="0"/>
          <w:sz w:val="32"/>
          <w:szCs w:val="32"/>
        </w:rPr>
        <w:tab/>
      </w:r>
      <w:r w:rsidRPr="007E1467">
        <w:rPr>
          <w:rFonts w:ascii="TH SarabunPSK" w:hAnsi="TH SarabunPSK" w:cs="TH SarabunPSK"/>
          <w:b w:val="0"/>
          <w:bCs w:val="0"/>
          <w:sz w:val="32"/>
          <w:szCs w:val="32"/>
          <w:cs/>
        </w:rPr>
        <w:t>วิทยาศาสตรบัณฑิต สาขาวิชาวิศวกรรมซอฟต์แวร์</w:t>
      </w:r>
    </w:p>
    <w:p w:rsidR="0074485A" w:rsidRPr="007E1467" w:rsidRDefault="0074485A" w:rsidP="00991A87">
      <w:pPr>
        <w:tabs>
          <w:tab w:val="left" w:pos="720"/>
          <w:tab w:val="left" w:pos="2880"/>
        </w:tabs>
        <w:spacing w:before="0" w:after="0" w:line="240" w:lineRule="auto"/>
        <w:jc w:val="both"/>
      </w:pPr>
      <w:r w:rsidRPr="00AF3D90">
        <w:rPr>
          <w:b/>
          <w:bCs/>
          <w:cs/>
        </w:rPr>
        <w:t>คณะ</w:t>
      </w:r>
      <w:r w:rsidRPr="007E1467">
        <w:tab/>
      </w:r>
      <w:r w:rsidRPr="007E1467">
        <w:tab/>
      </w:r>
      <w:r w:rsidRPr="007E1467">
        <w:rPr>
          <w:cs/>
        </w:rPr>
        <w:t>คณะวิทยาการสารสนเทศ มหาวิทยาลัยบูรพา</w:t>
      </w:r>
    </w:p>
    <w:p w:rsidR="008007CD" w:rsidRPr="007E1467" w:rsidRDefault="0074485A" w:rsidP="00991A87">
      <w:pPr>
        <w:spacing w:before="0" w:after="0" w:line="240" w:lineRule="auto"/>
      </w:pPr>
      <w:r w:rsidRPr="00AF3D90">
        <w:rPr>
          <w:b/>
          <w:bCs/>
          <w:cs/>
        </w:rPr>
        <w:t>ปีการศึกษา</w:t>
      </w:r>
      <w:r w:rsidRPr="007E1467">
        <w:tab/>
      </w:r>
      <w:r w:rsidRPr="007E1467">
        <w:tab/>
      </w:r>
      <w:r w:rsidRPr="007E1467">
        <w:tab/>
      </w:r>
      <w:r w:rsidR="0072715B">
        <w:t>256</w:t>
      </w:r>
      <w:r w:rsidR="00E92D45">
        <w:rPr>
          <w:rFonts w:hint="cs"/>
          <w:cs/>
        </w:rPr>
        <w:t>3</w:t>
      </w:r>
    </w:p>
    <w:p w:rsidR="008007CD" w:rsidRDefault="008007CD" w:rsidP="00991A87">
      <w:pPr>
        <w:spacing w:line="240" w:lineRule="auto"/>
      </w:pPr>
    </w:p>
    <w:p w:rsidR="00862902" w:rsidRPr="007E1467" w:rsidRDefault="00862902" w:rsidP="00991A87">
      <w:pPr>
        <w:spacing w:line="240" w:lineRule="auto"/>
      </w:pPr>
    </w:p>
    <w:p w:rsidR="00127EC2" w:rsidRPr="007E1467" w:rsidRDefault="00127EC2" w:rsidP="00991A87">
      <w:pPr>
        <w:pStyle w:val="Heading1"/>
        <w:numPr>
          <w:ilvl w:val="0"/>
          <w:numId w:val="0"/>
        </w:numPr>
        <w:spacing w:line="240" w:lineRule="auto"/>
      </w:pPr>
      <w:bookmarkStart w:id="1" w:name="_Toc54835756"/>
      <w:r w:rsidRPr="007E1467">
        <w:rPr>
          <w:cs/>
        </w:rPr>
        <w:t>บทคัดย่อ</w:t>
      </w:r>
      <w:bookmarkEnd w:id="1"/>
    </w:p>
    <w:p w:rsidR="00862902" w:rsidRDefault="008007CD" w:rsidP="00991A87">
      <w:pPr>
        <w:spacing w:after="0" w:line="240" w:lineRule="auto"/>
      </w:pPr>
      <w:r w:rsidRPr="007E1467">
        <w:rPr>
          <w:cs/>
        </w:rPr>
        <w:tab/>
      </w:r>
    </w:p>
    <w:p w:rsidR="00346591" w:rsidRPr="00576DAC" w:rsidRDefault="00F32A00" w:rsidP="00576DAC">
      <w:pPr>
        <w:spacing w:after="0" w:line="240" w:lineRule="auto"/>
        <w:ind w:firstLine="720"/>
        <w:rPr>
          <w:color w:val="000000" w:themeColor="text1"/>
        </w:rPr>
      </w:pPr>
      <w:r w:rsidRPr="00F32A00">
        <w:rPr>
          <w:color w:val="000000" w:themeColor="text1"/>
          <w:cs/>
        </w:rPr>
        <w:t xml:space="preserve">เนื่องจากสาขาวิชาวิศวกรรมซอฟต์แวร์ ได้มีการจัดการเรียนการสอนในรายวิชาสหกิจศึกษา ซึ่งถือเป็นการเปิดโอกาสให้นักศึกษาได้ไปฝึกประสบการณ์ภายใต้สภาพแวดล้อมการทำงานจริงในสถานประกอบการณ์ต่าง ๆ ผู้ปฏิบัติงานสหกิจศึกษาได้มีโอกาสได้ไปเรียนรู้งานในบริษัท สยาม เด็นโซ่ </w:t>
      </w:r>
      <w:r>
        <w:rPr>
          <w:rFonts w:hint="cs"/>
          <w:color w:val="000000" w:themeColor="text1"/>
          <w:cs/>
        </w:rPr>
        <w:t xml:space="preserve"> </w:t>
      </w:r>
      <w:r w:rsidR="00E66FF0" w:rsidRPr="00E66FF0">
        <w:rPr>
          <w:color w:val="000000" w:themeColor="text1"/>
          <w:cs/>
        </w:rPr>
        <w:t xml:space="preserve">แมนูแฟคเจอริ่ง จำกัด </w:t>
      </w:r>
      <w:r w:rsidR="00E66FF0" w:rsidRPr="0077010A">
        <w:rPr>
          <w:color w:val="000000" w:themeColor="text1"/>
          <w:cs/>
        </w:rPr>
        <w:t>ซึ่งได้เข้าไปมีส่วนช่วยในการวิเคราะห์และออกแบบ</w:t>
      </w:r>
      <w:r w:rsidR="00E66FF0" w:rsidRPr="00F32A00">
        <w:rPr>
          <w:rFonts w:hint="cs"/>
          <w:color w:val="000000" w:themeColor="text1"/>
          <w:cs/>
        </w:rPr>
        <w:t xml:space="preserve"> </w:t>
      </w:r>
      <w:r w:rsidR="0077010A" w:rsidRPr="0077010A">
        <w:rPr>
          <w:color w:val="000000" w:themeColor="text1"/>
          <w:cs/>
        </w:rPr>
        <w:t>ระบบเปลี่ยนแปลงกระบวนการทํางาน</w:t>
      </w:r>
      <w:r w:rsidR="0077010A">
        <w:rPr>
          <w:rFonts w:hint="cs"/>
          <w:color w:val="000000" w:themeColor="text1"/>
          <w:cs/>
        </w:rPr>
        <w:t xml:space="preserve"> </w:t>
      </w:r>
      <w:r w:rsidR="0077010A">
        <w:rPr>
          <w:color w:val="000000" w:themeColor="text1"/>
        </w:rPr>
        <w:t>(</w:t>
      </w:r>
      <w:r w:rsidR="0077010A" w:rsidRPr="00F32A00">
        <w:rPr>
          <w:color w:val="000000" w:themeColor="text1"/>
        </w:rPr>
        <w:t>Process Change Report System : PCR</w:t>
      </w:r>
      <w:r w:rsidR="0077010A">
        <w:rPr>
          <w:color w:val="000000" w:themeColor="text1"/>
        </w:rPr>
        <w:t>)</w:t>
      </w:r>
      <w:r w:rsidR="007F4E18">
        <w:rPr>
          <w:color w:val="000000" w:themeColor="text1"/>
        </w:rPr>
        <w:t xml:space="preserve"> </w:t>
      </w:r>
      <w:r w:rsidR="007F4E18" w:rsidRPr="007F4E18">
        <w:rPr>
          <w:color w:val="000000" w:themeColor="text1"/>
          <w:cs/>
        </w:rPr>
        <w:t>โดยผู้ใช้งานระบบคือ พนักงานใน</w:t>
      </w:r>
      <w:r w:rsidR="007F4E18">
        <w:rPr>
          <w:rFonts w:hint="cs"/>
          <w:color w:val="000000" w:themeColor="text1"/>
          <w:cs/>
        </w:rPr>
        <w:t xml:space="preserve">แผนกวิศวกรรมการผลิต </w:t>
      </w:r>
      <w:r w:rsidR="007F4E18">
        <w:rPr>
          <w:color w:val="000000" w:themeColor="text1"/>
        </w:rPr>
        <w:t>(Production</w:t>
      </w:r>
      <w:r w:rsidR="009D4A74">
        <w:rPr>
          <w:rFonts w:hint="cs"/>
          <w:color w:val="000000" w:themeColor="text1"/>
          <w:cs/>
        </w:rPr>
        <w:t xml:space="preserve"> </w:t>
      </w:r>
      <w:r w:rsidR="009D4A74">
        <w:rPr>
          <w:color w:val="000000" w:themeColor="text1"/>
        </w:rPr>
        <w:t>Engineering</w:t>
      </w:r>
      <w:r w:rsidR="007F4E18">
        <w:rPr>
          <w:color w:val="000000" w:themeColor="text1"/>
        </w:rPr>
        <w:t xml:space="preserve"> : PE) </w:t>
      </w:r>
      <w:r w:rsidR="007F4E18">
        <w:rPr>
          <w:rFonts w:hint="cs"/>
          <w:color w:val="000000" w:themeColor="text1"/>
          <w:cs/>
        </w:rPr>
        <w:t>ภายใน</w:t>
      </w:r>
      <w:r w:rsidR="007F4E18" w:rsidRPr="007F4E18">
        <w:rPr>
          <w:color w:val="000000" w:themeColor="text1"/>
          <w:cs/>
        </w:rPr>
        <w:t>องค์กร</w:t>
      </w:r>
      <w:r w:rsidR="00576DAC">
        <w:rPr>
          <w:rFonts w:hint="cs"/>
          <w:color w:val="000000" w:themeColor="text1"/>
          <w:cs/>
        </w:rPr>
        <w:t xml:space="preserve"> </w:t>
      </w:r>
      <w:r w:rsidR="007F4E18">
        <w:rPr>
          <w:rFonts w:hint="cs"/>
          <w:color w:val="000000" w:themeColor="text1"/>
          <w:cs/>
        </w:rPr>
        <w:t>โดยมีความต้องการเปลี่ยนแปลงกระบวนการทำงานในการ</w:t>
      </w:r>
      <w:r w:rsidR="007F4E18" w:rsidRPr="007F4E18">
        <w:rPr>
          <w:color w:val="000000" w:themeColor="text1"/>
          <w:cs/>
        </w:rPr>
        <w:t>ผลิตภัณฑ์ ผลิตผล</w:t>
      </w:r>
      <w:r w:rsidR="007F4E18">
        <w:rPr>
          <w:rFonts w:hint="cs"/>
          <w:color w:val="000000" w:themeColor="text1"/>
          <w:cs/>
        </w:rPr>
        <w:t xml:space="preserve">ภายในองค์กร </w:t>
      </w:r>
      <w:r w:rsidR="007F4E18" w:rsidRPr="007F4E18">
        <w:rPr>
          <w:color w:val="000000" w:themeColor="text1"/>
          <w:cs/>
        </w:rPr>
        <w:t>ซึ่งผู้ปฏิบัติงา</w:t>
      </w:r>
      <w:r w:rsidR="007F4E18">
        <w:rPr>
          <w:color w:val="000000" w:themeColor="text1"/>
          <w:cs/>
        </w:rPr>
        <w:t>นสหกิจศึกษาได้มีการอ้างอิงการทำ</w:t>
      </w:r>
      <w:r w:rsidR="007F4E18" w:rsidRPr="007F4E18">
        <w:rPr>
          <w:color w:val="000000" w:themeColor="text1"/>
          <w:cs/>
        </w:rPr>
        <w:t>งานตามวัฎจักรการพัฒนาระบบงาน (</w:t>
      </w:r>
      <w:r w:rsidR="007F4E18" w:rsidRPr="007F4E18">
        <w:rPr>
          <w:color w:val="000000" w:themeColor="text1"/>
        </w:rPr>
        <w:t>Systems</w:t>
      </w:r>
      <w:r w:rsidR="007F4E18">
        <w:rPr>
          <w:color w:val="000000" w:themeColor="text1"/>
        </w:rPr>
        <w:t xml:space="preserve"> </w:t>
      </w:r>
      <w:r w:rsidR="007F4E18" w:rsidRPr="007F4E18">
        <w:rPr>
          <w:color w:val="000000" w:themeColor="text1"/>
        </w:rPr>
        <w:t xml:space="preserve">Development Life Cycle : SDLC) </w:t>
      </w:r>
      <w:r w:rsidR="007F4E18">
        <w:rPr>
          <w:color w:val="000000" w:themeColor="text1"/>
          <w:cs/>
        </w:rPr>
        <w:t>โดยเริ่มจากการศึกษาระบบการทำ</w:t>
      </w:r>
      <w:r w:rsidR="007F4E18" w:rsidRPr="007F4E18">
        <w:rPr>
          <w:color w:val="000000" w:themeColor="text1"/>
          <w:cs/>
        </w:rPr>
        <w:t>งานแบบเดิมที่เป็นการ</w:t>
      </w:r>
      <w:r w:rsidR="007F4E18">
        <w:rPr>
          <w:color w:val="000000" w:themeColor="text1"/>
          <w:cs/>
        </w:rPr>
        <w:t>ทำ</w:t>
      </w:r>
      <w:r w:rsidR="007F4E18" w:rsidRPr="007F4E18">
        <w:rPr>
          <w:color w:val="000000" w:themeColor="text1"/>
          <w:cs/>
        </w:rPr>
        <w:t>งานด้วยมือ (</w:t>
      </w:r>
      <w:r w:rsidR="007F4E18" w:rsidRPr="007F4E18">
        <w:rPr>
          <w:color w:val="000000" w:themeColor="text1"/>
        </w:rPr>
        <w:t xml:space="preserve">Manual) </w:t>
      </w:r>
      <w:r w:rsidR="007F4E18">
        <w:rPr>
          <w:color w:val="000000" w:themeColor="text1"/>
          <w:cs/>
        </w:rPr>
        <w:t>ที่ทำ</w:t>
      </w:r>
      <w:r w:rsidR="007F4E18" w:rsidRPr="007F4E18">
        <w:rPr>
          <w:color w:val="000000" w:themeColor="text1"/>
          <w:cs/>
        </w:rPr>
        <w:t>ให้เกิดปัญหาความซับซ้อนต่อ</w:t>
      </w:r>
      <w:r w:rsidR="007F4E18">
        <w:rPr>
          <w:rFonts w:hint="cs"/>
          <w:color w:val="000000" w:themeColor="text1"/>
          <w:cs/>
        </w:rPr>
        <w:t>การเปลี่ยนแปลงกระบวนการทำงาน</w:t>
      </w:r>
      <w:r w:rsidR="007F4E18">
        <w:rPr>
          <w:color w:val="000000" w:themeColor="text1"/>
          <w:cs/>
        </w:rPr>
        <w:t>ในแต่ละครั้ง</w:t>
      </w:r>
      <w:r w:rsidR="007F4E18">
        <w:rPr>
          <w:rFonts w:hint="cs"/>
          <w:color w:val="000000" w:themeColor="text1"/>
          <w:cs/>
        </w:rPr>
        <w:t xml:space="preserve"> </w:t>
      </w:r>
      <w:r w:rsidR="00576DAC" w:rsidRPr="00576DAC">
        <w:rPr>
          <w:color w:val="000000" w:themeColor="text1"/>
          <w:cs/>
        </w:rPr>
        <w:t>อีกทั้งระบบงานเดิมนั้น</w:t>
      </w:r>
      <w:r w:rsidR="00576DAC">
        <w:rPr>
          <w:color w:val="000000" w:themeColor="text1"/>
          <w:cs/>
        </w:rPr>
        <w:t>ยังใช้กระดาษในการประเมิน ซึ่งทำ</w:t>
      </w:r>
      <w:r w:rsidR="00576DAC" w:rsidRPr="00576DAC">
        <w:rPr>
          <w:color w:val="000000" w:themeColor="text1"/>
          <w:cs/>
        </w:rPr>
        <w:t>ให้เกิดการสูญเสียทรัพยากรกระดาษอย่างสิ้นเปลือง</w:t>
      </w:r>
      <w:r w:rsidR="00576DAC">
        <w:rPr>
          <w:rFonts w:hint="cs"/>
          <w:color w:val="000000" w:themeColor="text1"/>
          <w:cs/>
        </w:rPr>
        <w:t xml:space="preserve"> </w:t>
      </w:r>
      <w:r w:rsidR="00576DAC" w:rsidRPr="00576DAC">
        <w:rPr>
          <w:color w:val="000000" w:themeColor="text1"/>
          <w:cs/>
        </w:rPr>
        <w:t>ผู้ปฏิบัติง</w:t>
      </w:r>
      <w:r w:rsidR="00576DAC">
        <w:rPr>
          <w:color w:val="000000" w:themeColor="text1"/>
          <w:cs/>
        </w:rPr>
        <w:t>านสหกิจศึกษาจึงเล็งเห็นถึงการนำ</w:t>
      </w:r>
      <w:r w:rsidR="00576DAC" w:rsidRPr="00576DAC">
        <w:rPr>
          <w:color w:val="000000" w:themeColor="text1"/>
          <w:cs/>
        </w:rPr>
        <w:t>เทคโนโลยีสารสนเทศเข้ามามีส่วนช่วยในการแก้ไขปัญหา</w:t>
      </w:r>
      <w:r w:rsidR="00576DAC">
        <w:rPr>
          <w:rFonts w:hint="cs"/>
          <w:color w:val="000000" w:themeColor="text1"/>
          <w:cs/>
        </w:rPr>
        <w:t xml:space="preserve"> </w:t>
      </w:r>
      <w:r w:rsidR="00576DAC" w:rsidRPr="00576DAC">
        <w:rPr>
          <w:color w:val="000000" w:themeColor="text1"/>
          <w:cs/>
        </w:rPr>
        <w:t>ดังกล่าว ทั้งในส่วนของก</w:t>
      </w:r>
      <w:r w:rsidR="00576DAC">
        <w:rPr>
          <w:color w:val="000000" w:themeColor="text1"/>
          <w:cs/>
        </w:rPr>
        <w:t>ารจัดการแบบฟอร์ม การอนุมัติ</w:t>
      </w:r>
      <w:r w:rsidR="00576DAC" w:rsidRPr="00576DAC">
        <w:rPr>
          <w:color w:val="000000" w:themeColor="text1"/>
          <w:cs/>
        </w:rPr>
        <w:t>ต่าง ๆ</w:t>
      </w:r>
      <w:r w:rsidR="00576DAC">
        <w:rPr>
          <w:rFonts w:hint="cs"/>
          <w:color w:val="000000" w:themeColor="text1"/>
          <w:cs/>
        </w:rPr>
        <w:t xml:space="preserve"> </w:t>
      </w:r>
      <w:r w:rsidR="00576DAC" w:rsidRPr="00576DAC">
        <w:rPr>
          <w:color w:val="000000" w:themeColor="text1"/>
          <w:cs/>
        </w:rPr>
        <w:t xml:space="preserve"> </w:t>
      </w:r>
      <w:r w:rsidR="00576DAC">
        <w:rPr>
          <w:color w:val="000000" w:themeColor="text1"/>
          <w:cs/>
        </w:rPr>
        <w:t>ซึ่งระบบจะช่วยให้การท</w:t>
      </w:r>
      <w:r w:rsidR="00576DAC">
        <w:rPr>
          <w:rFonts w:hint="cs"/>
          <w:color w:val="000000" w:themeColor="text1"/>
          <w:cs/>
        </w:rPr>
        <w:t>ำ</w:t>
      </w:r>
      <w:r w:rsidR="00576DAC" w:rsidRPr="00576DAC">
        <w:rPr>
          <w:color w:val="000000" w:themeColor="text1"/>
          <w:cs/>
        </w:rPr>
        <w:t>งานนั้นเป็นไปอย่างมีระบบ มีขั้นตอนที่ชัดเจน อีกทั้งยังช่วยลดการใช้ทรัพยากรที่สิ้นเปลืองอีกด้วย</w:t>
      </w:r>
    </w:p>
    <w:p w:rsidR="00AF3D90" w:rsidRDefault="00AF3D90" w:rsidP="00991A87">
      <w:pPr>
        <w:spacing w:line="240" w:lineRule="auto"/>
      </w:pPr>
    </w:p>
    <w:p w:rsidR="00AF3D90" w:rsidRPr="00AF3D90" w:rsidRDefault="00AF3D90" w:rsidP="00991A87">
      <w:pPr>
        <w:spacing w:line="240" w:lineRule="auto"/>
      </w:pPr>
    </w:p>
    <w:p w:rsidR="00AF3D90" w:rsidRDefault="00AF3D90" w:rsidP="00991A87">
      <w:pPr>
        <w:spacing w:line="240" w:lineRule="auto"/>
        <w:ind w:firstLine="720"/>
      </w:pPr>
    </w:p>
    <w:p w:rsidR="00AF3D90" w:rsidRDefault="00AF3D90" w:rsidP="00991A87">
      <w:pPr>
        <w:spacing w:line="240" w:lineRule="auto"/>
      </w:pPr>
    </w:p>
    <w:p w:rsidR="00C74B41" w:rsidRPr="00AF3D90" w:rsidRDefault="00C74B41" w:rsidP="00991A87">
      <w:pPr>
        <w:spacing w:line="240" w:lineRule="auto"/>
        <w:rPr>
          <w:cs/>
        </w:rPr>
        <w:sectPr w:rsidR="00C74B41" w:rsidRPr="00AF3D90" w:rsidSect="00751999">
          <w:pgSz w:w="11906" w:h="16838" w:code="9"/>
          <w:pgMar w:top="2160" w:right="1440" w:bottom="1440" w:left="2160" w:header="1008" w:footer="720" w:gutter="0"/>
          <w:pgNumType w:fmt="thaiLetters"/>
          <w:cols w:space="720"/>
          <w:docGrid w:linePitch="435"/>
        </w:sectPr>
      </w:pPr>
    </w:p>
    <w:p w:rsidR="00A175DD" w:rsidRDefault="00A175DD" w:rsidP="00991A87">
      <w:pPr>
        <w:pStyle w:val="Heading1"/>
        <w:numPr>
          <w:ilvl w:val="0"/>
          <w:numId w:val="0"/>
        </w:numPr>
        <w:spacing w:line="240" w:lineRule="auto"/>
      </w:pPr>
      <w:bookmarkStart w:id="2" w:name="_Toc54835757"/>
      <w:r w:rsidRPr="00FC7A30">
        <w:rPr>
          <w:rFonts w:hint="cs"/>
          <w:cs/>
        </w:rPr>
        <w:lastRenderedPageBreak/>
        <w:t>สารบัญ</w:t>
      </w:r>
      <w:bookmarkEnd w:id="2"/>
    </w:p>
    <w:p w:rsidR="0072715B" w:rsidRPr="0072715B" w:rsidRDefault="0072715B" w:rsidP="0072715B"/>
    <w:sdt>
      <w:sdtPr>
        <w:id w:val="-1618756541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:rsidR="00A175DD" w:rsidRPr="007E1467" w:rsidRDefault="00A13A99" w:rsidP="00991A87">
          <w:pPr>
            <w:spacing w:line="240" w:lineRule="auto"/>
          </w:pPr>
          <w:r w:rsidRPr="007E1467">
            <w:tab/>
          </w:r>
          <w:r w:rsidRPr="007E1467">
            <w:tab/>
          </w:r>
          <w:r w:rsidRPr="007E1467">
            <w:tab/>
          </w:r>
          <w:r w:rsidRPr="007E1467">
            <w:tab/>
          </w:r>
          <w:r w:rsidRPr="007E1467">
            <w:tab/>
          </w:r>
          <w:r w:rsidRPr="007E1467">
            <w:tab/>
          </w:r>
          <w:r w:rsidRPr="007E1467">
            <w:tab/>
          </w:r>
          <w:r w:rsidRPr="007E1467">
            <w:tab/>
          </w:r>
          <w:r w:rsidRPr="007E1467">
            <w:tab/>
          </w:r>
          <w:r w:rsidRPr="007E1467">
            <w:tab/>
          </w:r>
          <w:r w:rsidRPr="007E1467">
            <w:tab/>
          </w:r>
          <w:r w:rsidRPr="007E1467">
            <w:rPr>
              <w:cs/>
            </w:rPr>
            <w:t xml:space="preserve">    หน้า</w:t>
          </w:r>
        </w:p>
        <w:p w:rsidR="00436FF3" w:rsidRDefault="00A175DD">
          <w:pPr>
            <w:pStyle w:val="TOC1"/>
            <w:tabs>
              <w:tab w:val="right" w:leader="dot" w:pos="8296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sz w:val="22"/>
            </w:rPr>
          </w:pPr>
          <w:r w:rsidRPr="007E1467">
            <w:rPr>
              <w:rFonts w:ascii="TH SarabunPSK" w:hAnsi="TH SarabunPSK" w:cs="TH SarabunPSK"/>
              <w:b w:val="0"/>
              <w:bCs w:val="0"/>
              <w:i w:val="0"/>
              <w:iCs w:val="0"/>
              <w:sz w:val="32"/>
              <w:szCs w:val="32"/>
            </w:rPr>
            <w:fldChar w:fldCharType="begin"/>
          </w:r>
          <w:r w:rsidRPr="007E1467">
            <w:rPr>
              <w:rFonts w:ascii="TH SarabunPSK" w:hAnsi="TH SarabunPSK" w:cs="TH SarabunPSK"/>
              <w:b w:val="0"/>
              <w:bCs w:val="0"/>
              <w:i w:val="0"/>
              <w:iCs w:val="0"/>
              <w:sz w:val="32"/>
              <w:szCs w:val="32"/>
            </w:rPr>
            <w:instrText xml:space="preserve"> TOC \o </w:instrText>
          </w:r>
          <w:r w:rsidRPr="007E1467">
            <w:rPr>
              <w:rFonts w:ascii="TH SarabunPSK" w:hAnsi="TH SarabunPSK" w:cs="TH SarabunPSK"/>
              <w:b w:val="0"/>
              <w:bCs w:val="0"/>
              <w:i w:val="0"/>
              <w:iCs w:val="0"/>
              <w:sz w:val="32"/>
              <w:szCs w:val="32"/>
              <w:cs/>
            </w:rPr>
            <w:instrText>"</w:instrText>
          </w:r>
          <w:r w:rsidRPr="007E1467">
            <w:rPr>
              <w:rFonts w:ascii="TH SarabunPSK" w:hAnsi="TH SarabunPSK" w:cs="TH SarabunPSK"/>
              <w:b w:val="0"/>
              <w:bCs w:val="0"/>
              <w:i w:val="0"/>
              <w:iCs w:val="0"/>
              <w:sz w:val="32"/>
              <w:szCs w:val="32"/>
            </w:rPr>
            <w:instrText>1</w:instrText>
          </w:r>
          <w:r w:rsidRPr="007E1467">
            <w:rPr>
              <w:rFonts w:ascii="TH SarabunPSK" w:hAnsi="TH SarabunPSK" w:cs="TH SarabunPSK"/>
              <w:b w:val="0"/>
              <w:bCs w:val="0"/>
              <w:i w:val="0"/>
              <w:iCs w:val="0"/>
              <w:sz w:val="32"/>
              <w:szCs w:val="32"/>
              <w:cs/>
            </w:rPr>
            <w:instrText>-</w:instrText>
          </w:r>
          <w:r w:rsidRPr="007E1467">
            <w:rPr>
              <w:rFonts w:ascii="TH SarabunPSK" w:hAnsi="TH SarabunPSK" w:cs="TH SarabunPSK"/>
              <w:b w:val="0"/>
              <w:bCs w:val="0"/>
              <w:i w:val="0"/>
              <w:iCs w:val="0"/>
              <w:sz w:val="32"/>
              <w:szCs w:val="32"/>
            </w:rPr>
            <w:instrText>3</w:instrText>
          </w:r>
          <w:r w:rsidRPr="007E1467">
            <w:rPr>
              <w:rFonts w:ascii="TH SarabunPSK" w:hAnsi="TH SarabunPSK" w:cs="TH SarabunPSK"/>
              <w:b w:val="0"/>
              <w:bCs w:val="0"/>
              <w:i w:val="0"/>
              <w:iCs w:val="0"/>
              <w:sz w:val="32"/>
              <w:szCs w:val="32"/>
              <w:cs/>
            </w:rPr>
            <w:instrText xml:space="preserve">" </w:instrText>
          </w:r>
          <w:r w:rsidRPr="007E1467">
            <w:rPr>
              <w:rFonts w:ascii="TH SarabunPSK" w:hAnsi="TH SarabunPSK" w:cs="TH SarabunPSK"/>
              <w:b w:val="0"/>
              <w:bCs w:val="0"/>
              <w:i w:val="0"/>
              <w:iCs w:val="0"/>
              <w:sz w:val="32"/>
              <w:szCs w:val="32"/>
            </w:rPr>
            <w:instrText xml:space="preserve">\h \z \u </w:instrText>
          </w:r>
          <w:r w:rsidRPr="007E1467">
            <w:rPr>
              <w:rFonts w:ascii="TH SarabunPSK" w:hAnsi="TH SarabunPSK" w:cs="TH SarabunPSK"/>
              <w:b w:val="0"/>
              <w:bCs w:val="0"/>
              <w:i w:val="0"/>
              <w:iCs w:val="0"/>
              <w:sz w:val="32"/>
              <w:szCs w:val="32"/>
            </w:rPr>
            <w:fldChar w:fldCharType="separate"/>
          </w:r>
          <w:hyperlink w:anchor="_Toc54835755" w:history="1">
            <w:r w:rsidR="00436FF3" w:rsidRPr="009854BA">
              <w:rPr>
                <w:rStyle w:val="Hyperlink"/>
                <w:noProof/>
                <w:cs/>
              </w:rPr>
              <w:t>กิตติกรรมประกาศ</w:t>
            </w:r>
            <w:r w:rsidR="00436FF3">
              <w:rPr>
                <w:noProof/>
                <w:webHidden/>
              </w:rPr>
              <w:tab/>
            </w:r>
            <w:r w:rsidR="00436FF3">
              <w:rPr>
                <w:noProof/>
                <w:webHidden/>
              </w:rPr>
              <w:fldChar w:fldCharType="begin"/>
            </w:r>
            <w:r w:rsidR="00436FF3">
              <w:rPr>
                <w:noProof/>
                <w:webHidden/>
              </w:rPr>
              <w:instrText xml:space="preserve"> PAGEREF _Toc54835755 \h </w:instrText>
            </w:r>
            <w:r w:rsidR="00436FF3">
              <w:rPr>
                <w:noProof/>
                <w:webHidden/>
              </w:rPr>
            </w:r>
            <w:r w:rsidR="00436FF3">
              <w:rPr>
                <w:noProof/>
                <w:webHidden/>
              </w:rPr>
              <w:fldChar w:fldCharType="separate"/>
            </w:r>
            <w:r w:rsidR="00436FF3">
              <w:rPr>
                <w:noProof/>
                <w:webHidden/>
                <w:cs/>
              </w:rPr>
              <w:t>ก</w:t>
            </w:r>
            <w:r w:rsidR="00436FF3">
              <w:rPr>
                <w:noProof/>
                <w:webHidden/>
              </w:rPr>
              <w:fldChar w:fldCharType="end"/>
            </w:r>
          </w:hyperlink>
        </w:p>
        <w:p w:rsidR="00436FF3" w:rsidRDefault="00436FF3">
          <w:pPr>
            <w:pStyle w:val="TOC1"/>
            <w:tabs>
              <w:tab w:val="right" w:leader="dot" w:pos="8296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sz w:val="22"/>
            </w:rPr>
          </w:pPr>
          <w:hyperlink w:anchor="_Toc54835756" w:history="1">
            <w:r w:rsidRPr="009854BA">
              <w:rPr>
                <w:rStyle w:val="Hyperlink"/>
                <w:noProof/>
                <w:cs/>
              </w:rPr>
              <w:t>บทคัดย่อ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_Toc54835756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  <w:cs/>
              </w:rPr>
              <w:t>ข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36FF3" w:rsidRDefault="00436FF3">
          <w:pPr>
            <w:pStyle w:val="TOC1"/>
            <w:tabs>
              <w:tab w:val="right" w:leader="dot" w:pos="8296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sz w:val="22"/>
            </w:rPr>
          </w:pPr>
          <w:hyperlink w:anchor="_Toc54835757" w:history="1">
            <w:r w:rsidRPr="009854BA">
              <w:rPr>
                <w:rStyle w:val="Hyperlink"/>
                <w:noProof/>
                <w:cs/>
              </w:rPr>
              <w:t>สารบัญ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_Toc54835757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  <w:cs/>
              </w:rPr>
              <w:t>ง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36FF3" w:rsidRDefault="00436FF3">
          <w:pPr>
            <w:pStyle w:val="TOC1"/>
            <w:tabs>
              <w:tab w:val="right" w:leader="dot" w:pos="8296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sz w:val="22"/>
            </w:rPr>
          </w:pPr>
          <w:hyperlink w:anchor="_Toc54835758" w:history="1">
            <w:r w:rsidRPr="009854BA">
              <w:rPr>
                <w:rStyle w:val="Hyperlink"/>
                <w:noProof/>
                <w:cs/>
              </w:rPr>
              <w:t>สารบัญรูปภาพ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_Toc54835758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  <w:cs/>
              </w:rPr>
              <w:t>ช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36FF3" w:rsidRDefault="00436FF3">
          <w:pPr>
            <w:pStyle w:val="TOC1"/>
            <w:tabs>
              <w:tab w:val="right" w:leader="dot" w:pos="8296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sz w:val="22"/>
            </w:rPr>
          </w:pPr>
          <w:hyperlink w:anchor="_Toc54835759" w:history="1">
            <w:r w:rsidRPr="009854BA">
              <w:rPr>
                <w:rStyle w:val="Hyperlink"/>
                <w:noProof/>
                <w:cs/>
              </w:rPr>
              <w:t>สารบัญตาราง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_Toc54835759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  <w:cs/>
              </w:rPr>
              <w:t>ซ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36FF3" w:rsidRDefault="00436FF3">
          <w:pPr>
            <w:pStyle w:val="TOC1"/>
            <w:tabs>
              <w:tab w:val="right" w:leader="dot" w:pos="8296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sz w:val="22"/>
            </w:rPr>
          </w:pPr>
          <w:hyperlink w:anchor="_Toc54835760" w:history="1">
            <w:r w:rsidRPr="009854BA">
              <w:rPr>
                <w:rStyle w:val="Hyperlink"/>
                <w:noProof/>
                <w:cs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 xml:space="preserve">บทที่ </w:t>
            </w:r>
            <w:r w:rsidRPr="009854BA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1</w:t>
            </w:r>
            <w:r w:rsidRPr="009854BA">
              <w:rPr>
                <w:rStyle w:val="Hyperlink"/>
                <w:noProof/>
                <w:cs/>
              </w:rPr>
              <w:t xml:space="preserve"> บทนำ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_Toc54835760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  <w:cs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36FF3" w:rsidRDefault="00436FF3">
          <w:pPr>
            <w:pStyle w:val="TOC2"/>
            <w:rPr>
              <w:rFonts w:asciiTheme="minorHAnsi" w:eastAsiaTheme="minorEastAsia" w:hAnsiTheme="minorHAnsi" w:cstheme="minorBidi"/>
              <w:sz w:val="22"/>
              <w:szCs w:val="28"/>
            </w:rPr>
          </w:pPr>
          <w:hyperlink w:anchor="_Toc54835761" w:history="1">
            <w:r w:rsidRPr="009854BA">
              <w:rPr>
                <w:rStyle w:val="Hyperlink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1.1</w:t>
            </w:r>
            <w:r>
              <w:rPr>
                <w:rFonts w:asciiTheme="minorHAnsi" w:eastAsiaTheme="minorEastAsia" w:hAnsiTheme="minorHAnsi" w:cstheme="minorBidi"/>
                <w:sz w:val="22"/>
                <w:szCs w:val="28"/>
              </w:rPr>
              <w:tab/>
            </w:r>
            <w:r w:rsidRPr="009854BA">
              <w:rPr>
                <w:rStyle w:val="Hyperlink"/>
                <w:cs/>
              </w:rPr>
              <w:t>ข้อมูลของบริษัท สยาม เด็นโซ่ แมนูแฟคเจอริ่ง จำกัด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_Toc54835761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  <w:cs/>
              </w:rPr>
              <w:t>2</w:t>
            </w:r>
            <w:r>
              <w:rPr>
                <w:webHidden/>
              </w:rPr>
              <w:fldChar w:fldCharType="end"/>
            </w:r>
          </w:hyperlink>
        </w:p>
        <w:p w:rsidR="00436FF3" w:rsidRDefault="00436FF3">
          <w:pPr>
            <w:pStyle w:val="TOC3"/>
            <w:tabs>
              <w:tab w:val="left" w:pos="1280"/>
              <w:tab w:val="right" w:leader="dot" w:pos="8296"/>
            </w:tabs>
            <w:rPr>
              <w:rFonts w:eastAsiaTheme="minorEastAsia" w:cstheme="minorBidi"/>
              <w:noProof/>
              <w:sz w:val="22"/>
              <w:szCs w:val="28"/>
            </w:rPr>
          </w:pPr>
          <w:hyperlink w:anchor="_Toc54835762" w:history="1">
            <w:r w:rsidRPr="009854BA">
              <w:rPr>
                <w:rStyle w:val="Hyperlink"/>
                <w:noProof/>
              </w:rPr>
              <w:t>1.1.1</w:t>
            </w:r>
            <w:r>
              <w:rPr>
                <w:rFonts w:eastAsiaTheme="minorEastAsia" w:cstheme="minorBidi"/>
                <w:noProof/>
                <w:sz w:val="22"/>
                <w:szCs w:val="28"/>
              </w:rPr>
              <w:tab/>
            </w:r>
            <w:r w:rsidRPr="009854BA">
              <w:rPr>
                <w:rStyle w:val="Hyperlink"/>
                <w:noProof/>
                <w:cs/>
              </w:rPr>
              <w:t>สถานที่ตั้งสถานประกอบการ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_Toc54835762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  <w:cs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36FF3" w:rsidRDefault="00436FF3">
          <w:pPr>
            <w:pStyle w:val="TOC3"/>
            <w:tabs>
              <w:tab w:val="left" w:pos="1280"/>
              <w:tab w:val="right" w:leader="dot" w:pos="8296"/>
            </w:tabs>
            <w:rPr>
              <w:rFonts w:eastAsiaTheme="minorEastAsia" w:cstheme="minorBidi"/>
              <w:noProof/>
              <w:sz w:val="22"/>
              <w:szCs w:val="28"/>
            </w:rPr>
          </w:pPr>
          <w:hyperlink w:anchor="_Toc54835763" w:history="1">
            <w:r w:rsidRPr="009854BA">
              <w:rPr>
                <w:rStyle w:val="Hyperlink"/>
                <w:noProof/>
              </w:rPr>
              <w:t>1.1.2</w:t>
            </w:r>
            <w:r>
              <w:rPr>
                <w:rFonts w:eastAsiaTheme="minorEastAsia" w:cstheme="minorBidi"/>
                <w:noProof/>
                <w:sz w:val="22"/>
                <w:szCs w:val="28"/>
              </w:rPr>
              <w:tab/>
            </w:r>
            <w:r w:rsidRPr="009854BA">
              <w:rPr>
                <w:rStyle w:val="Hyperlink"/>
                <w:noProof/>
                <w:cs/>
              </w:rPr>
              <w:t>ผลิตภัณฑ์ ผลิตผล หรือการให้บริการของบริษัท สยาม เด็นโซ่ แมนูแฟคเจอริ่ง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_Toc54835763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  <w:cs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36FF3" w:rsidRDefault="00436FF3">
          <w:pPr>
            <w:pStyle w:val="TOC3"/>
            <w:tabs>
              <w:tab w:val="left" w:pos="1280"/>
              <w:tab w:val="right" w:leader="dot" w:pos="8296"/>
            </w:tabs>
            <w:rPr>
              <w:rFonts w:eastAsiaTheme="minorEastAsia" w:cstheme="minorBidi"/>
              <w:noProof/>
              <w:sz w:val="22"/>
              <w:szCs w:val="28"/>
            </w:rPr>
          </w:pPr>
          <w:hyperlink w:anchor="_Toc54835764" w:history="1">
            <w:r w:rsidRPr="009854BA">
              <w:rPr>
                <w:rStyle w:val="Hyperlink"/>
                <w:noProof/>
              </w:rPr>
              <w:t>1.1.3</w:t>
            </w:r>
            <w:r>
              <w:rPr>
                <w:rFonts w:eastAsiaTheme="minorEastAsia" w:cstheme="minorBidi"/>
                <w:noProof/>
                <w:sz w:val="22"/>
                <w:szCs w:val="28"/>
              </w:rPr>
              <w:tab/>
            </w:r>
            <w:r w:rsidRPr="009854BA">
              <w:rPr>
                <w:rStyle w:val="Hyperlink"/>
                <w:noProof/>
                <w:cs/>
              </w:rPr>
              <w:t>ตำแหน่งงานและลักษณะงานที่ได้รับมอบหมาย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_Toc54835764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  <w:cs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36FF3" w:rsidRDefault="00436FF3">
          <w:pPr>
            <w:pStyle w:val="TOC3"/>
            <w:tabs>
              <w:tab w:val="left" w:pos="1280"/>
              <w:tab w:val="right" w:leader="dot" w:pos="8296"/>
            </w:tabs>
            <w:rPr>
              <w:rFonts w:eastAsiaTheme="minorEastAsia" w:cstheme="minorBidi"/>
              <w:noProof/>
              <w:sz w:val="22"/>
              <w:szCs w:val="28"/>
            </w:rPr>
          </w:pPr>
          <w:hyperlink w:anchor="_Toc54835765" w:history="1">
            <w:r w:rsidRPr="009854BA">
              <w:rPr>
                <w:rStyle w:val="Hyperlink"/>
                <w:noProof/>
              </w:rPr>
              <w:t>1.1.4</w:t>
            </w:r>
            <w:r>
              <w:rPr>
                <w:rFonts w:eastAsiaTheme="minorEastAsia" w:cstheme="minorBidi"/>
                <w:noProof/>
                <w:sz w:val="22"/>
                <w:szCs w:val="28"/>
              </w:rPr>
              <w:tab/>
            </w:r>
            <w:r w:rsidRPr="009854BA">
              <w:rPr>
                <w:rStyle w:val="Hyperlink"/>
                <w:noProof/>
                <w:cs/>
              </w:rPr>
              <w:t>ข้อมูลพนักงานที่ปรึกษา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_Toc54835765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  <w:cs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36FF3" w:rsidRDefault="00436FF3">
          <w:pPr>
            <w:pStyle w:val="TOC3"/>
            <w:tabs>
              <w:tab w:val="left" w:pos="1280"/>
              <w:tab w:val="right" w:leader="dot" w:pos="8296"/>
            </w:tabs>
            <w:rPr>
              <w:rFonts w:eastAsiaTheme="minorEastAsia" w:cstheme="minorBidi"/>
              <w:noProof/>
              <w:sz w:val="22"/>
              <w:szCs w:val="28"/>
            </w:rPr>
          </w:pPr>
          <w:hyperlink w:anchor="_Toc54835766" w:history="1">
            <w:r w:rsidRPr="009854BA">
              <w:rPr>
                <w:rStyle w:val="Hyperlink"/>
                <w:noProof/>
              </w:rPr>
              <w:t>1.1.5</w:t>
            </w:r>
            <w:r>
              <w:rPr>
                <w:rFonts w:eastAsiaTheme="minorEastAsia" w:cstheme="minorBidi"/>
                <w:noProof/>
                <w:sz w:val="22"/>
                <w:szCs w:val="28"/>
              </w:rPr>
              <w:tab/>
            </w:r>
            <w:r w:rsidRPr="009854BA">
              <w:rPr>
                <w:rStyle w:val="Hyperlink"/>
                <w:noProof/>
                <w:cs/>
              </w:rPr>
              <w:t>ระยะเวลาการปฏิบัติงาน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_Toc54835766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  <w:cs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36FF3" w:rsidRDefault="00436FF3">
          <w:pPr>
            <w:pStyle w:val="TOC2"/>
            <w:rPr>
              <w:rFonts w:asciiTheme="minorHAnsi" w:eastAsiaTheme="minorEastAsia" w:hAnsiTheme="minorHAnsi" w:cstheme="minorBidi"/>
              <w:sz w:val="22"/>
              <w:szCs w:val="28"/>
            </w:rPr>
          </w:pPr>
          <w:hyperlink w:anchor="_Toc54835767" w:history="1">
            <w:r w:rsidRPr="009854BA">
              <w:rPr>
                <w:rStyle w:val="Hyperlink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1.2</w:t>
            </w:r>
            <w:r>
              <w:rPr>
                <w:rFonts w:asciiTheme="minorHAnsi" w:eastAsiaTheme="minorEastAsia" w:hAnsiTheme="minorHAnsi" w:cstheme="minorBidi"/>
                <w:sz w:val="22"/>
                <w:szCs w:val="28"/>
              </w:rPr>
              <w:tab/>
            </w:r>
            <w:r w:rsidRPr="009854BA">
              <w:rPr>
                <w:rStyle w:val="Hyperlink"/>
                <w:cs/>
              </w:rPr>
              <w:t>ปัญหาหรือความจำเป็นในการปฏิบัติงานสหกิจศึกษา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_Toc54835767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  <w:cs/>
              </w:rPr>
              <w:t>6</w:t>
            </w:r>
            <w:r>
              <w:rPr>
                <w:webHidden/>
              </w:rPr>
              <w:fldChar w:fldCharType="end"/>
            </w:r>
          </w:hyperlink>
        </w:p>
        <w:p w:rsidR="00436FF3" w:rsidRDefault="00436FF3">
          <w:pPr>
            <w:pStyle w:val="TOC2"/>
            <w:rPr>
              <w:rFonts w:asciiTheme="minorHAnsi" w:eastAsiaTheme="minorEastAsia" w:hAnsiTheme="minorHAnsi" w:cstheme="minorBidi"/>
              <w:sz w:val="22"/>
              <w:szCs w:val="28"/>
            </w:rPr>
          </w:pPr>
          <w:hyperlink w:anchor="_Toc54835768" w:history="1">
            <w:r w:rsidRPr="009854BA">
              <w:rPr>
                <w:rStyle w:val="Hyperlink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1.3</w:t>
            </w:r>
            <w:r>
              <w:rPr>
                <w:rFonts w:asciiTheme="minorHAnsi" w:eastAsiaTheme="minorEastAsia" w:hAnsiTheme="minorHAnsi" w:cstheme="minorBidi"/>
                <w:sz w:val="22"/>
                <w:szCs w:val="28"/>
              </w:rPr>
              <w:tab/>
            </w:r>
            <w:r w:rsidRPr="009854BA">
              <w:rPr>
                <w:rStyle w:val="Hyperlink"/>
                <w:cs/>
              </w:rPr>
              <w:t>วัตถุประสงค์ของโครงงานสหกิจศึกษาที่ได้รับมอบหมาย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_Toc54835768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  <w:cs/>
              </w:rPr>
              <w:t>7</w:t>
            </w:r>
            <w:r>
              <w:rPr>
                <w:webHidden/>
              </w:rPr>
              <w:fldChar w:fldCharType="end"/>
            </w:r>
          </w:hyperlink>
        </w:p>
        <w:p w:rsidR="00436FF3" w:rsidRDefault="00436FF3">
          <w:pPr>
            <w:pStyle w:val="TOC2"/>
            <w:rPr>
              <w:rFonts w:asciiTheme="minorHAnsi" w:eastAsiaTheme="minorEastAsia" w:hAnsiTheme="minorHAnsi" w:cstheme="minorBidi"/>
              <w:sz w:val="22"/>
              <w:szCs w:val="28"/>
            </w:rPr>
          </w:pPr>
          <w:hyperlink w:anchor="_Toc54835769" w:history="1">
            <w:r w:rsidRPr="009854BA">
              <w:rPr>
                <w:rStyle w:val="Hyperlink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1.4</w:t>
            </w:r>
            <w:r>
              <w:rPr>
                <w:rFonts w:asciiTheme="minorHAnsi" w:eastAsiaTheme="minorEastAsia" w:hAnsiTheme="minorHAnsi" w:cstheme="minorBidi"/>
                <w:sz w:val="22"/>
                <w:szCs w:val="28"/>
              </w:rPr>
              <w:tab/>
            </w:r>
            <w:r w:rsidRPr="009854BA">
              <w:rPr>
                <w:rStyle w:val="Hyperlink"/>
                <w:cs/>
              </w:rPr>
              <w:t>เครื่องมือที่ใช้ในการพัฒนา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_Toc54835769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  <w:cs/>
              </w:rPr>
              <w:t>7</w:t>
            </w:r>
            <w:r>
              <w:rPr>
                <w:webHidden/>
              </w:rPr>
              <w:fldChar w:fldCharType="end"/>
            </w:r>
          </w:hyperlink>
        </w:p>
        <w:p w:rsidR="00436FF3" w:rsidRDefault="00436FF3">
          <w:pPr>
            <w:pStyle w:val="TOC2"/>
            <w:rPr>
              <w:rFonts w:asciiTheme="minorHAnsi" w:eastAsiaTheme="minorEastAsia" w:hAnsiTheme="minorHAnsi" w:cstheme="minorBidi"/>
              <w:sz w:val="22"/>
              <w:szCs w:val="28"/>
            </w:rPr>
          </w:pPr>
          <w:hyperlink w:anchor="_Toc54835770" w:history="1">
            <w:r w:rsidRPr="009854BA">
              <w:rPr>
                <w:rStyle w:val="Hyperlink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1.5</w:t>
            </w:r>
            <w:r>
              <w:rPr>
                <w:rFonts w:asciiTheme="minorHAnsi" w:eastAsiaTheme="minorEastAsia" w:hAnsiTheme="minorHAnsi" w:cstheme="minorBidi"/>
                <w:sz w:val="22"/>
                <w:szCs w:val="28"/>
              </w:rPr>
              <w:tab/>
            </w:r>
            <w:r w:rsidRPr="009854BA">
              <w:rPr>
                <w:rStyle w:val="Hyperlink"/>
                <w:cs/>
              </w:rPr>
              <w:t>ขอบเขตของงานสหกิจศึกษาและข้อจำกัดของปัญหา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_Toc54835770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  <w:cs/>
              </w:rPr>
              <w:t>9</w:t>
            </w:r>
            <w:r>
              <w:rPr>
                <w:webHidden/>
              </w:rPr>
              <w:fldChar w:fldCharType="end"/>
            </w:r>
          </w:hyperlink>
        </w:p>
        <w:p w:rsidR="00436FF3" w:rsidRDefault="00436FF3">
          <w:pPr>
            <w:pStyle w:val="TOC3"/>
            <w:tabs>
              <w:tab w:val="left" w:pos="1280"/>
              <w:tab w:val="right" w:leader="dot" w:pos="8296"/>
            </w:tabs>
            <w:rPr>
              <w:rFonts w:eastAsiaTheme="minorEastAsia" w:cstheme="minorBidi"/>
              <w:noProof/>
              <w:sz w:val="22"/>
              <w:szCs w:val="28"/>
            </w:rPr>
          </w:pPr>
          <w:hyperlink w:anchor="_Toc54835771" w:history="1">
            <w:r w:rsidRPr="009854BA">
              <w:rPr>
                <w:rStyle w:val="Hyperlink"/>
                <w:noProof/>
              </w:rPr>
              <w:t>1.5.1</w:t>
            </w:r>
            <w:r>
              <w:rPr>
                <w:rFonts w:eastAsiaTheme="minorEastAsia" w:cstheme="minorBidi"/>
                <w:noProof/>
                <w:sz w:val="22"/>
                <w:szCs w:val="28"/>
              </w:rPr>
              <w:tab/>
            </w:r>
            <w:r w:rsidRPr="009854BA">
              <w:rPr>
                <w:rStyle w:val="Hyperlink"/>
                <w:noProof/>
                <w:cs/>
              </w:rPr>
              <w:t>ระบบเปลี่ยนแปลงกระบวนการทํางาน (</w:t>
            </w:r>
            <w:r w:rsidRPr="009854BA">
              <w:rPr>
                <w:rStyle w:val="Hyperlink"/>
                <w:noProof/>
              </w:rPr>
              <w:t>Process Change Report : PCR)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_Toc54835771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  <w:cs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36FF3" w:rsidRDefault="00436FF3">
          <w:pPr>
            <w:pStyle w:val="TOC2"/>
            <w:rPr>
              <w:rFonts w:asciiTheme="minorHAnsi" w:eastAsiaTheme="minorEastAsia" w:hAnsiTheme="minorHAnsi" w:cstheme="minorBidi"/>
              <w:sz w:val="22"/>
              <w:szCs w:val="28"/>
            </w:rPr>
          </w:pPr>
          <w:hyperlink w:anchor="_Toc54835772" w:history="1">
            <w:r w:rsidRPr="009854BA">
              <w:rPr>
                <w:rStyle w:val="Hyperlink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1.6</w:t>
            </w:r>
            <w:r>
              <w:rPr>
                <w:rFonts w:asciiTheme="minorHAnsi" w:eastAsiaTheme="minorEastAsia" w:hAnsiTheme="minorHAnsi" w:cstheme="minorBidi"/>
                <w:sz w:val="22"/>
                <w:szCs w:val="28"/>
              </w:rPr>
              <w:tab/>
            </w:r>
            <w:r w:rsidRPr="009854BA">
              <w:rPr>
                <w:rStyle w:val="Hyperlink"/>
                <w:cs/>
              </w:rPr>
              <w:t>แผนในการปฏิบัติงานสหกิจศึกษา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_Toc54835772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  <w:cs/>
              </w:rPr>
              <w:t>15</w:t>
            </w:r>
            <w:r>
              <w:rPr>
                <w:webHidden/>
              </w:rPr>
              <w:fldChar w:fldCharType="end"/>
            </w:r>
          </w:hyperlink>
        </w:p>
        <w:p w:rsidR="00436FF3" w:rsidRDefault="00436FF3">
          <w:pPr>
            <w:pStyle w:val="TOC2"/>
            <w:rPr>
              <w:rFonts w:asciiTheme="minorHAnsi" w:eastAsiaTheme="minorEastAsia" w:hAnsiTheme="minorHAnsi" w:cstheme="minorBidi"/>
              <w:sz w:val="22"/>
              <w:szCs w:val="28"/>
            </w:rPr>
          </w:pPr>
          <w:hyperlink w:anchor="_Toc54835773" w:history="1">
            <w:r w:rsidRPr="009854BA">
              <w:rPr>
                <w:rStyle w:val="Hyperlink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1.7</w:t>
            </w:r>
            <w:r>
              <w:rPr>
                <w:rFonts w:asciiTheme="minorHAnsi" w:eastAsiaTheme="minorEastAsia" w:hAnsiTheme="minorHAnsi" w:cstheme="minorBidi"/>
                <w:sz w:val="22"/>
                <w:szCs w:val="28"/>
              </w:rPr>
              <w:tab/>
            </w:r>
            <w:r w:rsidRPr="009854BA">
              <w:rPr>
                <w:rStyle w:val="Hyperlink"/>
                <w:cs/>
              </w:rPr>
              <w:t>ดัชนีชี้วัดความสำเร็จของการปฏิบัติงานสหกิจศึกษา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_Toc54835773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  <w:cs/>
              </w:rPr>
              <w:t>19</w:t>
            </w:r>
            <w:r>
              <w:rPr>
                <w:webHidden/>
              </w:rPr>
              <w:fldChar w:fldCharType="end"/>
            </w:r>
          </w:hyperlink>
        </w:p>
        <w:p w:rsidR="00436FF3" w:rsidRDefault="00436FF3">
          <w:pPr>
            <w:pStyle w:val="TOC1"/>
            <w:tabs>
              <w:tab w:val="right" w:leader="dot" w:pos="8296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sz w:val="22"/>
            </w:rPr>
          </w:pPr>
          <w:hyperlink w:anchor="_Toc54835774" w:history="1">
            <w:r w:rsidRPr="009854BA">
              <w:rPr>
                <w:rStyle w:val="Hyperlink"/>
                <w:noProof/>
                <w:cs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 xml:space="preserve">บทที่ </w:t>
            </w:r>
            <w:r w:rsidRPr="009854BA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2</w:t>
            </w:r>
            <w:r w:rsidRPr="009854BA">
              <w:rPr>
                <w:rStyle w:val="Hyperlink"/>
                <w:noProof/>
              </w:rPr>
              <w:t xml:space="preserve"> </w:t>
            </w:r>
            <w:r w:rsidRPr="009854BA">
              <w:rPr>
                <w:rStyle w:val="Hyperlink"/>
                <w:noProof/>
                <w:cs/>
              </w:rPr>
              <w:t xml:space="preserve"> หลักการและทฤษฎีที่เกี่ยวข้อง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_Toc54835774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  <w:cs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36FF3" w:rsidRDefault="00436FF3">
          <w:pPr>
            <w:pStyle w:val="TOC2"/>
            <w:rPr>
              <w:rFonts w:asciiTheme="minorHAnsi" w:eastAsiaTheme="minorEastAsia" w:hAnsiTheme="minorHAnsi" w:cstheme="minorBidi"/>
              <w:sz w:val="22"/>
              <w:szCs w:val="28"/>
            </w:rPr>
          </w:pPr>
          <w:hyperlink w:anchor="_Toc54835775" w:history="1">
            <w:r w:rsidRPr="009854BA">
              <w:rPr>
                <w:rStyle w:val="Hyperlink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2.1</w:t>
            </w:r>
            <w:r>
              <w:rPr>
                <w:rFonts w:asciiTheme="minorHAnsi" w:eastAsiaTheme="minorEastAsia" w:hAnsiTheme="minorHAnsi" w:cstheme="minorBidi"/>
                <w:sz w:val="22"/>
                <w:szCs w:val="28"/>
              </w:rPr>
              <w:tab/>
            </w:r>
            <w:r w:rsidRPr="009854BA">
              <w:rPr>
                <w:rStyle w:val="Hyperlink"/>
                <w:cs/>
              </w:rPr>
              <w:t>นิยามศัพท์เฉพาะ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_Toc54835775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  <w:cs/>
              </w:rPr>
              <w:t>21</w:t>
            </w:r>
            <w:r>
              <w:rPr>
                <w:webHidden/>
              </w:rPr>
              <w:fldChar w:fldCharType="end"/>
            </w:r>
          </w:hyperlink>
        </w:p>
        <w:p w:rsidR="00436FF3" w:rsidRDefault="00436FF3">
          <w:pPr>
            <w:pStyle w:val="TOC2"/>
            <w:rPr>
              <w:rFonts w:asciiTheme="minorHAnsi" w:eastAsiaTheme="minorEastAsia" w:hAnsiTheme="minorHAnsi" w:cstheme="minorBidi"/>
              <w:sz w:val="22"/>
              <w:szCs w:val="28"/>
            </w:rPr>
          </w:pPr>
          <w:hyperlink w:anchor="_Toc54835776" w:history="1">
            <w:r w:rsidRPr="009854BA">
              <w:rPr>
                <w:rStyle w:val="Hyperlink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2.2</w:t>
            </w:r>
            <w:r>
              <w:rPr>
                <w:rFonts w:asciiTheme="minorHAnsi" w:eastAsiaTheme="minorEastAsia" w:hAnsiTheme="minorHAnsi" w:cstheme="minorBidi"/>
                <w:sz w:val="22"/>
                <w:szCs w:val="28"/>
              </w:rPr>
              <w:tab/>
            </w:r>
            <w:r w:rsidRPr="009854BA">
              <w:rPr>
                <w:rStyle w:val="Hyperlink"/>
                <w:cs/>
              </w:rPr>
              <w:t>งานวิจัยหรือบทความที่เกี่ยวข้อง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_Toc54835776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  <w:cs/>
              </w:rPr>
              <w:t>23</w:t>
            </w:r>
            <w:r>
              <w:rPr>
                <w:webHidden/>
              </w:rPr>
              <w:fldChar w:fldCharType="end"/>
            </w:r>
          </w:hyperlink>
        </w:p>
        <w:p w:rsidR="00436FF3" w:rsidRDefault="00436FF3">
          <w:pPr>
            <w:pStyle w:val="TOC3"/>
            <w:tabs>
              <w:tab w:val="left" w:pos="1280"/>
              <w:tab w:val="right" w:leader="dot" w:pos="8296"/>
            </w:tabs>
            <w:rPr>
              <w:rFonts w:eastAsiaTheme="minorEastAsia" w:cstheme="minorBidi"/>
              <w:noProof/>
              <w:sz w:val="22"/>
              <w:szCs w:val="28"/>
            </w:rPr>
          </w:pPr>
          <w:hyperlink w:anchor="_Toc54835777" w:history="1">
            <w:r w:rsidRPr="009854BA">
              <w:rPr>
                <w:rStyle w:val="Hyperlink"/>
                <w:noProof/>
              </w:rPr>
              <w:t>2.2.1</w:t>
            </w:r>
            <w:r>
              <w:rPr>
                <w:rFonts w:eastAsiaTheme="minorEastAsia" w:cstheme="minorBidi"/>
                <w:noProof/>
                <w:sz w:val="22"/>
                <w:szCs w:val="28"/>
              </w:rPr>
              <w:tab/>
            </w:r>
            <w:r w:rsidRPr="009854BA">
              <w:rPr>
                <w:rStyle w:val="Hyperlink"/>
                <w:noProof/>
                <w:cs/>
              </w:rPr>
              <w:t>ระบบเปลี่ยนแปลงกระบวนการทำงาน (</w:t>
            </w:r>
            <w:r w:rsidRPr="009854BA">
              <w:rPr>
                <w:rStyle w:val="Hyperlink"/>
                <w:noProof/>
              </w:rPr>
              <w:t>Process Change Report System : PCR)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_Toc54835777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  <w:cs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36FF3" w:rsidRDefault="00436FF3">
          <w:pPr>
            <w:pStyle w:val="TOC3"/>
            <w:tabs>
              <w:tab w:val="left" w:pos="1280"/>
              <w:tab w:val="right" w:leader="dot" w:pos="8296"/>
            </w:tabs>
            <w:rPr>
              <w:rFonts w:eastAsiaTheme="minorEastAsia" w:cstheme="minorBidi"/>
              <w:noProof/>
              <w:sz w:val="22"/>
              <w:szCs w:val="28"/>
            </w:rPr>
          </w:pPr>
          <w:hyperlink w:anchor="_Toc54835778" w:history="1">
            <w:r w:rsidRPr="009854BA">
              <w:rPr>
                <w:rStyle w:val="Hyperlink"/>
                <w:noProof/>
              </w:rPr>
              <w:t>2.2.2</w:t>
            </w:r>
            <w:r>
              <w:rPr>
                <w:rFonts w:eastAsiaTheme="minorEastAsia" w:cstheme="minorBidi"/>
                <w:noProof/>
                <w:sz w:val="22"/>
                <w:szCs w:val="28"/>
              </w:rPr>
              <w:tab/>
            </w:r>
            <w:r w:rsidRPr="009854BA">
              <w:rPr>
                <w:rStyle w:val="Hyperlink"/>
                <w:noProof/>
                <w:cs/>
              </w:rPr>
              <w:t>ระบบฐานข้อมูลพนักงาน (</w:t>
            </w:r>
            <w:r w:rsidRPr="009854BA">
              <w:rPr>
                <w:rStyle w:val="Hyperlink"/>
                <w:noProof/>
              </w:rPr>
              <w:t>Database Master Centralized : DBMC)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_Toc54835778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  <w:cs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36FF3" w:rsidRDefault="00436FF3">
          <w:pPr>
            <w:pStyle w:val="TOC2"/>
            <w:rPr>
              <w:rFonts w:asciiTheme="minorHAnsi" w:eastAsiaTheme="minorEastAsia" w:hAnsiTheme="minorHAnsi" w:cstheme="minorBidi"/>
              <w:sz w:val="22"/>
              <w:szCs w:val="28"/>
            </w:rPr>
          </w:pPr>
          <w:hyperlink w:anchor="_Toc54835779" w:history="1">
            <w:r w:rsidRPr="009854BA">
              <w:rPr>
                <w:rStyle w:val="Hyperlink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2.3</w:t>
            </w:r>
            <w:r>
              <w:rPr>
                <w:rFonts w:asciiTheme="minorHAnsi" w:eastAsiaTheme="minorEastAsia" w:hAnsiTheme="minorHAnsi" w:cstheme="minorBidi"/>
                <w:sz w:val="22"/>
                <w:szCs w:val="28"/>
              </w:rPr>
              <w:tab/>
            </w:r>
            <w:r w:rsidRPr="009854BA">
              <w:rPr>
                <w:rStyle w:val="Hyperlink"/>
                <w:cs/>
              </w:rPr>
              <w:t>เครื่องมือและเทคโนโลยีที่ใช้ในการปฏิบัติงานสหกิจศึกษา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_Toc54835779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  <w:cs/>
              </w:rPr>
              <w:t>37</w:t>
            </w:r>
            <w:r>
              <w:rPr>
                <w:webHidden/>
              </w:rPr>
              <w:fldChar w:fldCharType="end"/>
            </w:r>
          </w:hyperlink>
        </w:p>
        <w:p w:rsidR="00436FF3" w:rsidRDefault="00436FF3">
          <w:pPr>
            <w:pStyle w:val="TOC3"/>
            <w:tabs>
              <w:tab w:val="left" w:pos="1280"/>
              <w:tab w:val="right" w:leader="dot" w:pos="8296"/>
            </w:tabs>
            <w:rPr>
              <w:rFonts w:eastAsiaTheme="minorEastAsia" w:cstheme="minorBidi"/>
              <w:noProof/>
              <w:sz w:val="22"/>
              <w:szCs w:val="28"/>
            </w:rPr>
          </w:pPr>
          <w:hyperlink w:anchor="_Toc54835780" w:history="1">
            <w:r w:rsidRPr="009854BA">
              <w:rPr>
                <w:rStyle w:val="Hyperlink"/>
                <w:noProof/>
              </w:rPr>
              <w:t>2.3.1</w:t>
            </w:r>
            <w:r>
              <w:rPr>
                <w:rFonts w:eastAsiaTheme="minorEastAsia" w:cstheme="minorBidi"/>
                <w:noProof/>
                <w:sz w:val="22"/>
                <w:szCs w:val="28"/>
              </w:rPr>
              <w:tab/>
            </w:r>
            <w:r w:rsidRPr="009854BA">
              <w:rPr>
                <w:rStyle w:val="Hyperlink"/>
                <w:noProof/>
                <w:cs/>
              </w:rPr>
              <w:t>ภาษาที่ใช้ในการพัฒนา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_Toc54835780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  <w:cs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36FF3" w:rsidRDefault="00436FF3">
          <w:pPr>
            <w:pStyle w:val="TOC3"/>
            <w:tabs>
              <w:tab w:val="left" w:pos="1280"/>
              <w:tab w:val="right" w:leader="dot" w:pos="8296"/>
            </w:tabs>
            <w:rPr>
              <w:rFonts w:eastAsiaTheme="minorEastAsia" w:cstheme="minorBidi"/>
              <w:noProof/>
              <w:sz w:val="22"/>
              <w:szCs w:val="28"/>
            </w:rPr>
          </w:pPr>
          <w:hyperlink w:anchor="_Toc54835781" w:history="1">
            <w:r w:rsidRPr="009854BA">
              <w:rPr>
                <w:rStyle w:val="Hyperlink"/>
                <w:noProof/>
              </w:rPr>
              <w:t>2.3.2</w:t>
            </w:r>
            <w:r>
              <w:rPr>
                <w:rFonts w:eastAsiaTheme="minorEastAsia" w:cstheme="minorBidi"/>
                <w:noProof/>
                <w:sz w:val="22"/>
                <w:szCs w:val="28"/>
              </w:rPr>
              <w:tab/>
            </w:r>
            <w:r w:rsidRPr="009854BA">
              <w:rPr>
                <w:rStyle w:val="Hyperlink"/>
                <w:noProof/>
                <w:cs/>
              </w:rPr>
              <w:t>ซอฟต์แวร์ที่ใช้ในการพัฒนา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_Toc54835781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  <w:cs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36FF3" w:rsidRDefault="00436FF3">
          <w:pPr>
            <w:pStyle w:val="TOC1"/>
            <w:tabs>
              <w:tab w:val="right" w:leader="dot" w:pos="8296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sz w:val="22"/>
            </w:rPr>
          </w:pPr>
          <w:hyperlink w:anchor="_Toc54835782" w:history="1">
            <w:r w:rsidRPr="009854BA">
              <w:rPr>
                <w:rStyle w:val="Hyperlink"/>
                <w:noProof/>
                <w:cs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 xml:space="preserve">บทที่ </w:t>
            </w:r>
            <w:r w:rsidRPr="009854BA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3</w:t>
            </w:r>
            <w:r w:rsidRPr="009854BA">
              <w:rPr>
                <w:rStyle w:val="Hyperlink"/>
                <w:noProof/>
              </w:rPr>
              <w:t xml:space="preserve"> </w:t>
            </w:r>
            <w:r w:rsidRPr="009854BA">
              <w:rPr>
                <w:rStyle w:val="Hyperlink"/>
                <w:noProof/>
                <w:cs/>
              </w:rPr>
              <w:t xml:space="preserve"> รายละเอียดของการปฏิบัติงานสหกิจศึกษา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_Toc54835782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  <w:cs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36FF3" w:rsidRDefault="00436FF3">
          <w:pPr>
            <w:pStyle w:val="TOC2"/>
            <w:rPr>
              <w:rFonts w:asciiTheme="minorHAnsi" w:eastAsiaTheme="minorEastAsia" w:hAnsiTheme="minorHAnsi" w:cstheme="minorBidi"/>
              <w:sz w:val="22"/>
              <w:szCs w:val="28"/>
            </w:rPr>
          </w:pPr>
          <w:hyperlink w:anchor="_Toc54835783" w:history="1">
            <w:r w:rsidRPr="009854BA">
              <w:rPr>
                <w:rStyle w:val="Hyperlink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3.1</w:t>
            </w:r>
            <w:r>
              <w:rPr>
                <w:rFonts w:asciiTheme="minorHAnsi" w:eastAsiaTheme="minorEastAsia" w:hAnsiTheme="minorHAnsi" w:cstheme="minorBidi"/>
                <w:sz w:val="22"/>
                <w:szCs w:val="28"/>
              </w:rPr>
              <w:tab/>
            </w:r>
            <w:r w:rsidRPr="009854BA">
              <w:rPr>
                <w:rStyle w:val="Hyperlink"/>
                <w:cs/>
              </w:rPr>
              <w:t>วิเคราะห์และออกแบบการทำงานของระบบสารสนเทศ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_Toc54835783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  <w:cs/>
              </w:rPr>
              <w:t>45</w:t>
            </w:r>
            <w:r>
              <w:rPr>
                <w:webHidden/>
              </w:rPr>
              <w:fldChar w:fldCharType="end"/>
            </w:r>
          </w:hyperlink>
        </w:p>
        <w:p w:rsidR="00436FF3" w:rsidRDefault="00436FF3">
          <w:pPr>
            <w:pStyle w:val="TOC3"/>
            <w:tabs>
              <w:tab w:val="left" w:pos="1280"/>
              <w:tab w:val="right" w:leader="dot" w:pos="8296"/>
            </w:tabs>
            <w:rPr>
              <w:rFonts w:eastAsiaTheme="minorEastAsia" w:cstheme="minorBidi"/>
              <w:noProof/>
              <w:sz w:val="22"/>
              <w:szCs w:val="28"/>
            </w:rPr>
          </w:pPr>
          <w:hyperlink w:anchor="_Toc54835784" w:history="1">
            <w:r w:rsidRPr="009854BA">
              <w:rPr>
                <w:rStyle w:val="Hyperlink"/>
                <w:noProof/>
              </w:rPr>
              <w:t>3.1.1</w:t>
            </w:r>
            <w:r>
              <w:rPr>
                <w:rFonts w:eastAsiaTheme="minorEastAsia" w:cstheme="minorBidi"/>
                <w:noProof/>
                <w:sz w:val="22"/>
                <w:szCs w:val="28"/>
              </w:rPr>
              <w:tab/>
            </w:r>
            <w:r w:rsidRPr="009854BA">
              <w:rPr>
                <w:rStyle w:val="Hyperlink"/>
                <w:noProof/>
                <w:cs/>
              </w:rPr>
              <w:t>แผนภาพยูสเคส (</w:t>
            </w:r>
            <w:r w:rsidRPr="009854BA">
              <w:rPr>
                <w:rStyle w:val="Hyperlink"/>
                <w:noProof/>
              </w:rPr>
              <w:t>Use Case Diagram</w:t>
            </w:r>
            <w:r w:rsidRPr="009854BA">
              <w:rPr>
                <w:rStyle w:val="Hyperlink"/>
                <w:noProof/>
                <w:cs/>
              </w:rPr>
              <w:t>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_Toc54835784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  <w:cs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36FF3" w:rsidRDefault="00436FF3">
          <w:pPr>
            <w:pStyle w:val="TOC3"/>
            <w:tabs>
              <w:tab w:val="left" w:pos="1280"/>
              <w:tab w:val="right" w:leader="dot" w:pos="8296"/>
            </w:tabs>
            <w:rPr>
              <w:rFonts w:eastAsiaTheme="minorEastAsia" w:cstheme="minorBidi"/>
              <w:noProof/>
              <w:sz w:val="22"/>
              <w:szCs w:val="28"/>
            </w:rPr>
          </w:pPr>
          <w:hyperlink w:anchor="_Toc54835785" w:history="1">
            <w:r w:rsidRPr="009854BA">
              <w:rPr>
                <w:rStyle w:val="Hyperlink"/>
                <w:noProof/>
                <w:cs/>
              </w:rPr>
              <w:t>3.1.2</w:t>
            </w:r>
            <w:r>
              <w:rPr>
                <w:rFonts w:eastAsiaTheme="minorEastAsia" w:cstheme="minorBidi"/>
                <w:noProof/>
                <w:sz w:val="22"/>
                <w:szCs w:val="28"/>
              </w:rPr>
              <w:tab/>
            </w:r>
            <w:r w:rsidRPr="009854BA">
              <w:rPr>
                <w:rStyle w:val="Hyperlink"/>
                <w:noProof/>
                <w:cs/>
              </w:rPr>
              <w:t>คำอธิบายแผนภาพยูสเคส (</w:t>
            </w:r>
            <w:r w:rsidRPr="009854BA">
              <w:rPr>
                <w:rStyle w:val="Hyperlink"/>
                <w:noProof/>
              </w:rPr>
              <w:t>Use Case Description</w:t>
            </w:r>
            <w:r w:rsidRPr="009854BA">
              <w:rPr>
                <w:rStyle w:val="Hyperlink"/>
                <w:noProof/>
                <w:cs/>
              </w:rPr>
              <w:t>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_Toc54835785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  <w:cs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36FF3" w:rsidRDefault="00436FF3">
          <w:pPr>
            <w:pStyle w:val="TOC3"/>
            <w:tabs>
              <w:tab w:val="left" w:pos="1280"/>
              <w:tab w:val="right" w:leader="dot" w:pos="8296"/>
            </w:tabs>
            <w:rPr>
              <w:rFonts w:eastAsiaTheme="minorEastAsia" w:cstheme="minorBidi"/>
              <w:noProof/>
              <w:sz w:val="22"/>
              <w:szCs w:val="28"/>
            </w:rPr>
          </w:pPr>
          <w:hyperlink w:anchor="_Toc54835786" w:history="1">
            <w:r w:rsidRPr="009854BA">
              <w:rPr>
                <w:rStyle w:val="Hyperlink"/>
                <w:noProof/>
              </w:rPr>
              <w:t>3.1.3</w:t>
            </w:r>
            <w:r>
              <w:rPr>
                <w:rFonts w:eastAsiaTheme="minorEastAsia" w:cstheme="minorBidi"/>
                <w:noProof/>
                <w:sz w:val="22"/>
                <w:szCs w:val="28"/>
              </w:rPr>
              <w:tab/>
            </w:r>
            <w:r w:rsidRPr="009854BA">
              <w:rPr>
                <w:rStyle w:val="Hyperlink"/>
                <w:noProof/>
                <w:cs/>
              </w:rPr>
              <w:t>แผนภาพกิจกรรม (</w:t>
            </w:r>
            <w:r w:rsidRPr="009854BA">
              <w:rPr>
                <w:rStyle w:val="Hyperlink"/>
                <w:noProof/>
              </w:rPr>
              <w:t>Activity Diagram</w:t>
            </w:r>
            <w:r w:rsidRPr="009854BA">
              <w:rPr>
                <w:rStyle w:val="Hyperlink"/>
                <w:noProof/>
                <w:cs/>
              </w:rPr>
              <w:t>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_Toc54835786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  <w:cs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36FF3" w:rsidRDefault="00436FF3">
          <w:pPr>
            <w:pStyle w:val="TOC3"/>
            <w:tabs>
              <w:tab w:val="left" w:pos="1280"/>
              <w:tab w:val="right" w:leader="dot" w:pos="8296"/>
            </w:tabs>
            <w:rPr>
              <w:rFonts w:eastAsiaTheme="minorEastAsia" w:cstheme="minorBidi"/>
              <w:noProof/>
              <w:sz w:val="22"/>
              <w:szCs w:val="28"/>
            </w:rPr>
          </w:pPr>
          <w:hyperlink w:anchor="_Toc54835787" w:history="1">
            <w:r w:rsidRPr="009854BA">
              <w:rPr>
                <w:rStyle w:val="Hyperlink"/>
                <w:noProof/>
              </w:rPr>
              <w:t>3.1.4</w:t>
            </w:r>
            <w:r>
              <w:rPr>
                <w:rFonts w:eastAsiaTheme="minorEastAsia" w:cstheme="minorBidi"/>
                <w:noProof/>
                <w:sz w:val="22"/>
                <w:szCs w:val="28"/>
              </w:rPr>
              <w:tab/>
            </w:r>
            <w:r w:rsidRPr="009854BA">
              <w:rPr>
                <w:rStyle w:val="Hyperlink"/>
                <w:noProof/>
                <w:cs/>
              </w:rPr>
              <w:t>แผนภาพคลาส (</w:t>
            </w:r>
            <w:r w:rsidRPr="009854BA">
              <w:rPr>
                <w:rStyle w:val="Hyperlink"/>
                <w:noProof/>
              </w:rPr>
              <w:t>Class Diagram</w:t>
            </w:r>
            <w:r w:rsidRPr="009854BA">
              <w:rPr>
                <w:rStyle w:val="Hyperlink"/>
                <w:noProof/>
                <w:cs/>
              </w:rPr>
              <w:t>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_Toc54835787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  <w:cs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36FF3" w:rsidRDefault="00436FF3">
          <w:pPr>
            <w:pStyle w:val="TOC3"/>
            <w:tabs>
              <w:tab w:val="left" w:pos="1280"/>
              <w:tab w:val="right" w:leader="dot" w:pos="8296"/>
            </w:tabs>
            <w:rPr>
              <w:rFonts w:eastAsiaTheme="minorEastAsia" w:cstheme="minorBidi"/>
              <w:noProof/>
              <w:sz w:val="22"/>
              <w:szCs w:val="28"/>
            </w:rPr>
          </w:pPr>
          <w:hyperlink w:anchor="_Toc54835788" w:history="1">
            <w:r w:rsidRPr="009854BA">
              <w:rPr>
                <w:rStyle w:val="Hyperlink"/>
                <w:noProof/>
              </w:rPr>
              <w:t>3.1.5</w:t>
            </w:r>
            <w:r>
              <w:rPr>
                <w:rFonts w:eastAsiaTheme="minorEastAsia" w:cstheme="minorBidi"/>
                <w:noProof/>
                <w:sz w:val="22"/>
                <w:szCs w:val="28"/>
              </w:rPr>
              <w:tab/>
            </w:r>
            <w:r w:rsidRPr="009854BA">
              <w:rPr>
                <w:rStyle w:val="Hyperlink"/>
                <w:noProof/>
                <w:cs/>
              </w:rPr>
              <w:t>แผนภาพลำดับกิจกรรม (</w:t>
            </w:r>
            <w:r w:rsidRPr="009854BA">
              <w:rPr>
                <w:rStyle w:val="Hyperlink"/>
                <w:noProof/>
              </w:rPr>
              <w:t>Sequence Diagram</w:t>
            </w:r>
            <w:r w:rsidRPr="009854BA">
              <w:rPr>
                <w:rStyle w:val="Hyperlink"/>
                <w:noProof/>
                <w:cs/>
              </w:rPr>
              <w:t>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_Toc54835788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  <w:cs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36FF3" w:rsidRDefault="00436FF3">
          <w:pPr>
            <w:pStyle w:val="TOC3"/>
            <w:tabs>
              <w:tab w:val="left" w:pos="1280"/>
              <w:tab w:val="right" w:leader="dot" w:pos="8296"/>
            </w:tabs>
            <w:rPr>
              <w:rFonts w:eastAsiaTheme="minorEastAsia" w:cstheme="minorBidi"/>
              <w:noProof/>
              <w:sz w:val="22"/>
              <w:szCs w:val="28"/>
            </w:rPr>
          </w:pPr>
          <w:hyperlink w:anchor="_Toc54835789" w:history="1">
            <w:r w:rsidRPr="009854BA">
              <w:rPr>
                <w:rStyle w:val="Hyperlink"/>
                <w:noProof/>
              </w:rPr>
              <w:t>3.1.6</w:t>
            </w:r>
            <w:r>
              <w:rPr>
                <w:rFonts w:eastAsiaTheme="minorEastAsia" w:cstheme="minorBidi"/>
                <w:noProof/>
                <w:sz w:val="22"/>
                <w:szCs w:val="28"/>
              </w:rPr>
              <w:tab/>
            </w:r>
            <w:r w:rsidRPr="009854BA">
              <w:rPr>
                <w:rStyle w:val="Hyperlink"/>
                <w:noProof/>
                <w:cs/>
              </w:rPr>
              <w:t>แผนภาพความของข้อมูลสัมพันธ์ (</w:t>
            </w:r>
            <w:r w:rsidRPr="009854BA">
              <w:rPr>
                <w:rStyle w:val="Hyperlink"/>
                <w:noProof/>
              </w:rPr>
              <w:t>Entity Relationship Diagram</w:t>
            </w:r>
            <w:r w:rsidRPr="009854BA">
              <w:rPr>
                <w:rStyle w:val="Hyperlink"/>
                <w:noProof/>
                <w:cs/>
              </w:rPr>
              <w:t>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_Toc54835789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  <w:cs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36FF3" w:rsidRDefault="00436FF3">
          <w:pPr>
            <w:pStyle w:val="TOC2"/>
            <w:rPr>
              <w:rFonts w:asciiTheme="minorHAnsi" w:eastAsiaTheme="minorEastAsia" w:hAnsiTheme="minorHAnsi" w:cstheme="minorBidi"/>
              <w:sz w:val="22"/>
              <w:szCs w:val="28"/>
            </w:rPr>
          </w:pPr>
          <w:hyperlink w:anchor="_Toc54835790" w:history="1">
            <w:r w:rsidRPr="009854BA">
              <w:rPr>
                <w:rStyle w:val="Hyperlink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3.2</w:t>
            </w:r>
            <w:r>
              <w:rPr>
                <w:rFonts w:asciiTheme="minorHAnsi" w:eastAsiaTheme="minorEastAsia" w:hAnsiTheme="minorHAnsi" w:cstheme="minorBidi"/>
                <w:sz w:val="22"/>
                <w:szCs w:val="28"/>
              </w:rPr>
              <w:tab/>
            </w:r>
            <w:r w:rsidRPr="009854BA">
              <w:rPr>
                <w:rStyle w:val="Hyperlink"/>
                <w:cs/>
              </w:rPr>
              <w:t xml:space="preserve">วิเคราะห์และออกแบบอัลกอริทึม (รวมถึงอัลกอริทึมทาง </w:t>
            </w:r>
            <w:r w:rsidRPr="009854BA">
              <w:rPr>
                <w:rStyle w:val="Hyperlink"/>
              </w:rPr>
              <w:t>Math Modeling</w:t>
            </w:r>
            <w:r w:rsidRPr="009854BA">
              <w:rPr>
                <w:rStyle w:val="Hyperlink"/>
                <w:cs/>
              </w:rPr>
              <w:t>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_Toc54835790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  <w:cs/>
              </w:rPr>
              <w:t>58</w:t>
            </w:r>
            <w:r>
              <w:rPr>
                <w:webHidden/>
              </w:rPr>
              <w:fldChar w:fldCharType="end"/>
            </w:r>
          </w:hyperlink>
        </w:p>
        <w:p w:rsidR="00436FF3" w:rsidRDefault="00436FF3">
          <w:pPr>
            <w:pStyle w:val="TOC3"/>
            <w:tabs>
              <w:tab w:val="left" w:pos="1280"/>
              <w:tab w:val="right" w:leader="dot" w:pos="8296"/>
            </w:tabs>
            <w:rPr>
              <w:rFonts w:eastAsiaTheme="minorEastAsia" w:cstheme="minorBidi"/>
              <w:noProof/>
              <w:sz w:val="22"/>
              <w:szCs w:val="28"/>
            </w:rPr>
          </w:pPr>
          <w:hyperlink w:anchor="_Toc54835791" w:history="1">
            <w:r w:rsidRPr="009854BA">
              <w:rPr>
                <w:rStyle w:val="Hyperlink"/>
                <w:noProof/>
              </w:rPr>
              <w:t>3.2.1</w:t>
            </w:r>
            <w:r>
              <w:rPr>
                <w:rFonts w:eastAsiaTheme="minorEastAsia" w:cstheme="minorBidi"/>
                <w:noProof/>
                <w:sz w:val="22"/>
                <w:szCs w:val="28"/>
              </w:rPr>
              <w:tab/>
            </w:r>
            <w:r w:rsidRPr="009854BA">
              <w:rPr>
                <w:rStyle w:val="Hyperlink"/>
                <w:noProof/>
                <w:cs/>
              </w:rPr>
              <w:t>ขั้นตอนวิธีและคำอธิบาย (</w:t>
            </w:r>
            <w:r w:rsidRPr="009854BA">
              <w:rPr>
                <w:rStyle w:val="Hyperlink"/>
                <w:noProof/>
              </w:rPr>
              <w:t>Flow Charts</w:t>
            </w:r>
            <w:r w:rsidRPr="009854BA">
              <w:rPr>
                <w:rStyle w:val="Hyperlink"/>
                <w:noProof/>
                <w:cs/>
              </w:rPr>
              <w:t>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_Toc54835791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  <w:cs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36FF3" w:rsidRDefault="00436FF3">
          <w:pPr>
            <w:pStyle w:val="TOC3"/>
            <w:tabs>
              <w:tab w:val="left" w:pos="1280"/>
              <w:tab w:val="right" w:leader="dot" w:pos="8296"/>
            </w:tabs>
            <w:rPr>
              <w:rFonts w:eastAsiaTheme="minorEastAsia" w:cstheme="minorBidi"/>
              <w:noProof/>
              <w:sz w:val="22"/>
              <w:szCs w:val="28"/>
            </w:rPr>
          </w:pPr>
          <w:hyperlink w:anchor="_Toc54835792" w:history="1">
            <w:r w:rsidRPr="009854BA">
              <w:rPr>
                <w:rStyle w:val="Hyperlink"/>
                <w:noProof/>
              </w:rPr>
              <w:t>3.2.2</w:t>
            </w:r>
            <w:r>
              <w:rPr>
                <w:rFonts w:eastAsiaTheme="minorEastAsia" w:cstheme="minorBidi"/>
                <w:noProof/>
                <w:sz w:val="22"/>
                <w:szCs w:val="28"/>
              </w:rPr>
              <w:tab/>
            </w:r>
            <w:r w:rsidRPr="009854BA">
              <w:rPr>
                <w:rStyle w:val="Hyperlink"/>
                <w:noProof/>
                <w:cs/>
              </w:rPr>
              <w:t>รหัสเทียมและคำอธิบาย (</w:t>
            </w:r>
            <w:r w:rsidRPr="009854BA">
              <w:rPr>
                <w:rStyle w:val="Hyperlink"/>
                <w:noProof/>
              </w:rPr>
              <w:t>Pseudo Code</w:t>
            </w:r>
            <w:r w:rsidRPr="009854BA">
              <w:rPr>
                <w:rStyle w:val="Hyperlink"/>
                <w:noProof/>
                <w:cs/>
              </w:rPr>
              <w:t>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_Toc54835792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  <w:cs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36FF3" w:rsidRDefault="00436FF3">
          <w:pPr>
            <w:pStyle w:val="TOC2"/>
            <w:rPr>
              <w:rFonts w:asciiTheme="minorHAnsi" w:eastAsiaTheme="minorEastAsia" w:hAnsiTheme="minorHAnsi" w:cstheme="minorBidi"/>
              <w:sz w:val="22"/>
              <w:szCs w:val="28"/>
            </w:rPr>
          </w:pPr>
          <w:hyperlink w:anchor="_Toc54835793" w:history="1">
            <w:r w:rsidRPr="009854BA">
              <w:rPr>
                <w:rStyle w:val="Hyperlink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3.3</w:t>
            </w:r>
            <w:r>
              <w:rPr>
                <w:rFonts w:asciiTheme="minorHAnsi" w:eastAsiaTheme="minorEastAsia" w:hAnsiTheme="minorHAnsi" w:cstheme="minorBidi"/>
                <w:sz w:val="22"/>
                <w:szCs w:val="28"/>
              </w:rPr>
              <w:tab/>
            </w:r>
            <w:r w:rsidRPr="009854BA">
              <w:rPr>
                <w:rStyle w:val="Hyperlink"/>
                <w:cs/>
              </w:rPr>
              <w:t>วิเคราะห์และออกแบบฐานข้อมูล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_Toc54835793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  <w:cs/>
              </w:rPr>
              <w:t>58</w:t>
            </w:r>
            <w:r>
              <w:rPr>
                <w:webHidden/>
              </w:rPr>
              <w:fldChar w:fldCharType="end"/>
            </w:r>
          </w:hyperlink>
        </w:p>
        <w:p w:rsidR="00436FF3" w:rsidRDefault="00436FF3">
          <w:pPr>
            <w:pStyle w:val="TOC3"/>
            <w:tabs>
              <w:tab w:val="left" w:pos="1280"/>
              <w:tab w:val="right" w:leader="dot" w:pos="8296"/>
            </w:tabs>
            <w:rPr>
              <w:rFonts w:eastAsiaTheme="minorEastAsia" w:cstheme="minorBidi"/>
              <w:noProof/>
              <w:sz w:val="22"/>
              <w:szCs w:val="28"/>
            </w:rPr>
          </w:pPr>
          <w:hyperlink w:anchor="_Toc54835794" w:history="1">
            <w:r w:rsidRPr="009854BA">
              <w:rPr>
                <w:rStyle w:val="Hyperlink"/>
                <w:noProof/>
              </w:rPr>
              <w:t>3.3.1</w:t>
            </w:r>
            <w:r>
              <w:rPr>
                <w:rFonts w:eastAsiaTheme="minorEastAsia" w:cstheme="minorBidi"/>
                <w:noProof/>
                <w:sz w:val="22"/>
                <w:szCs w:val="28"/>
              </w:rPr>
              <w:tab/>
            </w:r>
            <w:r w:rsidRPr="009854BA">
              <w:rPr>
                <w:rStyle w:val="Hyperlink"/>
                <w:noProof/>
                <w:cs/>
              </w:rPr>
              <w:t>ส่วนที่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_Toc54835794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  <w:cs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36FF3" w:rsidRDefault="00436FF3">
          <w:pPr>
            <w:pStyle w:val="TOC3"/>
            <w:tabs>
              <w:tab w:val="left" w:pos="1280"/>
              <w:tab w:val="right" w:leader="dot" w:pos="8296"/>
            </w:tabs>
            <w:rPr>
              <w:rFonts w:eastAsiaTheme="minorEastAsia" w:cstheme="minorBidi"/>
              <w:noProof/>
              <w:sz w:val="22"/>
              <w:szCs w:val="28"/>
            </w:rPr>
          </w:pPr>
          <w:hyperlink w:anchor="_Toc54835795" w:history="1">
            <w:r w:rsidRPr="009854BA">
              <w:rPr>
                <w:rStyle w:val="Hyperlink"/>
                <w:noProof/>
              </w:rPr>
              <w:t>3.3.2</w:t>
            </w:r>
            <w:r>
              <w:rPr>
                <w:rFonts w:eastAsiaTheme="minorEastAsia" w:cstheme="minorBidi"/>
                <w:noProof/>
                <w:sz w:val="22"/>
                <w:szCs w:val="28"/>
              </w:rPr>
              <w:tab/>
            </w:r>
            <w:r w:rsidRPr="009854BA">
              <w:rPr>
                <w:rStyle w:val="Hyperlink"/>
                <w:noProof/>
                <w:cs/>
              </w:rPr>
              <w:t>ส่วนที่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_Toc54835795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  <w:cs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36FF3" w:rsidRDefault="00436FF3">
          <w:pPr>
            <w:pStyle w:val="TOC3"/>
            <w:tabs>
              <w:tab w:val="left" w:pos="1280"/>
              <w:tab w:val="right" w:leader="dot" w:pos="8296"/>
            </w:tabs>
            <w:rPr>
              <w:rFonts w:eastAsiaTheme="minorEastAsia" w:cstheme="minorBidi"/>
              <w:noProof/>
              <w:sz w:val="22"/>
              <w:szCs w:val="28"/>
            </w:rPr>
          </w:pPr>
          <w:hyperlink w:anchor="_Toc54835796" w:history="1">
            <w:r w:rsidRPr="009854BA">
              <w:rPr>
                <w:rStyle w:val="Hyperlink"/>
                <w:noProof/>
              </w:rPr>
              <w:t>3.3.3</w:t>
            </w:r>
            <w:r>
              <w:rPr>
                <w:rFonts w:eastAsiaTheme="minorEastAsia" w:cstheme="minorBidi"/>
                <w:noProof/>
                <w:sz w:val="22"/>
                <w:szCs w:val="28"/>
              </w:rPr>
              <w:tab/>
            </w:r>
            <w:r w:rsidRPr="009854BA">
              <w:rPr>
                <w:rStyle w:val="Hyperlink"/>
                <w:noProof/>
                <w:cs/>
              </w:rPr>
              <w:t>ส่วนที่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_Toc54835796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  <w:cs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36FF3" w:rsidRDefault="00436FF3">
          <w:pPr>
            <w:pStyle w:val="TOC2"/>
            <w:rPr>
              <w:rFonts w:asciiTheme="minorHAnsi" w:eastAsiaTheme="minorEastAsia" w:hAnsiTheme="minorHAnsi" w:cstheme="minorBidi"/>
              <w:sz w:val="22"/>
              <w:szCs w:val="28"/>
            </w:rPr>
          </w:pPr>
          <w:hyperlink w:anchor="_Toc54835797" w:history="1">
            <w:r w:rsidRPr="009854BA">
              <w:rPr>
                <w:rStyle w:val="Hyperlink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3.4</w:t>
            </w:r>
            <w:r>
              <w:rPr>
                <w:rFonts w:asciiTheme="minorHAnsi" w:eastAsiaTheme="minorEastAsia" w:hAnsiTheme="minorHAnsi" w:cstheme="minorBidi"/>
                <w:sz w:val="22"/>
                <w:szCs w:val="28"/>
              </w:rPr>
              <w:tab/>
            </w:r>
            <w:r w:rsidRPr="009854BA">
              <w:rPr>
                <w:rStyle w:val="Hyperlink"/>
                <w:cs/>
              </w:rPr>
              <w:t>วิเคราะห์และออกแบบส่วนติดต่อกับผู้ใช้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_Toc54835797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  <w:cs/>
              </w:rPr>
              <w:t>58</w:t>
            </w:r>
            <w:r>
              <w:rPr>
                <w:webHidden/>
              </w:rPr>
              <w:fldChar w:fldCharType="end"/>
            </w:r>
          </w:hyperlink>
        </w:p>
        <w:p w:rsidR="00436FF3" w:rsidRDefault="00436FF3">
          <w:pPr>
            <w:pStyle w:val="TOC2"/>
            <w:rPr>
              <w:rFonts w:asciiTheme="minorHAnsi" w:eastAsiaTheme="minorEastAsia" w:hAnsiTheme="minorHAnsi" w:cstheme="minorBidi"/>
              <w:sz w:val="22"/>
              <w:szCs w:val="28"/>
            </w:rPr>
          </w:pPr>
          <w:hyperlink w:anchor="_Toc54835798" w:history="1">
            <w:r w:rsidRPr="009854BA">
              <w:rPr>
                <w:rStyle w:val="Hyperlink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3.5</w:t>
            </w:r>
            <w:r>
              <w:rPr>
                <w:rFonts w:asciiTheme="minorHAnsi" w:eastAsiaTheme="minorEastAsia" w:hAnsiTheme="minorHAnsi" w:cstheme="minorBidi"/>
                <w:sz w:val="22"/>
                <w:szCs w:val="28"/>
              </w:rPr>
              <w:tab/>
            </w:r>
            <w:r w:rsidRPr="009854BA">
              <w:rPr>
                <w:rStyle w:val="Hyperlink"/>
                <w:cs/>
              </w:rPr>
              <w:t>วิเคราะห์และออกแบบรายงาน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_Toc54835798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  <w:cs/>
              </w:rPr>
              <w:t>58</w:t>
            </w:r>
            <w:r>
              <w:rPr>
                <w:webHidden/>
              </w:rPr>
              <w:fldChar w:fldCharType="end"/>
            </w:r>
          </w:hyperlink>
        </w:p>
        <w:p w:rsidR="00436FF3" w:rsidRDefault="00436FF3">
          <w:pPr>
            <w:pStyle w:val="TOC2"/>
            <w:rPr>
              <w:rFonts w:asciiTheme="minorHAnsi" w:eastAsiaTheme="minorEastAsia" w:hAnsiTheme="minorHAnsi" w:cstheme="minorBidi"/>
              <w:sz w:val="22"/>
              <w:szCs w:val="28"/>
            </w:rPr>
          </w:pPr>
          <w:hyperlink w:anchor="_Toc54835799" w:history="1">
            <w:r w:rsidRPr="009854BA">
              <w:rPr>
                <w:rStyle w:val="Hyperlink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3.6</w:t>
            </w:r>
            <w:r>
              <w:rPr>
                <w:rFonts w:asciiTheme="minorHAnsi" w:eastAsiaTheme="minorEastAsia" w:hAnsiTheme="minorHAnsi" w:cstheme="minorBidi"/>
                <w:sz w:val="22"/>
                <w:szCs w:val="28"/>
              </w:rPr>
              <w:tab/>
            </w:r>
            <w:r w:rsidRPr="009854BA">
              <w:rPr>
                <w:rStyle w:val="Hyperlink"/>
                <w:cs/>
              </w:rPr>
              <w:t>วิเคราะห์และออกแบบการทดสอบ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_Toc54835799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  <w:cs/>
              </w:rPr>
              <w:t>58</w:t>
            </w:r>
            <w:r>
              <w:rPr>
                <w:webHidden/>
              </w:rPr>
              <w:fldChar w:fldCharType="end"/>
            </w:r>
          </w:hyperlink>
        </w:p>
        <w:p w:rsidR="00436FF3" w:rsidRDefault="00436FF3">
          <w:pPr>
            <w:pStyle w:val="TOC1"/>
            <w:tabs>
              <w:tab w:val="right" w:leader="dot" w:pos="8296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sz w:val="22"/>
            </w:rPr>
          </w:pPr>
          <w:hyperlink w:anchor="_Toc54835800" w:history="1">
            <w:r w:rsidRPr="009854BA">
              <w:rPr>
                <w:rStyle w:val="Hyperlink"/>
                <w:noProof/>
                <w:cs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 xml:space="preserve">บทที่ </w:t>
            </w:r>
            <w:r w:rsidRPr="009854BA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</w:t>
            </w:r>
            <w:r w:rsidRPr="009854BA">
              <w:rPr>
                <w:rStyle w:val="Hyperlink"/>
                <w:noProof/>
              </w:rPr>
              <w:t xml:space="preserve"> </w:t>
            </w:r>
            <w:r w:rsidRPr="009854BA">
              <w:rPr>
                <w:rStyle w:val="Hyperlink"/>
                <w:noProof/>
                <w:cs/>
              </w:rPr>
              <w:t xml:space="preserve"> สรุปผลการปฏิบัติงานสหกิจศึกษา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_Toc54835800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  <w:cs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36FF3" w:rsidRDefault="00436FF3">
          <w:pPr>
            <w:pStyle w:val="TOC2"/>
            <w:rPr>
              <w:rFonts w:asciiTheme="minorHAnsi" w:eastAsiaTheme="minorEastAsia" w:hAnsiTheme="minorHAnsi" w:cstheme="minorBidi"/>
              <w:sz w:val="22"/>
              <w:szCs w:val="28"/>
            </w:rPr>
          </w:pPr>
          <w:hyperlink w:anchor="_Toc54835801" w:history="1">
            <w:r w:rsidRPr="009854BA">
              <w:rPr>
                <w:rStyle w:val="Hyperlink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4.1</w:t>
            </w:r>
            <w:r>
              <w:rPr>
                <w:rFonts w:asciiTheme="minorHAnsi" w:eastAsiaTheme="minorEastAsia" w:hAnsiTheme="minorHAnsi" w:cstheme="minorBidi"/>
                <w:sz w:val="22"/>
                <w:szCs w:val="28"/>
              </w:rPr>
              <w:tab/>
            </w:r>
            <w:r w:rsidRPr="009854BA">
              <w:rPr>
                <w:rStyle w:val="Hyperlink"/>
                <w:cs/>
              </w:rPr>
              <w:t>ชื่อระบบ/งาน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_Toc54835801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  <w:cs/>
              </w:rPr>
              <w:t>59</w:t>
            </w:r>
            <w:r>
              <w:rPr>
                <w:webHidden/>
              </w:rPr>
              <w:fldChar w:fldCharType="end"/>
            </w:r>
          </w:hyperlink>
        </w:p>
        <w:p w:rsidR="00436FF3" w:rsidRDefault="00436FF3">
          <w:pPr>
            <w:pStyle w:val="TOC3"/>
            <w:tabs>
              <w:tab w:val="left" w:pos="1280"/>
              <w:tab w:val="right" w:leader="dot" w:pos="8296"/>
            </w:tabs>
            <w:rPr>
              <w:rFonts w:eastAsiaTheme="minorEastAsia" w:cstheme="minorBidi"/>
              <w:noProof/>
              <w:sz w:val="22"/>
              <w:szCs w:val="28"/>
            </w:rPr>
          </w:pPr>
          <w:hyperlink w:anchor="_Toc54835802" w:history="1">
            <w:r w:rsidRPr="009854BA">
              <w:rPr>
                <w:rStyle w:val="Hyperlink"/>
                <w:noProof/>
              </w:rPr>
              <w:t>4.1.1</w:t>
            </w:r>
            <w:r>
              <w:rPr>
                <w:rFonts w:eastAsiaTheme="minorEastAsia" w:cstheme="minorBidi"/>
                <w:noProof/>
                <w:sz w:val="22"/>
                <w:szCs w:val="28"/>
              </w:rPr>
              <w:tab/>
            </w:r>
            <w:r w:rsidRPr="009854BA">
              <w:rPr>
                <w:rStyle w:val="Hyperlink"/>
                <w:noProof/>
                <w:cs/>
              </w:rPr>
              <w:t>มอดูล1.........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_Toc54835802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  <w:cs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36FF3" w:rsidRDefault="00436FF3">
          <w:pPr>
            <w:pStyle w:val="TOC3"/>
            <w:tabs>
              <w:tab w:val="left" w:pos="1280"/>
              <w:tab w:val="right" w:leader="dot" w:pos="8296"/>
            </w:tabs>
            <w:rPr>
              <w:rFonts w:eastAsiaTheme="minorEastAsia" w:cstheme="minorBidi"/>
              <w:noProof/>
              <w:sz w:val="22"/>
              <w:szCs w:val="28"/>
            </w:rPr>
          </w:pPr>
          <w:hyperlink w:anchor="_Toc54835803" w:history="1">
            <w:r w:rsidRPr="009854BA">
              <w:rPr>
                <w:rStyle w:val="Hyperlink"/>
                <w:noProof/>
              </w:rPr>
              <w:t>4.1.2</w:t>
            </w:r>
            <w:r>
              <w:rPr>
                <w:rFonts w:eastAsiaTheme="minorEastAsia" w:cstheme="minorBidi"/>
                <w:noProof/>
                <w:sz w:val="22"/>
                <w:szCs w:val="28"/>
              </w:rPr>
              <w:tab/>
            </w:r>
            <w:r w:rsidRPr="009854BA">
              <w:rPr>
                <w:rStyle w:val="Hyperlink"/>
                <w:noProof/>
                <w:cs/>
              </w:rPr>
              <w:t>มอดูล2.........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_Toc54835803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  <w:cs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36FF3" w:rsidRDefault="00436FF3">
          <w:pPr>
            <w:pStyle w:val="TOC1"/>
            <w:tabs>
              <w:tab w:val="right" w:leader="dot" w:pos="8296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sz w:val="22"/>
            </w:rPr>
          </w:pPr>
          <w:hyperlink w:anchor="_Toc54835804" w:history="1">
            <w:r w:rsidRPr="009854BA">
              <w:rPr>
                <w:rStyle w:val="Hyperlink"/>
                <w:noProof/>
                <w:cs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 xml:space="preserve">บทที่ </w:t>
            </w:r>
            <w:r w:rsidRPr="009854BA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</w:t>
            </w:r>
            <w:r w:rsidRPr="009854BA">
              <w:rPr>
                <w:rStyle w:val="Hyperlink"/>
                <w:noProof/>
              </w:rPr>
              <w:t xml:space="preserve"> </w:t>
            </w:r>
            <w:r w:rsidRPr="009854BA">
              <w:rPr>
                <w:rStyle w:val="Hyperlink"/>
                <w:noProof/>
                <w:cs/>
              </w:rPr>
              <w:t xml:space="preserve">  สรุปและวิจารณ์ผลการปฏิบัติงานสหกิจศึกษา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_Toc54835804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  <w:cs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36FF3" w:rsidRDefault="00436FF3">
          <w:pPr>
            <w:pStyle w:val="TOC2"/>
            <w:rPr>
              <w:rFonts w:asciiTheme="minorHAnsi" w:eastAsiaTheme="minorEastAsia" w:hAnsiTheme="minorHAnsi" w:cstheme="minorBidi"/>
              <w:sz w:val="22"/>
              <w:szCs w:val="28"/>
            </w:rPr>
          </w:pPr>
          <w:hyperlink w:anchor="_Toc54835805" w:history="1">
            <w:r w:rsidRPr="009854BA">
              <w:rPr>
                <w:rStyle w:val="Hyperlink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5.1</w:t>
            </w:r>
            <w:r>
              <w:rPr>
                <w:rFonts w:asciiTheme="minorHAnsi" w:eastAsiaTheme="minorEastAsia" w:hAnsiTheme="minorHAnsi" w:cstheme="minorBidi"/>
                <w:sz w:val="22"/>
                <w:szCs w:val="28"/>
              </w:rPr>
              <w:tab/>
            </w:r>
            <w:r w:rsidRPr="009854BA">
              <w:rPr>
                <w:rStyle w:val="Hyperlink"/>
                <w:cs/>
              </w:rPr>
              <w:t>สรุปผลการปฏิบัติงานสหกิจศึกษา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_Toc54835805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  <w:cs/>
              </w:rPr>
              <w:t>61</w:t>
            </w:r>
            <w:r>
              <w:rPr>
                <w:webHidden/>
              </w:rPr>
              <w:fldChar w:fldCharType="end"/>
            </w:r>
          </w:hyperlink>
        </w:p>
        <w:p w:rsidR="00436FF3" w:rsidRDefault="00436FF3">
          <w:pPr>
            <w:pStyle w:val="TOC2"/>
            <w:rPr>
              <w:rFonts w:asciiTheme="minorHAnsi" w:eastAsiaTheme="minorEastAsia" w:hAnsiTheme="minorHAnsi" w:cstheme="minorBidi"/>
              <w:sz w:val="22"/>
              <w:szCs w:val="28"/>
            </w:rPr>
          </w:pPr>
          <w:hyperlink w:anchor="_Toc54835806" w:history="1">
            <w:r w:rsidRPr="009854BA">
              <w:rPr>
                <w:rStyle w:val="Hyperlink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5.2</w:t>
            </w:r>
            <w:r>
              <w:rPr>
                <w:rFonts w:asciiTheme="minorHAnsi" w:eastAsiaTheme="minorEastAsia" w:hAnsiTheme="minorHAnsi" w:cstheme="minorBidi"/>
                <w:sz w:val="22"/>
                <w:szCs w:val="28"/>
              </w:rPr>
              <w:tab/>
            </w:r>
            <w:r w:rsidRPr="009854BA">
              <w:rPr>
                <w:rStyle w:val="Hyperlink"/>
                <w:cs/>
              </w:rPr>
              <w:t>ประโยชน์ของการทำโครงงานสหกิจศึกษา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_Toc54835806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  <w:cs/>
              </w:rPr>
              <w:t>62</w:t>
            </w:r>
            <w:r>
              <w:rPr>
                <w:webHidden/>
              </w:rPr>
              <w:fldChar w:fldCharType="end"/>
            </w:r>
          </w:hyperlink>
        </w:p>
        <w:p w:rsidR="00436FF3" w:rsidRDefault="00436FF3">
          <w:pPr>
            <w:pStyle w:val="TOC2"/>
            <w:rPr>
              <w:rFonts w:asciiTheme="minorHAnsi" w:eastAsiaTheme="minorEastAsia" w:hAnsiTheme="minorHAnsi" w:cstheme="minorBidi"/>
              <w:sz w:val="22"/>
              <w:szCs w:val="28"/>
            </w:rPr>
          </w:pPr>
          <w:hyperlink w:anchor="_Toc54835807" w:history="1">
            <w:r w:rsidRPr="009854BA">
              <w:rPr>
                <w:rStyle w:val="Hyperlink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5.3</w:t>
            </w:r>
            <w:r>
              <w:rPr>
                <w:rFonts w:asciiTheme="minorHAnsi" w:eastAsiaTheme="minorEastAsia" w:hAnsiTheme="minorHAnsi" w:cstheme="minorBidi"/>
                <w:sz w:val="22"/>
                <w:szCs w:val="28"/>
              </w:rPr>
              <w:tab/>
            </w:r>
            <w:r w:rsidRPr="009854BA">
              <w:rPr>
                <w:rStyle w:val="Hyperlink"/>
                <w:cs/>
              </w:rPr>
              <w:t>ข้อดีของการปฏิบัติงานสหกิจศึกษา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_Toc54835807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  <w:cs/>
              </w:rPr>
              <w:t>62</w:t>
            </w:r>
            <w:r>
              <w:rPr>
                <w:webHidden/>
              </w:rPr>
              <w:fldChar w:fldCharType="end"/>
            </w:r>
          </w:hyperlink>
        </w:p>
        <w:p w:rsidR="00436FF3" w:rsidRDefault="00436FF3">
          <w:pPr>
            <w:pStyle w:val="TOC2"/>
            <w:rPr>
              <w:rFonts w:asciiTheme="minorHAnsi" w:eastAsiaTheme="minorEastAsia" w:hAnsiTheme="minorHAnsi" w:cstheme="minorBidi"/>
              <w:sz w:val="22"/>
              <w:szCs w:val="28"/>
            </w:rPr>
          </w:pPr>
          <w:hyperlink w:anchor="_Toc54835808" w:history="1">
            <w:r w:rsidRPr="009854BA">
              <w:rPr>
                <w:rStyle w:val="Hyperlink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5.4</w:t>
            </w:r>
            <w:r>
              <w:rPr>
                <w:rFonts w:asciiTheme="minorHAnsi" w:eastAsiaTheme="minorEastAsia" w:hAnsiTheme="minorHAnsi" w:cstheme="minorBidi"/>
                <w:sz w:val="22"/>
                <w:szCs w:val="28"/>
              </w:rPr>
              <w:tab/>
            </w:r>
            <w:r w:rsidRPr="009854BA">
              <w:rPr>
                <w:rStyle w:val="Hyperlink"/>
                <w:cs/>
              </w:rPr>
              <w:t>ปัญหา อุปสรรคในการปฏิบัติงานสหกิจศึกษา และแนวทางแก้ปัญหา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_Toc54835808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  <w:cs/>
              </w:rPr>
              <w:t>62</w:t>
            </w:r>
            <w:r>
              <w:rPr>
                <w:webHidden/>
              </w:rPr>
              <w:fldChar w:fldCharType="end"/>
            </w:r>
          </w:hyperlink>
        </w:p>
        <w:p w:rsidR="00436FF3" w:rsidRDefault="00436FF3">
          <w:pPr>
            <w:pStyle w:val="TOC2"/>
            <w:rPr>
              <w:rFonts w:asciiTheme="minorHAnsi" w:eastAsiaTheme="minorEastAsia" w:hAnsiTheme="minorHAnsi" w:cstheme="minorBidi"/>
              <w:sz w:val="22"/>
              <w:szCs w:val="28"/>
            </w:rPr>
          </w:pPr>
          <w:hyperlink w:anchor="_Toc54835809" w:history="1">
            <w:r w:rsidRPr="009854BA">
              <w:rPr>
                <w:rStyle w:val="Hyperlink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5.5</w:t>
            </w:r>
            <w:r>
              <w:rPr>
                <w:rFonts w:asciiTheme="minorHAnsi" w:eastAsiaTheme="minorEastAsia" w:hAnsiTheme="minorHAnsi" w:cstheme="minorBidi"/>
                <w:sz w:val="22"/>
                <w:szCs w:val="28"/>
              </w:rPr>
              <w:tab/>
            </w:r>
            <w:r w:rsidRPr="009854BA">
              <w:rPr>
                <w:rStyle w:val="Hyperlink"/>
                <w:cs/>
              </w:rPr>
              <w:t>ข้อเสนอแนะ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_Toc54835809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  <w:cs/>
              </w:rPr>
              <w:t>63</w:t>
            </w:r>
            <w:r>
              <w:rPr>
                <w:webHidden/>
              </w:rPr>
              <w:fldChar w:fldCharType="end"/>
            </w:r>
          </w:hyperlink>
        </w:p>
        <w:p w:rsidR="00436FF3" w:rsidRDefault="00436FF3">
          <w:pPr>
            <w:pStyle w:val="TOC1"/>
            <w:tabs>
              <w:tab w:val="right" w:leader="dot" w:pos="8296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sz w:val="22"/>
            </w:rPr>
          </w:pPr>
          <w:hyperlink w:anchor="_Toc54835810" w:history="1">
            <w:r w:rsidRPr="009854BA">
              <w:rPr>
                <w:rStyle w:val="Hyperlink"/>
                <w:noProof/>
                <w:cs/>
              </w:rPr>
              <w:t>บรรณานุกรม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_Toc54835810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  <w:cs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36FF3" w:rsidRDefault="00436FF3">
          <w:pPr>
            <w:pStyle w:val="TOC1"/>
            <w:tabs>
              <w:tab w:val="right" w:leader="dot" w:pos="8296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sz w:val="22"/>
            </w:rPr>
          </w:pPr>
          <w:hyperlink w:anchor="_Toc54835811" w:history="1">
            <w:r w:rsidRPr="009854BA">
              <w:rPr>
                <w:rStyle w:val="Hyperlink"/>
                <w:noProof/>
                <w:cs/>
              </w:rPr>
              <w:t>ภาคผนวก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_Toc54835811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  <w:cs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36FF3" w:rsidRDefault="00436FF3">
          <w:pPr>
            <w:pStyle w:val="TOC1"/>
            <w:tabs>
              <w:tab w:val="right" w:leader="dot" w:pos="8296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sz w:val="22"/>
            </w:rPr>
          </w:pPr>
          <w:hyperlink w:anchor="_Toc54835812" w:history="1">
            <w:r w:rsidRPr="009854BA">
              <w:rPr>
                <w:rStyle w:val="Hyperlink"/>
                <w:noProof/>
                <w:cs/>
              </w:rPr>
              <w:t>ภาคผนวก ก รายงานการปฏิบัติงานสหกิจศึกษา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_Toc54835812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  <w:cs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36FF3" w:rsidRDefault="00436FF3">
          <w:pPr>
            <w:pStyle w:val="TOC2"/>
            <w:rPr>
              <w:rFonts w:asciiTheme="minorHAnsi" w:eastAsiaTheme="minorEastAsia" w:hAnsiTheme="minorHAnsi" w:cstheme="minorBidi"/>
              <w:sz w:val="22"/>
              <w:szCs w:val="28"/>
            </w:rPr>
          </w:pPr>
          <w:hyperlink w:anchor="_Toc54835813" w:history="1">
            <w:r w:rsidRPr="009854BA">
              <w:rPr>
                <w:rStyle w:val="Hyperlink"/>
                <w:cs/>
              </w:rPr>
              <w:t>รายงานสรุปจำนวนชั่วโมงการปฏิบัติงานสหกิจศึกษา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_Toc54835813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  <w:cs/>
              </w:rPr>
              <w:t>67</w:t>
            </w:r>
            <w:r>
              <w:rPr>
                <w:webHidden/>
              </w:rPr>
              <w:fldChar w:fldCharType="end"/>
            </w:r>
          </w:hyperlink>
        </w:p>
        <w:p w:rsidR="00436FF3" w:rsidRDefault="00436FF3">
          <w:pPr>
            <w:pStyle w:val="TOC2"/>
            <w:rPr>
              <w:rFonts w:asciiTheme="minorHAnsi" w:eastAsiaTheme="minorEastAsia" w:hAnsiTheme="minorHAnsi" w:cstheme="minorBidi"/>
              <w:sz w:val="22"/>
              <w:szCs w:val="28"/>
            </w:rPr>
          </w:pPr>
          <w:hyperlink w:anchor="_Toc54835814" w:history="1">
            <w:r w:rsidRPr="009854BA">
              <w:rPr>
                <w:rStyle w:val="Hyperlink"/>
                <w:cs/>
              </w:rPr>
              <w:t>รายงานผลการดำเนินงานสหกิจศึกษารายสัปดาห์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_Toc54835814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  <w:cs/>
              </w:rPr>
              <w:t>70</w:t>
            </w:r>
            <w:r>
              <w:rPr>
                <w:webHidden/>
              </w:rPr>
              <w:fldChar w:fldCharType="end"/>
            </w:r>
          </w:hyperlink>
        </w:p>
        <w:p w:rsidR="00436FF3" w:rsidRDefault="00436FF3">
          <w:pPr>
            <w:pStyle w:val="TOC1"/>
            <w:tabs>
              <w:tab w:val="right" w:leader="dot" w:pos="8296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sz w:val="22"/>
            </w:rPr>
          </w:pPr>
          <w:hyperlink w:anchor="_Toc54835815" w:history="1">
            <w:r w:rsidRPr="009854BA">
              <w:rPr>
                <w:rStyle w:val="Hyperlink"/>
                <w:noProof/>
                <w:cs/>
              </w:rPr>
              <w:t>ภาคผนวก ข ใบนำส่งและเอกสารสหกิจที่เกี่ยวข้อง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_Toc54835815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  <w:cs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36FF3" w:rsidRDefault="00436FF3">
          <w:pPr>
            <w:pStyle w:val="TOC2"/>
            <w:rPr>
              <w:rFonts w:asciiTheme="minorHAnsi" w:eastAsiaTheme="minorEastAsia" w:hAnsiTheme="minorHAnsi" w:cstheme="minorBidi"/>
              <w:sz w:val="22"/>
              <w:szCs w:val="28"/>
            </w:rPr>
          </w:pPr>
          <w:hyperlink w:anchor="_Toc54835816" w:history="1">
            <w:r w:rsidRPr="009854BA">
              <w:rPr>
                <w:rStyle w:val="Hyperlink"/>
                <w:cs/>
              </w:rPr>
              <w:t>แบบแจ้งรายละเอียดการปฏิบัติงาน และแผนที่ตั้งสถานประกอบการ (</w:t>
            </w:r>
            <w:r w:rsidRPr="009854BA">
              <w:rPr>
                <w:rStyle w:val="Hyperlink"/>
              </w:rPr>
              <w:t>IN</w:t>
            </w:r>
            <w:r w:rsidRPr="009854BA">
              <w:rPr>
                <w:rStyle w:val="Hyperlink"/>
                <w:cs/>
              </w:rPr>
              <w:t>-</w:t>
            </w:r>
            <w:r w:rsidRPr="009854BA">
              <w:rPr>
                <w:rStyle w:val="Hyperlink"/>
              </w:rPr>
              <w:t>S004</w:t>
            </w:r>
            <w:r w:rsidRPr="009854BA">
              <w:rPr>
                <w:rStyle w:val="Hyperlink"/>
                <w:cs/>
              </w:rPr>
              <w:t>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_Toc54835816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  <w:cs/>
              </w:rPr>
              <w:t>73</w:t>
            </w:r>
            <w:r>
              <w:rPr>
                <w:webHidden/>
              </w:rPr>
              <w:fldChar w:fldCharType="end"/>
            </w:r>
          </w:hyperlink>
        </w:p>
        <w:p w:rsidR="00436FF3" w:rsidRDefault="00436FF3">
          <w:pPr>
            <w:pStyle w:val="TOC2"/>
            <w:rPr>
              <w:rFonts w:asciiTheme="minorHAnsi" w:eastAsiaTheme="minorEastAsia" w:hAnsiTheme="minorHAnsi" w:cstheme="minorBidi"/>
              <w:sz w:val="22"/>
              <w:szCs w:val="28"/>
            </w:rPr>
          </w:pPr>
          <w:hyperlink w:anchor="_Toc54835817" w:history="1">
            <w:r w:rsidRPr="009854BA">
              <w:rPr>
                <w:rStyle w:val="Hyperlink"/>
                <w:cs/>
              </w:rPr>
              <w:t>แบบฟอร์มแจ้งแผนปฏิบัติงานสหกิจศึกษา (</w:t>
            </w:r>
            <w:r w:rsidRPr="009854BA">
              <w:rPr>
                <w:rStyle w:val="Hyperlink"/>
              </w:rPr>
              <w:t>IN</w:t>
            </w:r>
            <w:r w:rsidRPr="009854BA">
              <w:rPr>
                <w:rStyle w:val="Hyperlink"/>
                <w:cs/>
              </w:rPr>
              <w:t>-</w:t>
            </w:r>
            <w:r w:rsidRPr="009854BA">
              <w:rPr>
                <w:rStyle w:val="Hyperlink"/>
              </w:rPr>
              <w:t>S00</w:t>
            </w:r>
            <w:r w:rsidRPr="009854BA">
              <w:rPr>
                <w:rStyle w:val="Hyperlink"/>
                <w:cs/>
              </w:rPr>
              <w:t>5)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_Toc54835817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  <w:cs/>
              </w:rPr>
              <w:t>74</w:t>
            </w:r>
            <w:r>
              <w:rPr>
                <w:webHidden/>
              </w:rPr>
              <w:fldChar w:fldCharType="end"/>
            </w:r>
          </w:hyperlink>
        </w:p>
        <w:p w:rsidR="00436FF3" w:rsidRDefault="00436FF3">
          <w:pPr>
            <w:pStyle w:val="TOC2"/>
            <w:rPr>
              <w:rFonts w:asciiTheme="minorHAnsi" w:eastAsiaTheme="minorEastAsia" w:hAnsiTheme="minorHAnsi" w:cstheme="minorBidi"/>
              <w:sz w:val="22"/>
              <w:szCs w:val="28"/>
            </w:rPr>
          </w:pPr>
          <w:hyperlink w:anchor="_Toc54835818" w:history="1">
            <w:r w:rsidRPr="009854BA">
              <w:rPr>
                <w:rStyle w:val="Hyperlink"/>
                <w:cs/>
              </w:rPr>
              <w:t>แบบฟอร์มแจ้งโครงร่างรายงานการปฏิบัติงาน (</w:t>
            </w:r>
            <w:r w:rsidRPr="009854BA">
              <w:rPr>
                <w:rStyle w:val="Hyperlink"/>
              </w:rPr>
              <w:t>IN</w:t>
            </w:r>
            <w:r w:rsidRPr="009854BA">
              <w:rPr>
                <w:rStyle w:val="Hyperlink"/>
                <w:cs/>
              </w:rPr>
              <w:t>-</w:t>
            </w:r>
            <w:r w:rsidRPr="009854BA">
              <w:rPr>
                <w:rStyle w:val="Hyperlink"/>
              </w:rPr>
              <w:t>S00</w:t>
            </w:r>
            <w:r w:rsidRPr="009854BA">
              <w:rPr>
                <w:rStyle w:val="Hyperlink"/>
                <w:cs/>
              </w:rPr>
              <w:t>6)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_Toc54835818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  <w:cs/>
              </w:rPr>
              <w:t>75</w:t>
            </w:r>
            <w:r>
              <w:rPr>
                <w:webHidden/>
              </w:rPr>
              <w:fldChar w:fldCharType="end"/>
            </w:r>
          </w:hyperlink>
        </w:p>
        <w:p w:rsidR="00436FF3" w:rsidRDefault="00436FF3">
          <w:pPr>
            <w:pStyle w:val="TOC1"/>
            <w:tabs>
              <w:tab w:val="right" w:leader="dot" w:pos="8296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sz w:val="22"/>
            </w:rPr>
          </w:pPr>
          <w:hyperlink w:anchor="_Toc54835819" w:history="1">
            <w:r w:rsidRPr="009854BA">
              <w:rPr>
                <w:rStyle w:val="Hyperlink"/>
                <w:noProof/>
                <w:cs/>
              </w:rPr>
              <w:t>ภาคผนวก ค เอกสารอื่น 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_Toc54835819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  <w:cs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36FF3" w:rsidRDefault="00436FF3">
          <w:pPr>
            <w:pStyle w:val="TOC2"/>
            <w:rPr>
              <w:rFonts w:asciiTheme="minorHAnsi" w:eastAsiaTheme="minorEastAsia" w:hAnsiTheme="minorHAnsi" w:cstheme="minorBidi"/>
              <w:sz w:val="22"/>
              <w:szCs w:val="28"/>
            </w:rPr>
          </w:pPr>
          <w:hyperlink w:anchor="_Toc54835820" w:history="1">
            <w:r w:rsidRPr="009854BA">
              <w:rPr>
                <w:rStyle w:val="Hyperlink"/>
                <w:cs/>
              </w:rPr>
              <w:t>พจนานุกรมข้อมูล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_Toc54835820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  <w:cs/>
              </w:rPr>
              <w:t>77</w:t>
            </w:r>
            <w:r>
              <w:rPr>
                <w:webHidden/>
              </w:rPr>
              <w:fldChar w:fldCharType="end"/>
            </w:r>
          </w:hyperlink>
        </w:p>
        <w:p w:rsidR="00436FF3" w:rsidRDefault="00436FF3">
          <w:pPr>
            <w:pStyle w:val="TOC1"/>
            <w:tabs>
              <w:tab w:val="right" w:leader="dot" w:pos="8296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sz w:val="22"/>
            </w:rPr>
          </w:pPr>
          <w:hyperlink w:anchor="_Toc54835821" w:history="1">
            <w:r w:rsidRPr="009854BA">
              <w:rPr>
                <w:rStyle w:val="Hyperlink"/>
                <w:noProof/>
                <w:cs/>
              </w:rPr>
              <w:t>ประวัติย่อของผู้ปฏิบัติงาน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_Toc54835821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  <w:cs/>
              </w:rPr>
              <w:t>78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75DD" w:rsidRPr="007E1467" w:rsidRDefault="00A175DD" w:rsidP="00991A87">
          <w:pPr>
            <w:spacing w:line="240" w:lineRule="auto"/>
          </w:pPr>
          <w:r w:rsidRPr="007E1467">
            <w:rPr>
              <w:noProof/>
            </w:rPr>
            <w:fldChar w:fldCharType="end"/>
          </w:r>
        </w:p>
      </w:sdtContent>
    </w:sdt>
    <w:p w:rsidR="00A175DD" w:rsidRPr="007E1467" w:rsidRDefault="00A175DD" w:rsidP="00991A87">
      <w:pPr>
        <w:spacing w:line="240" w:lineRule="auto"/>
        <w:rPr>
          <w:cs/>
        </w:rPr>
      </w:pPr>
    </w:p>
    <w:p w:rsidR="00096BD2" w:rsidRPr="007E1467" w:rsidRDefault="00096BD2" w:rsidP="00991A87">
      <w:pPr>
        <w:spacing w:line="240" w:lineRule="auto"/>
        <w:rPr>
          <w:cs/>
        </w:rPr>
        <w:sectPr w:rsidR="00096BD2" w:rsidRPr="007E1467" w:rsidSect="00751999">
          <w:pgSz w:w="11906" w:h="16838" w:code="9"/>
          <w:pgMar w:top="2160" w:right="1440" w:bottom="1440" w:left="2160" w:header="1008" w:footer="720" w:gutter="0"/>
          <w:pgNumType w:fmt="thaiLetters"/>
          <w:cols w:space="720"/>
          <w:docGrid w:linePitch="435"/>
        </w:sectPr>
      </w:pPr>
    </w:p>
    <w:p w:rsidR="00B1353B" w:rsidRDefault="00BC2A7E" w:rsidP="00991A87">
      <w:pPr>
        <w:pStyle w:val="Heading1"/>
        <w:numPr>
          <w:ilvl w:val="0"/>
          <w:numId w:val="0"/>
        </w:numPr>
        <w:spacing w:line="240" w:lineRule="auto"/>
      </w:pPr>
      <w:bookmarkStart w:id="3" w:name="_Toc54835758"/>
      <w:r w:rsidRPr="00FC7A30">
        <w:rPr>
          <w:rFonts w:hint="cs"/>
          <w:cs/>
        </w:rPr>
        <w:lastRenderedPageBreak/>
        <w:t>สารบัญ</w:t>
      </w:r>
      <w:r w:rsidR="00E516AD" w:rsidRPr="00FC7A30">
        <w:rPr>
          <w:rFonts w:hint="cs"/>
          <w:cs/>
        </w:rPr>
        <w:t>รูป</w:t>
      </w:r>
      <w:r w:rsidR="00096BD2" w:rsidRPr="00FC7A30">
        <w:rPr>
          <w:rFonts w:hint="cs"/>
          <w:cs/>
        </w:rPr>
        <w:t>ภาพ</w:t>
      </w:r>
      <w:bookmarkEnd w:id="3"/>
    </w:p>
    <w:p w:rsidR="0072715B" w:rsidRPr="0072715B" w:rsidRDefault="0072715B" w:rsidP="0072715B"/>
    <w:p w:rsidR="00096BD2" w:rsidRPr="007E1467" w:rsidRDefault="00C74B41" w:rsidP="00991A87">
      <w:pPr>
        <w:spacing w:after="0" w:line="240" w:lineRule="auto"/>
        <w:jc w:val="both"/>
      </w:pPr>
      <w:r w:rsidRPr="007E1467">
        <w:rPr>
          <w:cs/>
        </w:rPr>
        <w:t>ภาพที่</w:t>
      </w:r>
      <w:r w:rsidR="00FF6277" w:rsidRPr="007E1467">
        <w:rPr>
          <w:cs/>
        </w:rPr>
        <w:tab/>
      </w:r>
      <w:r w:rsidR="00FF6277" w:rsidRPr="007E1467">
        <w:rPr>
          <w:cs/>
        </w:rPr>
        <w:tab/>
      </w:r>
      <w:r w:rsidR="000122E5" w:rsidRPr="007E1467">
        <w:rPr>
          <w:cs/>
        </w:rPr>
        <w:t xml:space="preserve">  </w:t>
      </w:r>
      <w:r w:rsidR="00751999">
        <w:rPr>
          <w:cs/>
        </w:rPr>
        <w:t xml:space="preserve">   </w:t>
      </w:r>
      <w:r w:rsidR="00751999">
        <w:rPr>
          <w:cs/>
        </w:rPr>
        <w:tab/>
      </w:r>
      <w:r w:rsidR="00751999">
        <w:rPr>
          <w:cs/>
        </w:rPr>
        <w:tab/>
        <w:t xml:space="preserve">         </w:t>
      </w:r>
      <w:r w:rsidR="00FF6277" w:rsidRPr="007E1467">
        <w:rPr>
          <w:cs/>
        </w:rPr>
        <w:tab/>
      </w:r>
      <w:r w:rsidR="00FF6277" w:rsidRPr="007E1467">
        <w:rPr>
          <w:cs/>
        </w:rPr>
        <w:tab/>
      </w:r>
      <w:r w:rsidR="00FF6277" w:rsidRPr="007E1467">
        <w:rPr>
          <w:cs/>
        </w:rPr>
        <w:tab/>
      </w:r>
      <w:r w:rsidR="00FF6277" w:rsidRPr="007E1467">
        <w:rPr>
          <w:cs/>
        </w:rPr>
        <w:tab/>
      </w:r>
      <w:r w:rsidR="00FF6277" w:rsidRPr="007E1467">
        <w:rPr>
          <w:cs/>
        </w:rPr>
        <w:tab/>
      </w:r>
      <w:r w:rsidR="005F2A73" w:rsidRPr="007E1467">
        <w:rPr>
          <w:cs/>
        </w:rPr>
        <w:t xml:space="preserve">    </w:t>
      </w:r>
      <w:r w:rsidR="008D126B" w:rsidRPr="007E1467">
        <w:rPr>
          <w:cs/>
        </w:rPr>
        <w:t xml:space="preserve">     </w:t>
      </w:r>
      <w:r w:rsidR="00751999">
        <w:rPr>
          <w:rFonts w:hint="cs"/>
          <w:cs/>
        </w:rPr>
        <w:t xml:space="preserve">          </w:t>
      </w:r>
      <w:r w:rsidR="008D126B" w:rsidRPr="007E1467">
        <w:rPr>
          <w:cs/>
        </w:rPr>
        <w:t xml:space="preserve"> </w:t>
      </w:r>
      <w:r w:rsidR="00751999">
        <w:rPr>
          <w:cs/>
        </w:rPr>
        <w:t xml:space="preserve"> </w:t>
      </w:r>
      <w:r w:rsidR="00096BD2" w:rsidRPr="007E1467">
        <w:rPr>
          <w:cs/>
        </w:rPr>
        <w:t>หน้า</w:t>
      </w:r>
    </w:p>
    <w:p w:rsidR="00530FE1" w:rsidRPr="007E1467" w:rsidRDefault="007F3AA6" w:rsidP="00991A87">
      <w:pPr>
        <w:pStyle w:val="TableofFigures"/>
        <w:tabs>
          <w:tab w:val="right" w:leader="dot" w:pos="8584"/>
        </w:tabs>
        <w:spacing w:line="240" w:lineRule="auto"/>
        <w:ind w:left="270" w:hanging="280"/>
        <w:rPr>
          <w:rFonts w:eastAsiaTheme="minorEastAsia"/>
          <w:smallCaps w:val="0"/>
          <w:noProof/>
          <w:sz w:val="32"/>
        </w:rPr>
      </w:pPr>
      <w:r>
        <w:rPr>
          <w:sz w:val="32"/>
          <w:cs/>
        </w:rPr>
        <w:t xml:space="preserve">   </w:t>
      </w:r>
      <w:r w:rsidR="008254CF" w:rsidRPr="007E1467">
        <w:rPr>
          <w:sz w:val="32"/>
        </w:rPr>
        <w:fldChar w:fldCharType="begin"/>
      </w:r>
      <w:r w:rsidR="008254CF" w:rsidRPr="007E1467">
        <w:rPr>
          <w:sz w:val="32"/>
        </w:rPr>
        <w:instrText xml:space="preserve"> TOC \h \z \c </w:instrText>
      </w:r>
      <w:r w:rsidR="008254CF" w:rsidRPr="007E1467">
        <w:rPr>
          <w:sz w:val="32"/>
          <w:cs/>
        </w:rPr>
        <w:instrText xml:space="preserve">"ภาพที่" </w:instrText>
      </w:r>
      <w:r w:rsidR="008254CF" w:rsidRPr="007E1467">
        <w:rPr>
          <w:sz w:val="32"/>
        </w:rPr>
        <w:fldChar w:fldCharType="separate"/>
      </w:r>
      <w:hyperlink w:anchor="_Toc424818802" w:history="1">
        <w:r w:rsidR="00530FE1" w:rsidRPr="007E1467">
          <w:rPr>
            <w:rStyle w:val="Hyperlink"/>
            <w:noProof/>
            <w:sz w:val="32"/>
          </w:rPr>
          <w:t>1</w:t>
        </w:r>
        <w:r w:rsidR="00530FE1" w:rsidRPr="007E1467">
          <w:rPr>
            <w:rStyle w:val="Hyperlink"/>
            <w:noProof/>
            <w:sz w:val="32"/>
          </w:rPr>
          <w:noBreakHyphen/>
          <w:t>1</w:t>
        </w:r>
        <w:r w:rsidR="00530FE1" w:rsidRPr="007E1467">
          <w:rPr>
            <w:rStyle w:val="Hyperlink"/>
            <w:noProof/>
            <w:sz w:val="32"/>
            <w:cs/>
          </w:rPr>
          <w:t xml:space="preserve">  ตราสัญลักษณ์ของสถานประกอบการ</w:t>
        </w:r>
        <w:r w:rsidR="00530FE1" w:rsidRPr="007E1467">
          <w:rPr>
            <w:noProof/>
            <w:webHidden/>
            <w:sz w:val="32"/>
          </w:rPr>
          <w:tab/>
        </w:r>
        <w:r w:rsidR="00530FE1" w:rsidRPr="007E1467">
          <w:rPr>
            <w:noProof/>
            <w:webHidden/>
            <w:sz w:val="32"/>
          </w:rPr>
          <w:fldChar w:fldCharType="begin"/>
        </w:r>
        <w:r w:rsidR="00530FE1" w:rsidRPr="007E1467">
          <w:rPr>
            <w:noProof/>
            <w:webHidden/>
            <w:sz w:val="32"/>
          </w:rPr>
          <w:instrText xml:space="preserve"> PAGEREF _Toc424818802 \h </w:instrText>
        </w:r>
        <w:r w:rsidR="00530FE1" w:rsidRPr="007E1467">
          <w:rPr>
            <w:noProof/>
            <w:webHidden/>
            <w:sz w:val="32"/>
          </w:rPr>
        </w:r>
        <w:r w:rsidR="00530FE1" w:rsidRPr="007E1467">
          <w:rPr>
            <w:noProof/>
            <w:webHidden/>
            <w:sz w:val="32"/>
          </w:rPr>
          <w:fldChar w:fldCharType="separate"/>
        </w:r>
        <w:r w:rsidR="00B44508" w:rsidRPr="007E1467">
          <w:rPr>
            <w:noProof/>
            <w:webHidden/>
            <w:sz w:val="32"/>
            <w:cs/>
          </w:rPr>
          <w:t>1</w:t>
        </w:r>
        <w:r w:rsidR="00530FE1" w:rsidRPr="007E1467">
          <w:rPr>
            <w:noProof/>
            <w:webHidden/>
            <w:sz w:val="32"/>
          </w:rPr>
          <w:fldChar w:fldCharType="end"/>
        </w:r>
      </w:hyperlink>
    </w:p>
    <w:p w:rsidR="00530FE1" w:rsidRPr="007E1467" w:rsidRDefault="007F3AA6" w:rsidP="00991A87">
      <w:pPr>
        <w:pStyle w:val="TableofFigures"/>
        <w:tabs>
          <w:tab w:val="right" w:leader="dot" w:pos="8584"/>
        </w:tabs>
        <w:spacing w:line="240" w:lineRule="auto"/>
        <w:ind w:left="270" w:hanging="280"/>
        <w:rPr>
          <w:rFonts w:eastAsiaTheme="minorEastAsia"/>
          <w:smallCaps w:val="0"/>
          <w:noProof/>
          <w:sz w:val="32"/>
        </w:rPr>
      </w:pPr>
      <w:r>
        <w:rPr>
          <w:cs/>
        </w:rPr>
        <w:t xml:space="preserve">   </w:t>
      </w:r>
      <w:hyperlink w:anchor="_Toc424818803" w:history="1">
        <w:r w:rsidR="00530FE1" w:rsidRPr="007E1467">
          <w:rPr>
            <w:rStyle w:val="Hyperlink"/>
            <w:noProof/>
            <w:sz w:val="32"/>
          </w:rPr>
          <w:t>1</w:t>
        </w:r>
        <w:r w:rsidR="00530FE1" w:rsidRPr="007E1467">
          <w:rPr>
            <w:rStyle w:val="Hyperlink"/>
            <w:noProof/>
            <w:sz w:val="32"/>
          </w:rPr>
          <w:noBreakHyphen/>
          <w:t xml:space="preserve">2  </w:t>
        </w:r>
        <w:r w:rsidR="00530FE1" w:rsidRPr="007E1467">
          <w:rPr>
            <w:rStyle w:val="Hyperlink"/>
            <w:noProof/>
            <w:sz w:val="32"/>
            <w:cs/>
          </w:rPr>
          <w:t>แผนที่ตั้งองค์กร</w:t>
        </w:r>
        <w:r w:rsidR="00530FE1" w:rsidRPr="007E1467">
          <w:rPr>
            <w:noProof/>
            <w:webHidden/>
            <w:sz w:val="32"/>
          </w:rPr>
          <w:tab/>
        </w:r>
        <w:r w:rsidR="00530FE1" w:rsidRPr="007E1467">
          <w:rPr>
            <w:noProof/>
            <w:webHidden/>
            <w:sz w:val="32"/>
          </w:rPr>
          <w:fldChar w:fldCharType="begin"/>
        </w:r>
        <w:r w:rsidR="00530FE1" w:rsidRPr="007E1467">
          <w:rPr>
            <w:noProof/>
            <w:webHidden/>
            <w:sz w:val="32"/>
          </w:rPr>
          <w:instrText xml:space="preserve"> PAGEREF _Toc424818803 \h </w:instrText>
        </w:r>
        <w:r w:rsidR="00530FE1" w:rsidRPr="007E1467">
          <w:rPr>
            <w:noProof/>
            <w:webHidden/>
            <w:sz w:val="32"/>
          </w:rPr>
        </w:r>
        <w:r w:rsidR="00530FE1" w:rsidRPr="007E1467">
          <w:rPr>
            <w:noProof/>
            <w:webHidden/>
            <w:sz w:val="32"/>
          </w:rPr>
          <w:fldChar w:fldCharType="separate"/>
        </w:r>
        <w:r w:rsidR="00B44508" w:rsidRPr="007E1467">
          <w:rPr>
            <w:noProof/>
            <w:webHidden/>
            <w:sz w:val="32"/>
            <w:cs/>
          </w:rPr>
          <w:t>2</w:t>
        </w:r>
        <w:r w:rsidR="00530FE1" w:rsidRPr="007E1467">
          <w:rPr>
            <w:noProof/>
            <w:webHidden/>
            <w:sz w:val="32"/>
          </w:rPr>
          <w:fldChar w:fldCharType="end"/>
        </w:r>
      </w:hyperlink>
    </w:p>
    <w:p w:rsidR="00530FE1" w:rsidRPr="007E1467" w:rsidRDefault="007F3AA6" w:rsidP="00991A87">
      <w:pPr>
        <w:pStyle w:val="TableofFigures"/>
        <w:tabs>
          <w:tab w:val="right" w:leader="dot" w:pos="8584"/>
        </w:tabs>
        <w:spacing w:line="240" w:lineRule="auto"/>
        <w:ind w:left="270" w:hanging="280"/>
        <w:rPr>
          <w:rFonts w:eastAsiaTheme="minorEastAsia"/>
          <w:smallCaps w:val="0"/>
          <w:noProof/>
          <w:sz w:val="32"/>
        </w:rPr>
      </w:pPr>
      <w:r>
        <w:rPr>
          <w:cs/>
        </w:rPr>
        <w:t xml:space="preserve">   </w:t>
      </w:r>
      <w:hyperlink w:anchor="_Toc424818804" w:history="1">
        <w:r w:rsidR="00530FE1" w:rsidRPr="007E1467">
          <w:rPr>
            <w:rStyle w:val="Hyperlink"/>
            <w:noProof/>
            <w:sz w:val="32"/>
          </w:rPr>
          <w:t>1</w:t>
        </w:r>
        <w:r w:rsidR="00530FE1" w:rsidRPr="007E1467">
          <w:rPr>
            <w:rStyle w:val="Hyperlink"/>
            <w:noProof/>
            <w:sz w:val="32"/>
          </w:rPr>
          <w:noBreakHyphen/>
          <w:t>3</w:t>
        </w:r>
        <w:r w:rsidR="00530FE1" w:rsidRPr="007E1467">
          <w:rPr>
            <w:rStyle w:val="Hyperlink"/>
            <w:noProof/>
            <w:sz w:val="32"/>
            <w:cs/>
          </w:rPr>
          <w:t xml:space="preserve">  โครงสร้างการบริหารของสถานประกอบการ</w:t>
        </w:r>
        <w:r w:rsidR="00530FE1" w:rsidRPr="007E1467">
          <w:rPr>
            <w:noProof/>
            <w:webHidden/>
            <w:sz w:val="32"/>
          </w:rPr>
          <w:tab/>
        </w:r>
        <w:r w:rsidR="00530FE1" w:rsidRPr="007E1467">
          <w:rPr>
            <w:noProof/>
            <w:webHidden/>
            <w:sz w:val="32"/>
          </w:rPr>
          <w:fldChar w:fldCharType="begin"/>
        </w:r>
        <w:r w:rsidR="00530FE1" w:rsidRPr="007E1467">
          <w:rPr>
            <w:noProof/>
            <w:webHidden/>
            <w:sz w:val="32"/>
          </w:rPr>
          <w:instrText xml:space="preserve"> PAGEREF _Toc424818804 \h </w:instrText>
        </w:r>
        <w:r w:rsidR="00530FE1" w:rsidRPr="007E1467">
          <w:rPr>
            <w:noProof/>
            <w:webHidden/>
            <w:sz w:val="32"/>
          </w:rPr>
        </w:r>
        <w:r w:rsidR="00530FE1" w:rsidRPr="007E1467">
          <w:rPr>
            <w:noProof/>
            <w:webHidden/>
            <w:sz w:val="32"/>
          </w:rPr>
          <w:fldChar w:fldCharType="separate"/>
        </w:r>
        <w:r w:rsidR="00B44508" w:rsidRPr="007E1467">
          <w:rPr>
            <w:noProof/>
            <w:webHidden/>
            <w:sz w:val="32"/>
            <w:cs/>
          </w:rPr>
          <w:t>3</w:t>
        </w:r>
        <w:r w:rsidR="00530FE1" w:rsidRPr="007E1467">
          <w:rPr>
            <w:noProof/>
            <w:webHidden/>
            <w:sz w:val="32"/>
          </w:rPr>
          <w:fldChar w:fldCharType="end"/>
        </w:r>
      </w:hyperlink>
    </w:p>
    <w:p w:rsidR="00530FE1" w:rsidRPr="007E1467" w:rsidRDefault="007F3AA6" w:rsidP="00991A87">
      <w:pPr>
        <w:pStyle w:val="TableofFigures"/>
        <w:tabs>
          <w:tab w:val="right" w:leader="dot" w:pos="8584"/>
        </w:tabs>
        <w:spacing w:line="240" w:lineRule="auto"/>
        <w:ind w:left="270" w:hanging="280"/>
        <w:rPr>
          <w:rFonts w:eastAsiaTheme="minorEastAsia"/>
          <w:smallCaps w:val="0"/>
          <w:noProof/>
          <w:sz w:val="32"/>
        </w:rPr>
      </w:pPr>
      <w:r>
        <w:rPr>
          <w:cs/>
        </w:rPr>
        <w:t xml:space="preserve">  </w:t>
      </w:r>
      <w:r>
        <w:rPr>
          <w:rFonts w:hint="cs"/>
          <w:cs/>
        </w:rPr>
        <w:t xml:space="preserve"> </w:t>
      </w:r>
      <w:r>
        <w:rPr>
          <w:cs/>
        </w:rPr>
        <w:t xml:space="preserve"> </w:t>
      </w:r>
      <w:hyperlink w:anchor="_Toc424818805" w:history="1">
        <w:r w:rsidR="00530FE1" w:rsidRPr="007E1467">
          <w:rPr>
            <w:rStyle w:val="Hyperlink"/>
            <w:noProof/>
            <w:sz w:val="32"/>
            <w:cs/>
          </w:rPr>
          <w:t>3</w:t>
        </w:r>
        <w:r w:rsidR="00530FE1" w:rsidRPr="007E1467">
          <w:rPr>
            <w:rStyle w:val="Hyperlink"/>
            <w:noProof/>
            <w:sz w:val="32"/>
            <w:cs/>
          </w:rPr>
          <w:noBreakHyphen/>
          <w:t>1  แผนภาพยูสเคส</w:t>
        </w:r>
        <w:r w:rsidR="00530FE1" w:rsidRPr="007E1467">
          <w:rPr>
            <w:noProof/>
            <w:webHidden/>
            <w:sz w:val="32"/>
          </w:rPr>
          <w:tab/>
        </w:r>
        <w:r w:rsidR="00530FE1" w:rsidRPr="007E1467">
          <w:rPr>
            <w:noProof/>
            <w:webHidden/>
            <w:sz w:val="32"/>
          </w:rPr>
          <w:fldChar w:fldCharType="begin"/>
        </w:r>
        <w:r w:rsidR="00530FE1" w:rsidRPr="007E1467">
          <w:rPr>
            <w:noProof/>
            <w:webHidden/>
            <w:sz w:val="32"/>
          </w:rPr>
          <w:instrText xml:space="preserve"> PAGEREF _Toc424818805 \h </w:instrText>
        </w:r>
        <w:r w:rsidR="00530FE1" w:rsidRPr="007E1467">
          <w:rPr>
            <w:noProof/>
            <w:webHidden/>
            <w:sz w:val="32"/>
          </w:rPr>
        </w:r>
        <w:r w:rsidR="00530FE1" w:rsidRPr="007E1467">
          <w:rPr>
            <w:noProof/>
            <w:webHidden/>
            <w:sz w:val="32"/>
          </w:rPr>
          <w:fldChar w:fldCharType="separate"/>
        </w:r>
        <w:r w:rsidR="00B44508" w:rsidRPr="007E1467">
          <w:rPr>
            <w:noProof/>
            <w:webHidden/>
            <w:sz w:val="32"/>
            <w:cs/>
          </w:rPr>
          <w:t>17</w:t>
        </w:r>
        <w:r w:rsidR="00530FE1" w:rsidRPr="007E1467">
          <w:rPr>
            <w:noProof/>
            <w:webHidden/>
            <w:sz w:val="32"/>
          </w:rPr>
          <w:fldChar w:fldCharType="end"/>
        </w:r>
      </w:hyperlink>
    </w:p>
    <w:p w:rsidR="00530FE1" w:rsidRPr="007E1467" w:rsidRDefault="007F3AA6" w:rsidP="00991A87">
      <w:pPr>
        <w:pStyle w:val="TableofFigures"/>
        <w:tabs>
          <w:tab w:val="right" w:leader="dot" w:pos="8584"/>
        </w:tabs>
        <w:spacing w:line="240" w:lineRule="auto"/>
        <w:ind w:left="270" w:hanging="280"/>
        <w:rPr>
          <w:rFonts w:eastAsiaTheme="minorEastAsia"/>
          <w:smallCaps w:val="0"/>
          <w:noProof/>
          <w:sz w:val="32"/>
        </w:rPr>
      </w:pPr>
      <w:r>
        <w:rPr>
          <w:cs/>
        </w:rPr>
        <w:t xml:space="preserve">  </w:t>
      </w:r>
      <w:r>
        <w:rPr>
          <w:rFonts w:hint="cs"/>
          <w:cs/>
        </w:rPr>
        <w:t xml:space="preserve"> </w:t>
      </w:r>
      <w:r>
        <w:rPr>
          <w:cs/>
        </w:rPr>
        <w:t xml:space="preserve"> </w:t>
      </w:r>
      <w:hyperlink w:anchor="_Toc424818806" w:history="1">
        <w:r w:rsidR="00530FE1" w:rsidRPr="007E1467">
          <w:rPr>
            <w:rStyle w:val="Hyperlink"/>
            <w:noProof/>
            <w:sz w:val="32"/>
            <w:cs/>
          </w:rPr>
          <w:t>3</w:t>
        </w:r>
        <w:r w:rsidR="00530FE1" w:rsidRPr="007E1467">
          <w:rPr>
            <w:rStyle w:val="Hyperlink"/>
            <w:noProof/>
            <w:sz w:val="32"/>
            <w:cs/>
          </w:rPr>
          <w:noBreakHyphen/>
          <w:t>2  แผนภาพกิจกรรมการ</w:t>
        </w:r>
        <w:r w:rsidR="00530FE1" w:rsidRPr="007E1467">
          <w:rPr>
            <w:rStyle w:val="Hyperlink"/>
            <w:noProof/>
            <w:sz w:val="32"/>
          </w:rPr>
          <w:t>XXXXXXX</w:t>
        </w:r>
        <w:r w:rsidR="00530FE1" w:rsidRPr="007E1467">
          <w:rPr>
            <w:noProof/>
            <w:webHidden/>
            <w:sz w:val="32"/>
          </w:rPr>
          <w:tab/>
        </w:r>
        <w:r w:rsidR="00530FE1" w:rsidRPr="007E1467">
          <w:rPr>
            <w:noProof/>
            <w:webHidden/>
            <w:sz w:val="32"/>
          </w:rPr>
          <w:fldChar w:fldCharType="begin"/>
        </w:r>
        <w:r w:rsidR="00530FE1" w:rsidRPr="007E1467">
          <w:rPr>
            <w:noProof/>
            <w:webHidden/>
            <w:sz w:val="32"/>
          </w:rPr>
          <w:instrText xml:space="preserve"> PAGEREF _Toc424818806 \h </w:instrText>
        </w:r>
        <w:r w:rsidR="00530FE1" w:rsidRPr="007E1467">
          <w:rPr>
            <w:noProof/>
            <w:webHidden/>
            <w:sz w:val="32"/>
          </w:rPr>
        </w:r>
        <w:r w:rsidR="00530FE1" w:rsidRPr="007E1467">
          <w:rPr>
            <w:noProof/>
            <w:webHidden/>
            <w:sz w:val="32"/>
          </w:rPr>
          <w:fldChar w:fldCharType="separate"/>
        </w:r>
        <w:r w:rsidR="00B44508" w:rsidRPr="007E1467">
          <w:rPr>
            <w:noProof/>
            <w:webHidden/>
            <w:sz w:val="32"/>
            <w:cs/>
          </w:rPr>
          <w:t>21</w:t>
        </w:r>
        <w:r w:rsidR="00530FE1" w:rsidRPr="007E1467">
          <w:rPr>
            <w:noProof/>
            <w:webHidden/>
            <w:sz w:val="32"/>
          </w:rPr>
          <w:fldChar w:fldCharType="end"/>
        </w:r>
      </w:hyperlink>
    </w:p>
    <w:p w:rsidR="007F3AA6" w:rsidRDefault="007F3AA6" w:rsidP="007F3AA6">
      <w:pPr>
        <w:pStyle w:val="TableofFigures"/>
        <w:tabs>
          <w:tab w:val="right" w:leader="dot" w:pos="8584"/>
        </w:tabs>
        <w:spacing w:line="240" w:lineRule="auto"/>
        <w:ind w:left="270" w:hanging="280"/>
        <w:rPr>
          <w:rFonts w:eastAsiaTheme="minorEastAsia"/>
          <w:smallCaps w:val="0"/>
          <w:noProof/>
          <w:sz w:val="32"/>
        </w:rPr>
      </w:pPr>
      <w:r>
        <w:rPr>
          <w:cs/>
        </w:rPr>
        <w:t xml:space="preserve">  </w:t>
      </w:r>
      <w:r>
        <w:rPr>
          <w:rFonts w:hint="cs"/>
          <w:cs/>
        </w:rPr>
        <w:t xml:space="preserve"> </w:t>
      </w:r>
      <w:r>
        <w:rPr>
          <w:cs/>
        </w:rPr>
        <w:t xml:space="preserve"> </w:t>
      </w:r>
      <w:hyperlink w:anchor="_Toc424818807" w:history="1">
        <w:r w:rsidR="00530FE1" w:rsidRPr="007E1467">
          <w:rPr>
            <w:rStyle w:val="Hyperlink"/>
            <w:noProof/>
            <w:sz w:val="32"/>
            <w:cs/>
          </w:rPr>
          <w:t>3</w:t>
        </w:r>
        <w:r w:rsidR="00530FE1" w:rsidRPr="007E1467">
          <w:rPr>
            <w:rStyle w:val="Hyperlink"/>
            <w:noProof/>
            <w:sz w:val="32"/>
            <w:cs/>
          </w:rPr>
          <w:noBreakHyphen/>
          <w:t>3  แผนภาพกิจกรรมการ</w:t>
        </w:r>
        <w:r w:rsidR="00530FE1" w:rsidRPr="007E1467">
          <w:rPr>
            <w:rStyle w:val="Hyperlink"/>
            <w:noProof/>
            <w:sz w:val="32"/>
          </w:rPr>
          <w:t>XXXXXXX</w:t>
        </w:r>
        <w:r w:rsidR="00530FE1" w:rsidRPr="007E1467">
          <w:rPr>
            <w:noProof/>
            <w:webHidden/>
            <w:sz w:val="32"/>
          </w:rPr>
          <w:tab/>
        </w:r>
        <w:r w:rsidR="00530FE1" w:rsidRPr="007E1467">
          <w:rPr>
            <w:noProof/>
            <w:webHidden/>
            <w:sz w:val="32"/>
          </w:rPr>
          <w:fldChar w:fldCharType="begin"/>
        </w:r>
        <w:r w:rsidR="00530FE1" w:rsidRPr="007E1467">
          <w:rPr>
            <w:noProof/>
            <w:webHidden/>
            <w:sz w:val="32"/>
          </w:rPr>
          <w:instrText xml:space="preserve"> PAGEREF _Toc424818807 \h </w:instrText>
        </w:r>
        <w:r w:rsidR="00530FE1" w:rsidRPr="007E1467">
          <w:rPr>
            <w:noProof/>
            <w:webHidden/>
            <w:sz w:val="32"/>
          </w:rPr>
        </w:r>
        <w:r w:rsidR="00530FE1" w:rsidRPr="007E1467">
          <w:rPr>
            <w:noProof/>
            <w:webHidden/>
            <w:sz w:val="32"/>
          </w:rPr>
          <w:fldChar w:fldCharType="separate"/>
        </w:r>
        <w:r w:rsidR="00B44508" w:rsidRPr="007E1467">
          <w:rPr>
            <w:noProof/>
            <w:webHidden/>
            <w:sz w:val="32"/>
            <w:cs/>
          </w:rPr>
          <w:t>22</w:t>
        </w:r>
        <w:r w:rsidR="00530FE1" w:rsidRPr="007E1467">
          <w:rPr>
            <w:noProof/>
            <w:webHidden/>
            <w:sz w:val="32"/>
          </w:rPr>
          <w:fldChar w:fldCharType="end"/>
        </w:r>
      </w:hyperlink>
    </w:p>
    <w:p w:rsidR="00530FE1" w:rsidRPr="007E1467" w:rsidRDefault="007F3AA6" w:rsidP="007F3AA6">
      <w:pPr>
        <w:pStyle w:val="TableofFigures"/>
        <w:tabs>
          <w:tab w:val="right" w:leader="dot" w:pos="8584"/>
        </w:tabs>
        <w:spacing w:line="240" w:lineRule="auto"/>
        <w:ind w:left="270" w:hanging="280"/>
        <w:rPr>
          <w:rFonts w:eastAsiaTheme="minorEastAsia"/>
          <w:smallCaps w:val="0"/>
          <w:noProof/>
          <w:sz w:val="32"/>
        </w:rPr>
      </w:pPr>
      <w:r>
        <w:rPr>
          <w:rFonts w:eastAsiaTheme="minorEastAsia" w:hint="cs"/>
          <w:smallCaps w:val="0"/>
          <w:noProof/>
          <w:sz w:val="32"/>
          <w:cs/>
        </w:rPr>
        <w:t xml:space="preserve">   </w:t>
      </w:r>
      <w:hyperlink w:anchor="_Toc424818808" w:history="1">
        <w:r w:rsidR="00530FE1" w:rsidRPr="007E1467">
          <w:rPr>
            <w:rStyle w:val="Hyperlink"/>
            <w:noProof/>
            <w:sz w:val="32"/>
            <w:cs/>
          </w:rPr>
          <w:t>3</w:t>
        </w:r>
        <w:r w:rsidR="00530FE1" w:rsidRPr="007E1467">
          <w:rPr>
            <w:rStyle w:val="Hyperlink"/>
            <w:noProof/>
            <w:sz w:val="32"/>
            <w:cs/>
          </w:rPr>
          <w:noBreakHyphen/>
          <w:t>4  แผนภาพคลาส</w:t>
        </w:r>
        <w:r w:rsidR="00530FE1" w:rsidRPr="007E1467">
          <w:rPr>
            <w:noProof/>
            <w:webHidden/>
            <w:sz w:val="32"/>
          </w:rPr>
          <w:tab/>
        </w:r>
        <w:r w:rsidR="00530FE1" w:rsidRPr="007E1467">
          <w:rPr>
            <w:noProof/>
            <w:webHidden/>
            <w:sz w:val="32"/>
          </w:rPr>
          <w:fldChar w:fldCharType="begin"/>
        </w:r>
        <w:r w:rsidR="00530FE1" w:rsidRPr="007E1467">
          <w:rPr>
            <w:noProof/>
            <w:webHidden/>
            <w:sz w:val="32"/>
          </w:rPr>
          <w:instrText xml:space="preserve"> PAGEREF _Toc424818808 \h </w:instrText>
        </w:r>
        <w:r w:rsidR="00530FE1" w:rsidRPr="007E1467">
          <w:rPr>
            <w:noProof/>
            <w:webHidden/>
            <w:sz w:val="32"/>
          </w:rPr>
        </w:r>
        <w:r w:rsidR="00530FE1" w:rsidRPr="007E1467">
          <w:rPr>
            <w:noProof/>
            <w:webHidden/>
            <w:sz w:val="32"/>
          </w:rPr>
          <w:fldChar w:fldCharType="separate"/>
        </w:r>
        <w:r w:rsidR="00B44508" w:rsidRPr="007E1467">
          <w:rPr>
            <w:noProof/>
            <w:webHidden/>
            <w:sz w:val="32"/>
            <w:cs/>
          </w:rPr>
          <w:t>24</w:t>
        </w:r>
        <w:r w:rsidR="00530FE1" w:rsidRPr="007E1467">
          <w:rPr>
            <w:noProof/>
            <w:webHidden/>
            <w:sz w:val="32"/>
          </w:rPr>
          <w:fldChar w:fldCharType="end"/>
        </w:r>
      </w:hyperlink>
    </w:p>
    <w:p w:rsidR="00530FE1" w:rsidRPr="007E1467" w:rsidRDefault="007F3AA6" w:rsidP="00991A87">
      <w:pPr>
        <w:pStyle w:val="TableofFigures"/>
        <w:tabs>
          <w:tab w:val="right" w:leader="dot" w:pos="8584"/>
        </w:tabs>
        <w:spacing w:line="240" w:lineRule="auto"/>
        <w:ind w:left="270" w:hanging="280"/>
        <w:rPr>
          <w:rFonts w:eastAsiaTheme="minorEastAsia"/>
          <w:smallCaps w:val="0"/>
          <w:noProof/>
          <w:sz w:val="32"/>
        </w:rPr>
      </w:pPr>
      <w:r>
        <w:rPr>
          <w:rFonts w:hint="cs"/>
          <w:cs/>
        </w:rPr>
        <w:t xml:space="preserve">    </w:t>
      </w:r>
      <w:hyperlink w:anchor="_Toc424818809" w:history="1">
        <w:r w:rsidR="00530FE1" w:rsidRPr="007E1467">
          <w:rPr>
            <w:rStyle w:val="Hyperlink"/>
            <w:noProof/>
            <w:sz w:val="32"/>
            <w:cs/>
          </w:rPr>
          <w:t>3</w:t>
        </w:r>
        <w:r w:rsidR="00530FE1" w:rsidRPr="007E1467">
          <w:rPr>
            <w:rStyle w:val="Hyperlink"/>
            <w:noProof/>
            <w:sz w:val="32"/>
            <w:cs/>
          </w:rPr>
          <w:noBreakHyphen/>
          <w:t>5  แผนภาพลำดับกิจกรรมแสดงการ</w:t>
        </w:r>
        <w:r w:rsidR="00530FE1" w:rsidRPr="007E1467">
          <w:rPr>
            <w:rStyle w:val="Hyperlink"/>
            <w:noProof/>
            <w:sz w:val="32"/>
          </w:rPr>
          <w:t>XXXXX</w:t>
        </w:r>
        <w:r w:rsidR="00530FE1" w:rsidRPr="007E1467">
          <w:rPr>
            <w:noProof/>
            <w:webHidden/>
            <w:sz w:val="32"/>
          </w:rPr>
          <w:tab/>
        </w:r>
        <w:r w:rsidR="00530FE1" w:rsidRPr="007E1467">
          <w:rPr>
            <w:noProof/>
            <w:webHidden/>
            <w:sz w:val="32"/>
          </w:rPr>
          <w:fldChar w:fldCharType="begin"/>
        </w:r>
        <w:r w:rsidR="00530FE1" w:rsidRPr="007E1467">
          <w:rPr>
            <w:noProof/>
            <w:webHidden/>
            <w:sz w:val="32"/>
          </w:rPr>
          <w:instrText xml:space="preserve"> PAGEREF _Toc424818809 \h </w:instrText>
        </w:r>
        <w:r w:rsidR="00530FE1" w:rsidRPr="007E1467">
          <w:rPr>
            <w:noProof/>
            <w:webHidden/>
            <w:sz w:val="32"/>
          </w:rPr>
        </w:r>
        <w:r w:rsidR="00530FE1" w:rsidRPr="007E1467">
          <w:rPr>
            <w:noProof/>
            <w:webHidden/>
            <w:sz w:val="32"/>
          </w:rPr>
          <w:fldChar w:fldCharType="separate"/>
        </w:r>
        <w:r w:rsidR="00B44508" w:rsidRPr="007E1467">
          <w:rPr>
            <w:noProof/>
            <w:webHidden/>
            <w:sz w:val="32"/>
            <w:cs/>
          </w:rPr>
          <w:t>25</w:t>
        </w:r>
        <w:r w:rsidR="00530FE1" w:rsidRPr="007E1467">
          <w:rPr>
            <w:noProof/>
            <w:webHidden/>
            <w:sz w:val="32"/>
          </w:rPr>
          <w:fldChar w:fldCharType="end"/>
        </w:r>
      </w:hyperlink>
    </w:p>
    <w:p w:rsidR="00530FE1" w:rsidRPr="007E1467" w:rsidRDefault="007F3AA6" w:rsidP="00991A87">
      <w:pPr>
        <w:pStyle w:val="TableofFigures"/>
        <w:tabs>
          <w:tab w:val="right" w:leader="dot" w:pos="8584"/>
        </w:tabs>
        <w:spacing w:line="240" w:lineRule="auto"/>
        <w:ind w:left="270" w:hanging="280"/>
        <w:rPr>
          <w:rFonts w:eastAsiaTheme="minorEastAsia"/>
          <w:smallCaps w:val="0"/>
          <w:noProof/>
          <w:sz w:val="32"/>
        </w:rPr>
      </w:pPr>
      <w:r>
        <w:rPr>
          <w:rFonts w:hint="cs"/>
          <w:cs/>
        </w:rPr>
        <w:t xml:space="preserve">    </w:t>
      </w:r>
      <w:hyperlink w:anchor="_Toc424818810" w:history="1">
        <w:r w:rsidR="00530FE1" w:rsidRPr="007E1467">
          <w:rPr>
            <w:rStyle w:val="Hyperlink"/>
            <w:noProof/>
            <w:sz w:val="32"/>
            <w:cs/>
          </w:rPr>
          <w:t>3</w:t>
        </w:r>
        <w:r w:rsidR="00530FE1" w:rsidRPr="007E1467">
          <w:rPr>
            <w:rStyle w:val="Hyperlink"/>
            <w:noProof/>
            <w:sz w:val="32"/>
            <w:cs/>
          </w:rPr>
          <w:noBreakHyphen/>
          <w:t>6 แผนภาพลำดับกิจกรรมแสดงการ</w:t>
        </w:r>
        <w:r w:rsidR="00530FE1" w:rsidRPr="007E1467">
          <w:rPr>
            <w:rStyle w:val="Hyperlink"/>
            <w:noProof/>
            <w:sz w:val="32"/>
          </w:rPr>
          <w:t>YYY</w:t>
        </w:r>
        <w:r w:rsidR="00530FE1" w:rsidRPr="007E1467">
          <w:rPr>
            <w:noProof/>
            <w:webHidden/>
            <w:sz w:val="32"/>
          </w:rPr>
          <w:tab/>
        </w:r>
        <w:r w:rsidR="00530FE1" w:rsidRPr="007E1467">
          <w:rPr>
            <w:noProof/>
            <w:webHidden/>
            <w:sz w:val="32"/>
          </w:rPr>
          <w:fldChar w:fldCharType="begin"/>
        </w:r>
        <w:r w:rsidR="00530FE1" w:rsidRPr="007E1467">
          <w:rPr>
            <w:noProof/>
            <w:webHidden/>
            <w:sz w:val="32"/>
          </w:rPr>
          <w:instrText xml:space="preserve"> PAGEREF _Toc424818810 \h </w:instrText>
        </w:r>
        <w:r w:rsidR="00530FE1" w:rsidRPr="007E1467">
          <w:rPr>
            <w:noProof/>
            <w:webHidden/>
            <w:sz w:val="32"/>
          </w:rPr>
        </w:r>
        <w:r w:rsidR="00530FE1" w:rsidRPr="007E1467">
          <w:rPr>
            <w:noProof/>
            <w:webHidden/>
            <w:sz w:val="32"/>
          </w:rPr>
          <w:fldChar w:fldCharType="separate"/>
        </w:r>
        <w:r w:rsidR="00B44508" w:rsidRPr="007E1467">
          <w:rPr>
            <w:noProof/>
            <w:webHidden/>
            <w:sz w:val="32"/>
            <w:cs/>
          </w:rPr>
          <w:t>26</w:t>
        </w:r>
        <w:r w:rsidR="00530FE1" w:rsidRPr="007E1467">
          <w:rPr>
            <w:noProof/>
            <w:webHidden/>
            <w:sz w:val="32"/>
          </w:rPr>
          <w:fldChar w:fldCharType="end"/>
        </w:r>
      </w:hyperlink>
    </w:p>
    <w:p w:rsidR="00530FE1" w:rsidRPr="007E1467" w:rsidRDefault="007F3AA6" w:rsidP="00991A87">
      <w:pPr>
        <w:pStyle w:val="TableofFigures"/>
        <w:tabs>
          <w:tab w:val="right" w:leader="dot" w:pos="8584"/>
        </w:tabs>
        <w:spacing w:line="240" w:lineRule="auto"/>
        <w:ind w:left="270" w:hanging="280"/>
        <w:rPr>
          <w:rFonts w:eastAsiaTheme="minorEastAsia"/>
          <w:smallCaps w:val="0"/>
          <w:noProof/>
          <w:sz w:val="32"/>
        </w:rPr>
      </w:pPr>
      <w:r>
        <w:rPr>
          <w:cs/>
        </w:rPr>
        <w:t xml:space="preserve">    </w:t>
      </w:r>
      <w:hyperlink w:anchor="_Toc424818811" w:history="1">
        <w:r w:rsidR="00530FE1" w:rsidRPr="007E1467">
          <w:rPr>
            <w:rStyle w:val="Hyperlink"/>
            <w:noProof/>
            <w:sz w:val="32"/>
            <w:cs/>
          </w:rPr>
          <w:t>3</w:t>
        </w:r>
        <w:r w:rsidR="00530FE1" w:rsidRPr="007E1467">
          <w:rPr>
            <w:rStyle w:val="Hyperlink"/>
            <w:noProof/>
            <w:sz w:val="32"/>
            <w:cs/>
          </w:rPr>
          <w:noBreakHyphen/>
          <w:t>7  แผนภาพความสัมพันธ์ของฐานข้อมูล</w:t>
        </w:r>
        <w:r w:rsidR="00530FE1" w:rsidRPr="007E1467">
          <w:rPr>
            <w:noProof/>
            <w:webHidden/>
            <w:sz w:val="32"/>
          </w:rPr>
          <w:tab/>
        </w:r>
        <w:r w:rsidR="00530FE1" w:rsidRPr="007E1467">
          <w:rPr>
            <w:noProof/>
            <w:webHidden/>
            <w:sz w:val="32"/>
          </w:rPr>
          <w:fldChar w:fldCharType="begin"/>
        </w:r>
        <w:r w:rsidR="00530FE1" w:rsidRPr="007E1467">
          <w:rPr>
            <w:noProof/>
            <w:webHidden/>
            <w:sz w:val="32"/>
          </w:rPr>
          <w:instrText xml:space="preserve"> PAGEREF _Toc424818811 \h </w:instrText>
        </w:r>
        <w:r w:rsidR="00530FE1" w:rsidRPr="007E1467">
          <w:rPr>
            <w:noProof/>
            <w:webHidden/>
            <w:sz w:val="32"/>
          </w:rPr>
        </w:r>
        <w:r w:rsidR="00530FE1" w:rsidRPr="007E1467">
          <w:rPr>
            <w:noProof/>
            <w:webHidden/>
            <w:sz w:val="32"/>
          </w:rPr>
          <w:fldChar w:fldCharType="separate"/>
        </w:r>
        <w:r w:rsidR="00B44508" w:rsidRPr="007E1467">
          <w:rPr>
            <w:noProof/>
            <w:webHidden/>
            <w:sz w:val="32"/>
            <w:cs/>
          </w:rPr>
          <w:t>27</w:t>
        </w:r>
        <w:r w:rsidR="00530FE1" w:rsidRPr="007E1467">
          <w:rPr>
            <w:noProof/>
            <w:webHidden/>
            <w:sz w:val="32"/>
          </w:rPr>
          <w:fldChar w:fldCharType="end"/>
        </w:r>
      </w:hyperlink>
    </w:p>
    <w:p w:rsidR="00530FE1" w:rsidRPr="007E1467" w:rsidRDefault="007F3AA6" w:rsidP="00991A87">
      <w:pPr>
        <w:pStyle w:val="TableofFigures"/>
        <w:tabs>
          <w:tab w:val="right" w:leader="dot" w:pos="8584"/>
        </w:tabs>
        <w:spacing w:line="240" w:lineRule="auto"/>
        <w:ind w:left="270" w:hanging="280"/>
        <w:rPr>
          <w:rFonts w:eastAsiaTheme="minorEastAsia"/>
          <w:smallCaps w:val="0"/>
          <w:noProof/>
          <w:sz w:val="32"/>
        </w:rPr>
      </w:pPr>
      <w:r>
        <w:rPr>
          <w:cs/>
        </w:rPr>
        <w:t xml:space="preserve">    </w:t>
      </w:r>
      <w:hyperlink w:anchor="_Toc424818812" w:history="1">
        <w:r w:rsidR="00530FE1" w:rsidRPr="007E1467">
          <w:rPr>
            <w:rStyle w:val="Hyperlink"/>
            <w:noProof/>
            <w:sz w:val="32"/>
            <w:cs/>
          </w:rPr>
          <w:t>4</w:t>
        </w:r>
        <w:r w:rsidR="00530FE1" w:rsidRPr="007E1467">
          <w:rPr>
            <w:rStyle w:val="Hyperlink"/>
            <w:noProof/>
            <w:sz w:val="32"/>
            <w:cs/>
          </w:rPr>
          <w:noBreakHyphen/>
          <w:t>1  หน้าจอ</w:t>
        </w:r>
        <w:r w:rsidR="00530FE1" w:rsidRPr="007E1467">
          <w:rPr>
            <w:rStyle w:val="Hyperlink"/>
            <w:noProof/>
            <w:sz w:val="32"/>
          </w:rPr>
          <w:t>XXXXX</w:t>
        </w:r>
        <w:r w:rsidR="00530FE1" w:rsidRPr="007E1467">
          <w:rPr>
            <w:noProof/>
            <w:webHidden/>
            <w:sz w:val="32"/>
          </w:rPr>
          <w:tab/>
        </w:r>
        <w:r w:rsidR="00530FE1" w:rsidRPr="007E1467">
          <w:rPr>
            <w:noProof/>
            <w:webHidden/>
            <w:sz w:val="32"/>
          </w:rPr>
          <w:fldChar w:fldCharType="begin"/>
        </w:r>
        <w:r w:rsidR="00530FE1" w:rsidRPr="007E1467">
          <w:rPr>
            <w:noProof/>
            <w:webHidden/>
            <w:sz w:val="32"/>
          </w:rPr>
          <w:instrText xml:space="preserve"> PAGEREF _Toc424818812 \h </w:instrText>
        </w:r>
        <w:r w:rsidR="00530FE1" w:rsidRPr="007E1467">
          <w:rPr>
            <w:noProof/>
            <w:webHidden/>
            <w:sz w:val="32"/>
          </w:rPr>
        </w:r>
        <w:r w:rsidR="00530FE1" w:rsidRPr="007E1467">
          <w:rPr>
            <w:noProof/>
            <w:webHidden/>
            <w:sz w:val="32"/>
          </w:rPr>
          <w:fldChar w:fldCharType="separate"/>
        </w:r>
        <w:r w:rsidR="00B44508" w:rsidRPr="007E1467">
          <w:rPr>
            <w:noProof/>
            <w:webHidden/>
            <w:sz w:val="32"/>
            <w:cs/>
          </w:rPr>
          <w:t>28</w:t>
        </w:r>
        <w:r w:rsidR="00530FE1" w:rsidRPr="007E1467">
          <w:rPr>
            <w:noProof/>
            <w:webHidden/>
            <w:sz w:val="32"/>
          </w:rPr>
          <w:fldChar w:fldCharType="end"/>
        </w:r>
      </w:hyperlink>
    </w:p>
    <w:p w:rsidR="00530FE1" w:rsidRPr="007E1467" w:rsidRDefault="007F3AA6" w:rsidP="00991A87">
      <w:pPr>
        <w:pStyle w:val="TableofFigures"/>
        <w:tabs>
          <w:tab w:val="right" w:leader="dot" w:pos="8584"/>
        </w:tabs>
        <w:spacing w:line="240" w:lineRule="auto"/>
        <w:ind w:left="270" w:hanging="280"/>
        <w:rPr>
          <w:rFonts w:eastAsiaTheme="minorEastAsia"/>
          <w:smallCaps w:val="0"/>
          <w:noProof/>
          <w:sz w:val="32"/>
        </w:rPr>
      </w:pPr>
      <w:r>
        <w:rPr>
          <w:cs/>
        </w:rPr>
        <w:t xml:space="preserve">    </w:t>
      </w:r>
      <w:hyperlink w:anchor="_Toc424818813" w:history="1">
        <w:r w:rsidR="00530FE1" w:rsidRPr="007E1467">
          <w:rPr>
            <w:rStyle w:val="Hyperlink"/>
            <w:noProof/>
            <w:sz w:val="32"/>
            <w:cs/>
          </w:rPr>
          <w:t>4</w:t>
        </w:r>
        <w:r w:rsidR="00530FE1" w:rsidRPr="007E1467">
          <w:rPr>
            <w:rStyle w:val="Hyperlink"/>
            <w:noProof/>
            <w:sz w:val="32"/>
            <w:cs/>
          </w:rPr>
          <w:noBreakHyphen/>
          <w:t>2  หน้าจอ</w:t>
        </w:r>
        <w:r w:rsidR="00530FE1" w:rsidRPr="007E1467">
          <w:rPr>
            <w:rStyle w:val="Hyperlink"/>
            <w:noProof/>
            <w:sz w:val="32"/>
          </w:rPr>
          <w:t>XXXXX</w:t>
        </w:r>
        <w:r w:rsidR="00530FE1" w:rsidRPr="007E1467">
          <w:rPr>
            <w:noProof/>
            <w:webHidden/>
            <w:sz w:val="32"/>
          </w:rPr>
          <w:tab/>
        </w:r>
        <w:r w:rsidR="00530FE1" w:rsidRPr="007E1467">
          <w:rPr>
            <w:noProof/>
            <w:webHidden/>
            <w:sz w:val="32"/>
          </w:rPr>
          <w:fldChar w:fldCharType="begin"/>
        </w:r>
        <w:r w:rsidR="00530FE1" w:rsidRPr="007E1467">
          <w:rPr>
            <w:noProof/>
            <w:webHidden/>
            <w:sz w:val="32"/>
          </w:rPr>
          <w:instrText xml:space="preserve"> PAGEREF _Toc424818813 \h </w:instrText>
        </w:r>
        <w:r w:rsidR="00530FE1" w:rsidRPr="007E1467">
          <w:rPr>
            <w:noProof/>
            <w:webHidden/>
            <w:sz w:val="32"/>
          </w:rPr>
        </w:r>
        <w:r w:rsidR="00530FE1" w:rsidRPr="007E1467">
          <w:rPr>
            <w:noProof/>
            <w:webHidden/>
            <w:sz w:val="32"/>
          </w:rPr>
          <w:fldChar w:fldCharType="separate"/>
        </w:r>
        <w:r w:rsidR="00B44508" w:rsidRPr="007E1467">
          <w:rPr>
            <w:noProof/>
            <w:webHidden/>
            <w:sz w:val="32"/>
            <w:cs/>
          </w:rPr>
          <w:t>29</w:t>
        </w:r>
        <w:r w:rsidR="00530FE1" w:rsidRPr="007E1467">
          <w:rPr>
            <w:noProof/>
            <w:webHidden/>
            <w:sz w:val="32"/>
          </w:rPr>
          <w:fldChar w:fldCharType="end"/>
        </w:r>
      </w:hyperlink>
    </w:p>
    <w:p w:rsidR="009C4D4B" w:rsidRPr="007E1467" w:rsidRDefault="008254CF" w:rsidP="00991A87">
      <w:pPr>
        <w:spacing w:before="0" w:after="0" w:line="240" w:lineRule="auto"/>
        <w:ind w:left="720" w:hanging="280"/>
        <w:jc w:val="center"/>
        <w:rPr>
          <w:cs/>
        </w:rPr>
      </w:pPr>
      <w:r w:rsidRPr="007E1467">
        <w:fldChar w:fldCharType="end"/>
      </w:r>
      <w:r w:rsidRPr="007E1467">
        <w:rPr>
          <w:cs/>
        </w:rPr>
        <w:t xml:space="preserve"> </w:t>
      </w:r>
    </w:p>
    <w:p w:rsidR="00A7426E" w:rsidRDefault="00FF6277" w:rsidP="00991A87">
      <w:pPr>
        <w:pStyle w:val="Heading1"/>
        <w:numPr>
          <w:ilvl w:val="0"/>
          <w:numId w:val="0"/>
        </w:numPr>
        <w:spacing w:line="240" w:lineRule="auto"/>
        <w:ind w:left="180" w:hanging="180"/>
      </w:pPr>
      <w:r w:rsidRPr="00FC7A30">
        <w:rPr>
          <w:cs/>
        </w:rPr>
        <w:br w:type="page"/>
      </w:r>
      <w:bookmarkStart w:id="4" w:name="_Toc54835759"/>
      <w:r w:rsidR="00A7426E" w:rsidRPr="00FC7A30">
        <w:rPr>
          <w:rFonts w:hint="cs"/>
          <w:cs/>
        </w:rPr>
        <w:lastRenderedPageBreak/>
        <w:t>สารบัญตาราง</w:t>
      </w:r>
      <w:bookmarkEnd w:id="4"/>
    </w:p>
    <w:p w:rsidR="0072715B" w:rsidRPr="0072715B" w:rsidRDefault="0072715B" w:rsidP="0072715B"/>
    <w:p w:rsidR="00A7426E" w:rsidRPr="007E1467" w:rsidRDefault="00A7426E" w:rsidP="00991A87">
      <w:pPr>
        <w:spacing w:after="0" w:line="240" w:lineRule="auto"/>
        <w:jc w:val="both"/>
      </w:pPr>
      <w:r w:rsidRPr="007E1467">
        <w:rPr>
          <w:cs/>
        </w:rPr>
        <w:t>ตารางที่</w:t>
      </w:r>
      <w:r w:rsidRPr="007E1467">
        <w:rPr>
          <w:cs/>
        </w:rPr>
        <w:tab/>
      </w:r>
      <w:r w:rsidRPr="007E1467">
        <w:rPr>
          <w:cs/>
        </w:rPr>
        <w:tab/>
      </w:r>
      <w:r w:rsidRPr="007E1467">
        <w:rPr>
          <w:cs/>
        </w:rPr>
        <w:tab/>
      </w:r>
      <w:r w:rsidRPr="007E1467">
        <w:rPr>
          <w:cs/>
        </w:rPr>
        <w:tab/>
      </w:r>
      <w:r w:rsidRPr="007E1467">
        <w:rPr>
          <w:cs/>
        </w:rPr>
        <w:tab/>
      </w:r>
      <w:r w:rsidRPr="007E1467">
        <w:rPr>
          <w:cs/>
        </w:rPr>
        <w:tab/>
      </w:r>
      <w:r w:rsidRPr="007E1467">
        <w:rPr>
          <w:cs/>
        </w:rPr>
        <w:tab/>
      </w:r>
      <w:r w:rsidRPr="007E1467">
        <w:rPr>
          <w:cs/>
        </w:rPr>
        <w:tab/>
      </w:r>
      <w:r w:rsidR="00FF6277" w:rsidRPr="007E1467">
        <w:rPr>
          <w:cs/>
        </w:rPr>
        <w:tab/>
      </w:r>
      <w:r w:rsidR="00751999">
        <w:rPr>
          <w:cs/>
        </w:rPr>
        <w:t xml:space="preserve">      </w:t>
      </w:r>
      <w:r w:rsidR="00EC7759" w:rsidRPr="007E1467">
        <w:rPr>
          <w:cs/>
        </w:rPr>
        <w:t xml:space="preserve">   </w:t>
      </w:r>
      <w:r w:rsidR="00554DB6" w:rsidRPr="007E1467">
        <w:rPr>
          <w:cs/>
        </w:rPr>
        <w:t xml:space="preserve"> </w:t>
      </w:r>
      <w:r w:rsidR="007974DE" w:rsidRPr="007E1467">
        <w:tab/>
      </w:r>
      <w:r w:rsidR="007974DE" w:rsidRPr="007E1467">
        <w:rPr>
          <w:cs/>
        </w:rPr>
        <w:t xml:space="preserve"> </w:t>
      </w:r>
      <w:r w:rsidR="009A371E" w:rsidRPr="007E1467">
        <w:rPr>
          <w:cs/>
        </w:rPr>
        <w:t xml:space="preserve"> </w:t>
      </w:r>
      <w:r w:rsidR="00530FE1" w:rsidRPr="007E1467">
        <w:rPr>
          <w:cs/>
        </w:rPr>
        <w:t xml:space="preserve"> </w:t>
      </w:r>
      <w:r w:rsidR="00751999">
        <w:rPr>
          <w:rFonts w:hint="cs"/>
          <w:cs/>
        </w:rPr>
        <w:t xml:space="preserve">       </w:t>
      </w:r>
      <w:r w:rsidRPr="007E1467">
        <w:rPr>
          <w:cs/>
        </w:rPr>
        <w:t>หน้า</w:t>
      </w:r>
    </w:p>
    <w:p w:rsidR="00FA39AA" w:rsidRPr="00DC42CB" w:rsidRDefault="00FA39AA" w:rsidP="00991A87">
      <w:pPr>
        <w:pStyle w:val="TableofFigures"/>
        <w:tabs>
          <w:tab w:val="right" w:leader="dot" w:pos="8584"/>
        </w:tabs>
        <w:spacing w:line="240" w:lineRule="auto"/>
        <w:ind w:left="360" w:hanging="370"/>
        <w:rPr>
          <w:rStyle w:val="Hyperlink"/>
        </w:rPr>
      </w:pPr>
      <w:r>
        <w:rPr>
          <w:sz w:val="32"/>
          <w:cs/>
        </w:rPr>
        <w:fldChar w:fldCharType="begin"/>
      </w:r>
      <w:r>
        <w:rPr>
          <w:sz w:val="32"/>
          <w:cs/>
        </w:rPr>
        <w:instrText xml:space="preserve"> </w:instrText>
      </w:r>
      <w:r>
        <w:rPr>
          <w:rFonts w:hint="cs"/>
          <w:sz w:val="32"/>
        </w:rPr>
        <w:instrText xml:space="preserve">TOC \h \z \c </w:instrText>
      </w:r>
      <w:r>
        <w:rPr>
          <w:rFonts w:hint="cs"/>
          <w:sz w:val="32"/>
          <w:cs/>
        </w:rPr>
        <w:instrText>"ตารางที่"</w:instrText>
      </w:r>
      <w:r>
        <w:rPr>
          <w:sz w:val="32"/>
          <w:cs/>
        </w:rPr>
        <w:instrText xml:space="preserve"> </w:instrText>
      </w:r>
      <w:r>
        <w:rPr>
          <w:sz w:val="32"/>
          <w:cs/>
        </w:rPr>
        <w:fldChar w:fldCharType="separate"/>
      </w:r>
      <w:hyperlink w:anchor="_Toc487546662" w:history="1">
        <w:r w:rsidRPr="003D54E5">
          <w:rPr>
            <w:rStyle w:val="Hyperlink"/>
            <w:noProof/>
            <w:cs/>
          </w:rPr>
          <w:t xml:space="preserve"> </w:t>
        </w:r>
        <w:r w:rsidR="007F3AA6">
          <w:rPr>
            <w:rStyle w:val="Hyperlink"/>
            <w:noProof/>
            <w:cs/>
          </w:rPr>
          <w:t xml:space="preserve">   </w:t>
        </w:r>
        <w:r w:rsidRPr="003D54E5">
          <w:rPr>
            <w:rStyle w:val="Hyperlink"/>
            <w:noProof/>
            <w:cs/>
          </w:rPr>
          <w:t>1</w:t>
        </w:r>
        <w:r w:rsidRPr="003D54E5">
          <w:rPr>
            <w:rStyle w:val="Hyperlink"/>
            <w:noProof/>
            <w:cs/>
          </w:rPr>
          <w:noBreakHyphen/>
          <w:t>1  แผนปฏิบัติงานสหกิจศึกษา ครั้งที่ 1</w:t>
        </w:r>
        <w:r w:rsidRPr="00DC42CB">
          <w:rPr>
            <w:rStyle w:val="Hyperlink"/>
            <w:webHidden/>
          </w:rPr>
          <w:tab/>
        </w:r>
        <w:r w:rsidRPr="00DC42CB">
          <w:rPr>
            <w:rStyle w:val="Hyperlink"/>
            <w:webHidden/>
          </w:rPr>
          <w:fldChar w:fldCharType="begin"/>
        </w:r>
        <w:r w:rsidRPr="00DC42CB">
          <w:rPr>
            <w:rStyle w:val="Hyperlink"/>
            <w:webHidden/>
          </w:rPr>
          <w:instrText xml:space="preserve"> PAGEREF _Toc487546662 \h </w:instrText>
        </w:r>
        <w:r w:rsidRPr="00DC42CB">
          <w:rPr>
            <w:rStyle w:val="Hyperlink"/>
            <w:webHidden/>
          </w:rPr>
        </w:r>
        <w:r w:rsidRPr="00DC42CB">
          <w:rPr>
            <w:rStyle w:val="Hyperlink"/>
            <w:webHidden/>
          </w:rPr>
          <w:fldChar w:fldCharType="separate"/>
        </w:r>
        <w:r w:rsidRPr="00DC42CB">
          <w:rPr>
            <w:rStyle w:val="Hyperlink"/>
            <w:noProof/>
            <w:webHidden/>
            <w:cs/>
          </w:rPr>
          <w:t>7</w:t>
        </w:r>
        <w:r w:rsidRPr="00DC42CB">
          <w:rPr>
            <w:rStyle w:val="Hyperlink"/>
            <w:webHidden/>
          </w:rPr>
          <w:fldChar w:fldCharType="end"/>
        </w:r>
      </w:hyperlink>
    </w:p>
    <w:p w:rsidR="00FA39AA" w:rsidRPr="00DC42CB" w:rsidRDefault="00A006CD" w:rsidP="00991A87">
      <w:pPr>
        <w:pStyle w:val="TableofFigures"/>
        <w:tabs>
          <w:tab w:val="right" w:leader="dot" w:pos="8584"/>
        </w:tabs>
        <w:spacing w:line="240" w:lineRule="auto"/>
        <w:ind w:left="360" w:hanging="370"/>
        <w:rPr>
          <w:rStyle w:val="Hyperlink"/>
        </w:rPr>
      </w:pPr>
      <w:hyperlink w:anchor="_Toc487546664" w:history="1">
        <w:r w:rsidR="00FA39AA" w:rsidRPr="003D54E5">
          <w:rPr>
            <w:rStyle w:val="Hyperlink"/>
            <w:noProof/>
            <w:cs/>
          </w:rPr>
          <w:t xml:space="preserve"> </w:t>
        </w:r>
        <w:r w:rsidR="007F3AA6">
          <w:rPr>
            <w:rStyle w:val="Hyperlink"/>
            <w:noProof/>
            <w:cs/>
          </w:rPr>
          <w:t xml:space="preserve">   </w:t>
        </w:r>
        <w:r w:rsidR="00FA39AA" w:rsidRPr="003D54E5">
          <w:rPr>
            <w:rStyle w:val="Hyperlink"/>
            <w:noProof/>
            <w:cs/>
          </w:rPr>
          <w:t>2</w:t>
        </w:r>
        <w:r w:rsidR="00FA39AA" w:rsidRPr="003D54E5">
          <w:rPr>
            <w:rStyle w:val="Hyperlink"/>
            <w:noProof/>
            <w:cs/>
          </w:rPr>
          <w:noBreakHyphen/>
          <w:t>1  คำศัพท์เฉพาะ</w:t>
        </w:r>
        <w:r w:rsidR="00FA39AA" w:rsidRPr="00DC42CB">
          <w:rPr>
            <w:rStyle w:val="Hyperlink"/>
            <w:webHidden/>
          </w:rPr>
          <w:tab/>
        </w:r>
        <w:r w:rsidR="00FA39AA" w:rsidRPr="00DC42CB">
          <w:rPr>
            <w:rStyle w:val="Hyperlink"/>
            <w:webHidden/>
          </w:rPr>
          <w:fldChar w:fldCharType="begin"/>
        </w:r>
        <w:r w:rsidR="00FA39AA" w:rsidRPr="00DC42CB">
          <w:rPr>
            <w:rStyle w:val="Hyperlink"/>
            <w:webHidden/>
          </w:rPr>
          <w:instrText xml:space="preserve"> PAGEREF _Toc487546664 \h </w:instrText>
        </w:r>
        <w:r w:rsidR="00FA39AA" w:rsidRPr="00DC42CB">
          <w:rPr>
            <w:rStyle w:val="Hyperlink"/>
            <w:webHidden/>
          </w:rPr>
        </w:r>
        <w:r w:rsidR="00FA39AA" w:rsidRPr="00DC42CB">
          <w:rPr>
            <w:rStyle w:val="Hyperlink"/>
            <w:webHidden/>
          </w:rPr>
          <w:fldChar w:fldCharType="separate"/>
        </w:r>
        <w:r w:rsidR="00FA39AA" w:rsidRPr="00DC42CB">
          <w:rPr>
            <w:rStyle w:val="Hyperlink"/>
            <w:noProof/>
            <w:webHidden/>
            <w:cs/>
          </w:rPr>
          <w:t>9</w:t>
        </w:r>
        <w:r w:rsidR="00FA39AA" w:rsidRPr="00DC42CB">
          <w:rPr>
            <w:rStyle w:val="Hyperlink"/>
            <w:webHidden/>
          </w:rPr>
          <w:fldChar w:fldCharType="end"/>
        </w:r>
      </w:hyperlink>
    </w:p>
    <w:p w:rsidR="00FA39AA" w:rsidRPr="00DC42CB" w:rsidRDefault="00A006CD" w:rsidP="00991A87">
      <w:pPr>
        <w:pStyle w:val="TableofFigures"/>
        <w:tabs>
          <w:tab w:val="right" w:leader="dot" w:pos="8584"/>
        </w:tabs>
        <w:spacing w:line="240" w:lineRule="auto"/>
        <w:ind w:left="360" w:hanging="370"/>
        <w:rPr>
          <w:rStyle w:val="Hyperlink"/>
        </w:rPr>
      </w:pPr>
      <w:hyperlink w:anchor="_Toc487546666" w:history="1">
        <w:r w:rsidR="00FA39AA" w:rsidRPr="003D54E5">
          <w:rPr>
            <w:rStyle w:val="Hyperlink"/>
            <w:noProof/>
            <w:cs/>
          </w:rPr>
          <w:t xml:space="preserve"> </w:t>
        </w:r>
        <w:r w:rsidR="007F3AA6">
          <w:rPr>
            <w:rStyle w:val="Hyperlink"/>
            <w:noProof/>
            <w:cs/>
          </w:rPr>
          <w:t xml:space="preserve">   </w:t>
        </w:r>
        <w:r w:rsidR="00FA39AA" w:rsidRPr="003D54E5">
          <w:rPr>
            <w:rStyle w:val="Hyperlink"/>
            <w:noProof/>
            <w:cs/>
          </w:rPr>
          <w:t>3</w:t>
        </w:r>
        <w:r w:rsidR="00FA39AA" w:rsidRPr="003D54E5">
          <w:rPr>
            <w:rStyle w:val="Hyperlink"/>
            <w:noProof/>
            <w:cs/>
          </w:rPr>
          <w:noBreakHyphen/>
          <w:t xml:space="preserve">1  คำอธิบายยูสเคส </w:t>
        </w:r>
        <w:r w:rsidR="00D7598C" w:rsidRPr="004B5083">
          <w:rPr>
            <w:rStyle w:val="Hyperlink"/>
            <w:noProof/>
            <w:sz w:val="32"/>
            <w:szCs w:val="48"/>
          </w:rPr>
          <w:t>UC01</w:t>
        </w:r>
        <w:r w:rsidR="00FA39AA" w:rsidRPr="00DC42CB">
          <w:rPr>
            <w:rStyle w:val="Hyperlink"/>
            <w:webHidden/>
          </w:rPr>
          <w:tab/>
        </w:r>
        <w:r w:rsidR="00FA39AA" w:rsidRPr="00DC42CB">
          <w:rPr>
            <w:rStyle w:val="Hyperlink"/>
            <w:webHidden/>
          </w:rPr>
          <w:fldChar w:fldCharType="begin"/>
        </w:r>
        <w:r w:rsidR="00FA39AA" w:rsidRPr="00DC42CB">
          <w:rPr>
            <w:rStyle w:val="Hyperlink"/>
            <w:webHidden/>
          </w:rPr>
          <w:instrText xml:space="preserve"> PAGEREF _Toc487546666 \h </w:instrText>
        </w:r>
        <w:r w:rsidR="00FA39AA" w:rsidRPr="00DC42CB">
          <w:rPr>
            <w:rStyle w:val="Hyperlink"/>
            <w:webHidden/>
          </w:rPr>
        </w:r>
        <w:r w:rsidR="00FA39AA" w:rsidRPr="00DC42CB">
          <w:rPr>
            <w:rStyle w:val="Hyperlink"/>
            <w:webHidden/>
          </w:rPr>
          <w:fldChar w:fldCharType="separate"/>
        </w:r>
        <w:r w:rsidR="00FA39AA" w:rsidRPr="00DC42CB">
          <w:rPr>
            <w:rStyle w:val="Hyperlink"/>
            <w:noProof/>
            <w:webHidden/>
            <w:cs/>
          </w:rPr>
          <w:t>18</w:t>
        </w:r>
        <w:r w:rsidR="00FA39AA" w:rsidRPr="00DC42CB">
          <w:rPr>
            <w:rStyle w:val="Hyperlink"/>
            <w:webHidden/>
          </w:rPr>
          <w:fldChar w:fldCharType="end"/>
        </w:r>
      </w:hyperlink>
    </w:p>
    <w:p w:rsidR="00FA39AA" w:rsidRPr="00DC42CB" w:rsidRDefault="00A006CD" w:rsidP="00991A87">
      <w:pPr>
        <w:pStyle w:val="TableofFigures"/>
        <w:tabs>
          <w:tab w:val="right" w:leader="dot" w:pos="8584"/>
        </w:tabs>
        <w:spacing w:line="240" w:lineRule="auto"/>
        <w:ind w:left="360" w:hanging="370"/>
        <w:rPr>
          <w:rStyle w:val="Hyperlink"/>
        </w:rPr>
      </w:pPr>
      <w:hyperlink w:anchor="_Toc487546720" w:history="1">
        <w:r w:rsidR="00FA39AA" w:rsidRPr="0079657D">
          <w:rPr>
            <w:rStyle w:val="Hyperlink"/>
            <w:noProof/>
            <w:cs/>
          </w:rPr>
          <w:t xml:space="preserve"> </w:t>
        </w:r>
        <w:r w:rsidR="007F3AA6">
          <w:rPr>
            <w:rStyle w:val="Hyperlink"/>
            <w:noProof/>
            <w:cs/>
          </w:rPr>
          <w:t xml:space="preserve">   </w:t>
        </w:r>
        <w:r w:rsidR="00FA39AA" w:rsidRPr="0079657D">
          <w:rPr>
            <w:rStyle w:val="Hyperlink"/>
            <w:noProof/>
            <w:cs/>
          </w:rPr>
          <w:t>ก- 1 สรุปจำนวนชั่วโมงการปฏิบัติงานสหกิจศึกษา</w:t>
        </w:r>
        <w:r w:rsidR="00FA39AA" w:rsidRPr="00DC42CB">
          <w:rPr>
            <w:rStyle w:val="Hyperlink"/>
            <w:webHidden/>
          </w:rPr>
          <w:tab/>
        </w:r>
        <w:r w:rsidR="00FA39AA" w:rsidRPr="00DC42CB">
          <w:rPr>
            <w:rStyle w:val="Hyperlink"/>
            <w:webHidden/>
          </w:rPr>
          <w:fldChar w:fldCharType="begin"/>
        </w:r>
        <w:r w:rsidR="00FA39AA" w:rsidRPr="00DC42CB">
          <w:rPr>
            <w:rStyle w:val="Hyperlink"/>
            <w:webHidden/>
          </w:rPr>
          <w:instrText xml:space="preserve"> PAGEREF _Toc487546720 \h </w:instrText>
        </w:r>
        <w:r w:rsidR="00FA39AA" w:rsidRPr="00DC42CB">
          <w:rPr>
            <w:rStyle w:val="Hyperlink"/>
            <w:webHidden/>
          </w:rPr>
        </w:r>
        <w:r w:rsidR="00FA39AA" w:rsidRPr="00DC42CB">
          <w:rPr>
            <w:rStyle w:val="Hyperlink"/>
            <w:webHidden/>
          </w:rPr>
          <w:fldChar w:fldCharType="separate"/>
        </w:r>
        <w:r w:rsidR="00FA39AA" w:rsidRPr="00DC42CB">
          <w:rPr>
            <w:rStyle w:val="Hyperlink"/>
            <w:noProof/>
            <w:webHidden/>
            <w:cs/>
          </w:rPr>
          <w:t>37</w:t>
        </w:r>
        <w:r w:rsidR="00FA39AA" w:rsidRPr="00DC42CB">
          <w:rPr>
            <w:rStyle w:val="Hyperlink"/>
            <w:webHidden/>
          </w:rPr>
          <w:fldChar w:fldCharType="end"/>
        </w:r>
      </w:hyperlink>
    </w:p>
    <w:p w:rsidR="00FA39AA" w:rsidRPr="00FA39AA" w:rsidRDefault="00FA39AA" w:rsidP="00991A87">
      <w:pPr>
        <w:spacing w:line="240" w:lineRule="auto"/>
      </w:pPr>
    </w:p>
    <w:p w:rsidR="00FA39AA" w:rsidRDefault="00FA39AA" w:rsidP="00991A87">
      <w:pPr>
        <w:pStyle w:val="TableofFigures"/>
        <w:tabs>
          <w:tab w:val="right" w:leader="dot" w:pos="8460"/>
        </w:tabs>
        <w:spacing w:line="240" w:lineRule="auto"/>
        <w:rPr>
          <w:sz w:val="32"/>
        </w:rPr>
      </w:pPr>
      <w:r>
        <w:rPr>
          <w:sz w:val="32"/>
          <w:cs/>
        </w:rPr>
        <w:fldChar w:fldCharType="end"/>
      </w:r>
    </w:p>
    <w:p w:rsidR="00FA39AA" w:rsidRDefault="00FA39AA" w:rsidP="00991A87">
      <w:pPr>
        <w:spacing w:line="240" w:lineRule="auto"/>
      </w:pPr>
    </w:p>
    <w:p w:rsidR="00872923" w:rsidRPr="00FA39AA" w:rsidRDefault="00872923" w:rsidP="00991A87">
      <w:pPr>
        <w:spacing w:line="240" w:lineRule="auto"/>
        <w:rPr>
          <w:cs/>
        </w:rPr>
        <w:sectPr w:rsidR="00872923" w:rsidRPr="00FA39AA" w:rsidSect="00751999">
          <w:pgSz w:w="11906" w:h="16838" w:code="9"/>
          <w:pgMar w:top="2160" w:right="1440" w:bottom="1440" w:left="2160" w:header="1008" w:footer="720" w:gutter="0"/>
          <w:pgNumType w:fmt="thaiLetters"/>
          <w:cols w:space="720"/>
          <w:docGrid w:linePitch="435"/>
        </w:sectPr>
      </w:pPr>
    </w:p>
    <w:p w:rsidR="00543997" w:rsidRPr="00A87D64" w:rsidRDefault="00A87D64" w:rsidP="00991A87">
      <w:pPr>
        <w:pStyle w:val="Heading1"/>
        <w:spacing w:line="240" w:lineRule="auto"/>
      </w:pPr>
      <w:r>
        <w:rPr>
          <w:cs/>
        </w:rPr>
        <w:lastRenderedPageBreak/>
        <w:br/>
      </w:r>
      <w:r w:rsidRPr="00A87D64">
        <w:rPr>
          <w:cs/>
        </w:rPr>
        <w:br/>
      </w:r>
      <w:bookmarkStart w:id="5" w:name="_Toc54835760"/>
      <w:r w:rsidR="00E63E4A" w:rsidRPr="00A87D64">
        <w:rPr>
          <w:cs/>
        </w:rPr>
        <w:t>บทนำ</w:t>
      </w:r>
      <w:bookmarkEnd w:id="5"/>
    </w:p>
    <w:p w:rsidR="0094617B" w:rsidRPr="007E1467" w:rsidRDefault="0094617B" w:rsidP="00991A87">
      <w:pPr>
        <w:spacing w:line="240" w:lineRule="auto"/>
      </w:pPr>
    </w:p>
    <w:p w:rsidR="005D3D22" w:rsidRDefault="00A823B7" w:rsidP="001A53CF">
      <w:pPr>
        <w:spacing w:after="0" w:line="240" w:lineRule="auto"/>
        <w:ind w:firstLine="709"/>
      </w:pPr>
      <w:r>
        <w:rPr>
          <w:rFonts w:hint="cs"/>
          <w:cs/>
        </w:rPr>
        <w:t>สห</w:t>
      </w:r>
      <w:r w:rsidR="001A53CF">
        <w:rPr>
          <w:cs/>
        </w:rPr>
        <w:t>กิจศึกษา (</w:t>
      </w:r>
      <w:r w:rsidR="001A53CF">
        <w:t xml:space="preserve">Cooperative Education) </w:t>
      </w:r>
      <w:r w:rsidR="001A53CF">
        <w:rPr>
          <w:cs/>
        </w:rPr>
        <w:t>เป็นระบบการศึกษาที่เน้นการปฏิบัติงานในสถานประกอบการอย่างมีระบบ โดยจัดให้มีการเรียนการสอนในสถานศึกษาผนวกกับการฝึกปฏิบัติเพื่อให้นักศึกษาได้รับประสบการณ์โดยตรงจากสถานประกอบการ เสมือนเป็นพนักงานในองค์กร สหกิจศึกษานั้นนับเป็นระบบการเรียนการสอนที่มีการผสมผสานระหว่างการเรียนกับการปฏิบัติงานจริง (</w:t>
      </w:r>
      <w:r w:rsidR="001A53CF">
        <w:t xml:space="preserve">Work integrated Learning : WIL) </w:t>
      </w:r>
      <w:r w:rsidR="001A53CF">
        <w:rPr>
          <w:cs/>
        </w:rPr>
        <w:t>ก่อให้เกิดการพัฒนาทักษะด้านต่างๆ แก่ผู้ปฏิบัติงานสหกิจ</w:t>
      </w:r>
      <w:r w:rsidR="005D3D22">
        <w:rPr>
          <w:cs/>
        </w:rPr>
        <w:t>ศึกษา อีกทั้งสหกิจศึกษายังทำ</w:t>
      </w:r>
      <w:r w:rsidR="001A53CF">
        <w:rPr>
          <w:cs/>
        </w:rPr>
        <w:t>ให้ผู้ปฏิบัติงานสหกิจศึกษาได้รับประสบการณ์ที่ไม่สามารถหาได้ในห้องเรียน และยังเป็นการสร้างเสริมกระบวนการคิดวิเคราะห์การตัดสินใจกับเหตุการณ์ที่พบเจอ ดังนั้นวิชาสหกิจศึกษาจึงเป็นโอกาสที่ดีที่จะค้นพบศักยภาพที่แท้จริง และความต้องการด้านงานอาชีพชัดเจนมากขึ้น  นอ</w:t>
      </w:r>
      <w:r w:rsidR="005D3D22">
        <w:rPr>
          <w:cs/>
        </w:rPr>
        <w:t>กจากนี้กระบวนการสหกิจศึกษายังทำ</w:t>
      </w:r>
      <w:r w:rsidR="001A53CF" w:rsidRPr="005D3D22">
        <w:rPr>
          <w:cs/>
        </w:rPr>
        <w:t>ให้เกิด</w:t>
      </w:r>
      <w:r w:rsidR="001A53CF">
        <w:rPr>
          <w:cs/>
        </w:rPr>
        <w:t>การประสานงานอย่างใกล้ชิดระหว่างสถานศึกษากับสถานปร</w:t>
      </w:r>
      <w:r w:rsidR="005D3D22">
        <w:rPr>
          <w:cs/>
        </w:rPr>
        <w:t>ะกอบการ ส่งผลให้สถานศึกษาสามารถป</w:t>
      </w:r>
      <w:r w:rsidR="001A53CF">
        <w:rPr>
          <w:cs/>
        </w:rPr>
        <w:t>รับปรุงพัฒนาหลักสูตรให้มีความทันสมัยตลอดเวลาเพื่อให้สอดคล้องกับความต้องการของสถานประกอบการ</w:t>
      </w:r>
    </w:p>
    <w:p w:rsidR="005D3D22" w:rsidRDefault="001A53CF" w:rsidP="001A53CF">
      <w:pPr>
        <w:spacing w:after="0" w:line="240" w:lineRule="auto"/>
        <w:ind w:firstLine="709"/>
      </w:pPr>
      <w:r>
        <w:rPr>
          <w:cs/>
        </w:rPr>
        <w:t>ซึ่งทางสาขาวิชา</w:t>
      </w:r>
      <w:r w:rsidR="005D3D22">
        <w:rPr>
          <w:cs/>
        </w:rPr>
        <w:t>วิศวกรรมซอฟต์แวร์ คณะวิทยาการสารสนเทศ มหาวิทยาลัยบูรพา</w:t>
      </w:r>
      <w:r>
        <w:rPr>
          <w:cs/>
        </w:rPr>
        <w:t xml:space="preserve"> ได้เปิดให้นิสิตได้ศึกษารายวิชาสหกิจศึกษา (</w:t>
      </w:r>
      <w:r>
        <w:t xml:space="preserve">Cooperative Education) </w:t>
      </w:r>
      <w:r>
        <w:rPr>
          <w:cs/>
        </w:rPr>
        <w:t>ซึ่งถือเป็นการเปิดโอกาสให้นักศึกษาได้ไปฝึกประสบการณ์ภายใต้</w:t>
      </w:r>
      <w:r w:rsidR="005D3D22">
        <w:rPr>
          <w:cs/>
        </w:rPr>
        <w:t>สภาพแวดล้อมการทำ</w:t>
      </w:r>
      <w:r>
        <w:rPr>
          <w:cs/>
        </w:rPr>
        <w:t>งานจริงในสถานประกอบการณ์ต่าง ๆ โดยเวลาการฝึกปฏิบัติงานนั้นคือ 1 ภาคการศึกษา รวมแล้วไม่น้อยกว่า 16 สัปดาห์ หรือคิดเป็น 600 ชั่วโมง โดยการสหกิจศึกษานั้นผู้ปฏิบัติงานสหกิจศึกษาจะมีบทบาทหน้าที่เปรียบเสมือนพนักงานในองค์กร หรือสถานประกอบการณ์นั้น ๆ ทุกประการ และการปฏิบัติง</w:t>
      </w:r>
      <w:r w:rsidR="005D3D22">
        <w:rPr>
          <w:cs/>
        </w:rPr>
        <w:t>านนั้นผู้ปฏิบัติงานสหกิจศึกษาจำเป็นต้องนำ</w:t>
      </w:r>
      <w:r>
        <w:rPr>
          <w:cs/>
        </w:rPr>
        <w:t>ความรู้ที่ได้รับจากการเรียนการสอนภายในห้องเรียนตลอดระยะ</w:t>
      </w:r>
      <w:r w:rsidR="005D3D22">
        <w:rPr>
          <w:cs/>
        </w:rPr>
        <w:t>เวลา 4 ปี ไปประยุกต์ใช้กับการทำ</w:t>
      </w:r>
      <w:r>
        <w:rPr>
          <w:cs/>
        </w:rPr>
        <w:t>งานในองค์กร ไม่ว่าจะเป็นการวางแผนการปฏิบัติงาน การแก</w:t>
      </w:r>
      <w:r w:rsidR="005D3D22">
        <w:rPr>
          <w:cs/>
        </w:rPr>
        <w:t>้ไขปัญหาเมื่อเกิดอุปสรรคในการทำ</w:t>
      </w:r>
      <w:r>
        <w:rPr>
          <w:cs/>
        </w:rPr>
        <w:t>งานเพื่อให้การปฏิบัติงาน</w:t>
      </w:r>
      <w:r w:rsidR="005D3D22">
        <w:rPr>
          <w:cs/>
        </w:rPr>
        <w:t>นั้นสำเร็จตามวัตถุประสงค์ที่ได้กำ</w:t>
      </w:r>
      <w:r>
        <w:rPr>
          <w:cs/>
        </w:rPr>
        <w:t>หนดไว้อย่างมีประสิทธิภาพมากที่สุด</w:t>
      </w:r>
    </w:p>
    <w:p w:rsidR="00572FC6" w:rsidRDefault="001A53CF" w:rsidP="00572FC6">
      <w:pPr>
        <w:spacing w:after="0" w:line="240" w:lineRule="auto"/>
        <w:ind w:firstLine="709"/>
      </w:pPr>
      <w:r>
        <w:rPr>
          <w:cs/>
        </w:rPr>
        <w:t xml:space="preserve"> </w:t>
      </w:r>
      <w:r w:rsidR="005D3D22">
        <w:rPr>
          <w:cs/>
        </w:rPr>
        <w:t>ในการดำ</w:t>
      </w:r>
      <w:r>
        <w:rPr>
          <w:cs/>
        </w:rPr>
        <w:t>เนินการสหกิจศึกษาที่ทางหลักสูตรสาชาวิชาวิศวกรรมซอฟต์แวร์ คณะวิทยาการ</w:t>
      </w:r>
      <w:r w:rsidR="005D3D22">
        <w:rPr>
          <w:cs/>
        </w:rPr>
        <w:t>สารสนเทศ</w:t>
      </w:r>
      <w:r w:rsidR="00572FC6">
        <w:rPr>
          <w:rFonts w:hint="cs"/>
          <w:cs/>
        </w:rPr>
        <w:t xml:space="preserve"> มหาวิทยาลัยบูรพา</w:t>
      </w:r>
      <w:r w:rsidR="005D3D22">
        <w:rPr>
          <w:cs/>
        </w:rPr>
        <w:t xml:space="preserve"> ประจำ</w:t>
      </w:r>
      <w:r w:rsidR="00572FC6">
        <w:rPr>
          <w:cs/>
        </w:rPr>
        <w:t>ปีการศึกษา 2563</w:t>
      </w:r>
      <w:r>
        <w:rPr>
          <w:cs/>
        </w:rPr>
        <w:t xml:space="preserve"> ผู้ปฏิ</w:t>
      </w:r>
      <w:r w:rsidR="005D3D22">
        <w:rPr>
          <w:cs/>
        </w:rPr>
        <w:t>บัติงานสหกิจศึกษาได้ทำ</w:t>
      </w:r>
      <w:r>
        <w:rPr>
          <w:cs/>
        </w:rPr>
        <w:t>การเลือกปฏิบัติงานที่ บริษัท</w:t>
      </w:r>
      <w:r w:rsidR="005D3D22">
        <w:rPr>
          <w:cs/>
        </w:rPr>
        <w:t>สยาม เด็นโซ่ แมนูแฟคเจอริ่ง จำ</w:t>
      </w:r>
      <w:r>
        <w:rPr>
          <w:cs/>
        </w:rPr>
        <w:t>กัด ซึ่งทางบริษัทเอง เป็นบริษัทผู้ผลิตระบบคอมมอลเรล อุปกรณ์</w:t>
      </w:r>
      <w:r w:rsidR="00572FC6">
        <w:rPr>
          <w:cs/>
        </w:rPr>
        <w:t>หัวฉีดน้ำ</w:t>
      </w:r>
      <w:r>
        <w:rPr>
          <w:cs/>
        </w:rPr>
        <w:t>มันเชื้อเพลิงแรงดันสูง และหัวฉี</w:t>
      </w:r>
      <w:r w:rsidR="00572FC6">
        <w:rPr>
          <w:cs/>
        </w:rPr>
        <w:t>ดแก๊สโซลีน ซึ่งเป็นฐานการผลิตลำ</w:t>
      </w:r>
      <w:r>
        <w:rPr>
          <w:cs/>
        </w:rPr>
        <w:t xml:space="preserve">ดับที่ 3 ของกลุ่มเด็นโซ่ทั่วโลก </w:t>
      </w:r>
      <w:r w:rsidR="00660CBC">
        <w:rPr>
          <w:rFonts w:hint="cs"/>
          <w:cs/>
        </w:rPr>
        <w:t xml:space="preserve"> </w:t>
      </w:r>
      <w:r w:rsidR="00483B4B">
        <w:rPr>
          <w:cs/>
        </w:rPr>
        <w:t>ซึ่งตัวผู้ปฏิบัติงานสห</w:t>
      </w:r>
      <w:r>
        <w:rPr>
          <w:cs/>
        </w:rPr>
        <w:t xml:space="preserve">กิจศึกษานั้นได้เข้าไปปฏิบัติงานในแผนกทรัพยากรมนุษย์ </w:t>
      </w:r>
      <w:r>
        <w:rPr>
          <w:cs/>
        </w:rPr>
        <w:lastRenderedPageBreak/>
        <w:t xml:space="preserve">ส่วนงาน </w:t>
      </w:r>
      <w:r>
        <w:t>Human Resource Information</w:t>
      </w:r>
      <w:r w:rsidR="00483B4B">
        <w:rPr>
          <w:rFonts w:hint="cs"/>
          <w:cs/>
        </w:rPr>
        <w:t xml:space="preserve"> </w:t>
      </w:r>
      <w:r>
        <w:t xml:space="preserve">System (HRIS) </w:t>
      </w:r>
      <w:r>
        <w:rPr>
          <w:cs/>
        </w:rPr>
        <w:t xml:space="preserve">โดยส่วนงาน </w:t>
      </w:r>
      <w:r>
        <w:t xml:space="preserve">HRIS </w:t>
      </w:r>
      <w:r w:rsidR="00483B4B">
        <w:rPr>
          <w:cs/>
        </w:rPr>
        <w:t>เป็นแผนกที่นำ</w:t>
      </w:r>
      <w:r>
        <w:rPr>
          <w:cs/>
        </w:rPr>
        <w:t xml:space="preserve">เทคโนโลยี หรือระบบสารสนเทศมาปรับใช้กับการจัดการทรัพยากรมนุษย์ หรือพนักงานในองค์กร เพื่อจัดการกับปัญหาต่าง ๆ ของแผนก </w:t>
      </w:r>
      <w:r w:rsidR="00D26D21">
        <w:t>Human Resource (</w:t>
      </w:r>
      <w:r>
        <w:t>HR</w:t>
      </w:r>
      <w:r w:rsidR="00D26D21">
        <w:t>)</w:t>
      </w:r>
      <w:r>
        <w:t xml:space="preserve"> </w:t>
      </w:r>
      <w:r>
        <w:rPr>
          <w:cs/>
        </w:rPr>
        <w:t>ซึ่งส่วนใหญ่จะเป็นระบบที่</w:t>
      </w:r>
      <w:r w:rsidR="00FA3DE2">
        <w:rPr>
          <w:rFonts w:hint="cs"/>
          <w:cs/>
        </w:rPr>
        <w:t>มีกระบวนการทำงานโดยการ</w:t>
      </w:r>
      <w:r>
        <w:rPr>
          <w:cs/>
        </w:rPr>
        <w:t>จัดการด้วยมือ (</w:t>
      </w:r>
      <w:r>
        <w:t xml:space="preserve">manual) </w:t>
      </w:r>
      <w:r>
        <w:rPr>
          <w:cs/>
        </w:rPr>
        <w:t>สู่การพัฒนาระบบ เช่น ระบบฐานข้อมูลพนักงาน ระบบจัดการข้อมูลการลา</w:t>
      </w:r>
      <w:r w:rsidR="00FA3DE2">
        <w:rPr>
          <w:rFonts w:hint="cs"/>
          <w:cs/>
        </w:rPr>
        <w:t xml:space="preserve"> ระบบการเบิกสวัสดิการผนักงาน</w:t>
      </w:r>
      <w:r>
        <w:rPr>
          <w:cs/>
        </w:rPr>
        <w:t xml:space="preserve"> เป็นต้น</w:t>
      </w:r>
    </w:p>
    <w:p w:rsidR="001C2674" w:rsidRPr="007E1467" w:rsidRDefault="007C5568" w:rsidP="00BF1A9D">
      <w:pPr>
        <w:pStyle w:val="Heading2"/>
      </w:pPr>
      <w:bookmarkStart w:id="6" w:name="_Toc406412106"/>
      <w:bookmarkStart w:id="7" w:name="_Toc406412542"/>
      <w:bookmarkStart w:id="8" w:name="_Toc406413351"/>
      <w:bookmarkStart w:id="9" w:name="_Toc420265793"/>
      <w:bookmarkStart w:id="10" w:name="_Toc399842558"/>
      <w:bookmarkStart w:id="11" w:name="_Toc54835761"/>
      <w:r w:rsidRPr="00A87D64">
        <w:rPr>
          <w:cs/>
        </w:rPr>
        <w:t>ข้อมูล</w:t>
      </w:r>
      <w:bookmarkEnd w:id="6"/>
      <w:bookmarkEnd w:id="7"/>
      <w:bookmarkEnd w:id="8"/>
      <w:r w:rsidRPr="007E1467">
        <w:rPr>
          <w:cs/>
        </w:rPr>
        <w:t>ของ</w:t>
      </w:r>
      <w:bookmarkEnd w:id="9"/>
      <w:r w:rsidR="00BF1A9D" w:rsidRPr="00BF1A9D">
        <w:rPr>
          <w:cs/>
        </w:rPr>
        <w:t>บริษัท</w:t>
      </w:r>
      <w:r w:rsidR="00E36F44">
        <w:rPr>
          <w:cs/>
        </w:rPr>
        <w:t xml:space="preserve"> สยาม เด็นโซ่ แมนูแฟคเจอริ่ง จำ</w:t>
      </w:r>
      <w:r w:rsidR="00BF1A9D" w:rsidRPr="00BF1A9D">
        <w:rPr>
          <w:cs/>
        </w:rPr>
        <w:t>กัด</w:t>
      </w:r>
      <w:bookmarkEnd w:id="10"/>
      <w:bookmarkEnd w:id="11"/>
    </w:p>
    <w:p w:rsidR="001C2674" w:rsidRPr="003D0F9E" w:rsidRDefault="00E75B72" w:rsidP="003D0F9E">
      <w:pPr>
        <w:spacing w:after="0" w:line="240" w:lineRule="auto"/>
        <w:ind w:firstLine="720"/>
      </w:pPr>
      <w:r w:rsidRPr="003D0F9E">
        <w:rPr>
          <w:cs/>
        </w:rPr>
        <w:t>บรรยาย</w:t>
      </w:r>
      <w:r w:rsidR="003D0F9E" w:rsidRPr="003D0F9E">
        <w:rPr>
          <w:cs/>
        </w:rPr>
        <w:t>บริษัทสยาม เด็นโซ่ แมนูแฟคเจอริ่ง เปิดทำการตั้งแต่ปี พ.ศ. 2545 ซึ่งเป็นฐานการผลิตระบบคอมมอนเรล (</w:t>
      </w:r>
      <w:r w:rsidR="003D0F9E" w:rsidRPr="003D0F9E">
        <w:t xml:space="preserve">CRS) </w:t>
      </w:r>
      <w:r w:rsidR="003D0F9E" w:rsidRPr="003D0F9E">
        <w:rPr>
          <w:cs/>
        </w:rPr>
        <w:t>ที่ใหญ่เป็นอันดับ 3 ของโลก และถือเป็นผู้ผลิตเจ้าแรกในประเทศไทย ในปัจจุบันทำการผลิตระบบคอมมอนเรลสำหรับเครื่องยนต์ดีเซล</w:t>
      </w:r>
      <w:r w:rsidR="003D0F9E" w:rsidRPr="003D0F9E">
        <w:t xml:space="preserve">, </w:t>
      </w:r>
      <w:r w:rsidR="003D0F9E" w:rsidRPr="003D0F9E">
        <w:rPr>
          <w:cs/>
        </w:rPr>
        <w:t>ระบบหัวฉีดน้ำมันเชื้อเพลิง และ ปั๊มส</w:t>
      </w:r>
      <w:r w:rsidR="003D0F9E" w:rsidRPr="003D0F9E">
        <w:rPr>
          <w:rFonts w:hint="cs"/>
          <w:cs/>
        </w:rPr>
        <w:t>ำ</w:t>
      </w:r>
      <w:r w:rsidR="003D0F9E" w:rsidRPr="003D0F9E">
        <w:rPr>
          <w:cs/>
        </w:rPr>
        <w:t>หรับเครื่องยนต์แก็สโซลีน ส่วนต่อขยายของโรงงานจะทำการผลิตระบบหัวฉีดน้ำมันเชื้อเพลิง โดยมีวัตถุประสงค์เพื่อให้บริการในฐานะกลุ่มบริษัทในเอเชียตะวันออกเฉียงใต้ที่มีฐานการผลิตในประเทศไทย และจะทำการพัฒนาขีดความสามารถให้ตรงกับความต้องการของผู้บริโภคต่อไป</w:t>
      </w:r>
      <w:r w:rsidR="007F3AA6" w:rsidRPr="003D0F9E">
        <w:rPr>
          <w:rFonts w:hint="cs"/>
          <w:cs/>
        </w:rPr>
        <w:t xml:space="preserve"> </w:t>
      </w:r>
    </w:p>
    <w:p w:rsidR="001C2674" w:rsidRPr="00A87D64" w:rsidRDefault="001C2674" w:rsidP="00991A87">
      <w:pPr>
        <w:pStyle w:val="Heading3"/>
      </w:pPr>
      <w:bookmarkStart w:id="12" w:name="_Toc409387113"/>
      <w:bookmarkStart w:id="13" w:name="_Toc410779693"/>
      <w:bookmarkStart w:id="14" w:name="_Toc413338017"/>
      <w:bookmarkStart w:id="15" w:name="_Toc420387288"/>
      <w:bookmarkStart w:id="16" w:name="_Toc420485884"/>
      <w:bookmarkStart w:id="17" w:name="_Toc420525041"/>
      <w:bookmarkStart w:id="18" w:name="_Toc420734851"/>
      <w:bookmarkStart w:id="19" w:name="_Toc420739344"/>
      <w:bookmarkStart w:id="20" w:name="_Toc453667458"/>
      <w:bookmarkStart w:id="21" w:name="_Toc453683017"/>
      <w:bookmarkStart w:id="22" w:name="_Toc453683429"/>
      <w:bookmarkStart w:id="23" w:name="_Toc453683689"/>
      <w:bookmarkStart w:id="24" w:name="_Toc487543077"/>
      <w:bookmarkStart w:id="25" w:name="_Toc54835762"/>
      <w:r w:rsidRPr="00A87D64">
        <w:rPr>
          <w:cs/>
        </w:rPr>
        <w:t>สถานที่ตั้งสถานประกอบการ</w:t>
      </w:r>
      <w:bookmarkEnd w:id="12"/>
      <w:bookmarkEnd w:id="13"/>
      <w:bookmarkEnd w:id="14"/>
      <w:bookmarkEnd w:id="15"/>
      <w:bookmarkEnd w:id="16"/>
      <w:bookmarkEnd w:id="17"/>
      <w:bookmarkEnd w:id="18"/>
      <w:bookmarkEnd w:id="19"/>
      <w:bookmarkEnd w:id="20"/>
      <w:bookmarkEnd w:id="21"/>
      <w:bookmarkEnd w:id="22"/>
      <w:bookmarkEnd w:id="23"/>
      <w:bookmarkEnd w:id="24"/>
      <w:bookmarkEnd w:id="25"/>
    </w:p>
    <w:p w:rsidR="00FA2D60" w:rsidRPr="00DE3A1B" w:rsidRDefault="00FA2D60" w:rsidP="00FA2D60">
      <w:pPr>
        <w:spacing w:after="0" w:line="240" w:lineRule="auto"/>
        <w:ind w:firstLine="720"/>
      </w:pPr>
      <w:r w:rsidRPr="00DE3A1B">
        <w:rPr>
          <w:cs/>
        </w:rPr>
        <w:t>สำหรับสถานที่ตั้งสถานประกอบการนั้นบริษัท สยาม เด็นโซ่ แมนูแฟคเจอริ่ง จำกัด มีสถาน</w:t>
      </w:r>
    </w:p>
    <w:p w:rsidR="00FA2D60" w:rsidRPr="00DE3A1B" w:rsidRDefault="00FA2D60" w:rsidP="00DE3A1B">
      <w:pPr>
        <w:spacing w:after="0" w:line="240" w:lineRule="auto"/>
      </w:pPr>
      <w:r w:rsidRPr="00DE3A1B">
        <w:rPr>
          <w:cs/>
        </w:rPr>
        <w:t>ที่ตั้งอยู่ที่ อมตะ ซิตี้ ชลบุร</w:t>
      </w:r>
      <w:r w:rsidRPr="00DE3A1B">
        <w:rPr>
          <w:rFonts w:hint="cs"/>
          <w:cs/>
        </w:rPr>
        <w:t>ี</w:t>
      </w:r>
    </w:p>
    <w:tbl>
      <w:tblPr>
        <w:tblStyle w:val="TableGrid"/>
        <w:tblpPr w:leftFromText="180" w:rightFromText="180" w:vertAnchor="text" w:horzAnchor="margin" w:tblpXSpec="center" w:tblpY="157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418"/>
        <w:gridCol w:w="4247"/>
      </w:tblGrid>
      <w:tr w:rsidR="00660CBC" w:rsidTr="00F36946">
        <w:trPr>
          <w:trHeight w:val="568"/>
        </w:trPr>
        <w:tc>
          <w:tcPr>
            <w:tcW w:w="1418" w:type="dxa"/>
          </w:tcPr>
          <w:p w:rsidR="00660CBC" w:rsidRPr="00377174" w:rsidRDefault="00660CBC" w:rsidP="00716322">
            <w:pPr>
              <w:spacing w:after="0"/>
              <w:jc w:val="left"/>
              <w:rPr>
                <w:rFonts w:ascii="Times New Roman" w:eastAsia="Times New Roman" w:hAnsi="Times New Roman" w:cs="Angsana New"/>
                <w:cs/>
              </w:rPr>
            </w:pPr>
            <w:r w:rsidRPr="00377174">
              <w:rPr>
                <w:rStyle w:val="fontstyle01"/>
                <w:rFonts w:hint="cs"/>
                <w:sz w:val="32"/>
                <w:szCs w:val="32"/>
                <w:cs/>
              </w:rPr>
              <w:t>เลขที่</w:t>
            </w:r>
          </w:p>
        </w:tc>
        <w:tc>
          <w:tcPr>
            <w:tcW w:w="4247" w:type="dxa"/>
          </w:tcPr>
          <w:p w:rsidR="00660CBC" w:rsidRPr="00377174" w:rsidRDefault="00660CBC" w:rsidP="00716322">
            <w:r w:rsidRPr="00377174">
              <w:t xml:space="preserve">: </w:t>
            </w:r>
            <w:r w:rsidRPr="00377174">
              <w:rPr>
                <w:rFonts w:eastAsia="Times New Roman"/>
                <w:color w:val="000000"/>
              </w:rPr>
              <w:t>700/618</w:t>
            </w:r>
          </w:p>
        </w:tc>
      </w:tr>
      <w:tr w:rsidR="00660CBC" w:rsidTr="00716322">
        <w:tc>
          <w:tcPr>
            <w:tcW w:w="1418" w:type="dxa"/>
          </w:tcPr>
          <w:p w:rsidR="00660CBC" w:rsidRPr="00377174" w:rsidRDefault="00660CBC" w:rsidP="00716322">
            <w:pPr>
              <w:spacing w:after="0"/>
              <w:jc w:val="left"/>
              <w:rPr>
                <w:rStyle w:val="fontstyle01"/>
                <w:sz w:val="32"/>
                <w:szCs w:val="32"/>
                <w:cs/>
              </w:rPr>
            </w:pPr>
            <w:r w:rsidRPr="00377174">
              <w:rPr>
                <w:rStyle w:val="fontstyle01"/>
                <w:rFonts w:hint="cs"/>
                <w:sz w:val="32"/>
                <w:szCs w:val="32"/>
                <w:cs/>
              </w:rPr>
              <w:t>หมู่</w:t>
            </w:r>
          </w:p>
        </w:tc>
        <w:tc>
          <w:tcPr>
            <w:tcW w:w="4247" w:type="dxa"/>
          </w:tcPr>
          <w:p w:rsidR="00660CBC" w:rsidRPr="00377174" w:rsidRDefault="00660CBC" w:rsidP="00716322">
            <w:r w:rsidRPr="00377174">
              <w:t xml:space="preserve">: </w:t>
            </w:r>
            <w:r w:rsidRPr="00377174">
              <w:rPr>
                <w:rFonts w:hint="cs"/>
                <w:cs/>
              </w:rPr>
              <w:t>4</w:t>
            </w:r>
          </w:p>
        </w:tc>
      </w:tr>
      <w:tr w:rsidR="00660CBC" w:rsidTr="00716322">
        <w:tc>
          <w:tcPr>
            <w:tcW w:w="1418" w:type="dxa"/>
          </w:tcPr>
          <w:p w:rsidR="00660CBC" w:rsidRPr="00377174" w:rsidRDefault="00660CBC" w:rsidP="00716322">
            <w:pPr>
              <w:spacing w:after="0"/>
              <w:jc w:val="left"/>
              <w:rPr>
                <w:rStyle w:val="fontstyle01"/>
                <w:sz w:val="32"/>
                <w:szCs w:val="32"/>
              </w:rPr>
            </w:pPr>
            <w:r w:rsidRPr="00377174">
              <w:rPr>
                <w:rStyle w:val="fontstyle01"/>
                <w:sz w:val="32"/>
                <w:szCs w:val="32"/>
                <w:cs/>
              </w:rPr>
              <w:t>ถนน</w:t>
            </w:r>
          </w:p>
        </w:tc>
        <w:tc>
          <w:tcPr>
            <w:tcW w:w="4247" w:type="dxa"/>
          </w:tcPr>
          <w:p w:rsidR="00660CBC" w:rsidRPr="00377174" w:rsidRDefault="00660CBC" w:rsidP="00716322">
            <w:r w:rsidRPr="00377174">
              <w:t xml:space="preserve">: </w:t>
            </w:r>
            <w:r w:rsidRPr="00377174">
              <w:rPr>
                <w:rFonts w:eastAsia="Times New Roman"/>
                <w:color w:val="000000"/>
                <w:cs/>
              </w:rPr>
              <w:t xml:space="preserve">บางนา-ตราด หลักกิโลเมตรที่ </w:t>
            </w:r>
            <w:r w:rsidRPr="00377174">
              <w:rPr>
                <w:rFonts w:eastAsia="Times New Roman"/>
                <w:color w:val="000000"/>
              </w:rPr>
              <w:t>57</w:t>
            </w:r>
          </w:p>
        </w:tc>
      </w:tr>
      <w:tr w:rsidR="00660CBC" w:rsidTr="00716322">
        <w:tc>
          <w:tcPr>
            <w:tcW w:w="1418" w:type="dxa"/>
          </w:tcPr>
          <w:p w:rsidR="00660CBC" w:rsidRPr="00377174" w:rsidRDefault="00660CBC" w:rsidP="00716322">
            <w:pPr>
              <w:spacing w:after="0"/>
              <w:jc w:val="left"/>
              <w:rPr>
                <w:rStyle w:val="fontstyle01"/>
                <w:sz w:val="32"/>
                <w:szCs w:val="32"/>
              </w:rPr>
            </w:pPr>
            <w:r w:rsidRPr="00377174">
              <w:rPr>
                <w:rStyle w:val="fontstyle01"/>
                <w:sz w:val="32"/>
                <w:szCs w:val="32"/>
                <w:cs/>
              </w:rPr>
              <w:t>ตำบล</w:t>
            </w:r>
          </w:p>
        </w:tc>
        <w:tc>
          <w:tcPr>
            <w:tcW w:w="4247" w:type="dxa"/>
          </w:tcPr>
          <w:p w:rsidR="00660CBC" w:rsidRPr="00377174" w:rsidRDefault="00660CBC" w:rsidP="00716322">
            <w:r w:rsidRPr="00377174">
              <w:t xml:space="preserve">: </w:t>
            </w:r>
            <w:r w:rsidRPr="00377174">
              <w:rPr>
                <w:rFonts w:eastAsia="Times New Roman"/>
                <w:color w:val="000000"/>
                <w:cs/>
              </w:rPr>
              <w:t>บ้านเก่า</w:t>
            </w:r>
          </w:p>
        </w:tc>
      </w:tr>
      <w:tr w:rsidR="00660CBC" w:rsidTr="00716322">
        <w:tc>
          <w:tcPr>
            <w:tcW w:w="1418" w:type="dxa"/>
          </w:tcPr>
          <w:p w:rsidR="00660CBC" w:rsidRPr="00377174" w:rsidRDefault="00660CBC" w:rsidP="00716322">
            <w:pPr>
              <w:spacing w:after="0"/>
              <w:jc w:val="left"/>
              <w:rPr>
                <w:rStyle w:val="fontstyle01"/>
                <w:sz w:val="32"/>
                <w:szCs w:val="32"/>
              </w:rPr>
            </w:pPr>
            <w:r w:rsidRPr="00377174">
              <w:rPr>
                <w:rStyle w:val="fontstyle01"/>
                <w:rFonts w:hint="cs"/>
                <w:sz w:val="32"/>
                <w:szCs w:val="32"/>
                <w:cs/>
              </w:rPr>
              <w:t>อำเภอ</w:t>
            </w:r>
          </w:p>
        </w:tc>
        <w:tc>
          <w:tcPr>
            <w:tcW w:w="4247" w:type="dxa"/>
          </w:tcPr>
          <w:p w:rsidR="00660CBC" w:rsidRPr="00377174" w:rsidRDefault="00660CBC" w:rsidP="00716322">
            <w:r w:rsidRPr="00377174">
              <w:t xml:space="preserve">: </w:t>
            </w:r>
            <w:r w:rsidRPr="00377174">
              <w:rPr>
                <w:rFonts w:eastAsia="Times New Roman"/>
                <w:color w:val="000000"/>
                <w:cs/>
              </w:rPr>
              <w:t>พานทอง</w:t>
            </w:r>
          </w:p>
        </w:tc>
      </w:tr>
      <w:tr w:rsidR="00660CBC" w:rsidTr="00716322">
        <w:tc>
          <w:tcPr>
            <w:tcW w:w="1418" w:type="dxa"/>
          </w:tcPr>
          <w:p w:rsidR="00660CBC" w:rsidRPr="00377174" w:rsidRDefault="00660CBC" w:rsidP="00716322">
            <w:pPr>
              <w:spacing w:after="0"/>
              <w:jc w:val="left"/>
              <w:rPr>
                <w:rStyle w:val="fontstyle01"/>
                <w:sz w:val="32"/>
                <w:szCs w:val="32"/>
              </w:rPr>
            </w:pPr>
            <w:r w:rsidRPr="00377174">
              <w:rPr>
                <w:rStyle w:val="fontstyle01"/>
                <w:rFonts w:hint="cs"/>
                <w:sz w:val="32"/>
                <w:szCs w:val="32"/>
                <w:cs/>
              </w:rPr>
              <w:t>จังหวัด</w:t>
            </w:r>
          </w:p>
        </w:tc>
        <w:tc>
          <w:tcPr>
            <w:tcW w:w="4247" w:type="dxa"/>
          </w:tcPr>
          <w:p w:rsidR="00660CBC" w:rsidRPr="00377174" w:rsidRDefault="00660CBC" w:rsidP="00716322">
            <w:r w:rsidRPr="00377174">
              <w:t xml:space="preserve">: </w:t>
            </w:r>
            <w:r w:rsidRPr="00377174">
              <w:rPr>
                <w:rFonts w:eastAsia="Times New Roman"/>
                <w:color w:val="000000"/>
                <w:cs/>
              </w:rPr>
              <w:t xml:space="preserve">ชลบุรี </w:t>
            </w:r>
            <w:r w:rsidRPr="00377174">
              <w:rPr>
                <w:rFonts w:eastAsia="Times New Roman"/>
                <w:color w:val="000000"/>
              </w:rPr>
              <w:t>20160</w:t>
            </w:r>
          </w:p>
        </w:tc>
      </w:tr>
      <w:tr w:rsidR="00660CBC" w:rsidTr="00716322">
        <w:tc>
          <w:tcPr>
            <w:tcW w:w="1418" w:type="dxa"/>
          </w:tcPr>
          <w:p w:rsidR="00660CBC" w:rsidRPr="00377174" w:rsidRDefault="00660CBC" w:rsidP="00716322">
            <w:pPr>
              <w:spacing w:after="0"/>
              <w:jc w:val="left"/>
              <w:rPr>
                <w:rStyle w:val="fontstyle01"/>
                <w:sz w:val="32"/>
                <w:szCs w:val="32"/>
                <w:cs/>
              </w:rPr>
            </w:pPr>
            <w:r w:rsidRPr="00377174">
              <w:rPr>
                <w:rStyle w:val="fontstyle01"/>
                <w:sz w:val="32"/>
                <w:szCs w:val="32"/>
                <w:cs/>
              </w:rPr>
              <w:t>โทรศัพท</w:t>
            </w:r>
            <w:r w:rsidRPr="00377174">
              <w:rPr>
                <w:rStyle w:val="fontstyle01"/>
                <w:rFonts w:hint="cs"/>
                <w:sz w:val="32"/>
                <w:szCs w:val="32"/>
                <w:cs/>
              </w:rPr>
              <w:t>์</w:t>
            </w:r>
          </w:p>
        </w:tc>
        <w:tc>
          <w:tcPr>
            <w:tcW w:w="4247" w:type="dxa"/>
          </w:tcPr>
          <w:p w:rsidR="00660CBC" w:rsidRPr="00377174" w:rsidRDefault="00660CBC" w:rsidP="00716322">
            <w:r w:rsidRPr="00377174">
              <w:t>:</w:t>
            </w:r>
            <w:r w:rsidRPr="00377174">
              <w:rPr>
                <w:rFonts w:eastAsia="Times New Roman"/>
                <w:color w:val="000000"/>
              </w:rPr>
              <w:t xml:space="preserve"> +66(0) 3821 0100</w:t>
            </w:r>
          </w:p>
        </w:tc>
      </w:tr>
      <w:tr w:rsidR="00660CBC" w:rsidTr="00716322">
        <w:tc>
          <w:tcPr>
            <w:tcW w:w="1418" w:type="dxa"/>
          </w:tcPr>
          <w:p w:rsidR="00660CBC" w:rsidRPr="00377174" w:rsidRDefault="00660CBC" w:rsidP="00716322">
            <w:pPr>
              <w:spacing w:after="0"/>
              <w:jc w:val="left"/>
              <w:rPr>
                <w:rStyle w:val="fontstyle01"/>
                <w:sz w:val="32"/>
                <w:szCs w:val="32"/>
                <w:cs/>
              </w:rPr>
            </w:pPr>
            <w:r w:rsidRPr="00377174">
              <w:rPr>
                <w:rStyle w:val="fontstyle01"/>
                <w:sz w:val="32"/>
                <w:szCs w:val="32"/>
                <w:cs/>
              </w:rPr>
              <w:t>โทรสาร</w:t>
            </w:r>
          </w:p>
        </w:tc>
        <w:tc>
          <w:tcPr>
            <w:tcW w:w="4247" w:type="dxa"/>
          </w:tcPr>
          <w:p w:rsidR="00660CBC" w:rsidRPr="00377174" w:rsidRDefault="00660CBC" w:rsidP="00716322">
            <w:pPr>
              <w:rPr>
                <w:rFonts w:eastAsia="Times New Roman"/>
                <w:color w:val="000000"/>
              </w:rPr>
            </w:pPr>
            <w:r w:rsidRPr="00377174">
              <w:t xml:space="preserve">: </w:t>
            </w:r>
            <w:r w:rsidRPr="00377174">
              <w:rPr>
                <w:rFonts w:eastAsia="Times New Roman"/>
                <w:color w:val="000000"/>
              </w:rPr>
              <w:t>+66(0) 3821 0119</w:t>
            </w:r>
          </w:p>
          <w:p w:rsidR="00660CBC" w:rsidRPr="00377174" w:rsidRDefault="00660CBC" w:rsidP="00716322"/>
        </w:tc>
      </w:tr>
    </w:tbl>
    <w:p w:rsidR="00660CBC" w:rsidRDefault="00660CBC" w:rsidP="00660CBC"/>
    <w:p w:rsidR="00660CBC" w:rsidRDefault="00660CBC" w:rsidP="00660CBC">
      <w:pPr>
        <w:ind w:firstLine="720"/>
      </w:pPr>
    </w:p>
    <w:p w:rsidR="00660CBC" w:rsidRDefault="00660CBC" w:rsidP="00660CBC"/>
    <w:p w:rsidR="00660CBC" w:rsidRDefault="00660CBC" w:rsidP="00FA2D60">
      <w:pPr>
        <w:spacing w:after="0" w:line="240" w:lineRule="auto"/>
        <w:ind w:firstLine="720"/>
        <w:rPr>
          <w:color w:val="FF0000"/>
        </w:rPr>
      </w:pPr>
    </w:p>
    <w:p w:rsidR="006023E2" w:rsidRPr="00F36946" w:rsidRDefault="00F36946" w:rsidP="006A17E2">
      <w:pPr>
        <w:spacing w:after="0" w:line="240" w:lineRule="auto"/>
        <w:ind w:firstLine="720"/>
      </w:pPr>
      <w:r w:rsidRPr="00F36946">
        <w:rPr>
          <w:cs/>
        </w:rPr>
        <w:lastRenderedPageBreak/>
        <w:t>ผู้บริหารระดับสูงสุด คือ นายยาซูชิ นากามูระ ดำรงตำแหน่ง ประธานกรรมการ ธุรกิจหลักผลิตระบบคอมมอนเรล</w:t>
      </w:r>
      <w:r w:rsidR="000814A7">
        <w:rPr>
          <w:rFonts w:hint="cs"/>
          <w:cs/>
        </w:rPr>
        <w:t xml:space="preserve"> </w:t>
      </w:r>
      <w:r w:rsidRPr="00F36946">
        <w:rPr>
          <w:cs/>
        </w:rPr>
        <w:t>และผลิตหัวฉีดน้ำมันแก๊สโซลีน โดย</w:t>
      </w:r>
      <w:r w:rsidR="00154E9E" w:rsidRPr="00F36946">
        <w:rPr>
          <w:cs/>
        </w:rPr>
        <w:t xml:space="preserve">ภาพสัญลักษณ์สถานประกอบการ </w:t>
      </w:r>
      <w:r w:rsidR="00D70D37" w:rsidRPr="00F36946">
        <w:rPr>
          <w:cs/>
        </w:rPr>
        <w:t>แสดงดังภาพที่ 1-1</w:t>
      </w:r>
      <w:r w:rsidR="00A85CE5" w:rsidRPr="00F36946">
        <w:rPr>
          <w:cs/>
        </w:rPr>
        <w:t xml:space="preserve"> และแผนที่/แผนภาพที่ตั้งสถานประกอบการ แสดงดังภาพที่ 1-2 </w:t>
      </w:r>
    </w:p>
    <w:p w:rsidR="00D70D37" w:rsidRPr="007E1467" w:rsidRDefault="00684AD8" w:rsidP="00991A87">
      <w:pPr>
        <w:keepNext/>
        <w:spacing w:after="0" w:line="240" w:lineRule="auto"/>
        <w:jc w:val="center"/>
      </w:pPr>
      <w:r w:rsidRPr="0085780F">
        <w:rPr>
          <w:noProof/>
          <w:shd w:val="clear" w:color="auto" w:fill="000000" w:themeFill="text1"/>
        </w:rPr>
        <w:drawing>
          <wp:inline distT="0" distB="0" distL="0" distR="0" wp14:anchorId="08143989" wp14:editId="0AEFF019">
            <wp:extent cx="4057650" cy="2019300"/>
            <wp:effectExtent l="19050" t="19050" r="19050" b="190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201930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84AD8" w:rsidRPr="00F312EF" w:rsidRDefault="00962A40" w:rsidP="00F312EF">
      <w:pPr>
        <w:pStyle w:val="a0"/>
      </w:pPr>
      <w:bookmarkStart w:id="26" w:name="_Toc424818802"/>
      <w:r w:rsidRPr="007E1467">
        <w:rPr>
          <w:cs/>
        </w:rPr>
        <w:t>ภาพที่</w:t>
      </w:r>
      <w:r w:rsidR="00944835" w:rsidRPr="007E1467">
        <w:rPr>
          <w:cs/>
        </w:rPr>
        <w:t xml:space="preserve"> </w:t>
      </w:r>
      <w:r w:rsidR="001B5F27">
        <w:fldChar w:fldCharType="begin"/>
      </w:r>
      <w:r w:rsidR="001B5F27">
        <w:instrText xml:space="preserve"> STYLEREF 1 \s </w:instrText>
      </w:r>
      <w:r w:rsidR="001B5F27">
        <w:fldChar w:fldCharType="separate"/>
      </w:r>
      <w:r w:rsidR="00CF1698">
        <w:rPr>
          <w:noProof/>
        </w:rPr>
        <w:t>1</w:t>
      </w:r>
      <w:r w:rsidR="001B5F27">
        <w:rPr>
          <w:noProof/>
        </w:rPr>
        <w:fldChar w:fldCharType="end"/>
      </w:r>
      <w:r w:rsidR="00530FE1" w:rsidRPr="007E1467">
        <w:noBreakHyphen/>
      </w:r>
      <w:r w:rsidR="001B5F27">
        <w:fldChar w:fldCharType="begin"/>
      </w:r>
      <w:r w:rsidR="001B5F27">
        <w:instrText xml:space="preserve"> SEQ </w:instrText>
      </w:r>
      <w:r w:rsidR="001B5F27">
        <w:rPr>
          <w:cs/>
        </w:rPr>
        <w:instrText xml:space="preserve">ภาพที่ </w:instrText>
      </w:r>
      <w:r w:rsidR="001B5F27">
        <w:instrText xml:space="preserve">\* ARABIC \s 1 </w:instrText>
      </w:r>
      <w:r w:rsidR="001B5F27">
        <w:fldChar w:fldCharType="separate"/>
      </w:r>
      <w:r w:rsidR="00CF1698">
        <w:rPr>
          <w:noProof/>
        </w:rPr>
        <w:t>1</w:t>
      </w:r>
      <w:r w:rsidR="001B5F27">
        <w:rPr>
          <w:noProof/>
        </w:rPr>
        <w:fldChar w:fldCharType="end"/>
      </w:r>
      <w:r w:rsidR="00D70D37" w:rsidRPr="007E1467">
        <w:rPr>
          <w:cs/>
        </w:rPr>
        <w:t xml:space="preserve">  </w:t>
      </w:r>
      <w:bookmarkEnd w:id="26"/>
      <w:r w:rsidR="00684AD8" w:rsidRPr="00684AD8">
        <w:rPr>
          <w:cs/>
        </w:rPr>
        <w:t>ตราสัญลักษณ์ของบริษัท สยาม เด็นโซ่ แมนูแฟคเจอริ่ง จำกัด</w:t>
      </w:r>
    </w:p>
    <w:p w:rsidR="007C5568" w:rsidRPr="007E1467" w:rsidRDefault="00684AD8" w:rsidP="00023BAA">
      <w:pPr>
        <w:pStyle w:val="a0"/>
        <w:rPr>
          <w:cs/>
        </w:rPr>
      </w:pPr>
      <w:r>
        <w:rPr>
          <w:rFonts w:hint="cs"/>
          <w:noProof/>
        </w:rPr>
        <w:drawing>
          <wp:inline distT="0" distB="0" distL="0" distR="0" wp14:anchorId="31DAB2D2" wp14:editId="2E0ADD8F">
            <wp:extent cx="3793830" cy="2848822"/>
            <wp:effectExtent l="19050" t="19050" r="16510" b="2794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contact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5469" cy="2857562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E57C0" w:rsidRPr="00510A04" w:rsidRDefault="00962A40" w:rsidP="00510A04">
      <w:pPr>
        <w:pStyle w:val="a0"/>
      </w:pPr>
      <w:bookmarkStart w:id="27" w:name="_Toc424818803"/>
      <w:r w:rsidRPr="007E1467">
        <w:rPr>
          <w:cs/>
        </w:rPr>
        <w:t>ภาพที่</w:t>
      </w:r>
      <w:r w:rsidR="00944835" w:rsidRPr="007E1467">
        <w:rPr>
          <w:cs/>
        </w:rPr>
        <w:t xml:space="preserve"> </w:t>
      </w:r>
      <w:r w:rsidR="001B5F27">
        <w:fldChar w:fldCharType="begin"/>
      </w:r>
      <w:r w:rsidR="001B5F27">
        <w:instrText xml:space="preserve"> STYLEREF 1 \s </w:instrText>
      </w:r>
      <w:r w:rsidR="001B5F27">
        <w:fldChar w:fldCharType="separate"/>
      </w:r>
      <w:r w:rsidR="00CF1698">
        <w:rPr>
          <w:noProof/>
        </w:rPr>
        <w:t>1</w:t>
      </w:r>
      <w:r w:rsidR="001B5F27">
        <w:rPr>
          <w:noProof/>
        </w:rPr>
        <w:fldChar w:fldCharType="end"/>
      </w:r>
      <w:r w:rsidR="00530FE1" w:rsidRPr="007E1467">
        <w:noBreakHyphen/>
      </w:r>
      <w:r w:rsidR="001B5F27">
        <w:fldChar w:fldCharType="begin"/>
      </w:r>
      <w:r w:rsidR="001B5F27">
        <w:instrText xml:space="preserve"> SEQ </w:instrText>
      </w:r>
      <w:r w:rsidR="001B5F27">
        <w:rPr>
          <w:cs/>
        </w:rPr>
        <w:instrText xml:space="preserve">ภาพที่ </w:instrText>
      </w:r>
      <w:r w:rsidR="001B5F27">
        <w:instrText xml:space="preserve">\* ARABIC \s 1 </w:instrText>
      </w:r>
      <w:r w:rsidR="001B5F27">
        <w:fldChar w:fldCharType="separate"/>
      </w:r>
      <w:r w:rsidR="00CF1698">
        <w:rPr>
          <w:noProof/>
        </w:rPr>
        <w:t>2</w:t>
      </w:r>
      <w:r w:rsidR="001B5F27">
        <w:rPr>
          <w:noProof/>
        </w:rPr>
        <w:fldChar w:fldCharType="end"/>
      </w:r>
      <w:r w:rsidR="007C5568" w:rsidRPr="007E1467">
        <w:rPr>
          <w:cs/>
        </w:rPr>
        <w:t xml:space="preserve">  </w:t>
      </w:r>
      <w:r w:rsidR="007C5568" w:rsidRPr="00684AD8">
        <w:rPr>
          <w:cs/>
        </w:rPr>
        <w:t>แผนที่ตั้ง</w:t>
      </w:r>
      <w:bookmarkEnd w:id="27"/>
      <w:r w:rsidR="00684AD8" w:rsidRPr="00684AD8">
        <w:rPr>
          <w:cs/>
        </w:rPr>
        <w:t>บริษัท สยาม เด็นโซ่ แมนูแฟคเจอริ่ง จำกัด</w:t>
      </w:r>
    </w:p>
    <w:p w:rsidR="00CE31FF" w:rsidRPr="000D1189" w:rsidRDefault="00FE57C0" w:rsidP="000D1189">
      <w:pPr>
        <w:spacing w:line="240" w:lineRule="auto"/>
        <w:ind w:firstLine="720"/>
        <w:jc w:val="left"/>
      </w:pPr>
      <w:r w:rsidRPr="00FE57C0">
        <w:rPr>
          <w:cs/>
        </w:rPr>
        <w:t xml:space="preserve">โดยผู้ปฏิบัติงานสหกิจศึกษาได้เข้าไปช่วยงานในบริษัท สยาม เด็นโซ่ แมนูแฟคเจอริ่ง จำกัด ในส่วนงานของส่วนงาน </w:t>
      </w:r>
      <w:r w:rsidRPr="00FE57C0">
        <w:t xml:space="preserve">Human Resource Information System (HRIS) </w:t>
      </w:r>
      <w:r w:rsidRPr="00FE57C0">
        <w:rPr>
          <w:cs/>
        </w:rPr>
        <w:t>ซึ่งแผนกนี้จะทำหน้าที่เกี่ยวข้องกับการดูแล และจัดการกับข้อมูลของพนักงานทั้งหมดในองค์กร และด้วยข้อมูลที่มีจำนวนมากนั้น และยากในการจัดการข้อมูลองค์กรจึงจำเป็นต้องมีการนำเทคโนโลยีเข้ามาเพื่อช่วยอำนวย</w:t>
      </w:r>
      <w:r w:rsidRPr="00FE57C0">
        <w:rPr>
          <w:cs/>
        </w:rPr>
        <w:lastRenderedPageBreak/>
        <w:t>ความสะดวกต่อการทำงาน และเพิ่มประสิทธิ์ภาพในการทำงาน โดยจะแสดงตามแผนผังองค์กรจะเป็นดังภาพที่ 1</w:t>
      </w:r>
      <w:r w:rsidRPr="00FE57C0">
        <w:rPr>
          <w:rFonts w:hint="cs"/>
          <w:cs/>
        </w:rPr>
        <w:t>-3</w:t>
      </w:r>
    </w:p>
    <w:p w:rsidR="007C5568" w:rsidRPr="007E1467" w:rsidRDefault="000D1189" w:rsidP="00991A87">
      <w:pPr>
        <w:keepNext/>
        <w:spacing w:line="240" w:lineRule="auto"/>
      </w:pPr>
      <w:r>
        <w:rPr>
          <w:noProof/>
        </w:rPr>
        <w:drawing>
          <wp:inline distT="0" distB="0" distL="0" distR="0" wp14:anchorId="71E2846C" wp14:editId="19FF1C65">
            <wp:extent cx="5248275" cy="6791325"/>
            <wp:effectExtent l="0" t="0" r="9525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679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5568" w:rsidRDefault="00962A40" w:rsidP="003E33E6">
      <w:pPr>
        <w:pStyle w:val="a0"/>
      </w:pPr>
      <w:bookmarkStart w:id="28" w:name="_Toc424818804"/>
      <w:r w:rsidRPr="007E1467">
        <w:rPr>
          <w:cs/>
        </w:rPr>
        <w:t>ภาพที่</w:t>
      </w:r>
      <w:r w:rsidR="002E4699" w:rsidRPr="007E1467">
        <w:rPr>
          <w:cs/>
        </w:rPr>
        <w:t xml:space="preserve"> </w:t>
      </w:r>
      <w:r w:rsidR="001B5F27">
        <w:fldChar w:fldCharType="begin"/>
      </w:r>
      <w:r w:rsidR="001B5F27">
        <w:instrText xml:space="preserve"> STYLEREF 1 \s </w:instrText>
      </w:r>
      <w:r w:rsidR="001B5F27">
        <w:fldChar w:fldCharType="separate"/>
      </w:r>
      <w:r w:rsidR="00CF1698">
        <w:rPr>
          <w:noProof/>
        </w:rPr>
        <w:t>1</w:t>
      </w:r>
      <w:r w:rsidR="001B5F27">
        <w:rPr>
          <w:noProof/>
        </w:rPr>
        <w:fldChar w:fldCharType="end"/>
      </w:r>
      <w:r w:rsidR="00530FE1" w:rsidRPr="007E1467">
        <w:noBreakHyphen/>
      </w:r>
      <w:r w:rsidR="001B5F27">
        <w:fldChar w:fldCharType="begin"/>
      </w:r>
      <w:r w:rsidR="001B5F27">
        <w:instrText xml:space="preserve"> SEQ </w:instrText>
      </w:r>
      <w:r w:rsidR="001B5F27">
        <w:rPr>
          <w:cs/>
        </w:rPr>
        <w:instrText xml:space="preserve">ภาพที่ </w:instrText>
      </w:r>
      <w:r w:rsidR="001B5F27">
        <w:instrText xml:space="preserve">\* ARABIC \s 1 </w:instrText>
      </w:r>
      <w:r w:rsidR="001B5F27">
        <w:fldChar w:fldCharType="separate"/>
      </w:r>
      <w:r w:rsidR="00CF1698">
        <w:rPr>
          <w:noProof/>
        </w:rPr>
        <w:t>3</w:t>
      </w:r>
      <w:r w:rsidR="001B5F27">
        <w:rPr>
          <w:noProof/>
        </w:rPr>
        <w:fldChar w:fldCharType="end"/>
      </w:r>
      <w:r w:rsidR="007C5568" w:rsidRPr="007E1467">
        <w:rPr>
          <w:cs/>
        </w:rPr>
        <w:t xml:space="preserve">  </w:t>
      </w:r>
      <w:r w:rsidR="00F312EF">
        <w:rPr>
          <w:cs/>
        </w:rPr>
        <w:t xml:space="preserve">โครงสร้างการบริหารของบริษัท สยาม เด็นโซ่ แมนูแฟคเจอริ่ง </w:t>
      </w:r>
      <w:bookmarkEnd w:id="28"/>
    </w:p>
    <w:p w:rsidR="003E33E6" w:rsidRPr="007E1467" w:rsidRDefault="003E33E6" w:rsidP="00F312EF">
      <w:pPr>
        <w:pStyle w:val="a0"/>
      </w:pPr>
    </w:p>
    <w:p w:rsidR="00610427" w:rsidRDefault="007C5568" w:rsidP="00610427">
      <w:pPr>
        <w:pStyle w:val="Heading3"/>
      </w:pPr>
      <w:bookmarkStart w:id="29" w:name="_Toc409752696"/>
      <w:bookmarkStart w:id="30" w:name="_Toc409753108"/>
      <w:bookmarkStart w:id="31" w:name="_Toc416273301"/>
      <w:bookmarkStart w:id="32" w:name="_Toc416341099"/>
      <w:bookmarkStart w:id="33" w:name="_Toc420265796"/>
      <w:bookmarkStart w:id="34" w:name="_Toc420387289"/>
      <w:bookmarkStart w:id="35" w:name="_Toc420485885"/>
      <w:bookmarkStart w:id="36" w:name="_Toc420525042"/>
      <w:bookmarkStart w:id="37" w:name="_Toc420734852"/>
      <w:bookmarkStart w:id="38" w:name="_Toc420739345"/>
      <w:bookmarkStart w:id="39" w:name="_Toc453667459"/>
      <w:bookmarkStart w:id="40" w:name="_Toc453683018"/>
      <w:bookmarkStart w:id="41" w:name="_Toc453683430"/>
      <w:bookmarkStart w:id="42" w:name="_Toc453683690"/>
      <w:bookmarkStart w:id="43" w:name="_Toc487543078"/>
      <w:bookmarkStart w:id="44" w:name="_Toc54835763"/>
      <w:r w:rsidRPr="007E1467">
        <w:rPr>
          <w:cs/>
        </w:rPr>
        <w:lastRenderedPageBreak/>
        <w:t>ผลิตภัณฑ์ ผลิตผล หรือการให้บริการของ</w:t>
      </w:r>
      <w:bookmarkEnd w:id="29"/>
      <w:bookmarkEnd w:id="30"/>
      <w:bookmarkEnd w:id="31"/>
      <w:bookmarkEnd w:id="32"/>
      <w:bookmarkEnd w:id="33"/>
      <w:bookmarkEnd w:id="34"/>
      <w:bookmarkEnd w:id="35"/>
      <w:bookmarkEnd w:id="36"/>
      <w:bookmarkEnd w:id="37"/>
      <w:bookmarkEnd w:id="38"/>
      <w:r w:rsidR="00610427">
        <w:rPr>
          <w:cs/>
        </w:rPr>
        <w:t>บริษัท สยาม เด็นโซ่ แมนูแฟคเจอริ่ง</w:t>
      </w:r>
      <w:bookmarkEnd w:id="44"/>
      <w:r w:rsidR="00610427">
        <w:rPr>
          <w:cs/>
        </w:rPr>
        <w:t xml:space="preserve"> </w:t>
      </w:r>
    </w:p>
    <w:bookmarkEnd w:id="39"/>
    <w:bookmarkEnd w:id="40"/>
    <w:bookmarkEnd w:id="41"/>
    <w:bookmarkEnd w:id="42"/>
    <w:bookmarkEnd w:id="43"/>
    <w:p w:rsidR="0076312D" w:rsidRPr="00674AE7" w:rsidRDefault="0076312D" w:rsidP="0076312D">
      <w:pPr>
        <w:spacing w:line="240" w:lineRule="auto"/>
        <w:ind w:firstLine="720"/>
      </w:pPr>
      <w:r w:rsidRPr="00674AE7">
        <w:rPr>
          <w:cs/>
        </w:rPr>
        <w:t>บริษัท สยาม เด็นโซ่ แมนูแฟคเจอริ่ง จำกัด เป็นหนึ่งในบริษัทผู้ผลิตระบบคอมมอนเรล (</w:t>
      </w:r>
      <w:r w:rsidRPr="00674AE7">
        <w:t xml:space="preserve">Common Rail System) </w:t>
      </w:r>
      <w:r w:rsidRPr="00674AE7">
        <w:rPr>
          <w:cs/>
        </w:rPr>
        <w:t>ที่เป็นอุปกรณ์หัวฉีดน้ำมันเชื้อเพลิงแรงดันสูง และผลิตหัวฉีดแก๊สโซลีน (</w:t>
      </w:r>
      <w:r w:rsidRPr="00674AE7">
        <w:t xml:space="preserve">Gasoline Injector) </w:t>
      </w:r>
      <w:r w:rsidRPr="00674AE7">
        <w:rPr>
          <w:cs/>
        </w:rPr>
        <w:t>ซึ่งเป็นฐานการผลิตลำดับที่ 3 ของกลุ่มเด็นโซ่ทั่วโลก และเป็นผู้ผลิตรายแรกของประเทศไทย สิ่งที่บริษัทภาคภูมิใจคือการได้รับความเชื่อถือจากบริษัท โตโยต้า ต่อผลิตภัณฑ์คอมมอนเรล จากประเทศญี่ปุ่น มาสู่การผลิตในประเทศไทย</w:t>
      </w:r>
    </w:p>
    <w:p w:rsidR="00AC09E3" w:rsidRPr="00674AE7" w:rsidRDefault="0076312D" w:rsidP="0076312D">
      <w:pPr>
        <w:spacing w:line="240" w:lineRule="auto"/>
        <w:ind w:firstLine="720"/>
      </w:pPr>
      <w:r w:rsidRPr="00674AE7">
        <w:rPr>
          <w:cs/>
        </w:rPr>
        <w:t>ความมุ่งหวังของบริษัท คือการที่จะให้ประเทศไทยเป็นฐานการผลิตรถบรรทุกเพื่อการพาณิชย์ หรือรถกระบะ เพื่อส่งออกไปยัง</w:t>
      </w:r>
      <w:r w:rsidR="00674AE7" w:rsidRPr="00674AE7">
        <w:rPr>
          <w:cs/>
        </w:rPr>
        <w:t xml:space="preserve"> 50 ประเทศทั่วโลก โดยได้เพิ่มกำ</w:t>
      </w:r>
      <w:r w:rsidRPr="00674AE7">
        <w:rPr>
          <w:cs/>
        </w:rPr>
        <w:t>ลังการผลิต และการลงทุน</w:t>
      </w:r>
      <w:r w:rsidR="00674AE7" w:rsidRPr="00674AE7">
        <w:rPr>
          <w:cs/>
        </w:rPr>
        <w:t>สำ</w:t>
      </w:r>
      <w:r w:rsidRPr="00674AE7">
        <w:rPr>
          <w:cs/>
        </w:rPr>
        <w:t xml:space="preserve">หรับผลิตภัณฑ์ใหม่ในนาม </w:t>
      </w:r>
      <w:r w:rsidRPr="00674AE7">
        <w:t xml:space="preserve">GDP (Gasoline Direct Injection Pump) </w:t>
      </w:r>
      <w:r w:rsidRPr="00674AE7">
        <w:rPr>
          <w:cs/>
        </w:rPr>
        <w:t>และยังมุ่งหวังเพื่อสร้าง</w:t>
      </w:r>
      <w:r w:rsidR="00674AE7" w:rsidRPr="00674AE7">
        <w:rPr>
          <w:cs/>
        </w:rPr>
        <w:t>ความแข็งแกร่งสำ</w:t>
      </w:r>
      <w:r w:rsidRPr="00674AE7">
        <w:rPr>
          <w:cs/>
        </w:rPr>
        <w:t xml:space="preserve">หรับสายการผลิตแบบ </w:t>
      </w:r>
      <w:r w:rsidRPr="00674AE7">
        <w:t>High</w:t>
      </w:r>
      <w:r w:rsidRPr="00674AE7">
        <w:rPr>
          <w:rFonts w:hint="cs"/>
          <w:cs/>
        </w:rPr>
        <w:t xml:space="preserve"> </w:t>
      </w:r>
      <w:r w:rsidRPr="00674AE7">
        <w:t xml:space="preserve">Precision </w:t>
      </w:r>
      <w:r w:rsidRPr="00674AE7">
        <w:rPr>
          <w:cs/>
        </w:rPr>
        <w:t xml:space="preserve">เพื่อให้ธุรกิจของ </w:t>
      </w:r>
      <w:r w:rsidRPr="00674AE7">
        <w:t xml:space="preserve">SDM </w:t>
      </w:r>
      <w:r w:rsidRPr="00674AE7">
        <w:rPr>
          <w:cs/>
        </w:rPr>
        <w:t>เติบโตอย่างยั่งยืน</w:t>
      </w:r>
      <w:r w:rsidR="00674AE7" w:rsidRPr="00674AE7">
        <w:rPr>
          <w:cs/>
        </w:rPr>
        <w:t>ตามวิสัยทัศน์ที่ตั้งไว้ ตำ</w:t>
      </w:r>
      <w:r w:rsidRPr="00674AE7">
        <w:rPr>
          <w:cs/>
        </w:rPr>
        <w:t>แหน่งงานและลักษณะงานที่ได้รับมอบหมาย</w:t>
      </w:r>
    </w:p>
    <w:p w:rsidR="001C2674" w:rsidRPr="007E1467" w:rsidRDefault="001C2674" w:rsidP="00991A87">
      <w:pPr>
        <w:pStyle w:val="Heading3"/>
      </w:pPr>
      <w:bookmarkStart w:id="45" w:name="_Toc409387116"/>
      <w:bookmarkStart w:id="46" w:name="_Toc410779696"/>
      <w:bookmarkStart w:id="47" w:name="_Toc413338020"/>
      <w:bookmarkStart w:id="48" w:name="_Toc420387290"/>
      <w:bookmarkStart w:id="49" w:name="_Toc420485886"/>
      <w:bookmarkStart w:id="50" w:name="_Toc420525043"/>
      <w:bookmarkStart w:id="51" w:name="_Toc420734853"/>
      <w:bookmarkStart w:id="52" w:name="_Toc420739346"/>
      <w:bookmarkStart w:id="53" w:name="_Toc453667460"/>
      <w:bookmarkStart w:id="54" w:name="_Toc453683019"/>
      <w:bookmarkStart w:id="55" w:name="_Toc453683431"/>
      <w:bookmarkStart w:id="56" w:name="_Toc453683691"/>
      <w:bookmarkStart w:id="57" w:name="_Toc487543079"/>
      <w:bookmarkStart w:id="58" w:name="_Toc54835764"/>
      <w:r w:rsidRPr="007E1467">
        <w:rPr>
          <w:cs/>
        </w:rPr>
        <w:t>ตำแหน่งงานและลักษณะงานที่ได้รับมอบหมาย</w:t>
      </w:r>
      <w:bookmarkEnd w:id="45"/>
      <w:bookmarkEnd w:id="46"/>
      <w:bookmarkEnd w:id="47"/>
      <w:bookmarkEnd w:id="48"/>
      <w:bookmarkEnd w:id="49"/>
      <w:bookmarkEnd w:id="50"/>
      <w:bookmarkEnd w:id="51"/>
      <w:bookmarkEnd w:id="52"/>
      <w:bookmarkEnd w:id="53"/>
      <w:bookmarkEnd w:id="54"/>
      <w:bookmarkEnd w:id="55"/>
      <w:bookmarkEnd w:id="56"/>
      <w:bookmarkEnd w:id="57"/>
      <w:bookmarkEnd w:id="58"/>
    </w:p>
    <w:p w:rsidR="001C2674" w:rsidRDefault="00D211D6" w:rsidP="00FA418B">
      <w:pPr>
        <w:spacing w:after="0" w:line="240" w:lineRule="auto"/>
        <w:ind w:firstLine="720"/>
      </w:pPr>
      <w:r w:rsidRPr="00D211D6">
        <w:rPr>
          <w:cs/>
        </w:rPr>
        <w:t xml:space="preserve">ตำแหน่งงานที่ผู้ปฏิบัติงานสหกิจศึกษาได้ฝึกสหกิจ คือ </w:t>
      </w:r>
      <w:r w:rsidR="0093604E">
        <w:rPr>
          <w:cs/>
        </w:rPr>
        <w:t>ตำแหนงนักพัฒนาซอฟตแวร (</w:t>
      </w:r>
      <w:r w:rsidR="0093604E">
        <w:t>Programmer)</w:t>
      </w:r>
      <w:r w:rsidRPr="00D211D6">
        <w:t xml:space="preserve"> </w:t>
      </w:r>
      <w:r w:rsidR="004114C1">
        <w:rPr>
          <w:rFonts w:hint="cs"/>
          <w:cs/>
        </w:rPr>
        <w:t>โดย</w:t>
      </w:r>
      <w:r w:rsidR="004114C1" w:rsidRPr="004114C1">
        <w:rPr>
          <w:cs/>
        </w:rPr>
        <w:t>ระหว่างการปฏิบัติงานสหกิจศึกษานั้น ผู้ปฏิบัติงานสหกิจศึกษานั้นได้ท</w:t>
      </w:r>
      <w:r w:rsidR="004114C1" w:rsidRPr="004114C1">
        <w:rPr>
          <w:rFonts w:hint="cs"/>
          <w:cs/>
        </w:rPr>
        <w:t>ำ</w:t>
      </w:r>
      <w:r w:rsidR="004114C1" w:rsidRPr="004114C1">
        <w:rPr>
          <w:cs/>
        </w:rPr>
        <w:t xml:space="preserve">งานอยู่ในทีมของส่วนงาน </w:t>
      </w:r>
      <w:r w:rsidR="004114C1" w:rsidRPr="004114C1">
        <w:t xml:space="preserve">Human Resource Information System (HRIS) </w:t>
      </w:r>
      <w:r w:rsidR="004114C1" w:rsidRPr="004114C1">
        <w:rPr>
          <w:cs/>
        </w:rPr>
        <w:t xml:space="preserve">โดยเป็นทีมดูแลระบบที่เกี่ยวข้องกับงานแผนกทรัพยากรบุคคลทั้งหมดในองค์กร ไม่ว่าจะเป็นระบบที่ช่วยจัดการข้อมูล และระบบอื่น ๆ อีกมากมาย </w:t>
      </w:r>
      <w:r w:rsidRPr="00D211D6">
        <w:rPr>
          <w:cs/>
        </w:rPr>
        <w:t xml:space="preserve">ซึ่งจะได้รับมอบหมายให้รับผิดชอบงานตั้งแต่กระบวนการรับความต้องการจากผู้ใช้ โดยการเก็บความต้องการจาก </w:t>
      </w:r>
      <w:r w:rsidRPr="00D211D6">
        <w:t xml:space="preserve">Product owner </w:t>
      </w:r>
      <w:r w:rsidRPr="00D211D6">
        <w:rPr>
          <w:cs/>
        </w:rPr>
        <w:t>และผู้ที่เกี่ยวข้องกับระบบที่ต้องการให้พัฒนา โดยมีการเข้ารวมการประชุมกับผู้ใช้ และผู้ที่เกี่ยวข้องกับระบบพร้อมเก็บความต้องการให้ได้มากที่สุดพื่อให้ได้มาซึ่งการท างานของระบบที่ตรงตามความต้องการของผู้ใช้ โดยการวิเคราะห์ จากนั้นจะเป็นการจัดทำการออกแบบแผนภาพต่าง ๆ (</w:t>
      </w:r>
      <w:r w:rsidR="009960F7">
        <w:t>D</w:t>
      </w:r>
      <w:r w:rsidRPr="00D211D6">
        <w:t xml:space="preserve">iagram design) </w:t>
      </w:r>
      <w:r w:rsidRPr="00D211D6">
        <w:rPr>
          <w:cs/>
        </w:rPr>
        <w:t xml:space="preserve">อีกทั้งยังมีการนำแผนภาพความคิดมาช่วยเสริมการวิเคราะห์เพื่อให้การวิเคราะห์ระบบเป็นไปอย่างครอบคลุมที่สุด จากนั้นผู้ปฏิบัติงานสหกิจศึกษาจะนำความต้องการที่ได้วิเคราะห์ไว้นั้นมาออกแบบหน้าจอแสดงผลในรูปแบบของ </w:t>
      </w:r>
      <w:r w:rsidRPr="00D211D6">
        <w:t xml:space="preserve">UX (User Experience) </w:t>
      </w:r>
      <w:r w:rsidRPr="00D211D6">
        <w:rPr>
          <w:cs/>
        </w:rPr>
        <w:t xml:space="preserve">และ </w:t>
      </w:r>
      <w:r w:rsidRPr="00D211D6">
        <w:t xml:space="preserve">UI (User Interface) </w:t>
      </w:r>
      <w:r w:rsidRPr="00D211D6">
        <w:rPr>
          <w:cs/>
        </w:rPr>
        <w:t>ของระบบที่ได้รับผิดชอบ พร้อมทั้งยังจัดทำการออกแบบเอกสารยืนยันความต้องการ และเอกสารแผนภาพกระบวนการทำงานของระบบอีกด้วย นอกจากนั้นผู้ปฏิบัติงานสหกิจศึกษายังได้เป็นนักทดสอบ (</w:t>
      </w:r>
      <w:r w:rsidRPr="00D211D6">
        <w:t xml:space="preserve">Tester) </w:t>
      </w:r>
      <w:r w:rsidRPr="00D211D6">
        <w:rPr>
          <w:cs/>
        </w:rPr>
        <w:t>ระบบฐานข้อมูลพนักงาน (</w:t>
      </w:r>
      <w:r w:rsidRPr="00D211D6">
        <w:t xml:space="preserve">Database Centralization Master System : DBMC)  </w:t>
      </w:r>
      <w:r w:rsidRPr="00D211D6">
        <w:rPr>
          <w:cs/>
        </w:rPr>
        <w:t>โดยจะมีการจัดทำเอกสารการทดสอบ เอกสารสรุปผลการทดสอบ และเอกสารติดตามการแก้ไขเพื่อพัฒนา และปรับปรุงระบบให้สามารถใช้</w:t>
      </w:r>
      <w:r w:rsidR="006A5C74">
        <w:rPr>
          <w:cs/>
        </w:rPr>
        <w:t>งาน และมีประสิทธิภาพมากยิ่งขึ้น</w:t>
      </w:r>
    </w:p>
    <w:p w:rsidR="006A5C74" w:rsidRDefault="006A5C74" w:rsidP="006A5C74">
      <w:pPr>
        <w:spacing w:after="0" w:line="240" w:lineRule="auto"/>
        <w:ind w:firstLine="720"/>
      </w:pPr>
    </w:p>
    <w:p w:rsidR="004114C1" w:rsidRPr="007E1467" w:rsidRDefault="004114C1" w:rsidP="006A5C74">
      <w:pPr>
        <w:spacing w:after="0" w:line="240" w:lineRule="auto"/>
        <w:ind w:firstLine="720"/>
      </w:pPr>
    </w:p>
    <w:p w:rsidR="001C2674" w:rsidRPr="007E1467" w:rsidRDefault="00476DB7" w:rsidP="00991A87">
      <w:pPr>
        <w:pStyle w:val="Heading3"/>
      </w:pPr>
      <w:bookmarkStart w:id="59" w:name="_Toc409387117"/>
      <w:bookmarkStart w:id="60" w:name="_Toc410779697"/>
      <w:bookmarkStart w:id="61" w:name="_Toc413338021"/>
      <w:bookmarkStart w:id="62" w:name="_Toc420387291"/>
      <w:bookmarkStart w:id="63" w:name="_Toc420485887"/>
      <w:bookmarkStart w:id="64" w:name="_Toc420525044"/>
      <w:bookmarkStart w:id="65" w:name="_Toc420734854"/>
      <w:bookmarkStart w:id="66" w:name="_Toc420739347"/>
      <w:bookmarkStart w:id="67" w:name="_Toc453667461"/>
      <w:bookmarkStart w:id="68" w:name="_Toc453683020"/>
      <w:bookmarkStart w:id="69" w:name="_Toc453683432"/>
      <w:bookmarkStart w:id="70" w:name="_Toc453683692"/>
      <w:bookmarkStart w:id="71" w:name="_Toc487543080"/>
      <w:bookmarkStart w:id="72" w:name="_Toc54835765"/>
      <w:r w:rsidRPr="007E1467">
        <w:rPr>
          <w:cs/>
        </w:rPr>
        <w:t>ข้อ</w:t>
      </w:r>
      <w:r w:rsidR="001C2674" w:rsidRPr="007E1467">
        <w:rPr>
          <w:cs/>
        </w:rPr>
        <w:t>มูลพนักงานที่ปรึกษา</w:t>
      </w:r>
      <w:bookmarkEnd w:id="59"/>
      <w:bookmarkEnd w:id="60"/>
      <w:bookmarkEnd w:id="61"/>
      <w:bookmarkEnd w:id="62"/>
      <w:bookmarkEnd w:id="63"/>
      <w:bookmarkEnd w:id="64"/>
      <w:bookmarkEnd w:id="65"/>
      <w:bookmarkEnd w:id="66"/>
      <w:bookmarkEnd w:id="67"/>
      <w:bookmarkEnd w:id="68"/>
      <w:bookmarkEnd w:id="69"/>
      <w:bookmarkEnd w:id="70"/>
      <w:bookmarkEnd w:id="71"/>
      <w:bookmarkEnd w:id="72"/>
    </w:p>
    <w:p w:rsidR="00C95268" w:rsidRPr="00C95268" w:rsidDel="006528CB" w:rsidRDefault="004114C1" w:rsidP="004114C1">
      <w:pPr>
        <w:spacing w:after="0" w:line="240" w:lineRule="auto"/>
        <w:ind w:firstLine="720"/>
        <w:rPr>
          <w:cs/>
        </w:rPr>
      </w:pPr>
      <w:r w:rsidRPr="00C95268">
        <w:rPr>
          <w:cs/>
        </w:rPr>
        <w:t>ระหว่างการปฏิบัติงานสหกิจศึกษานั้น ผู้ปฏิบัติงานสหกิจศึกษานั้นได้ท</w:t>
      </w:r>
      <w:r w:rsidRPr="00C95268">
        <w:rPr>
          <w:rFonts w:hint="cs"/>
          <w:cs/>
        </w:rPr>
        <w:t>ำ</w:t>
      </w:r>
      <w:r w:rsidRPr="00C95268">
        <w:rPr>
          <w:cs/>
        </w:rPr>
        <w:t xml:space="preserve">งานอยู่ในทีมของส่วนงาน </w:t>
      </w:r>
      <w:r w:rsidRPr="00C95268">
        <w:t xml:space="preserve">Human Resource Information System (HRIS) </w:t>
      </w:r>
      <w:r w:rsidRPr="00C95268">
        <w:rPr>
          <w:cs/>
        </w:rPr>
        <w:t>โดยเป็นทีมดูแลระบบที่เกี่ยวข้องกับงานแผนกทรัพยากรบุคคลทั้งหมดในองค์กร ไม่ว่าจะเป็นระบบที่ช่วยจัดการข้อมูล และระบบอื่น ๆ อีกมากมาย โดยพี่ที่ปรึกษาของผู้ปฏิบัติงานสหกิจศึกษา คือ</w:t>
      </w:r>
      <w:r w:rsidRPr="00C95268">
        <w:rPr>
          <w:rFonts w:hint="cs"/>
          <w:cs/>
        </w:rPr>
        <w:t xml:space="preserve"> </w:t>
      </w:r>
    </w:p>
    <w:tbl>
      <w:tblPr>
        <w:tblStyle w:val="TableGrid"/>
        <w:tblpPr w:leftFromText="180" w:rightFromText="180" w:vertAnchor="text" w:horzAnchor="margin" w:tblpXSpec="center" w:tblpY="157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843"/>
        <w:gridCol w:w="2693"/>
        <w:gridCol w:w="1129"/>
      </w:tblGrid>
      <w:tr w:rsidR="00C95268" w:rsidRPr="003C445D" w:rsidTr="00716322">
        <w:trPr>
          <w:gridAfter w:val="1"/>
          <w:wAfter w:w="1129" w:type="dxa"/>
          <w:trHeight w:val="426"/>
        </w:trPr>
        <w:tc>
          <w:tcPr>
            <w:tcW w:w="1843" w:type="dxa"/>
          </w:tcPr>
          <w:p w:rsidR="00C95268" w:rsidRPr="00326368" w:rsidRDefault="00C95268" w:rsidP="00716322">
            <w:pPr>
              <w:spacing w:after="0"/>
              <w:jc w:val="left"/>
              <w:rPr>
                <w:rFonts w:ascii="Times New Roman" w:eastAsia="Times New Roman" w:hAnsi="Times New Roman" w:cs="Angsana New"/>
                <w:cs/>
              </w:rPr>
            </w:pPr>
            <w:r w:rsidRPr="00326368">
              <w:rPr>
                <w:rStyle w:val="fontstyle01"/>
                <w:rFonts w:hint="cs"/>
                <w:sz w:val="32"/>
                <w:szCs w:val="32"/>
                <w:cs/>
              </w:rPr>
              <w:t xml:space="preserve">ชื่อ </w:t>
            </w:r>
            <w:r w:rsidRPr="00326368">
              <w:rPr>
                <w:rStyle w:val="fontstyle01"/>
                <w:sz w:val="32"/>
                <w:szCs w:val="32"/>
                <w:cs/>
              </w:rPr>
              <w:t>–</w:t>
            </w:r>
            <w:r>
              <w:rPr>
                <w:rStyle w:val="fontstyle01"/>
                <w:rFonts w:hint="cs"/>
                <w:sz w:val="32"/>
                <w:szCs w:val="32"/>
                <w:cs/>
              </w:rPr>
              <w:t xml:space="preserve"> สกุล</w:t>
            </w:r>
            <w:r w:rsidRPr="00326368">
              <w:rPr>
                <w:rStyle w:val="fontstyle01"/>
                <w:sz w:val="32"/>
                <w:szCs w:val="32"/>
                <w:cs/>
              </w:rPr>
              <w:tab/>
            </w:r>
          </w:p>
        </w:tc>
        <w:tc>
          <w:tcPr>
            <w:tcW w:w="2693" w:type="dxa"/>
          </w:tcPr>
          <w:p w:rsidR="00C95268" w:rsidRPr="003C445D" w:rsidRDefault="00C95268" w:rsidP="00716322">
            <w:r>
              <w:t>:</w:t>
            </w:r>
            <w:r w:rsidRPr="003C445D">
              <w:t xml:space="preserve"> </w:t>
            </w:r>
            <w:r w:rsidRPr="00326368">
              <w:rPr>
                <w:cs/>
              </w:rPr>
              <w:t>นางสาวกัณฑิมา หัตถารักษ</w:t>
            </w:r>
            <w:r>
              <w:rPr>
                <w:rFonts w:hint="cs"/>
                <w:cs/>
              </w:rPr>
              <w:t>์</w:t>
            </w:r>
          </w:p>
        </w:tc>
      </w:tr>
      <w:tr w:rsidR="00C95268" w:rsidTr="00716322">
        <w:trPr>
          <w:trHeight w:val="336"/>
        </w:trPr>
        <w:tc>
          <w:tcPr>
            <w:tcW w:w="1843" w:type="dxa"/>
          </w:tcPr>
          <w:p w:rsidR="00C95268" w:rsidRPr="00F900E7" w:rsidRDefault="00C95268" w:rsidP="00716322">
            <w:pPr>
              <w:spacing w:after="0"/>
              <w:jc w:val="left"/>
              <w:rPr>
                <w:rStyle w:val="fontstyle01"/>
                <w:sz w:val="32"/>
                <w:szCs w:val="32"/>
                <w:cs/>
              </w:rPr>
            </w:pPr>
            <w:r w:rsidRPr="00F900E7">
              <w:rPr>
                <w:rStyle w:val="fontstyle01"/>
                <w:rFonts w:hint="cs"/>
                <w:sz w:val="32"/>
                <w:szCs w:val="32"/>
                <w:cs/>
              </w:rPr>
              <w:t>ตำแหน่ง</w:t>
            </w:r>
          </w:p>
        </w:tc>
        <w:tc>
          <w:tcPr>
            <w:tcW w:w="3822" w:type="dxa"/>
            <w:gridSpan w:val="2"/>
          </w:tcPr>
          <w:p w:rsidR="00C95268" w:rsidRDefault="00C95268" w:rsidP="00716322">
            <w:r>
              <w:t xml:space="preserve">: </w:t>
            </w:r>
            <w:r w:rsidRPr="00F900E7">
              <w:t>Senior Staff</w:t>
            </w:r>
          </w:p>
        </w:tc>
      </w:tr>
      <w:tr w:rsidR="00C95268" w:rsidRPr="003C445D" w:rsidTr="00716322">
        <w:tc>
          <w:tcPr>
            <w:tcW w:w="1843" w:type="dxa"/>
          </w:tcPr>
          <w:p w:rsidR="00C95268" w:rsidRPr="00F900E7" w:rsidRDefault="00C95268" w:rsidP="00716322">
            <w:pPr>
              <w:spacing w:after="0"/>
              <w:jc w:val="left"/>
              <w:rPr>
                <w:rStyle w:val="fontstyle01"/>
                <w:sz w:val="32"/>
                <w:szCs w:val="32"/>
              </w:rPr>
            </w:pPr>
            <w:r w:rsidRPr="00F900E7">
              <w:rPr>
                <w:rStyle w:val="fontstyle01"/>
                <w:sz w:val="32"/>
                <w:szCs w:val="32"/>
                <w:cs/>
              </w:rPr>
              <w:t>หมายเลขโทรศัพ</w:t>
            </w:r>
            <w:r w:rsidRPr="00F900E7">
              <w:rPr>
                <w:rStyle w:val="fontstyle01"/>
                <w:rFonts w:hint="cs"/>
                <w:sz w:val="32"/>
                <w:szCs w:val="32"/>
                <w:cs/>
              </w:rPr>
              <w:t>ท์</w:t>
            </w:r>
          </w:p>
        </w:tc>
        <w:tc>
          <w:tcPr>
            <w:tcW w:w="3822" w:type="dxa"/>
            <w:gridSpan w:val="2"/>
          </w:tcPr>
          <w:p w:rsidR="00C95268" w:rsidRPr="003C445D" w:rsidRDefault="00C95268" w:rsidP="00716322">
            <w:r>
              <w:t xml:space="preserve">: </w:t>
            </w:r>
            <w:r w:rsidRPr="00313DB3">
              <w:rPr>
                <w:rFonts w:eastAsia="Times New Roman"/>
                <w:color w:val="000000"/>
                <w:cs/>
              </w:rPr>
              <w:t>087-6109966</w:t>
            </w:r>
          </w:p>
        </w:tc>
      </w:tr>
      <w:tr w:rsidR="00C95268" w:rsidRPr="00F900E7" w:rsidTr="00716322">
        <w:tc>
          <w:tcPr>
            <w:tcW w:w="1843" w:type="dxa"/>
          </w:tcPr>
          <w:p w:rsidR="00C95268" w:rsidRPr="00F900E7" w:rsidRDefault="00C95268" w:rsidP="00716322">
            <w:pPr>
              <w:spacing w:after="0"/>
              <w:jc w:val="left"/>
              <w:rPr>
                <w:rStyle w:val="fontstyle01"/>
                <w:sz w:val="32"/>
                <w:szCs w:val="32"/>
                <w:cs/>
              </w:rPr>
            </w:pPr>
            <w:r w:rsidRPr="00F900E7">
              <w:rPr>
                <w:rStyle w:val="fontstyle01"/>
                <w:rFonts w:hint="cs"/>
                <w:sz w:val="32"/>
                <w:szCs w:val="32"/>
                <w:cs/>
              </w:rPr>
              <w:t>อีเมล</w:t>
            </w:r>
          </w:p>
        </w:tc>
        <w:tc>
          <w:tcPr>
            <w:tcW w:w="3822" w:type="dxa"/>
            <w:gridSpan w:val="2"/>
          </w:tcPr>
          <w:p w:rsidR="00C95268" w:rsidRPr="00F900E7" w:rsidRDefault="00C95268" w:rsidP="00716322">
            <w:r w:rsidRPr="00F900E7">
              <w:t xml:space="preserve">: </w:t>
            </w:r>
            <w:r w:rsidRPr="00F900E7">
              <w:rPr>
                <w:rFonts w:eastAsia="Times New Roman"/>
                <w:color w:val="000000"/>
              </w:rPr>
              <w:t>kantima_h@sdm.denso.co.th</w:t>
            </w:r>
          </w:p>
        </w:tc>
      </w:tr>
    </w:tbl>
    <w:p w:rsidR="001C2674" w:rsidRPr="007E1467" w:rsidRDefault="001C2674" w:rsidP="00991A87">
      <w:pPr>
        <w:pStyle w:val="Heading3"/>
      </w:pPr>
      <w:bookmarkStart w:id="73" w:name="_Toc409387123"/>
      <w:bookmarkStart w:id="74" w:name="_Toc410779703"/>
      <w:bookmarkStart w:id="75" w:name="_Toc413338023"/>
      <w:bookmarkStart w:id="76" w:name="_Toc420387293"/>
      <w:bookmarkStart w:id="77" w:name="_Toc420485889"/>
      <w:bookmarkStart w:id="78" w:name="_Toc420525046"/>
      <w:bookmarkStart w:id="79" w:name="_Toc420734856"/>
      <w:bookmarkStart w:id="80" w:name="_Toc420739349"/>
      <w:bookmarkStart w:id="81" w:name="_Toc453667463"/>
      <w:bookmarkStart w:id="82" w:name="_Toc453683022"/>
      <w:bookmarkStart w:id="83" w:name="_Toc453683434"/>
      <w:bookmarkStart w:id="84" w:name="_Toc453683694"/>
      <w:bookmarkStart w:id="85" w:name="_Toc487543082"/>
      <w:bookmarkStart w:id="86" w:name="_Toc54835766"/>
      <w:r w:rsidRPr="007E1467">
        <w:rPr>
          <w:cs/>
        </w:rPr>
        <w:t>ระยะเวลาการปฏิบัติงาน</w:t>
      </w:r>
      <w:bookmarkEnd w:id="73"/>
      <w:bookmarkEnd w:id="74"/>
      <w:bookmarkEnd w:id="75"/>
      <w:bookmarkEnd w:id="76"/>
      <w:bookmarkEnd w:id="77"/>
      <w:bookmarkEnd w:id="78"/>
      <w:bookmarkEnd w:id="79"/>
      <w:bookmarkEnd w:id="80"/>
      <w:bookmarkEnd w:id="81"/>
      <w:bookmarkEnd w:id="82"/>
      <w:bookmarkEnd w:id="83"/>
      <w:bookmarkEnd w:id="84"/>
      <w:bookmarkEnd w:id="85"/>
      <w:bookmarkEnd w:id="86"/>
    </w:p>
    <w:p w:rsidR="0094469F" w:rsidRPr="00F900E7" w:rsidRDefault="0094469F" w:rsidP="0094469F">
      <w:pPr>
        <w:spacing w:before="0" w:after="0" w:line="240" w:lineRule="auto"/>
        <w:ind w:firstLine="720"/>
        <w:rPr>
          <w:color w:val="000000" w:themeColor="text1"/>
          <w:cs/>
        </w:rPr>
      </w:pPr>
      <w:r w:rsidRPr="00F900E7">
        <w:rPr>
          <w:color w:val="000000" w:themeColor="text1"/>
          <w:cs/>
        </w:rPr>
        <w:t xml:space="preserve">การปฏิบัติการสหกิจศึกษาสำหรับภาคการเรียนที่ </w:t>
      </w:r>
      <w:r w:rsidRPr="00F900E7">
        <w:rPr>
          <w:color w:val="000000" w:themeColor="text1"/>
        </w:rPr>
        <w:t>1</w:t>
      </w:r>
      <w:r w:rsidRPr="00F900E7">
        <w:rPr>
          <w:color w:val="000000" w:themeColor="text1"/>
          <w:cs/>
        </w:rPr>
        <w:t xml:space="preserve"> ประจำปีการศึกษา </w:t>
      </w:r>
      <w:r w:rsidRPr="00F900E7">
        <w:rPr>
          <w:color w:val="000000" w:themeColor="text1"/>
        </w:rPr>
        <w:t>256</w:t>
      </w:r>
      <w:r>
        <w:rPr>
          <w:rFonts w:hint="cs"/>
          <w:color w:val="000000" w:themeColor="text1"/>
          <w:cs/>
        </w:rPr>
        <w:t>3</w:t>
      </w:r>
      <w:r w:rsidRPr="00F900E7">
        <w:rPr>
          <w:color w:val="000000" w:themeColor="text1"/>
          <w:cs/>
        </w:rPr>
        <w:t xml:space="preserve"> ระยะเวลานับต</w:t>
      </w:r>
      <w:r>
        <w:rPr>
          <w:color w:val="000000" w:themeColor="text1"/>
          <w:cs/>
        </w:rPr>
        <w:t>ั้งแต่ วันที่ 7 กรกฎาคม</w:t>
      </w:r>
      <w:r w:rsidRPr="00F900E7">
        <w:rPr>
          <w:color w:val="000000" w:themeColor="text1"/>
          <w:cs/>
        </w:rPr>
        <w:t xml:space="preserve"> พ.ศ. 25</w:t>
      </w:r>
      <w:r w:rsidRPr="00F900E7">
        <w:rPr>
          <w:color w:val="000000" w:themeColor="text1"/>
        </w:rPr>
        <w:t>6</w:t>
      </w:r>
      <w:r>
        <w:rPr>
          <w:rFonts w:hint="cs"/>
          <w:color w:val="000000" w:themeColor="text1"/>
          <w:cs/>
        </w:rPr>
        <w:t>3</w:t>
      </w:r>
      <w:r w:rsidRPr="00F900E7">
        <w:rPr>
          <w:color w:val="000000" w:themeColor="text1"/>
          <w:cs/>
        </w:rPr>
        <w:t xml:space="preserve"> ถึงวันที่ </w:t>
      </w:r>
      <w:r>
        <w:rPr>
          <w:rFonts w:hint="cs"/>
          <w:color w:val="000000" w:themeColor="text1"/>
          <w:cs/>
        </w:rPr>
        <w:t>30</w:t>
      </w:r>
      <w:r>
        <w:rPr>
          <w:color w:val="000000" w:themeColor="text1"/>
          <w:cs/>
        </w:rPr>
        <w:t xml:space="preserve"> ตุลาคม</w:t>
      </w:r>
      <w:r w:rsidRPr="00F900E7">
        <w:rPr>
          <w:color w:val="000000" w:themeColor="text1"/>
          <w:cs/>
        </w:rPr>
        <w:t xml:space="preserve"> พ.ศ. 25</w:t>
      </w:r>
      <w:r w:rsidRPr="00F900E7">
        <w:rPr>
          <w:color w:val="000000" w:themeColor="text1"/>
        </w:rPr>
        <w:t>6</w:t>
      </w:r>
      <w:r>
        <w:rPr>
          <w:rFonts w:hint="cs"/>
          <w:color w:val="000000" w:themeColor="text1"/>
          <w:cs/>
        </w:rPr>
        <w:t>3</w:t>
      </w:r>
      <w:r w:rsidRPr="00F900E7">
        <w:rPr>
          <w:color w:val="000000" w:themeColor="text1"/>
          <w:cs/>
        </w:rPr>
        <w:t xml:space="preserve"> รวมทั้งสิ้นเป็นระยะเวลา 4 เดือน จำนวน 16 สัปดาห์</w:t>
      </w:r>
    </w:p>
    <w:p w:rsidR="001C2674" w:rsidRPr="007E1467" w:rsidRDefault="003F54BB" w:rsidP="00991A87">
      <w:pPr>
        <w:pStyle w:val="Heading2"/>
      </w:pPr>
      <w:bookmarkStart w:id="87" w:name="_Toc420265805"/>
      <w:bookmarkStart w:id="88" w:name="_Toc54835767"/>
      <w:r w:rsidRPr="007E1467">
        <w:rPr>
          <w:cs/>
        </w:rPr>
        <w:t>ปัญหาหรือความจำเป็นใน</w:t>
      </w:r>
      <w:r w:rsidR="003D63AD" w:rsidRPr="007E1467">
        <w:rPr>
          <w:cs/>
        </w:rPr>
        <w:t>การปฏิบัติงาน</w:t>
      </w:r>
      <w:r w:rsidRPr="007E1467">
        <w:rPr>
          <w:cs/>
        </w:rPr>
        <w:t>สหกิจศึกษา</w:t>
      </w:r>
      <w:bookmarkEnd w:id="87"/>
      <w:bookmarkEnd w:id="88"/>
    </w:p>
    <w:p w:rsidR="00585DB0" w:rsidRPr="00585DB0" w:rsidRDefault="00585DB0" w:rsidP="00585DB0">
      <w:pPr>
        <w:spacing w:after="0" w:line="240" w:lineRule="auto"/>
        <w:ind w:firstLine="720"/>
      </w:pPr>
      <w:r w:rsidRPr="00585DB0">
        <w:rPr>
          <w:cs/>
        </w:rPr>
        <w:t xml:space="preserve"> ความเป็นอยู่ของมนุษย์ในปัจจุบัน เทคโนโลยีได้เข้ามามีบทบาทในชีวิต จนเปรียบเสมือนเป็นปัจจัยที่ 5 ของมนุษย์ อีกทั้งยังก่อให้เกิดความเปลี่ยนแปลงอย่างมาก ไม่ว่าจะเป็นด้านการใช้ชีวิตประจำวัน ซึ่งการนำเทคโนโลยีเข้ามามีบทบาทในองค์กรก็เพื่อความได้เปรียบในเชิงธุรกิจ นอกจากนั้นเทคโนโลยียังอำนวยความสะดวก ทำให้การทำงานภายในองค์กรเป็นไปอย่างมีระบบ และลดการใช้ทรัพยากรบางอย่างอีกด้วย</w:t>
      </w:r>
    </w:p>
    <w:p w:rsidR="00585DB0" w:rsidRPr="00585DB0" w:rsidRDefault="00585DB0" w:rsidP="00585DB0">
      <w:pPr>
        <w:spacing w:after="0" w:line="240" w:lineRule="auto"/>
        <w:ind w:firstLine="720"/>
      </w:pPr>
      <w:r w:rsidRPr="00585DB0">
        <w:rPr>
          <w:cs/>
        </w:rPr>
        <w:t>เนื่องจากในปัจจุบันการทำงานในแผนกวิศวกรรมการผลิต (</w:t>
      </w:r>
      <w:r w:rsidRPr="00585DB0">
        <w:t xml:space="preserve">Production Engisneering : PE) </w:t>
      </w:r>
      <w:r w:rsidRPr="00585DB0">
        <w:rPr>
          <w:cs/>
        </w:rPr>
        <w:t>ของบริษัท สยาม เด็นโซ่ แมนูแฟคเจอริ่ง จำกัด ในการจัดทำเอกสารเกี่ยวกับเอกสารการผลิตล้วนแล้วแต่เป็นการทำงานที่ต้องใช้กระดาษ ซึ่งส่งผลให้องค์กรเกิดการใช้ทรัพยากรกระดาษอย่างสิ้นเปลือง โดยอาจทำให้องค์กรมีค่าใช้จ่ายในการทำงานที่สูง อีกทั้งองค์กรยังเน้นการทำงานด้วยมือ (</w:t>
      </w:r>
      <w:r w:rsidRPr="00585DB0">
        <w:t xml:space="preserve">Manual) </w:t>
      </w:r>
      <w:r w:rsidRPr="00585DB0">
        <w:rPr>
          <w:cs/>
        </w:rPr>
        <w:t xml:space="preserve">ซึ่งแน่นอนว่าระบบการทำงานขององค์กรนั้นจะต้องซับซ้อน และเป็นการทำงานที่ยุ่งยาก  </w:t>
      </w:r>
      <w:r w:rsidRPr="00585DB0">
        <w:rPr>
          <w:cs/>
        </w:rPr>
        <w:lastRenderedPageBreak/>
        <w:t xml:space="preserve">ส่งผลทำให้เกิดความไม่สะดวกสบายต่อการทำงานของพนักงานในแผนก ในการทำงานบางครั้งพนักงานยังพบเจอปัญหาต่าง ๆ ดังนั้นองค์กรได้เห็นความสำคัญของปัญหาจึงได้มีการจัดตั้งส่วนงาน </w:t>
      </w:r>
      <w:r w:rsidRPr="00585DB0">
        <w:t xml:space="preserve">Human Resurce Information System (HRIS) </w:t>
      </w:r>
      <w:r w:rsidRPr="00585DB0">
        <w:rPr>
          <w:cs/>
        </w:rPr>
        <w:t>เพื่อพัฒนาระบบสารสนเทศที่ใช้ภายในองค์กรให้มีการทำงานที่สะดวกสบายมากยิ่งขึ้น โดยจะเน้นไปที่การพัฒนาระบบเพื่ออำนวยความสะดวกให้แก่แผนกวิศวกรรมการผลิต (</w:t>
      </w:r>
      <w:r w:rsidRPr="00585DB0">
        <w:t>Production Engisneering : PE)</w:t>
      </w:r>
    </w:p>
    <w:p w:rsidR="00857C79" w:rsidRPr="00585DB0" w:rsidRDefault="00585DB0" w:rsidP="00FA418B">
      <w:pPr>
        <w:spacing w:after="0" w:line="240" w:lineRule="auto"/>
        <w:ind w:firstLine="720"/>
      </w:pPr>
      <w:r w:rsidRPr="00585DB0">
        <w:rPr>
          <w:cs/>
        </w:rPr>
        <w:t>ผู้ปฏิบัติงานสหกิจศึกษาได้รับมอบหมายให้วิเคราะห์ระบบรายงานการเปลี่ยนแปลงกระบวนการทำงาน (</w:t>
      </w:r>
      <w:r w:rsidRPr="00585DB0">
        <w:t xml:space="preserve">Process Change Report : PCR)  </w:t>
      </w:r>
      <w:r w:rsidRPr="00585DB0">
        <w:rPr>
          <w:cs/>
        </w:rPr>
        <w:t>ของกระบวนการการทำงานของแผนกวิศวกรรมการผลิตภายในองค์กร โดยการทำงานแบบเดิมไม่ได้มีการนำเทคโนโลยี หรือระบบสารสนเทศเข้ามามีส่วนช่วยในการทำงาน จึงทำให้การทำงานมีความซับซ้อน และไม่เป็นระบบ ยากต่อการจัดการ อีกทั้งการทำงานแบบเดิมนั้นยังทำให้องค์กรสูญเสียทรัพยากรกระดาษจำนวนมาก ดังนั้นผู้ปฏิบัติงานสหกิจศึกษาจึงเข้ามามีส่วนร่วมในการจัดทำระบบระบบรายงานการเปลี่ยนแปลงกระบวนการทำงานเพื่อแก้ไขปัญหาที่กล่าวมาข้างต้น และเพื่อนำเทคโนโลยีมามีบทบาทต่อองค์กร</w:t>
      </w:r>
      <w:r w:rsidRPr="00585DB0">
        <w:rPr>
          <w:rFonts w:hint="cs"/>
          <w:cs/>
        </w:rPr>
        <w:t>ให้มากยิ่งขึ้น</w:t>
      </w:r>
    </w:p>
    <w:p w:rsidR="001C2674" w:rsidRPr="007E1467" w:rsidRDefault="001C2674" w:rsidP="00991A87">
      <w:pPr>
        <w:pStyle w:val="Heading2"/>
      </w:pPr>
      <w:bookmarkStart w:id="89" w:name="_Toc399842561"/>
      <w:bookmarkStart w:id="90" w:name="_Toc54835768"/>
      <w:r w:rsidRPr="007E1467">
        <w:rPr>
          <w:cs/>
        </w:rPr>
        <w:t>วัตถุประสงค์ของโครงงานสหกิจศึกษาที่ได้รับมอบหมาย</w:t>
      </w:r>
      <w:bookmarkEnd w:id="89"/>
      <w:bookmarkEnd w:id="90"/>
    </w:p>
    <w:p w:rsidR="00277D68" w:rsidRPr="007E1467" w:rsidRDefault="00277D68" w:rsidP="007C6AF4">
      <w:pPr>
        <w:pStyle w:val="ListParagraph"/>
        <w:numPr>
          <w:ilvl w:val="3"/>
          <w:numId w:val="2"/>
        </w:numPr>
        <w:tabs>
          <w:tab w:val="left" w:pos="851"/>
        </w:tabs>
        <w:spacing w:before="0" w:line="240" w:lineRule="auto"/>
        <w:ind w:left="0" w:firstLine="720"/>
        <w:rPr>
          <w:rFonts w:cs="TH SarabunPSK"/>
          <w:szCs w:val="32"/>
        </w:rPr>
      </w:pPr>
      <w:r w:rsidRPr="007E1467">
        <w:rPr>
          <w:rFonts w:cs="TH SarabunPSK"/>
          <w:szCs w:val="32"/>
          <w:cs/>
        </w:rPr>
        <w:t>เพื่อ</w:t>
      </w:r>
      <w:r>
        <w:rPr>
          <w:rFonts w:cs="TH SarabunPSK" w:hint="cs"/>
          <w:szCs w:val="32"/>
          <w:cs/>
        </w:rPr>
        <w:t>เพิ่มประสิทธิ์ภาพในการทำงานได้ยิ่งขึ้น</w:t>
      </w:r>
    </w:p>
    <w:p w:rsidR="00857C79" w:rsidRPr="007E1467" w:rsidRDefault="00857C79" w:rsidP="007C6AF4">
      <w:pPr>
        <w:pStyle w:val="ListParagraph"/>
        <w:numPr>
          <w:ilvl w:val="3"/>
          <w:numId w:val="2"/>
        </w:numPr>
        <w:tabs>
          <w:tab w:val="left" w:pos="851"/>
        </w:tabs>
        <w:spacing w:before="0" w:line="240" w:lineRule="auto"/>
        <w:ind w:left="0" w:firstLine="720"/>
        <w:rPr>
          <w:rFonts w:cs="TH SarabunPSK"/>
          <w:szCs w:val="32"/>
        </w:rPr>
      </w:pPr>
      <w:r w:rsidRPr="007E1467">
        <w:rPr>
          <w:rFonts w:cs="TH SarabunPSK"/>
          <w:szCs w:val="32"/>
          <w:cs/>
        </w:rPr>
        <w:t>เพื่อ</w:t>
      </w:r>
      <w:r w:rsidR="002248C7">
        <w:rPr>
          <w:rFonts w:cs="TH SarabunPSK" w:hint="cs"/>
          <w:szCs w:val="32"/>
          <w:cs/>
        </w:rPr>
        <w:t>ลดการใช้กระดาษที่เคยใช้ในการรายงานการเปลี่ยนการ</w:t>
      </w:r>
      <w:r w:rsidR="002248C7" w:rsidRPr="002248C7">
        <w:rPr>
          <w:rFonts w:cs="TH SarabunPSK" w:hint="cs"/>
          <w:szCs w:val="32"/>
          <w:cs/>
        </w:rPr>
        <w:t>บวนการทำงาน</w:t>
      </w:r>
    </w:p>
    <w:p w:rsidR="00857C79" w:rsidRPr="007E1467" w:rsidRDefault="00E102B1" w:rsidP="007C6AF4">
      <w:pPr>
        <w:pStyle w:val="ListParagraph"/>
        <w:numPr>
          <w:ilvl w:val="3"/>
          <w:numId w:val="2"/>
        </w:numPr>
        <w:tabs>
          <w:tab w:val="left" w:pos="851"/>
        </w:tabs>
        <w:spacing w:before="0" w:line="240" w:lineRule="auto"/>
        <w:ind w:left="0" w:firstLine="720"/>
        <w:rPr>
          <w:rFonts w:cs="TH SarabunPSK"/>
          <w:szCs w:val="32"/>
        </w:rPr>
      </w:pPr>
      <w:r w:rsidRPr="007E1467">
        <w:rPr>
          <w:rFonts w:cs="TH SarabunPSK"/>
          <w:szCs w:val="32"/>
          <w:cs/>
        </w:rPr>
        <w:t>เพื่</w:t>
      </w:r>
      <w:r w:rsidR="002C17C9" w:rsidRPr="007E1467">
        <w:rPr>
          <w:rFonts w:cs="TH SarabunPSK"/>
          <w:szCs w:val="32"/>
          <w:cs/>
        </w:rPr>
        <w:t>อ</w:t>
      </w:r>
      <w:r w:rsidR="002248C7">
        <w:rPr>
          <w:rFonts w:cs="TH SarabunPSK" w:hint="cs"/>
          <w:szCs w:val="32"/>
          <w:cs/>
        </w:rPr>
        <w:t>ลดความซับซ้อนในการจัดเก็บข้อมูลที่มีจำนวนมาก</w:t>
      </w:r>
    </w:p>
    <w:p w:rsidR="00857C79" w:rsidRPr="007E1467" w:rsidRDefault="002248C7" w:rsidP="007C6AF4">
      <w:pPr>
        <w:pStyle w:val="ListParagraph"/>
        <w:numPr>
          <w:ilvl w:val="3"/>
          <w:numId w:val="2"/>
        </w:numPr>
        <w:tabs>
          <w:tab w:val="left" w:pos="851"/>
        </w:tabs>
        <w:spacing w:before="0" w:line="240" w:lineRule="auto"/>
        <w:ind w:left="0" w:firstLine="720"/>
        <w:rPr>
          <w:rFonts w:cs="TH SarabunPSK"/>
          <w:szCs w:val="32"/>
        </w:rPr>
      </w:pPr>
      <w:bookmarkStart w:id="91" w:name="_Toc420265807"/>
      <w:r>
        <w:rPr>
          <w:rFonts w:cs="TH SarabunPSK"/>
          <w:szCs w:val="32"/>
          <w:cs/>
        </w:rPr>
        <w:t>เพื่</w:t>
      </w:r>
      <w:r>
        <w:rPr>
          <w:rFonts w:cs="TH SarabunPSK" w:hint="cs"/>
          <w:szCs w:val="32"/>
          <w:cs/>
        </w:rPr>
        <w:t>อประหยัดว่าใช้จ่ายในการจัดซื้อทรัพยากรที่ใช้ในการรายงานการเปลี่ยนการบวนการทำงาน</w:t>
      </w:r>
    </w:p>
    <w:p w:rsidR="00FD6457" w:rsidRPr="007E1467" w:rsidRDefault="00FD6457" w:rsidP="00991A87">
      <w:pPr>
        <w:pStyle w:val="Heading2"/>
      </w:pPr>
      <w:bookmarkStart w:id="92" w:name="_Toc54835769"/>
      <w:r w:rsidRPr="007E1467">
        <w:rPr>
          <w:cs/>
        </w:rPr>
        <w:t>เครื่องมือที่ใช้ในการพัฒนา</w:t>
      </w:r>
      <w:bookmarkEnd w:id="92"/>
    </w:p>
    <w:p w:rsidR="00895BB1" w:rsidRPr="00895BB1" w:rsidRDefault="00895BB1" w:rsidP="00895BB1">
      <w:pPr>
        <w:spacing w:line="240" w:lineRule="auto"/>
        <w:ind w:firstLine="720"/>
      </w:pPr>
      <w:r w:rsidRPr="00895BB1">
        <w:rPr>
          <w:cs/>
        </w:rPr>
        <w:t>ในการปฏิบัติงานสหกิจศึกษานั้น ทางองค์กรได้มีการจัดเตรียมเครื่องคอมพิวเตอร์ให้แก่ผู้ปฏิบัติงานสหกิจศึกษา โดยมีการบังคับใช้ซอฟต์แวร์ของทางองค์กรโดยเฉพาะ โดยมีรายละเอียดดังต่อไปนี้</w:t>
      </w:r>
    </w:p>
    <w:p w:rsidR="00895BB1" w:rsidRPr="00895BB1" w:rsidRDefault="00895BB1" w:rsidP="007C6AF4">
      <w:pPr>
        <w:pStyle w:val="ListParagraph"/>
        <w:numPr>
          <w:ilvl w:val="0"/>
          <w:numId w:val="14"/>
        </w:numPr>
        <w:spacing w:line="240" w:lineRule="auto"/>
      </w:pPr>
      <w:r w:rsidRPr="00895BB1">
        <w:t>phpMyAdmin</w:t>
      </w:r>
    </w:p>
    <w:p w:rsidR="00895BB1" w:rsidRPr="00895BB1" w:rsidRDefault="00895BB1" w:rsidP="00895BB1">
      <w:pPr>
        <w:spacing w:line="240" w:lineRule="auto"/>
        <w:ind w:firstLine="720"/>
      </w:pPr>
      <w:r w:rsidRPr="00895BB1">
        <w:rPr>
          <w:cs/>
        </w:rPr>
        <w:t xml:space="preserve">เป็นโปรแกรมขนาดเล็กที่ใช้ติดต่อกับ </w:t>
      </w:r>
      <w:r w:rsidRPr="00895BB1">
        <w:t xml:space="preserve">SQL Server </w:t>
      </w:r>
      <w:r w:rsidRPr="00895BB1">
        <w:rPr>
          <w:cs/>
        </w:rPr>
        <w:t xml:space="preserve">เพื่อบริหาร และจัดการฐานข้อมูล </w:t>
      </w:r>
      <w:r w:rsidRPr="00895BB1">
        <w:t xml:space="preserve">MySQL/MSSQL </w:t>
      </w:r>
      <w:r w:rsidRPr="00895BB1">
        <w:rPr>
          <w:cs/>
        </w:rPr>
        <w:t xml:space="preserve">ทั้งที่อยู่ใน </w:t>
      </w:r>
      <w:r w:rsidRPr="00895BB1">
        <w:t xml:space="preserve">Localhost </w:t>
      </w:r>
      <w:r w:rsidRPr="00895BB1">
        <w:rPr>
          <w:cs/>
        </w:rPr>
        <w:t xml:space="preserve">และ บน </w:t>
      </w:r>
      <w:r w:rsidRPr="00895BB1">
        <w:t xml:space="preserve">Web Hosting </w:t>
      </w:r>
      <w:r w:rsidRPr="00895BB1">
        <w:rPr>
          <w:cs/>
        </w:rPr>
        <w:t xml:space="preserve">สามารถ </w:t>
      </w:r>
      <w:r w:rsidRPr="00895BB1">
        <w:t xml:space="preserve">Create Table, Create View, Create Stored Procedure, Create Trigger, Create scheduled event, Run SQL queries </w:t>
      </w:r>
      <w:r w:rsidRPr="00895BB1">
        <w:rPr>
          <w:cs/>
        </w:rPr>
        <w:t>และอื่นๆ อีกมากมายใช้งานง่าย และสะดวก</w:t>
      </w:r>
    </w:p>
    <w:p w:rsidR="00895BB1" w:rsidRPr="00895BB1" w:rsidRDefault="00895BB1" w:rsidP="00895BB1">
      <w:pPr>
        <w:spacing w:line="240" w:lineRule="auto"/>
        <w:ind w:firstLine="720"/>
      </w:pPr>
      <w:r w:rsidRPr="00895BB1">
        <w:rPr>
          <w:cs/>
        </w:rPr>
        <w:lastRenderedPageBreak/>
        <w:t xml:space="preserve">ซึ่งผู้ปฏิบัติงานสหกิจศึกษาได้มีการนำ โปรแกรม </w:t>
      </w:r>
      <w:r w:rsidRPr="00895BB1">
        <w:t xml:space="preserve">HeidiSQL </w:t>
      </w:r>
      <w:r w:rsidRPr="00895BB1">
        <w:rPr>
          <w:cs/>
        </w:rPr>
        <w:t xml:space="preserve">มาช่วยในการจัดการฐานข้อมูล และเรียกดูเนื้อหาจากตาราง นอกจากงานทั่วไปแล้วนิสิตยังใช้ในการเรียกใช้คำสั่ง </w:t>
      </w:r>
      <w:r w:rsidRPr="00895BB1">
        <w:t xml:space="preserve">SQL </w:t>
      </w:r>
      <w:r w:rsidRPr="00895BB1">
        <w:rPr>
          <w:cs/>
        </w:rPr>
        <w:t>ด้วย ซึ่งจากข้อดีของโปรแกรมที่สามารถใช้งานได้ง่าย</w:t>
      </w:r>
    </w:p>
    <w:p w:rsidR="00895BB1" w:rsidRPr="00895BB1" w:rsidRDefault="00895BB1" w:rsidP="007C6AF4">
      <w:pPr>
        <w:pStyle w:val="ListParagraph"/>
        <w:numPr>
          <w:ilvl w:val="0"/>
          <w:numId w:val="14"/>
        </w:numPr>
        <w:spacing w:line="240" w:lineRule="auto"/>
      </w:pPr>
      <w:r w:rsidRPr="00895BB1">
        <w:t xml:space="preserve">Notepad++ </w:t>
      </w:r>
    </w:p>
    <w:p w:rsidR="00895BB1" w:rsidRPr="00895BB1" w:rsidRDefault="00895BB1" w:rsidP="00895BB1">
      <w:pPr>
        <w:spacing w:line="240" w:lineRule="auto"/>
        <w:ind w:firstLine="720"/>
      </w:pPr>
      <w:r w:rsidRPr="00895BB1">
        <w:rPr>
          <w:cs/>
        </w:rPr>
        <w:t xml:space="preserve"> </w:t>
      </w:r>
      <w:r w:rsidRPr="00895BB1">
        <w:t xml:space="preserve">Notepad++ </w:t>
      </w:r>
      <w:r w:rsidRPr="00895BB1">
        <w:rPr>
          <w:cs/>
        </w:rPr>
        <w:t xml:space="preserve">เป็นโปรแกรมประเภท </w:t>
      </w:r>
      <w:r w:rsidRPr="00895BB1">
        <w:t xml:space="preserve">Text Editor </w:t>
      </w:r>
      <w:r w:rsidRPr="00895BB1">
        <w:rPr>
          <w:cs/>
        </w:rPr>
        <w:t xml:space="preserve">ซึ่งจะเป็นซอฟแวร์ประเภท </w:t>
      </w:r>
      <w:r w:rsidRPr="00895BB1">
        <w:t xml:space="preserve">Open Source </w:t>
      </w:r>
      <w:r w:rsidRPr="00895BB1">
        <w:rPr>
          <w:cs/>
        </w:rPr>
        <w:t xml:space="preserve">สามารถนำไปใช้งานได้ฟรี หรือจะนำ </w:t>
      </w:r>
      <w:r w:rsidRPr="00895BB1">
        <w:t xml:space="preserve">source code </w:t>
      </w:r>
      <w:r w:rsidRPr="00895BB1">
        <w:rPr>
          <w:cs/>
        </w:rPr>
        <w:t xml:space="preserve">ไปพัฒนาต่อ โปรแกรม </w:t>
      </w:r>
      <w:r w:rsidRPr="00895BB1">
        <w:t xml:space="preserve">Notepad++ </w:t>
      </w:r>
      <w:r w:rsidRPr="00895BB1">
        <w:rPr>
          <w:cs/>
        </w:rPr>
        <w:t xml:space="preserve">ยังเป็นโปรแกรมสำหรับการเปิด สร้าง และแก้ไข </w:t>
      </w:r>
      <w:r w:rsidRPr="00895BB1">
        <w:t xml:space="preserve">source code </w:t>
      </w:r>
      <w:r w:rsidRPr="00895BB1">
        <w:rPr>
          <w:cs/>
        </w:rPr>
        <w:t xml:space="preserve">สำหรับนักพัฒนาโปรแกรม โดย </w:t>
      </w:r>
      <w:r w:rsidRPr="00895BB1">
        <w:t xml:space="preserve">Notepad++ </w:t>
      </w:r>
      <w:r w:rsidRPr="00895BB1">
        <w:rPr>
          <w:cs/>
        </w:rPr>
        <w:t xml:space="preserve">ถูกสร้างขึ้นมาให้ใช้งานแทน </w:t>
      </w:r>
      <w:r w:rsidRPr="00895BB1">
        <w:t xml:space="preserve">Notepad </w:t>
      </w:r>
      <w:r w:rsidRPr="00895BB1">
        <w:rPr>
          <w:cs/>
        </w:rPr>
        <w:t xml:space="preserve">รองรับการทำงานบนระบบปฏิบัติการ </w:t>
      </w:r>
      <w:r w:rsidRPr="00895BB1">
        <w:t xml:space="preserve">MS Windows </w:t>
      </w:r>
      <w:r w:rsidRPr="00895BB1">
        <w:rPr>
          <w:cs/>
        </w:rPr>
        <w:t xml:space="preserve">โดยการใช้งานเป็นไปตาม </w:t>
      </w:r>
      <w:r w:rsidRPr="00895BB1">
        <w:t xml:space="preserve">GPL License </w:t>
      </w:r>
    </w:p>
    <w:p w:rsidR="00895BB1" w:rsidRPr="00895BB1" w:rsidRDefault="00895BB1" w:rsidP="00895BB1">
      <w:pPr>
        <w:spacing w:line="240" w:lineRule="auto"/>
        <w:ind w:firstLine="720"/>
      </w:pPr>
      <w:r w:rsidRPr="00895BB1">
        <w:rPr>
          <w:cs/>
        </w:rPr>
        <w:t xml:space="preserve">อีกทั้ง </w:t>
      </w:r>
      <w:r w:rsidRPr="00895BB1">
        <w:t xml:space="preserve">Notepad++ </w:t>
      </w:r>
      <w:r w:rsidRPr="00895BB1">
        <w:rPr>
          <w:cs/>
        </w:rPr>
        <w:t>ยังเป็นซอฟต์แวร์ที่ผู้ปฏิบัติงานสหกิจศึกษาคุ้นเคย จึงทำให้ผู้ปฎิบัติงานสหกิจเลือกใช้งานได้โดยไม่มีปัญหา หรือข้อผิดพลาด ซึ่งให้โปรแกรมมีความสามารถสูง</w:t>
      </w:r>
    </w:p>
    <w:p w:rsidR="00895BB1" w:rsidRPr="00895BB1" w:rsidRDefault="00895BB1" w:rsidP="007C6AF4">
      <w:pPr>
        <w:pStyle w:val="ListParagraph"/>
        <w:numPr>
          <w:ilvl w:val="0"/>
          <w:numId w:val="14"/>
        </w:numPr>
        <w:spacing w:line="240" w:lineRule="auto"/>
      </w:pPr>
      <w:r w:rsidRPr="00895BB1">
        <w:t>Microsoft Word</w:t>
      </w:r>
    </w:p>
    <w:p w:rsidR="00895BB1" w:rsidRPr="00895BB1" w:rsidRDefault="00895BB1" w:rsidP="00895BB1">
      <w:pPr>
        <w:spacing w:line="240" w:lineRule="auto"/>
        <w:ind w:firstLine="720"/>
      </w:pPr>
      <w:r w:rsidRPr="00895BB1">
        <w:rPr>
          <w:cs/>
        </w:rPr>
        <w:t xml:space="preserve">เป็นเครื่องมือที่ผู้ใช้บริการทั่วโลกให้การยอมรับ อีกทั้งยังเป็นโปรแกรมประเภท </w:t>
      </w:r>
      <w:r w:rsidRPr="00895BB1">
        <w:t>word</w:t>
      </w:r>
    </w:p>
    <w:p w:rsidR="00895BB1" w:rsidRPr="00895BB1" w:rsidRDefault="00895BB1" w:rsidP="00895BB1">
      <w:pPr>
        <w:spacing w:line="240" w:lineRule="auto"/>
        <w:ind w:firstLine="720"/>
      </w:pPr>
      <w:r w:rsidRPr="00895BB1">
        <w:t xml:space="preserve">processor </w:t>
      </w:r>
      <w:r w:rsidRPr="00895BB1">
        <w:rPr>
          <w:cs/>
        </w:rPr>
        <w:t xml:space="preserve">ที่ใช้เหมาะสำหรับการพิมพ์รายงาน พิมพ์จดหมาย หรือจะใช้สำหรับแต่งนิยาย เป็นหนึ่งในโปรแกรม </w:t>
      </w:r>
      <w:r w:rsidRPr="00895BB1">
        <w:t xml:space="preserve">Microsoft Office </w:t>
      </w:r>
      <w:r w:rsidRPr="00895BB1">
        <w:rPr>
          <w:cs/>
        </w:rPr>
        <w:t xml:space="preserve">ซึ่งมีพัฒนาการอย่างต่อเนื่อง หลากหลายเวอร์ชัน แต่อย่างไรก็ตาม </w:t>
      </w:r>
    </w:p>
    <w:p w:rsidR="00895BB1" w:rsidRPr="00895BB1" w:rsidRDefault="00895BB1" w:rsidP="00895BB1">
      <w:pPr>
        <w:spacing w:line="240" w:lineRule="auto"/>
        <w:ind w:firstLine="720"/>
      </w:pPr>
      <w:r w:rsidRPr="00895BB1">
        <w:rPr>
          <w:cs/>
        </w:rPr>
        <w:t xml:space="preserve">โดยหลักการหากมีการศึกษา </w:t>
      </w:r>
      <w:r w:rsidRPr="00895BB1">
        <w:t xml:space="preserve">Microsoft Word </w:t>
      </w:r>
      <w:r w:rsidRPr="00895BB1">
        <w:rPr>
          <w:cs/>
        </w:rPr>
        <w:t>เวอร์ชันใดเวอร์ชันหนึ่ง ก็จะทำให้สามารถเรียนรู้</w:t>
      </w:r>
    </w:p>
    <w:p w:rsidR="00895BB1" w:rsidRPr="00895BB1" w:rsidRDefault="00895BB1" w:rsidP="00895BB1">
      <w:pPr>
        <w:spacing w:line="240" w:lineRule="auto"/>
        <w:ind w:firstLine="720"/>
      </w:pPr>
      <w:r w:rsidRPr="00895BB1">
        <w:rPr>
          <w:cs/>
        </w:rPr>
        <w:t>เวอร์ชันอื่น ๆ ได้โดยง่าย เพราะส่วนใหญ่เวอร์ชันใหม่ ๆ ก็จะการเปลี่ยนแปลงในลักษณะเพิ่มเติมเสีย</w:t>
      </w:r>
    </w:p>
    <w:p w:rsidR="00895BB1" w:rsidRPr="00895BB1" w:rsidRDefault="00895BB1" w:rsidP="00895BB1">
      <w:pPr>
        <w:spacing w:line="240" w:lineRule="auto"/>
        <w:ind w:firstLine="720"/>
      </w:pPr>
      <w:r w:rsidRPr="00895BB1">
        <w:rPr>
          <w:cs/>
        </w:rPr>
        <w:t>มากกว่าการลบออกไป มีการใช้งานอย่างแพร่หลาย</w:t>
      </w:r>
    </w:p>
    <w:p w:rsidR="00895BB1" w:rsidRPr="00895BB1" w:rsidRDefault="00895BB1" w:rsidP="00895BB1">
      <w:pPr>
        <w:spacing w:line="240" w:lineRule="auto"/>
        <w:ind w:firstLine="720"/>
      </w:pPr>
      <w:r w:rsidRPr="00895BB1">
        <w:rPr>
          <w:cs/>
        </w:rPr>
        <w:t xml:space="preserve">ผู้ปฏิบัติงานสหกิจศึกษาได้มีการนำ </w:t>
      </w:r>
      <w:r w:rsidRPr="00895BB1">
        <w:t xml:space="preserve">Microsoft Word </w:t>
      </w:r>
      <w:r w:rsidRPr="00895BB1">
        <w:rPr>
          <w:cs/>
        </w:rPr>
        <w:t xml:space="preserve">มาใช้ในการจัดทำเอกสารต่าง ๆ </w:t>
      </w:r>
    </w:p>
    <w:p w:rsidR="00895BB1" w:rsidRPr="00895BB1" w:rsidRDefault="00895BB1" w:rsidP="00895BB1">
      <w:pPr>
        <w:spacing w:line="240" w:lineRule="auto"/>
        <w:ind w:firstLine="720"/>
      </w:pPr>
      <w:r w:rsidRPr="00895BB1">
        <w:rPr>
          <w:cs/>
        </w:rPr>
        <w:t xml:space="preserve">ไม่ว่าจะเป็นเอกสารยืนยันความต้องการ เอกสารสรุปการประชุม เนื่องด้วย </w:t>
      </w:r>
      <w:r w:rsidRPr="00895BB1">
        <w:t xml:space="preserve">Microsoft Word </w:t>
      </w:r>
      <w:r w:rsidRPr="00895BB1">
        <w:rPr>
          <w:cs/>
        </w:rPr>
        <w:t>เป็น</w:t>
      </w:r>
    </w:p>
    <w:p w:rsidR="00895BB1" w:rsidRPr="00895BB1" w:rsidRDefault="00895BB1" w:rsidP="00895BB1">
      <w:pPr>
        <w:spacing w:line="240" w:lineRule="auto"/>
        <w:ind w:firstLine="720"/>
      </w:pPr>
      <w:r w:rsidRPr="00895BB1">
        <w:rPr>
          <w:cs/>
        </w:rPr>
        <w:t>ซอฟต์แวร์ที่ใช้งานง่าย และผู้ปฏิบัติงานสหกิจศึกษาถนัดจึงเลือกเครื่องมือนี้มาช่วยในการอำนวยความสะดวก</w:t>
      </w:r>
    </w:p>
    <w:p w:rsidR="00895BB1" w:rsidRPr="00895BB1" w:rsidRDefault="00895BB1" w:rsidP="00895BB1">
      <w:pPr>
        <w:spacing w:line="240" w:lineRule="auto"/>
        <w:ind w:firstLine="720"/>
      </w:pPr>
    </w:p>
    <w:p w:rsidR="00895BB1" w:rsidRPr="00895BB1" w:rsidRDefault="00895BB1" w:rsidP="007C6AF4">
      <w:pPr>
        <w:pStyle w:val="ListParagraph"/>
        <w:numPr>
          <w:ilvl w:val="0"/>
          <w:numId w:val="14"/>
        </w:numPr>
        <w:spacing w:line="240" w:lineRule="auto"/>
      </w:pPr>
      <w:r w:rsidRPr="00895BB1">
        <w:lastRenderedPageBreak/>
        <w:t>Microsoft Powerpoint</w:t>
      </w:r>
    </w:p>
    <w:p w:rsidR="00895BB1" w:rsidRPr="00895BB1" w:rsidRDefault="00895BB1" w:rsidP="00895BB1">
      <w:pPr>
        <w:spacing w:line="240" w:lineRule="auto"/>
        <w:ind w:firstLine="720"/>
      </w:pPr>
      <w:r w:rsidRPr="00895BB1">
        <w:rPr>
          <w:cs/>
        </w:rPr>
        <w:t xml:space="preserve">เป็นโปรแกรมที่ช่วยในการจัดทำสไลด์เพื่อนำไปเสนอ หรือฉายให้บุคคลทั่วไปได้ ซึ่งในปัจจุบัน โปรแกรม </w:t>
      </w:r>
      <w:r w:rsidRPr="00895BB1">
        <w:t xml:space="preserve">PowerPoint </w:t>
      </w:r>
      <w:r w:rsidRPr="00895BB1">
        <w:rPr>
          <w:cs/>
        </w:rPr>
        <w:t xml:space="preserve">ได้เข้ามามีบทบาทกับการนำเสนอเป็นอย่างมากไม่ว่าจะใช้นำเสนองาน การประชุมสัมมนา จุดเด่นของโปรแกรม </w:t>
      </w:r>
      <w:r w:rsidRPr="00895BB1">
        <w:t xml:space="preserve">PowerPoint </w:t>
      </w:r>
      <w:r w:rsidRPr="00895BB1">
        <w:rPr>
          <w:cs/>
        </w:rPr>
        <w:t xml:space="preserve">ก็คือสามารถสร้างงานที่จะนำเสนอได้อย่างง่ายดาย สามารถใส่ภาพ เสียง ตลอดจนภาพเคลื่อนไหวในลักษณะวิดีโอลงในสไลด์ จึงเป็นสื่อที่ นำเสนอข้อมูลได้แบบมัลติมีเดีย ท าให้งานน าเสนอด้วย โปรแกรม </w:t>
      </w:r>
      <w:r w:rsidRPr="00895BB1">
        <w:t xml:space="preserve">Microsoft PowerPoint </w:t>
      </w:r>
      <w:r w:rsidRPr="00895BB1">
        <w:rPr>
          <w:cs/>
        </w:rPr>
        <w:t>มีความน่าสนใจมากยิ่งขึ้น</w:t>
      </w:r>
    </w:p>
    <w:p w:rsidR="002C17C9" w:rsidRPr="007E1467" w:rsidRDefault="00895BB1" w:rsidP="00895BB1">
      <w:pPr>
        <w:spacing w:line="240" w:lineRule="auto"/>
        <w:ind w:firstLine="720"/>
      </w:pPr>
      <w:r w:rsidRPr="00895BB1">
        <w:rPr>
          <w:cs/>
        </w:rPr>
        <w:t xml:space="preserve">จากประโยชน์ของ </w:t>
      </w:r>
      <w:r w:rsidRPr="00895BB1">
        <w:t xml:space="preserve">Microsoft Powerpoint </w:t>
      </w:r>
      <w:r w:rsidRPr="00895BB1">
        <w:rPr>
          <w:cs/>
        </w:rPr>
        <w:t>นิสิตจึงนำเครื่องมือนี้มาช่วยในการจัดทำเอกสารเพื่อนำเสนอผู้ใช้งาน ด้วยตัวซอฟต์</w:t>
      </w:r>
      <w:r w:rsidR="000C26CB">
        <w:rPr>
          <w:cs/>
        </w:rPr>
        <w:t>แวร์ที่มีลูกเล่นมากมายหลายอย่าง</w:t>
      </w:r>
      <w:r w:rsidRPr="00895BB1">
        <w:rPr>
          <w:cs/>
        </w:rPr>
        <w:t>จึงทำให้ผู้ปฏิบัติงานสหกิจศึกษานำมาช่วยให้การนำเสนอมีลูกเล่น และสามารถเข้าใจได้ง่ายขึ้น</w:t>
      </w:r>
      <w:r w:rsidR="00AA215D" w:rsidRPr="00AA215D">
        <w:rPr>
          <w:color w:val="FF0000"/>
          <w:cs/>
        </w:rPr>
        <w:t xml:space="preserve"> </w:t>
      </w:r>
    </w:p>
    <w:p w:rsidR="00CF1698" w:rsidRPr="00CF1698" w:rsidRDefault="000F144E" w:rsidP="00CF1698">
      <w:pPr>
        <w:pStyle w:val="Heading2"/>
      </w:pPr>
      <w:bookmarkStart w:id="93" w:name="_Toc54835770"/>
      <w:r w:rsidRPr="007E1467">
        <w:rPr>
          <w:cs/>
        </w:rPr>
        <w:t>ขอบเขตของงานสหกิจ</w:t>
      </w:r>
      <w:r w:rsidR="00D0744A" w:rsidRPr="007E1467">
        <w:rPr>
          <w:cs/>
        </w:rPr>
        <w:t>ศึกษา</w:t>
      </w:r>
      <w:r w:rsidRPr="007E1467">
        <w:rPr>
          <w:cs/>
        </w:rPr>
        <w:t>และข้อจำกัดของปัญหา</w:t>
      </w:r>
      <w:bookmarkEnd w:id="91"/>
      <w:bookmarkEnd w:id="93"/>
    </w:p>
    <w:p w:rsidR="00E3733C" w:rsidRPr="00E3733C" w:rsidRDefault="00E3733C" w:rsidP="009D50A8">
      <w:pPr>
        <w:spacing w:line="240" w:lineRule="auto"/>
        <w:ind w:firstLine="720"/>
      </w:pPr>
      <w:r w:rsidRPr="00E3733C">
        <w:rPr>
          <w:cs/>
        </w:rPr>
        <w:t>สำหรับการปฏิบัติงานสหกิจศึกษานั้นผู้ปฏิบัติงานสหกิจศึกษาได้รับมอบหมายให้ทำ</w:t>
      </w:r>
      <w:r w:rsidR="0041281A">
        <w:rPr>
          <w:cs/>
        </w:rPr>
        <w:t xml:space="preserve">หน้าที่ในตำแหน่ง </w:t>
      </w:r>
      <w:r w:rsidR="009D50A8">
        <w:rPr>
          <w:cs/>
        </w:rPr>
        <w:t>ตําแหนงนักพัฒนาซอฟตแวร (</w:t>
      </w:r>
      <w:r w:rsidR="009D50A8">
        <w:t xml:space="preserve">Programmer) </w:t>
      </w:r>
      <w:r w:rsidR="0041281A">
        <w:rPr>
          <w:rFonts w:hint="cs"/>
          <w:cs/>
        </w:rPr>
        <w:t>โดยจะรับหน้าที่เป็นนักพัฒนา</w:t>
      </w:r>
      <w:r w:rsidR="009D50A8">
        <w:rPr>
          <w:cs/>
        </w:rPr>
        <w:t>ซอฟตแวร</w:t>
      </w:r>
      <w:r w:rsidR="0041281A">
        <w:rPr>
          <w:rFonts w:hint="cs"/>
          <w:cs/>
        </w:rPr>
        <w:t xml:space="preserve">ฝึกหัด </w:t>
      </w:r>
      <w:r w:rsidR="0041281A" w:rsidRPr="0041281A">
        <w:t xml:space="preserve">(Junior </w:t>
      </w:r>
      <w:r w:rsidR="0041281A" w:rsidRPr="00E3733C">
        <w:t xml:space="preserve">Programmer </w:t>
      </w:r>
      <w:r w:rsidR="0041281A">
        <w:t>:JP</w:t>
      </w:r>
      <w:r w:rsidR="0041281A" w:rsidRPr="0041281A">
        <w:t xml:space="preserve">) </w:t>
      </w:r>
      <w:r w:rsidR="0041281A">
        <w:rPr>
          <w:rFonts w:hint="cs"/>
          <w:cs/>
        </w:rPr>
        <w:t xml:space="preserve">และเป็นผู้ติดตามงานต่างๆตลอดทั้งโครงการ </w:t>
      </w:r>
      <w:r w:rsidR="0041281A">
        <w:rPr>
          <w:cs/>
        </w:rPr>
        <w:t>โดย</w:t>
      </w:r>
      <w:r w:rsidR="0041281A">
        <w:rPr>
          <w:rFonts w:hint="cs"/>
          <w:cs/>
        </w:rPr>
        <w:t>ระบบที่</w:t>
      </w:r>
      <w:r w:rsidR="0041281A">
        <w:rPr>
          <w:cs/>
        </w:rPr>
        <w:t>ผู้ปฎิบัติงานสหกิจศึกษาได้รับผิดชอบ</w:t>
      </w:r>
      <w:r w:rsidRPr="00E3733C">
        <w:rPr>
          <w:cs/>
        </w:rPr>
        <w:t>ขอบเขตงานที่ได้รับผิดชอบนั้นประกอบไปด้วย การรับความต้องการจากผู้ใช้ การเก็บรวบรวมความต้องการ</w:t>
      </w:r>
      <w:r w:rsidR="000A65F4">
        <w:rPr>
          <w:rFonts w:hint="cs"/>
          <w:cs/>
        </w:rPr>
        <w:t>ที่จะนำมานำเนิน</w:t>
      </w:r>
      <w:r w:rsidRPr="00E3733C">
        <w:rPr>
          <w:cs/>
        </w:rPr>
        <w:t>การวิเคราะห์</w:t>
      </w:r>
      <w:r w:rsidR="00A1000E">
        <w:rPr>
          <w:rFonts w:hint="cs"/>
          <w:cs/>
        </w:rPr>
        <w:t>ออกแบบเกี่ยวกับ</w:t>
      </w:r>
      <w:r w:rsidRPr="00E3733C">
        <w:rPr>
          <w:cs/>
        </w:rPr>
        <w:t>ความต้องการที่ได้มาจากผู้ใช้</w:t>
      </w:r>
      <w:r w:rsidR="00A1000E">
        <w:rPr>
          <w:rFonts w:hint="cs"/>
          <w:cs/>
        </w:rPr>
        <w:t>ในหลายๆฝ่าย</w:t>
      </w:r>
      <w:r w:rsidRPr="00E3733C">
        <w:rPr>
          <w:cs/>
        </w:rPr>
        <w:t>ตลอดจนการจัดทำเอกสารการออกแบบ และจัดทำเอกสารยืนยันความต้องการเพื่อให้ผู้ใช้ตรวจสอบความต้องการว</w:t>
      </w:r>
      <w:r w:rsidR="00A1000E">
        <w:rPr>
          <w:cs/>
        </w:rPr>
        <w:t>่าถูกต้อง และ</w:t>
      </w:r>
      <w:r w:rsidR="00A1000E">
        <w:rPr>
          <w:rFonts w:hint="cs"/>
          <w:cs/>
        </w:rPr>
        <w:t>เพื่อให้</w:t>
      </w:r>
      <w:r w:rsidR="00A1000E">
        <w:rPr>
          <w:cs/>
        </w:rPr>
        <w:t>เข้าใจตรงกัน</w:t>
      </w:r>
      <w:r w:rsidRPr="00E3733C">
        <w:rPr>
          <w:cs/>
        </w:rPr>
        <w:t xml:space="preserve"> </w:t>
      </w:r>
    </w:p>
    <w:p w:rsidR="009F4123" w:rsidRDefault="00E3733C" w:rsidP="00ED5577">
      <w:pPr>
        <w:spacing w:line="240" w:lineRule="auto"/>
        <w:ind w:firstLine="720"/>
      </w:pPr>
      <w:r w:rsidRPr="00E3733C">
        <w:rPr>
          <w:cs/>
        </w:rPr>
        <w:t>ผู้ปฏิบัติงานสหกิจศึกษาได้รับมอบหมายให้เป็นส่วนหนึ่งในทีมพัฒนาซอฟต์แวร์โดย</w:t>
      </w:r>
      <w:r w:rsidR="0041281A">
        <w:rPr>
          <w:rFonts w:hint="cs"/>
          <w:cs/>
        </w:rPr>
        <w:t>ได้รับหน้าที่</w:t>
      </w:r>
      <w:r w:rsidRPr="00E3733C">
        <w:rPr>
          <w:cs/>
        </w:rPr>
        <w:t xml:space="preserve">ที่ผู้ปฏิบัติงานสหกิจศึกษาได้รับผิดชอบนั้น คือ </w:t>
      </w:r>
      <w:r w:rsidR="00A02C74" w:rsidRPr="00A02C74">
        <w:rPr>
          <w:cs/>
        </w:rPr>
        <w:t>ผูปฏิบัติงานไดรับมอบหมายใหพัฒนาเว็บแอปพลิเคชัน</w:t>
      </w:r>
      <w:r w:rsidR="00A02C74">
        <w:rPr>
          <w:rFonts w:hint="cs"/>
          <w:cs/>
        </w:rPr>
        <w:t>สำหรับการ</w:t>
      </w:r>
      <w:r w:rsidR="000A65F4" w:rsidRPr="0077010A">
        <w:rPr>
          <w:color w:val="000000" w:themeColor="text1"/>
          <w:cs/>
        </w:rPr>
        <w:t>เปลี่ยนแปลงกระบวนการทํางาน</w:t>
      </w:r>
      <w:r w:rsidR="000A65F4">
        <w:rPr>
          <w:rFonts w:hint="cs"/>
          <w:color w:val="000000" w:themeColor="text1"/>
          <w:cs/>
        </w:rPr>
        <w:t xml:space="preserve"> </w:t>
      </w:r>
      <w:r w:rsidRPr="00E3733C">
        <w:rPr>
          <w:cs/>
        </w:rPr>
        <w:t>(</w:t>
      </w:r>
      <w:r w:rsidRPr="00E3733C">
        <w:t xml:space="preserve">Process Change Report : PCR) </w:t>
      </w:r>
      <w:r w:rsidRPr="00E3733C">
        <w:rPr>
          <w:cs/>
        </w:rPr>
        <w:t>ซึ่ง</w:t>
      </w:r>
      <w:r w:rsidR="00A02C74" w:rsidRPr="00A02C74">
        <w:rPr>
          <w:cs/>
        </w:rPr>
        <w:t>เว็บแอปพลิเคชัน</w:t>
      </w:r>
      <w:r w:rsidR="00A02C74">
        <w:rPr>
          <w:rFonts w:hint="cs"/>
          <w:cs/>
        </w:rPr>
        <w:t>นี้ใช้สำหรับ</w:t>
      </w:r>
      <w:r w:rsidR="00A02C74">
        <w:rPr>
          <w:cs/>
        </w:rPr>
        <w:t>การร้องขอการการขอเปลี่ยนกระบวนการทำงานการผลิต</w:t>
      </w:r>
      <w:r w:rsidR="00A02C74">
        <w:rPr>
          <w:rFonts w:hint="cs"/>
          <w:cs/>
        </w:rPr>
        <w:t xml:space="preserve"> ซึ่งจะจัดทำขึ้นโดย</w:t>
      </w:r>
      <w:r w:rsidR="00A02C74">
        <w:rPr>
          <w:cs/>
        </w:rPr>
        <w:t>วิศวกรรม</w:t>
      </w:r>
      <w:r w:rsidRPr="00E3733C">
        <w:rPr>
          <w:cs/>
        </w:rPr>
        <w:t>ฝ่ายผลิต</w:t>
      </w:r>
      <w:r w:rsidR="00A02C74">
        <w:rPr>
          <w:rFonts w:hint="cs"/>
          <w:cs/>
        </w:rPr>
        <w:t xml:space="preserve"> </w:t>
      </w:r>
      <w:r w:rsidR="00A02C74">
        <w:t>(Production Engineering :PE)</w:t>
      </w:r>
      <w:r w:rsidR="00A02C74">
        <w:rPr>
          <w:rFonts w:hint="cs"/>
          <w:cs/>
        </w:rPr>
        <w:t xml:space="preserve"> </w:t>
      </w:r>
      <w:r w:rsidR="000C26CB">
        <w:rPr>
          <w:rFonts w:hint="cs"/>
          <w:cs/>
        </w:rPr>
        <w:t>ซึ่งได้แบ่งการพัฒนาซอฟต์แวร์ออกเป็นมอดูลย่อย ๆ ดังนี้ มอดูลจัดการแบบฟอร์ม</w:t>
      </w:r>
      <w:r w:rsidR="000C26CB">
        <w:t xml:space="preserve"> PCR</w:t>
      </w:r>
      <w:r w:rsidR="000C26CB">
        <w:rPr>
          <w:rFonts w:hint="cs"/>
          <w:cs/>
        </w:rPr>
        <w:t xml:space="preserve"> มอดูลจัดการ </w:t>
      </w:r>
      <w:r w:rsidR="000C26CB">
        <w:t xml:space="preserve">Annual Plan </w:t>
      </w:r>
      <w:r w:rsidR="000C26CB">
        <w:rPr>
          <w:rFonts w:hint="cs"/>
          <w:cs/>
        </w:rPr>
        <w:t xml:space="preserve">มอดูลจัดการกระบวนการอนุมัติ </w:t>
      </w:r>
      <w:r w:rsidR="000C26CB">
        <w:t xml:space="preserve">QA </w:t>
      </w:r>
      <w:r w:rsidR="000C26CB">
        <w:rPr>
          <w:rFonts w:hint="cs"/>
          <w:cs/>
        </w:rPr>
        <w:t xml:space="preserve">มอดูลกระบวนการอนุมัติ </w:t>
      </w:r>
      <w:r w:rsidR="000C26CB">
        <w:t>PCR</w:t>
      </w:r>
      <w:r w:rsidR="000C26CB">
        <w:rPr>
          <w:rFonts w:hint="cs"/>
          <w:cs/>
        </w:rPr>
        <w:t xml:space="preserve"> มอดูลการส่งออกเอกสาร </w:t>
      </w:r>
      <w:r w:rsidR="000C26CB">
        <w:t xml:space="preserve">PCR </w:t>
      </w:r>
      <w:r w:rsidR="000C26CB">
        <w:rPr>
          <w:rFonts w:hint="cs"/>
          <w:cs/>
        </w:rPr>
        <w:t>มอดูลอนุมัติการเข้าสู่ระบบ</w:t>
      </w:r>
    </w:p>
    <w:p w:rsidR="001C2674" w:rsidRPr="000C26CB" w:rsidRDefault="009F4123" w:rsidP="009F4123">
      <w:pPr>
        <w:spacing w:line="240" w:lineRule="auto"/>
      </w:pPr>
      <w:r>
        <w:rPr>
          <w:rFonts w:hint="cs"/>
          <w:cs/>
        </w:rPr>
        <w:t>มอดูลจัดการผู้ใช้งาน เป็นต้น</w:t>
      </w:r>
      <w:r w:rsidR="000C26CB">
        <w:t xml:space="preserve"> </w:t>
      </w:r>
    </w:p>
    <w:p w:rsidR="001C2674" w:rsidRPr="007E1467" w:rsidRDefault="0041281A" w:rsidP="00D80ADC">
      <w:pPr>
        <w:pStyle w:val="Heading3"/>
        <w:rPr>
          <w:ins w:id="94" w:author="Pahommie" w:date="2014-11-07T11:11:00Z"/>
        </w:rPr>
      </w:pPr>
      <w:r>
        <w:rPr>
          <w:rFonts w:hint="cs"/>
          <w:cs/>
        </w:rPr>
        <w:lastRenderedPageBreak/>
        <w:t xml:space="preserve"> </w:t>
      </w:r>
      <w:bookmarkStart w:id="95" w:name="_Toc54835771"/>
      <w:r w:rsidRPr="0041281A">
        <w:rPr>
          <w:cs/>
        </w:rPr>
        <w:t>ระบบเปลี่ยนแปลงกระบวนการทํางาน</w:t>
      </w:r>
      <w:r w:rsidR="009F4123" w:rsidRPr="009F4123">
        <w:rPr>
          <w:cs/>
        </w:rPr>
        <w:t xml:space="preserve"> (</w:t>
      </w:r>
      <w:r w:rsidR="009F4123" w:rsidRPr="009F4123">
        <w:t>Process Change Report : PCR)</w:t>
      </w:r>
      <w:bookmarkEnd w:id="95"/>
    </w:p>
    <w:p w:rsidR="00472D1B" w:rsidRDefault="00716322" w:rsidP="00716322">
      <w:pPr>
        <w:spacing w:after="0" w:line="240" w:lineRule="auto"/>
        <w:ind w:firstLine="709"/>
      </w:pPr>
      <w:r w:rsidRPr="00716322">
        <w:rPr>
          <w:cs/>
        </w:rPr>
        <w:t>ระบบนี้เป็นระบบที่ผู้ปฏิบัติงานสหกิจศึกษา</w:t>
      </w:r>
      <w:r w:rsidRPr="00716322">
        <w:rPr>
          <w:rFonts w:hint="cs"/>
          <w:cs/>
        </w:rPr>
        <w:t xml:space="preserve"> </w:t>
      </w:r>
      <w:r w:rsidRPr="00716322">
        <w:rPr>
          <w:cs/>
        </w:rPr>
        <w:t>และทีมพัฒนาได้จัดทำเพื่อ</w:t>
      </w:r>
      <w:r>
        <w:rPr>
          <w:rFonts w:hint="cs"/>
          <w:cs/>
        </w:rPr>
        <w:t xml:space="preserve">ใช้ในการเปลี่ยนแปลงกระบวนการทำงานของภายในองค์กร โดยจะช่วยให้การทำงานมีความยุ่งยากซับซ้อนน้อยลง </w:t>
      </w:r>
      <w:r>
        <w:rPr>
          <w:cs/>
        </w:rPr>
        <w:t>นอกจากนั้นยังสามารถช่วยให้องค์กรมีการใช้ทรัพยากรกระดาษลดลง ซึ่งการพัฒนาระบบนั้นผู้ปฏิบัติงานสหกิจศึกษาจำเป็นต้องศึกษาการทำงานแบบเดิมของการประเมินภายในองค์กรเพื่อช่วยในการส่งเสริม</w:t>
      </w:r>
      <w:r w:rsidR="00472D1B">
        <w:rPr>
          <w:rFonts w:hint="cs"/>
          <w:cs/>
        </w:rPr>
        <w:t>การ</w:t>
      </w:r>
      <w:r w:rsidR="00472D1B" w:rsidRPr="0077010A">
        <w:rPr>
          <w:color w:val="000000" w:themeColor="text1"/>
          <w:cs/>
        </w:rPr>
        <w:t>เปลี่ยนแปลงกระบวนการทํางาน</w:t>
      </w:r>
      <w:r w:rsidR="00472D1B">
        <w:rPr>
          <w:rFonts w:hint="cs"/>
          <w:cs/>
        </w:rPr>
        <w:t xml:space="preserve"> </w:t>
      </w:r>
      <w:r w:rsidR="00472D1B" w:rsidRPr="00472D1B">
        <w:rPr>
          <w:cs/>
        </w:rPr>
        <w:t>ทักษะการคิดวิเคราะห์ และเพื่อให้ได้มาซึ่งข้อมูลต่าง ๆ</w:t>
      </w:r>
    </w:p>
    <w:p w:rsidR="00D16121" w:rsidRDefault="00472D1B" w:rsidP="00472D1B">
      <w:pPr>
        <w:spacing w:after="0" w:line="240" w:lineRule="auto"/>
        <w:ind w:firstLine="709"/>
        <w:rPr>
          <w:color w:val="000000" w:themeColor="text1"/>
        </w:rPr>
      </w:pPr>
      <w:r>
        <w:rPr>
          <w:cs/>
        </w:rPr>
        <w:t>ดังนั้น เพื่อให้การดำเนินงานเป็นไปตามวัตถุประสงค์ และเป้าหมายของการปฏิบัติงานสหกิจศึกษานั้น ผู้ปฏิบัติงานสหกิจศึกษาจึงจำเป็นต้องศึกษาระบบ</w:t>
      </w:r>
      <w:r w:rsidR="0079116F">
        <w:rPr>
          <w:rFonts w:hint="cs"/>
          <w:cs/>
        </w:rPr>
        <w:t>การ</w:t>
      </w:r>
      <w:r w:rsidR="0079116F" w:rsidRPr="0077010A">
        <w:rPr>
          <w:color w:val="000000" w:themeColor="text1"/>
          <w:cs/>
        </w:rPr>
        <w:t>เปลี่ยนแปลงกระบวนการทํางาน</w:t>
      </w:r>
      <w:r w:rsidR="0079116F">
        <w:rPr>
          <w:rFonts w:hint="cs"/>
          <w:color w:val="000000" w:themeColor="text1"/>
          <w:cs/>
        </w:rPr>
        <w:t xml:space="preserve"> </w:t>
      </w:r>
      <w:r w:rsidR="0079116F">
        <w:rPr>
          <w:cs/>
        </w:rPr>
        <w:t>โดยเริ่มจากจากวิเคราะห์ผู้ที่ใช้งานระบบ โดย</w:t>
      </w:r>
      <w:r w:rsidR="0079116F">
        <w:rPr>
          <w:rFonts w:hint="cs"/>
          <w:cs/>
        </w:rPr>
        <w:t>ผู้ใช้</w:t>
      </w:r>
      <w:r w:rsidR="0079116F">
        <w:rPr>
          <w:cs/>
        </w:rPr>
        <w:t>ระบบ</w:t>
      </w:r>
      <w:r w:rsidR="0079116F">
        <w:rPr>
          <w:rFonts w:hint="cs"/>
          <w:cs/>
        </w:rPr>
        <w:t>การ</w:t>
      </w:r>
      <w:r w:rsidR="0079116F" w:rsidRPr="0077010A">
        <w:rPr>
          <w:color w:val="000000" w:themeColor="text1"/>
          <w:cs/>
        </w:rPr>
        <w:t>เปลี่ยนแปลงกระบวนการทํางาน</w:t>
      </w:r>
      <w:r w:rsidR="0079116F">
        <w:rPr>
          <w:rFonts w:hint="cs"/>
          <w:color w:val="000000" w:themeColor="text1"/>
          <w:cs/>
        </w:rPr>
        <w:t>นั้</w:t>
      </w:r>
      <w:r w:rsidR="0072603E">
        <w:rPr>
          <w:rFonts w:hint="cs"/>
          <w:color w:val="000000" w:themeColor="text1"/>
          <w:cs/>
        </w:rPr>
        <w:t>น</w:t>
      </w:r>
      <w:r w:rsidR="0079116F">
        <w:rPr>
          <w:rFonts w:hint="cs"/>
          <w:color w:val="000000" w:themeColor="text1"/>
          <w:cs/>
        </w:rPr>
        <w:t>จะเป็นพนักงานภายในองค์กร ซึ่งจะแบ่งออกเป็นดังนี้</w:t>
      </w:r>
    </w:p>
    <w:p w:rsidR="001B3B42" w:rsidRDefault="00D16121" w:rsidP="00472D1B">
      <w:pPr>
        <w:spacing w:after="0" w:line="240" w:lineRule="auto"/>
        <w:ind w:firstLine="709"/>
        <w:rPr>
          <w:color w:val="000000" w:themeColor="text1"/>
        </w:rPr>
      </w:pPr>
      <w:r>
        <w:rPr>
          <w:rFonts w:hint="cs"/>
          <w:color w:val="000000" w:themeColor="text1"/>
          <w:cs/>
        </w:rPr>
        <w:t>1</w:t>
      </w:r>
      <w:r>
        <w:rPr>
          <w:color w:val="000000" w:themeColor="text1"/>
        </w:rPr>
        <w:t xml:space="preserve">)  </w:t>
      </w:r>
      <w:r w:rsidR="00CD55D7">
        <w:rPr>
          <w:rFonts w:hint="cs"/>
          <w:color w:val="000000" w:themeColor="text1"/>
          <w:cs/>
        </w:rPr>
        <w:t xml:space="preserve">ผู้ต้องการสร้างแบบฟอร์ม </w:t>
      </w:r>
      <w:r>
        <w:rPr>
          <w:color w:val="000000" w:themeColor="text1"/>
        </w:rPr>
        <w:t xml:space="preserve">(Creater) </w:t>
      </w:r>
      <w:r>
        <w:rPr>
          <w:rFonts w:hint="cs"/>
          <w:color w:val="000000" w:themeColor="text1"/>
          <w:cs/>
        </w:rPr>
        <w:t>คือพนักงานที่มีสิทธิ์</w:t>
      </w:r>
      <w:r w:rsidR="001B3B42">
        <w:rPr>
          <w:rFonts w:hint="cs"/>
          <w:color w:val="000000" w:themeColor="text1"/>
          <w:cs/>
        </w:rPr>
        <w:t xml:space="preserve">ได้รับหน้าที่ในการร้องขอในการเปลี่ยนแปลงกระบวนการทำงาน โดยจะเป็นพนักงานแผนกวิศกรรมฝ่ายผลิต </w:t>
      </w:r>
      <w:r w:rsidR="001B3B42" w:rsidRPr="001B3B42">
        <w:rPr>
          <w:color w:val="000000" w:themeColor="text1"/>
          <w:cs/>
        </w:rPr>
        <w:t>แผนกประกันคุณภาพ</w:t>
      </w:r>
      <w:r>
        <w:rPr>
          <w:rFonts w:hint="cs"/>
          <w:color w:val="000000" w:themeColor="text1"/>
          <w:cs/>
        </w:rPr>
        <w:t xml:space="preserve"> </w:t>
      </w:r>
      <w:r w:rsidR="001B3B42">
        <w:rPr>
          <w:rFonts w:hint="cs"/>
          <w:color w:val="000000" w:themeColor="text1"/>
          <w:cs/>
        </w:rPr>
        <w:t>และแผนก</w:t>
      </w:r>
      <w:r w:rsidR="001B3B42" w:rsidRPr="001B3B42">
        <w:rPr>
          <w:color w:val="000000" w:themeColor="text1"/>
          <w:cs/>
        </w:rPr>
        <w:t>ฝ่ายผลิต</w:t>
      </w:r>
    </w:p>
    <w:p w:rsidR="002E37C8" w:rsidRDefault="001B3B42" w:rsidP="00472D1B">
      <w:pPr>
        <w:spacing w:after="0" w:line="240" w:lineRule="auto"/>
        <w:ind w:firstLine="709"/>
        <w:rPr>
          <w:color w:val="000000" w:themeColor="text1"/>
        </w:rPr>
      </w:pPr>
      <w:r>
        <w:rPr>
          <w:color w:val="000000" w:themeColor="text1"/>
        </w:rPr>
        <w:t xml:space="preserve">2)  </w:t>
      </w:r>
      <w:r>
        <w:rPr>
          <w:rFonts w:hint="cs"/>
          <w:color w:val="000000" w:themeColor="text1"/>
          <w:cs/>
        </w:rPr>
        <w:t xml:space="preserve">ผู้อนุมัติภายในแผนก </w:t>
      </w:r>
      <w:r>
        <w:rPr>
          <w:color w:val="000000" w:themeColor="text1"/>
        </w:rPr>
        <w:t>(Approver d</w:t>
      </w:r>
      <w:r w:rsidR="004432DC">
        <w:rPr>
          <w:color w:val="000000" w:themeColor="text1"/>
        </w:rPr>
        <w:t>e</w:t>
      </w:r>
      <w:r>
        <w:rPr>
          <w:color w:val="000000" w:themeColor="text1"/>
        </w:rPr>
        <w:t xml:space="preserve">partment) </w:t>
      </w:r>
      <w:r w:rsidR="00C62C75">
        <w:rPr>
          <w:rFonts w:hint="cs"/>
          <w:color w:val="000000" w:themeColor="text1"/>
          <w:cs/>
        </w:rPr>
        <w:t xml:space="preserve">คือพนักงานที่มีสิทธิ์ได้รับหน้าที่ในการอนุมัติแบบฟอร์ม </w:t>
      </w:r>
      <w:r w:rsidR="00AC4CC1">
        <w:rPr>
          <w:color w:val="000000" w:themeColor="text1"/>
        </w:rPr>
        <w:t>PCR (</w:t>
      </w:r>
      <w:r w:rsidR="00C62C75">
        <w:rPr>
          <w:color w:val="000000" w:themeColor="text1"/>
        </w:rPr>
        <w:t xml:space="preserve">Process Change Report) </w:t>
      </w:r>
      <w:r w:rsidR="00C62C75">
        <w:rPr>
          <w:rFonts w:hint="cs"/>
          <w:color w:val="000000" w:themeColor="text1"/>
          <w:cs/>
        </w:rPr>
        <w:t xml:space="preserve">ภายในแผนก ซึ่งจะอยู่ในแผนกเดี่ยวกับผู้สร้างแบบฟอร์ม </w:t>
      </w:r>
      <w:r w:rsidR="00C62C75">
        <w:rPr>
          <w:color w:val="000000" w:themeColor="text1"/>
        </w:rPr>
        <w:t xml:space="preserve">PCR </w:t>
      </w:r>
      <w:r w:rsidR="00C62C75">
        <w:rPr>
          <w:rFonts w:hint="cs"/>
          <w:color w:val="000000" w:themeColor="text1"/>
          <w:cs/>
        </w:rPr>
        <w:t xml:space="preserve">และต้องมีตำแหน่งที่สูงกว่า ผู้สร้างแบบฟอร์ม </w:t>
      </w:r>
      <w:r w:rsidR="00C62C75">
        <w:rPr>
          <w:color w:val="000000" w:themeColor="text1"/>
        </w:rPr>
        <w:t xml:space="preserve">PCR </w:t>
      </w:r>
      <w:r w:rsidR="00C62C75">
        <w:rPr>
          <w:rFonts w:hint="cs"/>
          <w:color w:val="000000" w:themeColor="text1"/>
          <w:cs/>
        </w:rPr>
        <w:t>อย่างน้อยหนึ่งตำแหน่งขึ้นไป</w:t>
      </w:r>
    </w:p>
    <w:p w:rsidR="00101136" w:rsidRDefault="002E37C8" w:rsidP="00472D1B">
      <w:pPr>
        <w:spacing w:after="0" w:line="240" w:lineRule="auto"/>
        <w:ind w:firstLine="709"/>
        <w:rPr>
          <w:color w:val="000000" w:themeColor="text1"/>
        </w:rPr>
      </w:pPr>
      <w:r>
        <w:rPr>
          <w:rFonts w:hint="cs"/>
          <w:color w:val="000000" w:themeColor="text1"/>
          <w:cs/>
        </w:rPr>
        <w:t>3</w:t>
      </w:r>
      <w:r>
        <w:rPr>
          <w:color w:val="000000" w:themeColor="text1"/>
        </w:rPr>
        <w:t xml:space="preserve">)  </w:t>
      </w:r>
      <w:r w:rsidR="005F45F7">
        <w:rPr>
          <w:rFonts w:hint="cs"/>
          <w:color w:val="000000" w:themeColor="text1"/>
          <w:cs/>
        </w:rPr>
        <w:t>ผู้</w:t>
      </w:r>
      <w:r w:rsidR="00101136">
        <w:rPr>
          <w:rFonts w:hint="cs"/>
          <w:color w:val="000000" w:themeColor="text1"/>
          <w:cs/>
        </w:rPr>
        <w:t>อนุมัติ</w:t>
      </w:r>
      <w:r w:rsidR="00F85D3B">
        <w:rPr>
          <w:rFonts w:hint="cs"/>
          <w:color w:val="000000" w:themeColor="text1"/>
          <w:cs/>
        </w:rPr>
        <w:t>แผนกที่</w:t>
      </w:r>
      <w:r w:rsidR="00101136">
        <w:rPr>
          <w:rFonts w:hint="cs"/>
          <w:color w:val="000000" w:themeColor="text1"/>
          <w:cs/>
        </w:rPr>
        <w:t xml:space="preserve">รับทราบ </w:t>
      </w:r>
      <w:r w:rsidR="00101136">
        <w:rPr>
          <w:color w:val="000000" w:themeColor="text1"/>
        </w:rPr>
        <w:t>(</w:t>
      </w:r>
      <w:r w:rsidR="001001C3">
        <w:rPr>
          <w:color w:val="000000" w:themeColor="text1"/>
        </w:rPr>
        <w:t>Approve a</w:t>
      </w:r>
      <w:r w:rsidR="00101136" w:rsidRPr="00101136">
        <w:rPr>
          <w:color w:val="000000" w:themeColor="text1"/>
        </w:rPr>
        <w:t>cknowledge</w:t>
      </w:r>
      <w:r w:rsidR="00101136">
        <w:rPr>
          <w:rFonts w:hint="cs"/>
          <w:color w:val="000000" w:themeColor="text1"/>
          <w:cs/>
        </w:rPr>
        <w:t xml:space="preserve"> </w:t>
      </w:r>
      <w:r w:rsidR="004432DC">
        <w:rPr>
          <w:color w:val="000000" w:themeColor="text1"/>
        </w:rPr>
        <w:t>de</w:t>
      </w:r>
      <w:r w:rsidR="00101136">
        <w:rPr>
          <w:color w:val="000000" w:themeColor="text1"/>
        </w:rPr>
        <w:t>partment</w:t>
      </w:r>
      <w:r w:rsidR="00101136" w:rsidRPr="00101136">
        <w:rPr>
          <w:color w:val="000000" w:themeColor="text1"/>
        </w:rPr>
        <w:t>)</w:t>
      </w:r>
      <w:r w:rsidR="00101136">
        <w:rPr>
          <w:color w:val="000000" w:themeColor="text1"/>
        </w:rPr>
        <w:t xml:space="preserve"> </w:t>
      </w:r>
      <w:r w:rsidR="00101136">
        <w:rPr>
          <w:rFonts w:hint="cs"/>
          <w:color w:val="000000" w:themeColor="text1"/>
          <w:cs/>
        </w:rPr>
        <w:t>คือพนักงานที่มีสิทธิ์ได้รับหน้าที่ในการอนุมัติแบบฟอร์ม</w:t>
      </w:r>
      <w:r w:rsidR="00067259" w:rsidRPr="00067259">
        <w:t xml:space="preserve"> </w:t>
      </w:r>
      <w:r w:rsidR="00067259">
        <w:t>PCR</w:t>
      </w:r>
      <w:r w:rsidR="00101136">
        <w:rPr>
          <w:color w:val="000000" w:themeColor="text1"/>
        </w:rPr>
        <w:t xml:space="preserve"> </w:t>
      </w:r>
      <w:r w:rsidR="00101136">
        <w:rPr>
          <w:rFonts w:hint="cs"/>
          <w:color w:val="000000" w:themeColor="text1"/>
          <w:cs/>
        </w:rPr>
        <w:t>ในบทบาทการรับทราบ และตรวจสอบแบบฟอร์ม</w:t>
      </w:r>
      <w:r w:rsidR="00067259" w:rsidRPr="00067259">
        <w:t xml:space="preserve"> </w:t>
      </w:r>
      <w:r w:rsidR="00067259">
        <w:t>PCR</w:t>
      </w:r>
      <w:r w:rsidR="00067259">
        <w:rPr>
          <w:rFonts w:hint="cs"/>
          <w:color w:val="000000" w:themeColor="text1"/>
          <w:cs/>
        </w:rPr>
        <w:t xml:space="preserve"> </w:t>
      </w:r>
      <w:r w:rsidR="00101136">
        <w:rPr>
          <w:rFonts w:hint="cs"/>
          <w:color w:val="000000" w:themeColor="text1"/>
          <w:cs/>
        </w:rPr>
        <w:t xml:space="preserve">โดยผู้อนุมัติการรับทราบจะต้องมีตำแหน่ง </w:t>
      </w:r>
      <w:r w:rsidR="00101136" w:rsidRPr="00101136">
        <w:rPr>
          <w:color w:val="000000" w:themeColor="text1"/>
        </w:rPr>
        <w:t>Assistant Manager</w:t>
      </w:r>
      <w:r w:rsidR="00101136">
        <w:rPr>
          <w:color w:val="000000" w:themeColor="text1"/>
        </w:rPr>
        <w:t xml:space="preserve"> </w:t>
      </w:r>
      <w:r w:rsidR="00101136">
        <w:rPr>
          <w:rFonts w:hint="cs"/>
          <w:color w:val="000000" w:themeColor="text1"/>
          <w:cs/>
        </w:rPr>
        <w:t>ขึ้นไป</w:t>
      </w:r>
    </w:p>
    <w:p w:rsidR="00C71EEB" w:rsidRDefault="00101136" w:rsidP="00472D1B">
      <w:pPr>
        <w:spacing w:after="0" w:line="240" w:lineRule="auto"/>
        <w:ind w:firstLine="709"/>
        <w:rPr>
          <w:color w:val="000000" w:themeColor="text1"/>
        </w:rPr>
      </w:pPr>
      <w:r>
        <w:rPr>
          <w:rFonts w:hint="cs"/>
          <w:color w:val="000000" w:themeColor="text1"/>
          <w:cs/>
        </w:rPr>
        <w:t>4</w:t>
      </w:r>
      <w:r w:rsidR="00755A14">
        <w:rPr>
          <w:color w:val="000000" w:themeColor="text1"/>
        </w:rPr>
        <w:t xml:space="preserve">)  </w:t>
      </w:r>
      <w:r w:rsidR="00755A14">
        <w:rPr>
          <w:rFonts w:hint="cs"/>
          <w:color w:val="000000" w:themeColor="text1"/>
          <w:cs/>
        </w:rPr>
        <w:t>ผู้อนุมัติ</w:t>
      </w:r>
      <w:r w:rsidR="001C58AE">
        <w:rPr>
          <w:rFonts w:hint="cs"/>
          <w:color w:val="000000" w:themeColor="text1"/>
          <w:cs/>
        </w:rPr>
        <w:t>ในบทบาท</w:t>
      </w:r>
      <w:r w:rsidR="00755A14">
        <w:rPr>
          <w:rFonts w:hint="cs"/>
          <w:color w:val="000000" w:themeColor="text1"/>
          <w:cs/>
        </w:rPr>
        <w:t xml:space="preserve"> </w:t>
      </w:r>
      <w:r w:rsidR="00755A14">
        <w:rPr>
          <w:color w:val="000000" w:themeColor="text1"/>
        </w:rPr>
        <w:t>QAP (Quality A</w:t>
      </w:r>
      <w:r w:rsidR="00755A14" w:rsidRPr="00755A14">
        <w:rPr>
          <w:color w:val="000000" w:themeColor="text1"/>
        </w:rPr>
        <w:t>ssurance Planning</w:t>
      </w:r>
      <w:r w:rsidR="00755A14">
        <w:rPr>
          <w:color w:val="000000" w:themeColor="text1"/>
        </w:rPr>
        <w:t>)</w:t>
      </w:r>
      <w:r w:rsidR="00C71EEB">
        <w:rPr>
          <w:rFonts w:hint="cs"/>
          <w:color w:val="000000" w:themeColor="text1"/>
          <w:cs/>
        </w:rPr>
        <w:t xml:space="preserve"> คือ</w:t>
      </w:r>
      <w:r w:rsidR="00C71EEB" w:rsidRPr="00C71EEB">
        <w:rPr>
          <w:color w:val="000000" w:themeColor="text1"/>
          <w:cs/>
        </w:rPr>
        <w:t>พนักงานที่มีสิทธิ์ได้รับหน้าที่ในการอนุมัติแบบฟอร์ม</w:t>
      </w:r>
      <w:r w:rsidR="00E50FAB" w:rsidRPr="00E50FAB">
        <w:t xml:space="preserve"> </w:t>
      </w:r>
      <w:r w:rsidR="00E50FAB">
        <w:t>PCR</w:t>
      </w:r>
      <w:r w:rsidR="00C71EEB">
        <w:rPr>
          <w:rFonts w:hint="cs"/>
          <w:color w:val="000000" w:themeColor="text1"/>
          <w:cs/>
        </w:rPr>
        <w:t xml:space="preserve"> ซึ่งจะมีหน้าที่ตรวจสอบแบบฟอร์ม</w:t>
      </w:r>
      <w:r w:rsidR="00E50FAB" w:rsidRPr="00E50FAB">
        <w:t xml:space="preserve"> </w:t>
      </w:r>
      <w:r w:rsidR="00E50FAB">
        <w:t>PCR</w:t>
      </w:r>
      <w:r w:rsidR="00C71EEB">
        <w:rPr>
          <w:rFonts w:hint="cs"/>
          <w:color w:val="000000" w:themeColor="text1"/>
          <w:cs/>
        </w:rPr>
        <w:t xml:space="preserve"> ทำหน้าที่จัดการประชุมเพื่อนัดหมายการประชุมในการเปลี่ยนแปลงการทำงาน</w:t>
      </w:r>
    </w:p>
    <w:p w:rsidR="00A93CE9" w:rsidRDefault="00C71EEB" w:rsidP="00472D1B">
      <w:pPr>
        <w:spacing w:after="0" w:line="240" w:lineRule="auto"/>
        <w:ind w:firstLine="709"/>
        <w:rPr>
          <w:color w:val="000000" w:themeColor="text1"/>
        </w:rPr>
      </w:pPr>
      <w:r>
        <w:rPr>
          <w:rFonts w:hint="cs"/>
          <w:color w:val="000000" w:themeColor="text1"/>
          <w:cs/>
        </w:rPr>
        <w:t>5</w:t>
      </w:r>
      <w:r>
        <w:rPr>
          <w:color w:val="000000" w:themeColor="text1"/>
        </w:rPr>
        <w:t xml:space="preserve">)  </w:t>
      </w:r>
      <w:r>
        <w:rPr>
          <w:rFonts w:hint="cs"/>
          <w:color w:val="000000" w:themeColor="text1"/>
          <w:cs/>
        </w:rPr>
        <w:t xml:space="preserve">ผู้อนุมัติในบทบาท </w:t>
      </w:r>
      <w:r>
        <w:rPr>
          <w:color w:val="000000" w:themeColor="text1"/>
        </w:rPr>
        <w:t xml:space="preserve">BKD (**********) </w:t>
      </w:r>
      <w:r>
        <w:rPr>
          <w:rFonts w:hint="cs"/>
          <w:color w:val="000000" w:themeColor="text1"/>
          <w:cs/>
        </w:rPr>
        <w:t>คือ คือ</w:t>
      </w:r>
      <w:r w:rsidRPr="00C71EEB">
        <w:rPr>
          <w:color w:val="000000" w:themeColor="text1"/>
          <w:cs/>
        </w:rPr>
        <w:t>พนักงานที่มีสิทธิ์ได้รับหน้าที่ในการอนุมัติแบบฟอร์ม</w:t>
      </w:r>
      <w:r w:rsidR="0029276E" w:rsidRPr="0029276E">
        <w:t xml:space="preserve"> </w:t>
      </w:r>
      <w:r w:rsidR="0029276E">
        <w:t>PCR</w:t>
      </w:r>
      <w:r>
        <w:rPr>
          <w:rFonts w:hint="cs"/>
          <w:color w:val="000000" w:themeColor="text1"/>
          <w:cs/>
        </w:rPr>
        <w:t xml:space="preserve"> ซึ่งจะมีหน้าที่ตรวจสอบแบบฟอร์ม</w:t>
      </w:r>
      <w:r w:rsidR="009A41B4">
        <w:rPr>
          <w:rFonts w:hint="cs"/>
          <w:color w:val="000000" w:themeColor="text1"/>
          <w:cs/>
        </w:rPr>
        <w:t xml:space="preserve"> </w:t>
      </w:r>
      <w:r w:rsidR="0029276E">
        <w:t>PCR</w:t>
      </w:r>
    </w:p>
    <w:p w:rsidR="00A93CE9" w:rsidRDefault="00A93CE9" w:rsidP="00472D1B">
      <w:pPr>
        <w:spacing w:after="0" w:line="240" w:lineRule="auto"/>
        <w:ind w:firstLine="709"/>
        <w:rPr>
          <w:color w:val="000000" w:themeColor="text1"/>
        </w:rPr>
      </w:pPr>
      <w:r>
        <w:rPr>
          <w:rFonts w:hint="cs"/>
          <w:color w:val="000000" w:themeColor="text1"/>
          <w:cs/>
        </w:rPr>
        <w:t>6</w:t>
      </w:r>
      <w:r>
        <w:rPr>
          <w:color w:val="000000" w:themeColor="text1"/>
        </w:rPr>
        <w:t xml:space="preserve">)  </w:t>
      </w:r>
      <w:r>
        <w:rPr>
          <w:rFonts w:hint="cs"/>
          <w:color w:val="000000" w:themeColor="text1"/>
          <w:cs/>
        </w:rPr>
        <w:t xml:space="preserve">ผู้อนุมัติในบทบาท </w:t>
      </w:r>
      <w:r>
        <w:rPr>
          <w:color w:val="000000" w:themeColor="text1"/>
        </w:rPr>
        <w:t>QAC (Quality A</w:t>
      </w:r>
      <w:r w:rsidRPr="00755A14">
        <w:rPr>
          <w:color w:val="000000" w:themeColor="text1"/>
        </w:rPr>
        <w:t>ssuran</w:t>
      </w:r>
      <w:r>
        <w:rPr>
          <w:color w:val="000000" w:themeColor="text1"/>
        </w:rPr>
        <w:t xml:space="preserve"> Customer) </w:t>
      </w:r>
      <w:r>
        <w:rPr>
          <w:rFonts w:hint="cs"/>
          <w:color w:val="000000" w:themeColor="text1"/>
          <w:cs/>
        </w:rPr>
        <w:t>คือ</w:t>
      </w:r>
      <w:r w:rsidRPr="00C71EEB">
        <w:rPr>
          <w:color w:val="000000" w:themeColor="text1"/>
          <w:cs/>
        </w:rPr>
        <w:t>พนักงานที่มีสิทธิ์ได้รับหน้าที่ในการอนุมัติแบบฟอร์ม</w:t>
      </w:r>
      <w:r w:rsidR="00842F12" w:rsidRPr="00842F12">
        <w:t xml:space="preserve"> </w:t>
      </w:r>
      <w:r w:rsidR="00842F12">
        <w:t>PCR</w:t>
      </w:r>
      <w:r>
        <w:rPr>
          <w:rFonts w:hint="cs"/>
          <w:color w:val="000000" w:themeColor="text1"/>
          <w:cs/>
        </w:rPr>
        <w:t xml:space="preserve"> ซึ่งจะมีหน้าที่ตรวจสอบแบบฟอร์ม</w:t>
      </w:r>
      <w:r w:rsidR="00842F12" w:rsidRPr="00842F12">
        <w:t xml:space="preserve"> </w:t>
      </w:r>
      <w:r w:rsidR="00842F12">
        <w:t>PCR</w:t>
      </w:r>
      <w:r>
        <w:rPr>
          <w:rFonts w:hint="cs"/>
          <w:color w:val="000000" w:themeColor="text1"/>
          <w:cs/>
        </w:rPr>
        <w:t xml:space="preserve"> โดยจะมีคนในบทบาทอนุมัตินี้อย่างน้อย 4 </w:t>
      </w:r>
      <w:r>
        <w:rPr>
          <w:color w:val="000000" w:themeColor="text1"/>
          <w:cs/>
        </w:rPr>
        <w:t>ถึง</w:t>
      </w:r>
      <w:r>
        <w:rPr>
          <w:rFonts w:hint="cs"/>
          <w:color w:val="000000" w:themeColor="text1"/>
          <w:cs/>
        </w:rPr>
        <w:t xml:space="preserve"> 5 คน และยังมีการแยกการอนุมัติแบบฟอร์ม</w:t>
      </w:r>
      <w:r w:rsidR="00842F12">
        <w:rPr>
          <w:color w:val="000000" w:themeColor="text1"/>
        </w:rPr>
        <w:t xml:space="preserve"> </w:t>
      </w:r>
      <w:r w:rsidR="00842F12">
        <w:t>PCR</w:t>
      </w:r>
      <w:r w:rsidR="00842F12">
        <w:rPr>
          <w:rFonts w:hint="cs"/>
          <w:color w:val="000000" w:themeColor="text1"/>
          <w:cs/>
        </w:rPr>
        <w:t xml:space="preserve"> </w:t>
      </w:r>
      <w:r>
        <w:rPr>
          <w:rFonts w:hint="cs"/>
          <w:color w:val="000000" w:themeColor="text1"/>
          <w:cs/>
        </w:rPr>
        <w:t>ออกตาม</w:t>
      </w:r>
      <w:r w:rsidRPr="00A93CE9">
        <w:rPr>
          <w:color w:val="000000" w:themeColor="text1"/>
          <w:cs/>
        </w:rPr>
        <w:t>ผลิตภัณฑ์</w:t>
      </w:r>
      <w:r>
        <w:rPr>
          <w:rFonts w:hint="cs"/>
          <w:color w:val="000000" w:themeColor="text1"/>
          <w:cs/>
        </w:rPr>
        <w:t>ออกตามสายการทำงาน</w:t>
      </w:r>
    </w:p>
    <w:p w:rsidR="0030421C" w:rsidRDefault="0030421C" w:rsidP="00F27AA4">
      <w:pPr>
        <w:spacing w:after="0" w:line="240" w:lineRule="auto"/>
        <w:ind w:firstLine="709"/>
        <w:jc w:val="left"/>
        <w:rPr>
          <w:color w:val="000000" w:themeColor="text1"/>
        </w:rPr>
      </w:pPr>
      <w:r>
        <w:rPr>
          <w:color w:val="000000" w:themeColor="text1"/>
        </w:rPr>
        <w:lastRenderedPageBreak/>
        <w:t xml:space="preserve">7)  </w:t>
      </w:r>
      <w:r w:rsidR="00F85D3B" w:rsidRPr="00F27AA4">
        <w:rPr>
          <w:rFonts w:hint="cs"/>
          <w:cs/>
        </w:rPr>
        <w:t>พนักงาน</w:t>
      </w:r>
      <w:r w:rsidR="008D54E0" w:rsidRPr="00F27AA4">
        <w:rPr>
          <w:rFonts w:hint="cs"/>
          <w:cs/>
        </w:rPr>
        <w:t>บทบาท</w:t>
      </w:r>
      <w:r w:rsidR="008D54E0" w:rsidRPr="00F27AA4">
        <w:t xml:space="preserve"> </w:t>
      </w:r>
      <w:r w:rsidR="00F85D3B" w:rsidRPr="00F27AA4">
        <w:t>Center</w:t>
      </w:r>
      <w:r w:rsidR="00090F6F" w:rsidRPr="00F27AA4">
        <w:rPr>
          <w:rFonts w:hint="cs"/>
          <w:cs/>
        </w:rPr>
        <w:t xml:space="preserve"> แผนก</w:t>
      </w:r>
      <w:r w:rsidR="00090F6F" w:rsidRPr="00F27AA4">
        <w:t xml:space="preserve"> </w:t>
      </w:r>
      <w:r w:rsidR="00F27AA4" w:rsidRPr="00F27AA4">
        <w:t>Quality</w:t>
      </w:r>
      <w:r w:rsidR="00F27AA4" w:rsidRPr="00F27AA4">
        <w:rPr>
          <w:rFonts w:hint="cs"/>
          <w:cs/>
        </w:rPr>
        <w:t xml:space="preserve"> </w:t>
      </w:r>
      <w:r w:rsidR="00090F6F" w:rsidRPr="00F27AA4">
        <w:t xml:space="preserve">Assurance </w:t>
      </w:r>
      <w:r w:rsidR="00F85D3B" w:rsidRPr="00F27AA4">
        <w:rPr>
          <w:rFonts w:hint="cs"/>
          <w:cs/>
        </w:rPr>
        <w:t>(</w:t>
      </w:r>
      <w:r w:rsidRPr="00F27AA4">
        <w:t>Quality Assuran</w:t>
      </w:r>
      <w:r w:rsidR="00F85D3B" w:rsidRPr="00F27AA4">
        <w:t xml:space="preserve"> </w:t>
      </w:r>
      <w:r w:rsidR="00405FD1" w:rsidRPr="00F27AA4">
        <w:t>A</w:t>
      </w:r>
      <w:r w:rsidR="00F85D3B" w:rsidRPr="00F27AA4">
        <w:t>dministrator</w:t>
      </w:r>
      <w:r w:rsidRPr="00F27AA4">
        <w:t>)</w:t>
      </w:r>
      <w:r w:rsidRPr="008D54E0">
        <w:t xml:space="preserve"> </w:t>
      </w:r>
      <w:r w:rsidRPr="008D54E0">
        <w:rPr>
          <w:rFonts w:hint="cs"/>
          <w:cs/>
        </w:rPr>
        <w:t>คือ</w:t>
      </w:r>
      <w:r w:rsidRPr="008D54E0">
        <w:rPr>
          <w:cs/>
        </w:rPr>
        <w:t>พนักงานที่มีสิทธิ์ได้รับหน้าที่ใน</w:t>
      </w:r>
      <w:r w:rsidR="00CA392A">
        <w:rPr>
          <w:rFonts w:hint="cs"/>
          <w:cs/>
        </w:rPr>
        <w:t>บทบาทของ</w:t>
      </w:r>
      <w:r w:rsidR="00CA392A">
        <w:t xml:space="preserve"> QA Admin </w:t>
      </w:r>
      <w:r w:rsidR="00CA392A">
        <w:rPr>
          <w:rFonts w:hint="cs"/>
          <w:cs/>
        </w:rPr>
        <w:t xml:space="preserve">ซึ่งจะมีหน้าที่ในการจัดการในส่วนของ </w:t>
      </w:r>
      <w:r w:rsidR="00CA392A">
        <w:t xml:space="preserve">Annual Plan </w:t>
      </w:r>
      <w:r w:rsidR="00CA392A">
        <w:rPr>
          <w:rFonts w:hint="cs"/>
          <w:cs/>
        </w:rPr>
        <w:t>ซึ่งจะเป็นส่วนสำคัญของ</w:t>
      </w:r>
      <w:r w:rsidRPr="008D54E0">
        <w:rPr>
          <w:rFonts w:hint="cs"/>
          <w:cs/>
        </w:rPr>
        <w:t>แบบฟอร์ม</w:t>
      </w:r>
      <w:r w:rsidR="00CA392A">
        <w:rPr>
          <w:rFonts w:hint="cs"/>
          <w:cs/>
        </w:rPr>
        <w:t xml:space="preserve"> </w:t>
      </w:r>
      <w:r w:rsidR="00CA392A">
        <w:t xml:space="preserve">PCR </w:t>
      </w:r>
      <w:r w:rsidR="00CA392A" w:rsidRPr="008D54E0">
        <w:rPr>
          <w:rFonts w:hint="cs"/>
          <w:cs/>
        </w:rPr>
        <w:t>และมีหน้าที่จัดการกระบวนอนุมัติแผนก</w:t>
      </w:r>
      <w:r w:rsidR="00CA392A">
        <w:rPr>
          <w:rFonts w:hint="cs"/>
          <w:cs/>
        </w:rPr>
        <w:t xml:space="preserve"> </w:t>
      </w:r>
      <w:r w:rsidR="00CA392A">
        <w:t xml:space="preserve">QA </w:t>
      </w:r>
      <w:r w:rsidRPr="008D54E0">
        <w:rPr>
          <w:rFonts w:hint="cs"/>
          <w:cs/>
        </w:rPr>
        <w:t xml:space="preserve">โดยจะมีคนในบทบาทอนุมัตินี้อย่างน้อย 4 </w:t>
      </w:r>
      <w:r w:rsidRPr="008D54E0">
        <w:rPr>
          <w:cs/>
        </w:rPr>
        <w:t>ถึง</w:t>
      </w:r>
      <w:r w:rsidRPr="008D54E0">
        <w:rPr>
          <w:rFonts w:hint="cs"/>
          <w:cs/>
        </w:rPr>
        <w:t xml:space="preserve"> 5 คน และยังมีการแยก</w:t>
      </w:r>
      <w:r>
        <w:rPr>
          <w:rFonts w:hint="cs"/>
          <w:color w:val="000000" w:themeColor="text1"/>
          <w:cs/>
        </w:rPr>
        <w:t>การอนุมัติแบบฟอร์ม</w:t>
      </w:r>
      <w:r w:rsidR="00842F12" w:rsidRPr="00842F12">
        <w:t xml:space="preserve"> </w:t>
      </w:r>
      <w:r w:rsidR="00842F12">
        <w:t>PCR</w:t>
      </w:r>
      <w:r w:rsidR="00842F12">
        <w:rPr>
          <w:rFonts w:hint="cs"/>
          <w:color w:val="000000" w:themeColor="text1"/>
          <w:cs/>
        </w:rPr>
        <w:t xml:space="preserve"> </w:t>
      </w:r>
      <w:r>
        <w:rPr>
          <w:rFonts w:hint="cs"/>
          <w:color w:val="000000" w:themeColor="text1"/>
          <w:cs/>
        </w:rPr>
        <w:t>ออกตาม</w:t>
      </w:r>
      <w:r w:rsidRPr="00A93CE9">
        <w:rPr>
          <w:color w:val="000000" w:themeColor="text1"/>
          <w:cs/>
        </w:rPr>
        <w:t>ผลิตภัณฑ์</w:t>
      </w:r>
      <w:r>
        <w:rPr>
          <w:rFonts w:hint="cs"/>
          <w:color w:val="000000" w:themeColor="text1"/>
          <w:cs/>
        </w:rPr>
        <w:t>ออกตามสายการทำงาน</w:t>
      </w:r>
    </w:p>
    <w:p w:rsidR="00F85D3B" w:rsidRDefault="00F85D3B" w:rsidP="00F85D3B">
      <w:pPr>
        <w:spacing w:after="0" w:line="240" w:lineRule="auto"/>
        <w:ind w:firstLine="709"/>
        <w:rPr>
          <w:color w:val="000000" w:themeColor="text1"/>
        </w:rPr>
      </w:pPr>
      <w:r>
        <w:rPr>
          <w:rFonts w:hint="cs"/>
          <w:color w:val="000000" w:themeColor="text1"/>
          <w:cs/>
        </w:rPr>
        <w:t>8</w:t>
      </w:r>
      <w:r w:rsidR="00405FD1">
        <w:rPr>
          <w:color w:val="000000" w:themeColor="text1"/>
        </w:rPr>
        <w:t xml:space="preserve">) </w:t>
      </w:r>
      <w:r w:rsidR="00405FD1">
        <w:rPr>
          <w:rFonts w:hint="cs"/>
          <w:color w:val="000000" w:themeColor="text1"/>
          <w:cs/>
        </w:rPr>
        <w:t xml:space="preserve"> </w:t>
      </w:r>
      <w:r>
        <w:rPr>
          <w:rFonts w:hint="cs"/>
          <w:color w:val="000000" w:themeColor="text1"/>
          <w:cs/>
        </w:rPr>
        <w:t xml:space="preserve">พนักงานบทบาท </w:t>
      </w:r>
      <w:r>
        <w:rPr>
          <w:color w:val="000000" w:themeColor="text1"/>
        </w:rPr>
        <w:t>Center</w:t>
      </w:r>
      <w:r w:rsidR="00405FD1">
        <w:rPr>
          <w:rFonts w:hint="cs"/>
          <w:color w:val="000000" w:themeColor="text1"/>
          <w:cs/>
        </w:rPr>
        <w:t xml:space="preserve"> </w:t>
      </w:r>
      <w:r>
        <w:rPr>
          <w:rFonts w:hint="cs"/>
          <w:color w:val="000000" w:themeColor="text1"/>
          <w:cs/>
        </w:rPr>
        <w:t>แผนก</w:t>
      </w:r>
      <w:r w:rsidR="00405FD1">
        <w:rPr>
          <w:rFonts w:hint="cs"/>
          <w:color w:val="000000" w:themeColor="text1"/>
          <w:cs/>
        </w:rPr>
        <w:t xml:space="preserve"> </w:t>
      </w:r>
      <w:r>
        <w:rPr>
          <w:color w:val="000000" w:themeColor="text1"/>
        </w:rPr>
        <w:t>Production</w:t>
      </w:r>
      <w:r w:rsidR="00405FD1">
        <w:rPr>
          <w:rFonts w:hint="cs"/>
          <w:color w:val="000000" w:themeColor="text1"/>
          <w:cs/>
        </w:rPr>
        <w:t xml:space="preserve"> </w:t>
      </w:r>
      <w:r>
        <w:rPr>
          <w:color w:val="000000" w:themeColor="text1"/>
        </w:rPr>
        <w:t>Engisneering</w:t>
      </w:r>
      <w:r>
        <w:rPr>
          <w:rFonts w:hint="cs"/>
          <w:color w:val="000000" w:themeColor="text1"/>
          <w:cs/>
        </w:rPr>
        <w:t xml:space="preserve"> </w:t>
      </w:r>
      <w:r>
        <w:rPr>
          <w:color w:val="000000" w:themeColor="text1"/>
        </w:rPr>
        <w:t>(</w:t>
      </w:r>
      <w:r w:rsidR="003E41C0">
        <w:rPr>
          <w:color w:val="000000" w:themeColor="text1"/>
        </w:rPr>
        <w:t>Production Engineering</w:t>
      </w:r>
      <w:r w:rsidR="00405FD1">
        <w:rPr>
          <w:rFonts w:hint="cs"/>
          <w:color w:val="000000" w:themeColor="text1"/>
          <w:cs/>
        </w:rPr>
        <w:t xml:space="preserve"> </w:t>
      </w:r>
      <w:r w:rsidR="00405FD1">
        <w:t>A</w:t>
      </w:r>
      <w:r w:rsidR="00405FD1" w:rsidRPr="008D54E0">
        <w:t>dministrator</w:t>
      </w:r>
      <w:r>
        <w:rPr>
          <w:color w:val="000000" w:themeColor="text1"/>
        </w:rPr>
        <w:t xml:space="preserve">) </w:t>
      </w:r>
      <w:r>
        <w:rPr>
          <w:rFonts w:hint="cs"/>
          <w:color w:val="000000" w:themeColor="text1"/>
          <w:cs/>
        </w:rPr>
        <w:t>คือ</w:t>
      </w:r>
      <w:r w:rsidRPr="00C71EEB">
        <w:rPr>
          <w:color w:val="000000" w:themeColor="text1"/>
          <w:cs/>
        </w:rPr>
        <w:t>พนักงานที่มีสิทธิ์ไ</w:t>
      </w:r>
      <w:r w:rsidR="0072603E">
        <w:rPr>
          <w:color w:val="000000" w:themeColor="text1"/>
          <w:cs/>
        </w:rPr>
        <w:t>ด้รับหน้าที่ในการอนุมัติการร้องขอใช้ระบบ</w:t>
      </w:r>
      <w:r w:rsidR="00293A5D">
        <w:rPr>
          <w:rFonts w:hint="cs"/>
          <w:cs/>
        </w:rPr>
        <w:t>การ</w:t>
      </w:r>
      <w:r w:rsidR="00293A5D" w:rsidRPr="0077010A">
        <w:rPr>
          <w:color w:val="000000" w:themeColor="text1"/>
          <w:cs/>
        </w:rPr>
        <w:t>เปลี่ยนแปลงกระบวนการทํางาน</w:t>
      </w:r>
      <w:r w:rsidR="0072603E">
        <w:rPr>
          <w:color w:val="000000" w:themeColor="text1"/>
          <w:cs/>
        </w:rPr>
        <w:t xml:space="preserve"> กรณีผู้ใช้งานต้องการใช้ระบบจะต้องมีกระบวนการร้องขอการขอใช้งานระบบจึงจะสามารถใช้งานระบบ</w:t>
      </w:r>
      <w:r w:rsidR="00293A5D">
        <w:rPr>
          <w:rFonts w:hint="cs"/>
          <w:cs/>
        </w:rPr>
        <w:t>การ</w:t>
      </w:r>
      <w:r w:rsidR="00293A5D" w:rsidRPr="0077010A">
        <w:rPr>
          <w:color w:val="000000" w:themeColor="text1"/>
          <w:cs/>
        </w:rPr>
        <w:t>เปลี่ยนแปลงกระบวนการทํางาน</w:t>
      </w:r>
      <w:r>
        <w:rPr>
          <w:rFonts w:hint="cs"/>
          <w:color w:val="000000" w:themeColor="text1"/>
          <w:cs/>
        </w:rPr>
        <w:t xml:space="preserve"> </w:t>
      </w:r>
    </w:p>
    <w:p w:rsidR="00817EAC" w:rsidRDefault="00817EAC" w:rsidP="00F85D3B">
      <w:pPr>
        <w:spacing w:after="0" w:line="240" w:lineRule="auto"/>
        <w:ind w:firstLine="709"/>
        <w:rPr>
          <w:color w:val="000000" w:themeColor="text1"/>
        </w:rPr>
      </w:pPr>
      <w:r>
        <w:rPr>
          <w:rFonts w:hint="cs"/>
          <w:color w:val="000000" w:themeColor="text1"/>
          <w:cs/>
        </w:rPr>
        <w:t>9</w:t>
      </w:r>
      <w:r>
        <w:rPr>
          <w:color w:val="000000" w:themeColor="text1"/>
        </w:rPr>
        <w:t xml:space="preserve">)  </w:t>
      </w:r>
      <w:r w:rsidRPr="00817EAC">
        <w:rPr>
          <w:color w:val="000000" w:themeColor="text1"/>
          <w:cs/>
        </w:rPr>
        <w:t xml:space="preserve">พนักงานในส่วนงาน </w:t>
      </w:r>
      <w:r w:rsidRPr="00817EAC">
        <w:rPr>
          <w:color w:val="000000" w:themeColor="text1"/>
        </w:rPr>
        <w:t xml:space="preserve">HRSD / Admin </w:t>
      </w:r>
      <w:r>
        <w:rPr>
          <w:color w:val="000000" w:themeColor="text1"/>
          <w:cs/>
        </w:rPr>
        <w:t>คือผู้จัดการข้อมูลต่าง ๆ ในระบบ</w:t>
      </w:r>
    </w:p>
    <w:p w:rsidR="00F87530" w:rsidRDefault="00F87530" w:rsidP="00F87530">
      <w:pPr>
        <w:spacing w:after="0" w:line="240" w:lineRule="auto"/>
        <w:ind w:firstLine="709"/>
        <w:rPr>
          <w:color w:val="000000" w:themeColor="text1"/>
          <w:cs/>
        </w:rPr>
      </w:pPr>
      <w:r w:rsidRPr="00A467CF">
        <w:rPr>
          <w:color w:val="000000" w:themeColor="text1"/>
          <w:cs/>
        </w:rPr>
        <w:t>จากการแบ่งมุมมองของผู้ใช้งานแล้วนั้น</w:t>
      </w:r>
      <w:r>
        <w:rPr>
          <w:rFonts w:hint="cs"/>
          <w:color w:val="000000" w:themeColor="text1"/>
          <w:cs/>
        </w:rPr>
        <w:t xml:space="preserve"> </w:t>
      </w:r>
      <w:r w:rsidRPr="00A467CF">
        <w:rPr>
          <w:color w:val="000000" w:themeColor="text1"/>
          <w:cs/>
        </w:rPr>
        <w:t>การวิเคราะห์ระบบจึงถูกแบ่งออกตามมุมมองของ</w:t>
      </w:r>
      <w:r>
        <w:rPr>
          <w:color w:val="000000" w:themeColor="text1"/>
          <w:cs/>
        </w:rPr>
        <w:t>ผู้ใช้</w:t>
      </w:r>
      <w:r w:rsidRPr="00A467CF">
        <w:rPr>
          <w:color w:val="000000" w:themeColor="text1"/>
          <w:cs/>
        </w:rPr>
        <w:t>โดยมีรายละเอียดการวิเคราะห์ดังนี้</w:t>
      </w:r>
    </w:p>
    <w:p w:rsidR="00245A49" w:rsidRPr="00245A49" w:rsidRDefault="007877DB" w:rsidP="007C6AF4">
      <w:pPr>
        <w:pStyle w:val="ListParagraph"/>
        <w:numPr>
          <w:ilvl w:val="3"/>
          <w:numId w:val="3"/>
        </w:numPr>
        <w:tabs>
          <w:tab w:val="left" w:pos="851"/>
        </w:tabs>
        <w:spacing w:before="0" w:line="240" w:lineRule="auto"/>
        <w:ind w:left="0" w:firstLine="720"/>
        <w:rPr>
          <w:rFonts w:cs="TH SarabunPSK"/>
          <w:color w:val="000000" w:themeColor="text1"/>
          <w:szCs w:val="32"/>
        </w:rPr>
      </w:pPr>
      <w:r>
        <w:rPr>
          <w:rFonts w:cs="TH SarabunPSK" w:hint="cs"/>
          <w:color w:val="000000" w:themeColor="text1"/>
          <w:szCs w:val="32"/>
          <w:cs/>
        </w:rPr>
        <w:t xml:space="preserve"> </w:t>
      </w:r>
      <w:r w:rsidR="00A467CF" w:rsidRPr="00A467CF">
        <w:rPr>
          <w:rFonts w:cs="TH SarabunPSK" w:hint="cs"/>
          <w:color w:val="000000" w:themeColor="text1"/>
          <w:szCs w:val="32"/>
          <w:cs/>
        </w:rPr>
        <w:t>มุมมองของ</w:t>
      </w:r>
      <w:r w:rsidR="004527E1">
        <w:rPr>
          <w:rFonts w:cs="TH SarabunPSK" w:hint="cs"/>
          <w:color w:val="000000" w:themeColor="text1"/>
          <w:szCs w:val="32"/>
          <w:cs/>
        </w:rPr>
        <w:t>ผู้</w:t>
      </w:r>
      <w:r w:rsidR="00A555AC">
        <w:rPr>
          <w:rFonts w:cs="TH SarabunPSK" w:hint="cs"/>
          <w:color w:val="000000" w:themeColor="text1"/>
          <w:szCs w:val="32"/>
          <w:cs/>
        </w:rPr>
        <w:t>ต้อง</w:t>
      </w:r>
      <w:r w:rsidR="00CD55D7">
        <w:rPr>
          <w:rFonts w:cs="TH SarabunPSK" w:hint="cs"/>
          <w:color w:val="000000" w:themeColor="text1"/>
          <w:szCs w:val="32"/>
          <w:cs/>
        </w:rPr>
        <w:t>การสร้างแบบฟอร์ม</w:t>
      </w:r>
      <w:r w:rsidR="00A467CF" w:rsidRPr="00A467CF">
        <w:rPr>
          <w:rFonts w:cs="TH SarabunPSK" w:hint="cs"/>
          <w:color w:val="000000" w:themeColor="text1"/>
          <w:szCs w:val="32"/>
          <w:cs/>
        </w:rPr>
        <w:t xml:space="preserve"> </w:t>
      </w:r>
      <w:r w:rsidR="00A467CF" w:rsidRPr="00A467CF">
        <w:rPr>
          <w:rFonts w:cs="TH SarabunPSK"/>
          <w:color w:val="000000" w:themeColor="text1"/>
          <w:szCs w:val="32"/>
        </w:rPr>
        <w:t>(Creater)</w:t>
      </w:r>
    </w:p>
    <w:p w:rsidR="00052D5B" w:rsidRDefault="0014289A" w:rsidP="007C6AF4">
      <w:pPr>
        <w:pStyle w:val="ListParagraph"/>
        <w:numPr>
          <w:ilvl w:val="4"/>
          <w:numId w:val="3"/>
        </w:numPr>
        <w:tabs>
          <w:tab w:val="left" w:pos="851"/>
        </w:tabs>
        <w:spacing w:before="0" w:line="240" w:lineRule="auto"/>
        <w:ind w:hanging="3186"/>
        <w:rPr>
          <w:rFonts w:cs="TH SarabunPSK"/>
          <w:color w:val="000000" w:themeColor="text1"/>
          <w:szCs w:val="32"/>
        </w:rPr>
      </w:pPr>
      <w:r>
        <w:rPr>
          <w:rFonts w:cs="TH SarabunPSK" w:hint="cs"/>
          <w:color w:val="000000" w:themeColor="text1"/>
          <w:szCs w:val="32"/>
          <w:cs/>
        </w:rPr>
        <w:t>การ</w:t>
      </w:r>
      <w:r>
        <w:rPr>
          <w:rFonts w:cs="TH SarabunPSK"/>
          <w:color w:val="000000" w:themeColor="text1"/>
          <w:szCs w:val="32"/>
          <w:cs/>
        </w:rPr>
        <w:t>จัดการ</w:t>
      </w:r>
      <w:r w:rsidR="000E5016" w:rsidRPr="000E5016">
        <w:rPr>
          <w:rFonts w:cs="TH SarabunPSK"/>
          <w:color w:val="000000" w:themeColor="text1"/>
          <w:szCs w:val="32"/>
          <w:cs/>
        </w:rPr>
        <w:t>แบบฟอร์ม</w:t>
      </w:r>
      <w:r w:rsidR="000E5016">
        <w:rPr>
          <w:rFonts w:cs="TH SarabunPSK" w:hint="cs"/>
          <w:color w:val="000000" w:themeColor="text1"/>
          <w:szCs w:val="32"/>
          <w:cs/>
        </w:rPr>
        <w:t xml:space="preserve"> </w:t>
      </w:r>
      <w:r w:rsidR="000E5016" w:rsidRPr="002D7314">
        <w:rPr>
          <w:rFonts w:cs="TH SarabunPSK"/>
          <w:color w:val="000000" w:themeColor="text1"/>
          <w:szCs w:val="32"/>
        </w:rPr>
        <w:t>PCR</w:t>
      </w:r>
      <w:r w:rsidR="002D7314" w:rsidRPr="002D7314">
        <w:rPr>
          <w:rFonts w:cs="TH SarabunPSK"/>
          <w:color w:val="000000" w:themeColor="text1"/>
          <w:szCs w:val="32"/>
        </w:rPr>
        <w:t xml:space="preserve"> </w:t>
      </w:r>
      <w:r w:rsidR="007E6764">
        <w:rPr>
          <w:rFonts w:cs="TH SarabunPSK"/>
          <w:color w:val="000000" w:themeColor="text1"/>
          <w:szCs w:val="32"/>
        </w:rPr>
        <w:t xml:space="preserve"> (Managements PCR Form)</w:t>
      </w:r>
    </w:p>
    <w:p w:rsidR="0014289A" w:rsidRPr="00052D5B" w:rsidRDefault="002205FC" w:rsidP="007C6AF4">
      <w:pPr>
        <w:pStyle w:val="ListParagraph"/>
        <w:numPr>
          <w:ilvl w:val="5"/>
          <w:numId w:val="3"/>
        </w:numPr>
        <w:tabs>
          <w:tab w:val="left" w:pos="851"/>
        </w:tabs>
        <w:spacing w:before="0" w:line="240" w:lineRule="auto"/>
        <w:ind w:left="0" w:firstLine="1560"/>
        <w:rPr>
          <w:rFonts w:cs="TH SarabunPSK"/>
          <w:color w:val="000000" w:themeColor="text1"/>
          <w:szCs w:val="32"/>
        </w:rPr>
      </w:pPr>
      <w:r w:rsidRPr="00052D5B">
        <w:rPr>
          <w:rFonts w:cs="TH SarabunPSK" w:hint="cs"/>
          <w:color w:val="000000" w:themeColor="text1"/>
          <w:szCs w:val="32"/>
          <w:cs/>
        </w:rPr>
        <w:t>ผู้ใช้สามารถ</w:t>
      </w:r>
      <w:r w:rsidR="0014289A" w:rsidRPr="00052D5B">
        <w:rPr>
          <w:rFonts w:cs="TH SarabunPSK" w:hint="cs"/>
          <w:color w:val="000000" w:themeColor="text1"/>
          <w:szCs w:val="32"/>
          <w:cs/>
        </w:rPr>
        <w:t xml:space="preserve">สร้างแบบฟอร์ม </w:t>
      </w:r>
      <w:r w:rsidR="0014289A" w:rsidRPr="00052D5B">
        <w:rPr>
          <w:rFonts w:cs="TH SarabunPSK"/>
          <w:color w:val="000000" w:themeColor="text1"/>
          <w:szCs w:val="32"/>
        </w:rPr>
        <w:t>PCR</w:t>
      </w:r>
      <w:r w:rsidR="0014289A" w:rsidRPr="00052D5B">
        <w:rPr>
          <w:rFonts w:cs="TH SarabunPSK" w:hint="cs"/>
          <w:color w:val="000000" w:themeColor="text1"/>
          <w:szCs w:val="32"/>
          <w:cs/>
        </w:rPr>
        <w:t xml:space="preserve"> ในการ</w:t>
      </w:r>
      <w:r w:rsidR="00E07FCB" w:rsidRPr="00052D5B">
        <w:rPr>
          <w:rFonts w:cs="TH SarabunPSK" w:hint="cs"/>
          <w:color w:val="000000" w:themeColor="text1"/>
          <w:szCs w:val="32"/>
          <w:cs/>
        </w:rPr>
        <w:t>ต้องการ</w:t>
      </w:r>
      <w:r w:rsidR="0014289A" w:rsidRPr="00052D5B">
        <w:rPr>
          <w:rFonts w:cs="TH SarabunPSK" w:hint="cs"/>
          <w:color w:val="000000" w:themeColor="text1"/>
          <w:szCs w:val="32"/>
          <w:cs/>
        </w:rPr>
        <w:t>เปลี่ยนแปลงกระบวนการทำงานที่ต้องการเปลี่ยนแปลง</w:t>
      </w:r>
    </w:p>
    <w:p w:rsidR="002D7314" w:rsidRDefault="002205FC" w:rsidP="007C6AF4">
      <w:pPr>
        <w:pStyle w:val="ListParagraph"/>
        <w:numPr>
          <w:ilvl w:val="5"/>
          <w:numId w:val="3"/>
        </w:numPr>
        <w:tabs>
          <w:tab w:val="left" w:pos="851"/>
        </w:tabs>
        <w:spacing w:before="0" w:line="240" w:lineRule="auto"/>
        <w:ind w:left="0" w:firstLine="1560"/>
        <w:rPr>
          <w:rFonts w:cs="TH SarabunPSK"/>
          <w:color w:val="000000" w:themeColor="text1"/>
          <w:szCs w:val="32"/>
        </w:rPr>
      </w:pPr>
      <w:r>
        <w:rPr>
          <w:rFonts w:cs="TH SarabunPSK" w:hint="cs"/>
          <w:color w:val="000000" w:themeColor="text1"/>
          <w:szCs w:val="32"/>
          <w:cs/>
        </w:rPr>
        <w:t>ผู้ใช้สามารถ</w:t>
      </w:r>
      <w:r w:rsidR="0014289A">
        <w:rPr>
          <w:rFonts w:cs="TH SarabunPSK" w:hint="cs"/>
          <w:color w:val="000000" w:themeColor="text1"/>
          <w:szCs w:val="32"/>
          <w:cs/>
        </w:rPr>
        <w:t xml:space="preserve">แก้ไขแบบฟอร์ม </w:t>
      </w:r>
      <w:r w:rsidR="0014289A">
        <w:rPr>
          <w:rFonts w:cs="TH SarabunPSK"/>
          <w:color w:val="000000" w:themeColor="text1"/>
          <w:szCs w:val="32"/>
        </w:rPr>
        <w:t xml:space="preserve">PCR </w:t>
      </w:r>
      <w:r w:rsidR="0014289A">
        <w:rPr>
          <w:rFonts w:cs="TH SarabunPSK" w:hint="cs"/>
          <w:color w:val="000000" w:themeColor="text1"/>
          <w:szCs w:val="32"/>
          <w:cs/>
        </w:rPr>
        <w:t>ในการเปลี่ยนแปลงกระบวนการทำงานที่ต้องการเปลี่ยนแปลง</w:t>
      </w:r>
    </w:p>
    <w:p w:rsidR="004527E1" w:rsidRPr="001F0757" w:rsidRDefault="002205FC" w:rsidP="007C6AF4">
      <w:pPr>
        <w:pStyle w:val="ListParagraph"/>
        <w:numPr>
          <w:ilvl w:val="5"/>
          <w:numId w:val="3"/>
        </w:numPr>
        <w:ind w:left="0" w:firstLine="1560"/>
        <w:rPr>
          <w:rFonts w:cs="TH SarabunPSK"/>
          <w:color w:val="000000" w:themeColor="text1"/>
          <w:szCs w:val="32"/>
        </w:rPr>
      </w:pPr>
      <w:r>
        <w:rPr>
          <w:rFonts w:cs="TH SarabunPSK" w:hint="cs"/>
          <w:color w:val="000000" w:themeColor="text1"/>
          <w:szCs w:val="32"/>
          <w:cs/>
        </w:rPr>
        <w:t>ผู้ใช้สามารถ</w:t>
      </w:r>
      <w:r w:rsidR="0014289A" w:rsidRPr="0014289A">
        <w:rPr>
          <w:rFonts w:cs="TH SarabunPSK" w:hint="cs"/>
          <w:color w:val="000000" w:themeColor="text1"/>
          <w:szCs w:val="32"/>
          <w:cs/>
        </w:rPr>
        <w:t xml:space="preserve">ยกเลิกแบบฟอร์ม </w:t>
      </w:r>
      <w:r w:rsidR="0014289A" w:rsidRPr="0014289A">
        <w:rPr>
          <w:rFonts w:cs="TH SarabunPSK"/>
          <w:color w:val="000000" w:themeColor="text1"/>
          <w:szCs w:val="32"/>
        </w:rPr>
        <w:t xml:space="preserve">PCR </w:t>
      </w:r>
      <w:r w:rsidR="0014289A" w:rsidRPr="0014289A">
        <w:rPr>
          <w:rFonts w:cs="TH SarabunPSK"/>
          <w:color w:val="000000" w:themeColor="text1"/>
          <w:szCs w:val="32"/>
          <w:cs/>
        </w:rPr>
        <w:t>ในการเปลี่ยนแปลงกระบวนการทำงานที่ต้องการเปลี่ยนแปลง</w:t>
      </w:r>
      <w:r w:rsidR="0014289A">
        <w:rPr>
          <w:rFonts w:cs="TH SarabunPSK" w:hint="cs"/>
          <w:color w:val="000000" w:themeColor="text1"/>
          <w:szCs w:val="32"/>
          <w:cs/>
        </w:rPr>
        <w:t xml:space="preserve"> โดยการอัพโหลดไฟล์รูปภาพเอกสาร </w:t>
      </w:r>
      <w:r w:rsidR="0014289A" w:rsidRPr="001F0757">
        <w:rPr>
          <w:rFonts w:cs="TH SarabunPSK"/>
          <w:color w:val="000000" w:themeColor="text1"/>
          <w:szCs w:val="32"/>
        </w:rPr>
        <w:t xml:space="preserve">DAR </w:t>
      </w:r>
    </w:p>
    <w:p w:rsidR="004527E1" w:rsidRDefault="00BB0A8E" w:rsidP="007C6AF4">
      <w:pPr>
        <w:pStyle w:val="ListParagraph"/>
        <w:numPr>
          <w:ilvl w:val="4"/>
          <w:numId w:val="3"/>
        </w:numPr>
        <w:ind w:left="2835" w:hanging="1701"/>
        <w:rPr>
          <w:rFonts w:cs="TH SarabunPSK"/>
          <w:color w:val="000000" w:themeColor="text1"/>
          <w:szCs w:val="32"/>
        </w:rPr>
      </w:pPr>
      <w:r>
        <w:rPr>
          <w:rFonts w:cs="TH SarabunPSK" w:hint="cs"/>
          <w:color w:val="000000" w:themeColor="text1"/>
          <w:szCs w:val="32"/>
          <w:cs/>
        </w:rPr>
        <w:t>ตรวจสอบ</w:t>
      </w:r>
      <w:r w:rsidR="004527E1" w:rsidRPr="004527E1">
        <w:rPr>
          <w:rFonts w:cs="TH SarabunPSK" w:hint="cs"/>
          <w:color w:val="000000" w:themeColor="text1"/>
          <w:szCs w:val="32"/>
          <w:cs/>
        </w:rPr>
        <w:t xml:space="preserve">รายละเอียดแบบฟอร์ม </w:t>
      </w:r>
      <w:r w:rsidR="004527E1" w:rsidRPr="004527E1">
        <w:rPr>
          <w:rFonts w:cs="TH SarabunPSK"/>
          <w:color w:val="000000" w:themeColor="text1"/>
          <w:szCs w:val="32"/>
        </w:rPr>
        <w:t>PCR</w:t>
      </w:r>
      <w:r w:rsidR="004527E1">
        <w:rPr>
          <w:rFonts w:cs="TH SarabunPSK"/>
          <w:color w:val="000000" w:themeColor="text1"/>
          <w:szCs w:val="32"/>
        </w:rPr>
        <w:t xml:space="preserve"> </w:t>
      </w:r>
      <w:r w:rsidR="007E6764">
        <w:rPr>
          <w:rFonts w:cs="TH SarabunPSK"/>
          <w:color w:val="000000" w:themeColor="text1"/>
          <w:szCs w:val="32"/>
        </w:rPr>
        <w:t>(View PCR Form)</w:t>
      </w:r>
    </w:p>
    <w:p w:rsidR="00BB0A8E" w:rsidRDefault="00BB0A8E" w:rsidP="007C6AF4">
      <w:pPr>
        <w:pStyle w:val="ListParagraph"/>
        <w:numPr>
          <w:ilvl w:val="5"/>
          <w:numId w:val="3"/>
        </w:numPr>
        <w:ind w:left="0" w:firstLine="1560"/>
        <w:rPr>
          <w:rFonts w:cs="TH SarabunPSK"/>
          <w:color w:val="000000" w:themeColor="text1"/>
          <w:szCs w:val="32"/>
        </w:rPr>
      </w:pPr>
      <w:r w:rsidRPr="00B77E95">
        <w:rPr>
          <w:rFonts w:cs="TH SarabunPSK"/>
          <w:color w:val="000000" w:themeColor="text1"/>
          <w:szCs w:val="32"/>
          <w:cs/>
        </w:rPr>
        <w:t xml:space="preserve">ผู้ใช้สามารถตรวจสอบรายละเอียดแบบฟอร์ม </w:t>
      </w:r>
      <w:r w:rsidRPr="00B77E95">
        <w:rPr>
          <w:rFonts w:cs="TH SarabunPSK"/>
          <w:color w:val="000000" w:themeColor="text1"/>
          <w:szCs w:val="32"/>
        </w:rPr>
        <w:t xml:space="preserve">PCR </w:t>
      </w:r>
      <w:r w:rsidRPr="00B77E95">
        <w:rPr>
          <w:rFonts w:cs="TH SarabunPSK"/>
          <w:color w:val="000000" w:themeColor="text1"/>
          <w:szCs w:val="32"/>
          <w:cs/>
        </w:rPr>
        <w:t xml:space="preserve">และการตรวจสอบรายละเอียดเอกสารไฟล์อัพโหลดในการเปลี่ยนแปลงกระบวนการได้ด้วยการตรวจสอบแบบ </w:t>
      </w:r>
      <w:r w:rsidRPr="00B77E95">
        <w:rPr>
          <w:rFonts w:cs="TH SarabunPSK"/>
          <w:color w:val="000000" w:themeColor="text1"/>
          <w:szCs w:val="32"/>
        </w:rPr>
        <w:t xml:space="preserve">view online </w:t>
      </w:r>
      <w:r w:rsidRPr="00B77E95">
        <w:rPr>
          <w:rFonts w:cs="TH SarabunPSK"/>
          <w:color w:val="000000" w:themeColor="text1"/>
          <w:szCs w:val="32"/>
          <w:cs/>
        </w:rPr>
        <w:t>และมีการใส่ลายน้ำเป็นชื่อของผู้ตรวจสอบเพื่อป้องกันการดาวน์โหลดเอกสาร</w:t>
      </w:r>
    </w:p>
    <w:p w:rsidR="00BB0A8E" w:rsidRPr="00931D41" w:rsidRDefault="00BB0A8E" w:rsidP="007C6AF4">
      <w:pPr>
        <w:pStyle w:val="ListParagraph"/>
        <w:numPr>
          <w:ilvl w:val="5"/>
          <w:numId w:val="3"/>
        </w:numPr>
        <w:tabs>
          <w:tab w:val="left" w:pos="1701"/>
        </w:tabs>
        <w:ind w:left="0" w:firstLine="1560"/>
        <w:rPr>
          <w:rFonts w:cs="TH SarabunPSK" w:hint="cs"/>
          <w:color w:val="000000" w:themeColor="text1"/>
          <w:szCs w:val="32"/>
        </w:rPr>
      </w:pPr>
      <w:r w:rsidRPr="0056332A">
        <w:rPr>
          <w:rFonts w:cs="TH SarabunPSK" w:hint="cs"/>
          <w:color w:val="000000" w:themeColor="text1"/>
          <w:szCs w:val="32"/>
          <w:cs/>
        </w:rPr>
        <w:t>ผู้ใช้สามารถตรวจสอบสถานะการอนุมัติเพื่อติดตามสถานะแบบฟอร์มของตนเองได้ แล</w:t>
      </w:r>
      <w:r>
        <w:rPr>
          <w:rFonts w:cs="TH SarabunPSK" w:hint="cs"/>
          <w:color w:val="000000" w:themeColor="text1"/>
          <w:szCs w:val="32"/>
          <w:cs/>
        </w:rPr>
        <w:t>ะเพื่อศึกษาข้อมูลในการอนุมัติได้</w:t>
      </w:r>
    </w:p>
    <w:p w:rsidR="0051066C" w:rsidRDefault="0051066C" w:rsidP="007C6AF4">
      <w:pPr>
        <w:pStyle w:val="ListParagraph"/>
        <w:numPr>
          <w:ilvl w:val="4"/>
          <w:numId w:val="3"/>
        </w:numPr>
        <w:ind w:hanging="3186"/>
        <w:rPr>
          <w:rFonts w:cs="TH SarabunPSK"/>
          <w:color w:val="000000" w:themeColor="text1"/>
          <w:szCs w:val="32"/>
        </w:rPr>
      </w:pPr>
      <w:r>
        <w:rPr>
          <w:rFonts w:cs="TH SarabunPSK" w:hint="cs"/>
          <w:color w:val="000000" w:themeColor="text1"/>
          <w:szCs w:val="32"/>
          <w:cs/>
        </w:rPr>
        <w:t>ร้องขอใช้งานระบบการเปลี่ยนแปลงกระบวนการทำงาน</w:t>
      </w:r>
    </w:p>
    <w:p w:rsidR="0051066C" w:rsidRDefault="0051066C" w:rsidP="007C6AF4">
      <w:pPr>
        <w:pStyle w:val="ListParagraph"/>
        <w:numPr>
          <w:ilvl w:val="5"/>
          <w:numId w:val="3"/>
        </w:numPr>
        <w:ind w:left="0" w:firstLine="1560"/>
        <w:rPr>
          <w:rFonts w:cs="TH SarabunPSK"/>
          <w:color w:val="000000" w:themeColor="text1"/>
          <w:szCs w:val="32"/>
        </w:rPr>
      </w:pPr>
      <w:r>
        <w:rPr>
          <w:rFonts w:cs="TH SarabunPSK" w:hint="cs"/>
          <w:color w:val="000000" w:themeColor="text1"/>
          <w:szCs w:val="32"/>
          <w:cs/>
        </w:rPr>
        <w:t>ผู้ใช้สามารถร้องขอการใช้งานระบบการเปลี่ยนแปลงกระบวนการทำงานโดยมีการสมัครสมาชิกของระบบการเปลี่ยนแปลงกระบวนการทำงานเพื่อรหัสผ่านเข้าสู่ระบบ</w:t>
      </w:r>
    </w:p>
    <w:p w:rsidR="00387AF8" w:rsidRPr="009F54CF" w:rsidRDefault="00387AF8" w:rsidP="007C6AF4">
      <w:pPr>
        <w:pStyle w:val="ListParagraph"/>
        <w:numPr>
          <w:ilvl w:val="3"/>
          <w:numId w:val="3"/>
        </w:numPr>
        <w:tabs>
          <w:tab w:val="left" w:pos="851"/>
        </w:tabs>
        <w:spacing w:before="0" w:line="240" w:lineRule="auto"/>
        <w:ind w:left="0" w:firstLine="720"/>
        <w:rPr>
          <w:rFonts w:cs="TH SarabunPSK"/>
          <w:color w:val="000000" w:themeColor="text1"/>
          <w:szCs w:val="32"/>
        </w:rPr>
      </w:pPr>
      <w:r w:rsidRPr="009F54CF">
        <w:rPr>
          <w:rFonts w:cs="TH SarabunPSK" w:hint="cs"/>
          <w:color w:val="000000" w:themeColor="text1"/>
          <w:szCs w:val="32"/>
          <w:cs/>
        </w:rPr>
        <w:lastRenderedPageBreak/>
        <w:t>มุมมองของ</w:t>
      </w:r>
      <w:r w:rsidR="00EA5FC7" w:rsidRPr="009F54CF">
        <w:rPr>
          <w:rFonts w:cs="TH SarabunPSK" w:hint="cs"/>
          <w:color w:val="000000" w:themeColor="text1"/>
          <w:szCs w:val="32"/>
          <w:cs/>
        </w:rPr>
        <w:t>ผู้อนุมัติภายในแผนก</w:t>
      </w:r>
      <w:r w:rsidR="00EA5FC7" w:rsidRPr="009F54CF">
        <w:rPr>
          <w:rFonts w:cs="TH SarabunPSK"/>
          <w:color w:val="000000" w:themeColor="text1"/>
          <w:szCs w:val="32"/>
        </w:rPr>
        <w:t xml:space="preserve"> </w:t>
      </w:r>
      <w:r w:rsidR="00EA5FC7" w:rsidRPr="009F54CF">
        <w:rPr>
          <w:rFonts w:cs="TH SarabunPSK" w:hint="cs"/>
          <w:color w:val="000000" w:themeColor="text1"/>
          <w:szCs w:val="32"/>
          <w:cs/>
        </w:rPr>
        <w:t>และ</w:t>
      </w:r>
      <w:r w:rsidR="00BA042D" w:rsidRPr="00BA042D">
        <w:rPr>
          <w:rFonts w:cs="TH SarabunPSK"/>
          <w:color w:val="000000" w:themeColor="text1"/>
          <w:szCs w:val="32"/>
          <w:cs/>
        </w:rPr>
        <w:t>แผนกที่เกี่ยวข้อง</w:t>
      </w:r>
      <w:r w:rsidRPr="009F54CF">
        <w:rPr>
          <w:rFonts w:cs="TH SarabunPSK" w:hint="cs"/>
          <w:color w:val="000000" w:themeColor="text1"/>
          <w:szCs w:val="32"/>
          <w:cs/>
        </w:rPr>
        <w:t xml:space="preserve"> </w:t>
      </w:r>
      <w:r w:rsidRPr="009F54CF">
        <w:rPr>
          <w:rFonts w:cs="TH SarabunPSK"/>
          <w:color w:val="000000" w:themeColor="text1"/>
          <w:szCs w:val="32"/>
        </w:rPr>
        <w:t>(Approver department</w:t>
      </w:r>
      <w:r w:rsidR="00F27AA4" w:rsidRPr="009F54CF">
        <w:rPr>
          <w:rFonts w:cs="TH SarabunPSK" w:hint="cs"/>
          <w:color w:val="000000" w:themeColor="text1"/>
          <w:szCs w:val="32"/>
          <w:cs/>
        </w:rPr>
        <w:t xml:space="preserve"> </w:t>
      </w:r>
      <w:r w:rsidR="001001C3" w:rsidRPr="009F54CF">
        <w:rPr>
          <w:rFonts w:cs="TH SarabunPSK" w:hint="cs"/>
          <w:color w:val="000000" w:themeColor="text1"/>
          <w:szCs w:val="32"/>
          <w:cs/>
        </w:rPr>
        <w:t xml:space="preserve">และ </w:t>
      </w:r>
      <w:r w:rsidR="00F62978">
        <w:rPr>
          <w:rFonts w:cs="TH SarabunPSK"/>
          <w:color w:val="000000" w:themeColor="text1"/>
          <w:szCs w:val="32"/>
        </w:rPr>
        <w:t>A</w:t>
      </w:r>
      <w:r w:rsidR="001001C3" w:rsidRPr="009F54CF">
        <w:rPr>
          <w:rFonts w:cs="TH SarabunPSK"/>
          <w:color w:val="000000" w:themeColor="text1"/>
          <w:szCs w:val="32"/>
        </w:rPr>
        <w:t>cknowledge</w:t>
      </w:r>
      <w:r w:rsidR="001001C3" w:rsidRPr="009F54CF">
        <w:rPr>
          <w:rFonts w:cs="TH SarabunPSK" w:hint="cs"/>
          <w:color w:val="000000" w:themeColor="text1"/>
          <w:szCs w:val="32"/>
          <w:cs/>
        </w:rPr>
        <w:t xml:space="preserve"> </w:t>
      </w:r>
      <w:r w:rsidR="001001C3" w:rsidRPr="009F54CF">
        <w:rPr>
          <w:rFonts w:cs="TH SarabunPSK"/>
          <w:color w:val="000000" w:themeColor="text1"/>
          <w:szCs w:val="32"/>
        </w:rPr>
        <w:t>department</w:t>
      </w:r>
      <w:r w:rsidRPr="009F54CF">
        <w:rPr>
          <w:rFonts w:cs="TH SarabunPSK"/>
          <w:color w:val="000000" w:themeColor="text1"/>
          <w:szCs w:val="32"/>
        </w:rPr>
        <w:t>)</w:t>
      </w:r>
    </w:p>
    <w:p w:rsidR="001D6DA3" w:rsidRDefault="004F5844" w:rsidP="007C6AF4">
      <w:pPr>
        <w:pStyle w:val="ListParagraph"/>
        <w:numPr>
          <w:ilvl w:val="4"/>
          <w:numId w:val="3"/>
        </w:numPr>
        <w:tabs>
          <w:tab w:val="left" w:pos="851"/>
        </w:tabs>
        <w:spacing w:before="0" w:line="240" w:lineRule="auto"/>
        <w:ind w:hanging="3186"/>
        <w:rPr>
          <w:rFonts w:cs="TH SarabunPSK"/>
          <w:szCs w:val="32"/>
        </w:rPr>
      </w:pPr>
      <w:r w:rsidRPr="001D6DA3">
        <w:rPr>
          <w:rFonts w:cs="TH SarabunPSK" w:hint="cs"/>
          <w:szCs w:val="32"/>
          <w:cs/>
        </w:rPr>
        <w:t xml:space="preserve">อนุมัติแบบฟอร์ม </w:t>
      </w:r>
      <w:r w:rsidRPr="001D6DA3">
        <w:rPr>
          <w:rFonts w:cs="TH SarabunPSK"/>
          <w:szCs w:val="32"/>
        </w:rPr>
        <w:t xml:space="preserve">PCR </w:t>
      </w:r>
    </w:p>
    <w:p w:rsidR="004F5844" w:rsidRPr="001D6DA3" w:rsidRDefault="00EA5FC7" w:rsidP="007C6AF4">
      <w:pPr>
        <w:pStyle w:val="ListParagraph"/>
        <w:numPr>
          <w:ilvl w:val="5"/>
          <w:numId w:val="3"/>
        </w:numPr>
        <w:tabs>
          <w:tab w:val="left" w:pos="851"/>
        </w:tabs>
        <w:spacing w:before="0" w:line="240" w:lineRule="auto"/>
        <w:ind w:left="0" w:firstLine="1560"/>
        <w:rPr>
          <w:rFonts w:cs="TH SarabunPSK"/>
          <w:szCs w:val="32"/>
        </w:rPr>
      </w:pPr>
      <w:r w:rsidRPr="001D6DA3">
        <w:rPr>
          <w:rFonts w:cs="TH SarabunPSK"/>
          <w:szCs w:val="32"/>
          <w:cs/>
        </w:rPr>
        <w:t xml:space="preserve">ผู้ใช้สามารถอนุมัติแบบฟอร์มของ </w:t>
      </w:r>
      <w:r w:rsidRPr="001D6DA3">
        <w:rPr>
          <w:rFonts w:cs="TH SarabunPSK"/>
          <w:szCs w:val="32"/>
        </w:rPr>
        <w:t xml:space="preserve">PCR </w:t>
      </w:r>
      <w:r w:rsidRPr="001D6DA3">
        <w:rPr>
          <w:rFonts w:cs="TH SarabunPSK"/>
          <w:szCs w:val="32"/>
          <w:cs/>
        </w:rPr>
        <w:t>ได้กรณีที่ถูกเลือกให้อยู่ในบทบาทของผู้อนุมัติภายในแผนก และผู้อนุมัติแผนกที่รับทราบ โดยผู้อนุมัติภายในแผนกจะต้องอนุมัติ ก่อนผู้อนุมัติแผนกที่รับทราบจึงจะอนุมัติได้</w:t>
      </w:r>
    </w:p>
    <w:p w:rsidR="00823D22" w:rsidRDefault="00BB0A8E" w:rsidP="007C6AF4">
      <w:pPr>
        <w:pStyle w:val="ListParagraph"/>
        <w:numPr>
          <w:ilvl w:val="4"/>
          <w:numId w:val="3"/>
        </w:numPr>
        <w:ind w:left="1560" w:hanging="426"/>
        <w:rPr>
          <w:rFonts w:cs="TH SarabunPSK"/>
          <w:color w:val="000000" w:themeColor="text1"/>
          <w:szCs w:val="32"/>
        </w:rPr>
      </w:pPr>
      <w:r>
        <w:rPr>
          <w:rFonts w:cs="TH SarabunPSK" w:hint="cs"/>
          <w:color w:val="000000" w:themeColor="text1"/>
          <w:szCs w:val="32"/>
          <w:cs/>
        </w:rPr>
        <w:t>ตรวจสอบ</w:t>
      </w:r>
      <w:r w:rsidR="00823D22" w:rsidRPr="004527E1">
        <w:rPr>
          <w:rFonts w:cs="TH SarabunPSK" w:hint="cs"/>
          <w:color w:val="000000" w:themeColor="text1"/>
          <w:szCs w:val="32"/>
          <w:cs/>
        </w:rPr>
        <w:t xml:space="preserve">รายละเอียดแบบฟอร์ม </w:t>
      </w:r>
      <w:r w:rsidR="00823D22" w:rsidRPr="004527E1">
        <w:rPr>
          <w:rFonts w:cs="TH SarabunPSK"/>
          <w:color w:val="000000" w:themeColor="text1"/>
          <w:szCs w:val="32"/>
        </w:rPr>
        <w:t>PCR</w:t>
      </w:r>
      <w:r w:rsidR="00823D22">
        <w:rPr>
          <w:rFonts w:cs="TH SarabunPSK"/>
          <w:color w:val="000000" w:themeColor="text1"/>
          <w:szCs w:val="32"/>
        </w:rPr>
        <w:t xml:space="preserve"> (View PCR Form)</w:t>
      </w:r>
    </w:p>
    <w:p w:rsidR="00F828D1" w:rsidRDefault="00F828D1" w:rsidP="007C6AF4">
      <w:pPr>
        <w:pStyle w:val="ListParagraph"/>
        <w:numPr>
          <w:ilvl w:val="5"/>
          <w:numId w:val="3"/>
        </w:numPr>
        <w:ind w:left="0" w:firstLine="1560"/>
        <w:rPr>
          <w:rFonts w:cs="TH SarabunPSK"/>
          <w:color w:val="000000" w:themeColor="text1"/>
          <w:szCs w:val="32"/>
        </w:rPr>
      </w:pPr>
      <w:r w:rsidRPr="00B77E95">
        <w:rPr>
          <w:rFonts w:cs="TH SarabunPSK"/>
          <w:color w:val="000000" w:themeColor="text1"/>
          <w:szCs w:val="32"/>
          <w:cs/>
        </w:rPr>
        <w:t xml:space="preserve">ผู้ใช้สามารถตรวจสอบรายละเอียดแบบฟอร์ม </w:t>
      </w:r>
      <w:r w:rsidRPr="00B77E95">
        <w:rPr>
          <w:rFonts w:cs="TH SarabunPSK"/>
          <w:color w:val="000000" w:themeColor="text1"/>
          <w:szCs w:val="32"/>
        </w:rPr>
        <w:t xml:space="preserve">PCR </w:t>
      </w:r>
      <w:r w:rsidRPr="00B77E95">
        <w:rPr>
          <w:rFonts w:cs="TH SarabunPSK"/>
          <w:color w:val="000000" w:themeColor="text1"/>
          <w:szCs w:val="32"/>
          <w:cs/>
        </w:rPr>
        <w:t xml:space="preserve">และการตรวจสอบรายละเอียดเอกสารไฟล์อัพโหลดในการเปลี่ยนแปลงกระบวนการได้ด้วยการตรวจสอบแบบ </w:t>
      </w:r>
      <w:r w:rsidRPr="00B77E95">
        <w:rPr>
          <w:rFonts w:cs="TH SarabunPSK"/>
          <w:color w:val="000000" w:themeColor="text1"/>
          <w:szCs w:val="32"/>
        </w:rPr>
        <w:t xml:space="preserve">view online </w:t>
      </w:r>
      <w:r w:rsidRPr="00B77E95">
        <w:rPr>
          <w:rFonts w:cs="TH SarabunPSK"/>
          <w:color w:val="000000" w:themeColor="text1"/>
          <w:szCs w:val="32"/>
          <w:cs/>
        </w:rPr>
        <w:t>และมีการใส่ลายน้ำเป็นชื่อของผู้ตรวจสอบเพื่อป้องกันการดาวน์โหลดเอกสาร</w:t>
      </w:r>
    </w:p>
    <w:p w:rsidR="00F828D1" w:rsidRPr="00F828D1" w:rsidRDefault="00F828D1" w:rsidP="007C6AF4">
      <w:pPr>
        <w:pStyle w:val="ListParagraph"/>
        <w:numPr>
          <w:ilvl w:val="5"/>
          <w:numId w:val="3"/>
        </w:numPr>
        <w:tabs>
          <w:tab w:val="left" w:pos="1701"/>
        </w:tabs>
        <w:ind w:left="0" w:firstLine="1560"/>
        <w:rPr>
          <w:rFonts w:cs="TH SarabunPSK" w:hint="cs"/>
          <w:color w:val="000000" w:themeColor="text1"/>
          <w:szCs w:val="32"/>
        </w:rPr>
      </w:pPr>
      <w:r w:rsidRPr="0056332A">
        <w:rPr>
          <w:rFonts w:cs="TH SarabunPSK" w:hint="cs"/>
          <w:color w:val="000000" w:themeColor="text1"/>
          <w:szCs w:val="32"/>
          <w:cs/>
        </w:rPr>
        <w:t>ผู้ใช้สามารถตรวจสอบสถานะการอนุมัติเพื่อติดตามสถานะแบบฟอร์มของตนเองได้ แล</w:t>
      </w:r>
      <w:r>
        <w:rPr>
          <w:rFonts w:cs="TH SarabunPSK" w:hint="cs"/>
          <w:color w:val="000000" w:themeColor="text1"/>
          <w:szCs w:val="32"/>
          <w:cs/>
        </w:rPr>
        <w:t>ะเพื่อศึกษาข้อมูลในการอนุมัติได้</w:t>
      </w:r>
    </w:p>
    <w:p w:rsidR="00621AA0" w:rsidRDefault="004F0E02" w:rsidP="007C6AF4">
      <w:pPr>
        <w:pStyle w:val="ListParagraph"/>
        <w:numPr>
          <w:ilvl w:val="3"/>
          <w:numId w:val="3"/>
        </w:numPr>
        <w:tabs>
          <w:tab w:val="left" w:pos="851"/>
        </w:tabs>
        <w:spacing w:before="0" w:line="240" w:lineRule="auto"/>
        <w:ind w:left="0" w:firstLine="720"/>
        <w:rPr>
          <w:rFonts w:cs="TH SarabunPSK"/>
          <w:color w:val="000000" w:themeColor="text1"/>
          <w:szCs w:val="32"/>
        </w:rPr>
      </w:pPr>
      <w:r w:rsidRPr="004F0E02">
        <w:rPr>
          <w:rFonts w:cs="TH SarabunPSK" w:hint="cs"/>
          <w:color w:val="000000" w:themeColor="text1"/>
          <w:szCs w:val="32"/>
          <w:cs/>
        </w:rPr>
        <w:t>มุมมอง</w:t>
      </w:r>
      <w:r w:rsidRPr="004F0E02">
        <w:rPr>
          <w:rFonts w:cs="TH SarabunPSK"/>
          <w:color w:val="000000" w:themeColor="text1"/>
          <w:szCs w:val="32"/>
          <w:cs/>
        </w:rPr>
        <w:t xml:space="preserve">ผู้อนุมัติในบทบาท </w:t>
      </w:r>
      <w:r w:rsidRPr="004F0E02">
        <w:rPr>
          <w:rFonts w:cs="TH SarabunPSK"/>
          <w:color w:val="000000" w:themeColor="text1"/>
          <w:szCs w:val="32"/>
        </w:rPr>
        <w:t>QAP</w:t>
      </w:r>
      <w:r w:rsidR="009F54CF">
        <w:rPr>
          <w:rFonts w:cs="TH SarabunPSK" w:hint="cs"/>
          <w:color w:val="000000" w:themeColor="text1"/>
          <w:szCs w:val="32"/>
          <w:cs/>
        </w:rPr>
        <w:t xml:space="preserve"> </w:t>
      </w:r>
      <w:r w:rsidRPr="004F0E02">
        <w:rPr>
          <w:rFonts w:cs="TH SarabunPSK"/>
          <w:color w:val="000000" w:themeColor="text1"/>
          <w:szCs w:val="32"/>
        </w:rPr>
        <w:t>(Quality Assurance Planning)</w:t>
      </w:r>
    </w:p>
    <w:p w:rsidR="00621AA0" w:rsidRDefault="00D2164B" w:rsidP="007C6AF4">
      <w:pPr>
        <w:pStyle w:val="ListParagraph"/>
        <w:numPr>
          <w:ilvl w:val="4"/>
          <w:numId w:val="3"/>
        </w:numPr>
        <w:tabs>
          <w:tab w:val="left" w:pos="851"/>
        </w:tabs>
        <w:spacing w:before="0" w:line="240" w:lineRule="auto"/>
        <w:ind w:hanging="3186"/>
        <w:rPr>
          <w:rFonts w:cs="TH SarabunPSK"/>
          <w:color w:val="000000" w:themeColor="text1"/>
          <w:szCs w:val="32"/>
        </w:rPr>
      </w:pPr>
      <w:r>
        <w:rPr>
          <w:rFonts w:cs="TH SarabunPSK" w:hint="cs"/>
          <w:color w:val="000000" w:themeColor="text1"/>
          <w:szCs w:val="32"/>
          <w:cs/>
        </w:rPr>
        <w:t xml:space="preserve">อนุมัติแบบฟอร์ม </w:t>
      </w:r>
      <w:r>
        <w:rPr>
          <w:rFonts w:cs="TH SarabunPSK"/>
          <w:color w:val="000000" w:themeColor="text1"/>
          <w:szCs w:val="32"/>
        </w:rPr>
        <w:t>PCR</w:t>
      </w:r>
      <w:r>
        <w:rPr>
          <w:rFonts w:cs="TH SarabunPSK" w:hint="cs"/>
          <w:color w:val="000000" w:themeColor="text1"/>
          <w:szCs w:val="32"/>
          <w:cs/>
        </w:rPr>
        <w:t xml:space="preserve"> ในบาทบาท </w:t>
      </w:r>
      <w:r>
        <w:rPr>
          <w:rFonts w:cs="TH SarabunPSK"/>
          <w:color w:val="000000" w:themeColor="text1"/>
          <w:szCs w:val="32"/>
        </w:rPr>
        <w:t>QAP</w:t>
      </w:r>
    </w:p>
    <w:p w:rsidR="00621AA0" w:rsidRPr="00162655" w:rsidRDefault="00D2164B" w:rsidP="007C6AF4">
      <w:pPr>
        <w:pStyle w:val="ListParagraph"/>
        <w:numPr>
          <w:ilvl w:val="5"/>
          <w:numId w:val="3"/>
        </w:numPr>
        <w:tabs>
          <w:tab w:val="left" w:pos="851"/>
        </w:tabs>
        <w:spacing w:before="0" w:line="240" w:lineRule="auto"/>
        <w:ind w:left="0" w:firstLine="1560"/>
        <w:jc w:val="left"/>
        <w:rPr>
          <w:rFonts w:cs="TH SarabunPSK"/>
          <w:color w:val="000000" w:themeColor="text1"/>
          <w:szCs w:val="32"/>
        </w:rPr>
      </w:pPr>
      <w:r>
        <w:rPr>
          <w:rFonts w:cs="TH SarabunPSK" w:hint="cs"/>
          <w:color w:val="000000" w:themeColor="text1"/>
          <w:szCs w:val="32"/>
          <w:cs/>
        </w:rPr>
        <w:t xml:space="preserve">ผู้ใช้ในบทบาท </w:t>
      </w:r>
      <w:r>
        <w:rPr>
          <w:rFonts w:cs="TH SarabunPSK"/>
          <w:color w:val="000000" w:themeColor="text1"/>
          <w:szCs w:val="32"/>
        </w:rPr>
        <w:t xml:space="preserve">QAP </w:t>
      </w:r>
      <w:r w:rsidR="00245A49">
        <w:rPr>
          <w:rFonts w:cs="TH SarabunPSK" w:hint="cs"/>
          <w:color w:val="000000" w:themeColor="text1"/>
          <w:szCs w:val="32"/>
          <w:cs/>
        </w:rPr>
        <w:t>สามารถอนุมัติแบบ</w:t>
      </w:r>
      <w:r w:rsidR="00245A49" w:rsidRPr="00162655">
        <w:rPr>
          <w:rFonts w:cs="TH SarabunPSK" w:hint="cs"/>
          <w:color w:val="000000" w:themeColor="text1"/>
          <w:szCs w:val="32"/>
          <w:cs/>
        </w:rPr>
        <w:t>ฟอร์ม</w:t>
      </w:r>
      <w:r w:rsidRPr="00162655">
        <w:rPr>
          <w:rFonts w:cs="TH SarabunPSK"/>
          <w:szCs w:val="32"/>
        </w:rPr>
        <w:t xml:space="preserve">PCR </w:t>
      </w:r>
      <w:r w:rsidRPr="00162655">
        <w:rPr>
          <w:rFonts w:cs="TH SarabunPSK"/>
          <w:szCs w:val="32"/>
          <w:cs/>
        </w:rPr>
        <w:t>ในหน่วยงานของ</w:t>
      </w:r>
      <w:r w:rsidR="00EA6925">
        <w:rPr>
          <w:rFonts w:cs="TH SarabunPSK"/>
          <w:szCs w:val="32"/>
        </w:rPr>
        <w:t xml:space="preserve"> </w:t>
      </w:r>
      <w:r w:rsidRPr="00162655">
        <w:rPr>
          <w:rFonts w:cs="TH SarabunPSK"/>
          <w:szCs w:val="32"/>
        </w:rPr>
        <w:t>Quality</w:t>
      </w:r>
      <w:r w:rsidR="00EA6925">
        <w:rPr>
          <w:rFonts w:cs="TH SarabunPSK"/>
          <w:color w:val="000000" w:themeColor="text1"/>
          <w:sz w:val="36"/>
          <w:szCs w:val="36"/>
        </w:rPr>
        <w:t xml:space="preserve"> </w:t>
      </w:r>
      <w:r w:rsidRPr="00162655">
        <w:rPr>
          <w:rFonts w:cs="TH SarabunPSK"/>
          <w:color w:val="000000" w:themeColor="text1"/>
          <w:szCs w:val="32"/>
        </w:rPr>
        <w:t>Assurance</w:t>
      </w:r>
      <w:r w:rsidRPr="00162655">
        <w:rPr>
          <w:rFonts w:cs="TH SarabunPSK" w:hint="cs"/>
          <w:color w:val="000000" w:themeColor="text1"/>
          <w:szCs w:val="32"/>
          <w:cs/>
        </w:rPr>
        <w:t xml:space="preserve"> โดยการกรอกแบบฟอร์ม </w:t>
      </w:r>
      <w:r w:rsidRPr="00162655">
        <w:rPr>
          <w:rFonts w:cs="TH SarabunPSK"/>
          <w:color w:val="000000" w:themeColor="text1"/>
          <w:szCs w:val="32"/>
        </w:rPr>
        <w:t xml:space="preserve">QAP </w:t>
      </w:r>
      <w:r w:rsidRPr="00162655">
        <w:rPr>
          <w:rFonts w:cs="TH SarabunPSK" w:hint="cs"/>
          <w:color w:val="000000" w:themeColor="text1"/>
          <w:szCs w:val="32"/>
          <w:cs/>
        </w:rPr>
        <w:t xml:space="preserve">เพื่ออนุมัติแบบฟอร์ม </w:t>
      </w:r>
      <w:r w:rsidRPr="00162655">
        <w:rPr>
          <w:rFonts w:cs="TH SarabunPSK"/>
          <w:color w:val="000000" w:themeColor="text1"/>
          <w:szCs w:val="32"/>
        </w:rPr>
        <w:t>PCR</w:t>
      </w:r>
    </w:p>
    <w:p w:rsidR="009F54CF" w:rsidRDefault="00F828D1" w:rsidP="007C6AF4">
      <w:pPr>
        <w:pStyle w:val="ListParagraph"/>
        <w:numPr>
          <w:ilvl w:val="4"/>
          <w:numId w:val="3"/>
        </w:numPr>
        <w:ind w:hanging="3186"/>
        <w:rPr>
          <w:rFonts w:cs="TH SarabunPSK"/>
          <w:color w:val="000000" w:themeColor="text1"/>
          <w:szCs w:val="32"/>
        </w:rPr>
      </w:pPr>
      <w:r>
        <w:rPr>
          <w:rFonts w:cs="TH SarabunPSK" w:hint="cs"/>
          <w:color w:val="000000" w:themeColor="text1"/>
          <w:szCs w:val="32"/>
          <w:cs/>
        </w:rPr>
        <w:t>ตรวจสอบ</w:t>
      </w:r>
      <w:r w:rsidR="009F54CF" w:rsidRPr="004527E1">
        <w:rPr>
          <w:rFonts w:cs="TH SarabunPSK" w:hint="cs"/>
          <w:color w:val="000000" w:themeColor="text1"/>
          <w:szCs w:val="32"/>
          <w:cs/>
        </w:rPr>
        <w:t xml:space="preserve">รายละเอียดแบบฟอร์ม </w:t>
      </w:r>
      <w:r w:rsidR="009F54CF" w:rsidRPr="004527E1">
        <w:rPr>
          <w:rFonts w:cs="TH SarabunPSK"/>
          <w:color w:val="000000" w:themeColor="text1"/>
          <w:szCs w:val="32"/>
        </w:rPr>
        <w:t>PCR</w:t>
      </w:r>
      <w:r w:rsidR="009F54CF">
        <w:rPr>
          <w:rFonts w:cs="TH SarabunPSK"/>
          <w:color w:val="000000" w:themeColor="text1"/>
          <w:szCs w:val="32"/>
        </w:rPr>
        <w:t xml:space="preserve"> (View PCR Form)</w:t>
      </w:r>
    </w:p>
    <w:p w:rsidR="00AA1716" w:rsidRDefault="00AA1716" w:rsidP="007C6AF4">
      <w:pPr>
        <w:pStyle w:val="ListParagraph"/>
        <w:numPr>
          <w:ilvl w:val="5"/>
          <w:numId w:val="3"/>
        </w:numPr>
        <w:ind w:left="0" w:firstLine="1560"/>
        <w:rPr>
          <w:rFonts w:cs="TH SarabunPSK"/>
          <w:color w:val="000000" w:themeColor="text1"/>
          <w:szCs w:val="32"/>
        </w:rPr>
      </w:pPr>
      <w:r w:rsidRPr="00B77E95">
        <w:rPr>
          <w:rFonts w:cs="TH SarabunPSK"/>
          <w:color w:val="000000" w:themeColor="text1"/>
          <w:szCs w:val="32"/>
          <w:cs/>
        </w:rPr>
        <w:t xml:space="preserve">ผู้ใช้สามารถตรวจสอบรายละเอียดแบบฟอร์ม </w:t>
      </w:r>
      <w:r w:rsidRPr="00B77E95">
        <w:rPr>
          <w:rFonts w:cs="TH SarabunPSK"/>
          <w:color w:val="000000" w:themeColor="text1"/>
          <w:szCs w:val="32"/>
        </w:rPr>
        <w:t xml:space="preserve">PCR </w:t>
      </w:r>
      <w:r w:rsidRPr="00B77E95">
        <w:rPr>
          <w:rFonts w:cs="TH SarabunPSK"/>
          <w:color w:val="000000" w:themeColor="text1"/>
          <w:szCs w:val="32"/>
          <w:cs/>
        </w:rPr>
        <w:t xml:space="preserve">และการตรวจสอบรายละเอียดเอกสารไฟล์อัพโหลดในการเปลี่ยนแปลงกระบวนการได้ด้วยการตรวจสอบแบบ </w:t>
      </w:r>
      <w:r w:rsidRPr="00B77E95">
        <w:rPr>
          <w:rFonts w:cs="TH SarabunPSK"/>
          <w:color w:val="000000" w:themeColor="text1"/>
          <w:szCs w:val="32"/>
        </w:rPr>
        <w:t xml:space="preserve">view online </w:t>
      </w:r>
      <w:r w:rsidRPr="00B77E95">
        <w:rPr>
          <w:rFonts w:cs="TH SarabunPSK"/>
          <w:color w:val="000000" w:themeColor="text1"/>
          <w:szCs w:val="32"/>
          <w:cs/>
        </w:rPr>
        <w:t>และมีการใส่ลายน้ำเป็นชื่อของผู้ตรวจสอบเพื่อป้องกันการดาวน์โหลดเอกสาร</w:t>
      </w:r>
    </w:p>
    <w:p w:rsidR="00AA1716" w:rsidRPr="00AA1716" w:rsidRDefault="00AA1716" w:rsidP="007C6AF4">
      <w:pPr>
        <w:pStyle w:val="ListParagraph"/>
        <w:numPr>
          <w:ilvl w:val="5"/>
          <w:numId w:val="3"/>
        </w:numPr>
        <w:tabs>
          <w:tab w:val="left" w:pos="1701"/>
        </w:tabs>
        <w:ind w:left="0" w:firstLine="1560"/>
        <w:rPr>
          <w:rFonts w:cs="TH SarabunPSK" w:hint="cs"/>
          <w:color w:val="000000" w:themeColor="text1"/>
          <w:szCs w:val="32"/>
        </w:rPr>
      </w:pPr>
      <w:r w:rsidRPr="0056332A">
        <w:rPr>
          <w:rFonts w:cs="TH SarabunPSK" w:hint="cs"/>
          <w:color w:val="000000" w:themeColor="text1"/>
          <w:szCs w:val="32"/>
          <w:cs/>
        </w:rPr>
        <w:t>ผู้ใช้สามารถตรวจสอบสถานะการอนุมัติเพื่อติดตามสถานะแบบฟอร์มของตนเองได้ แล</w:t>
      </w:r>
      <w:r>
        <w:rPr>
          <w:rFonts w:cs="TH SarabunPSK" w:hint="cs"/>
          <w:color w:val="000000" w:themeColor="text1"/>
          <w:szCs w:val="32"/>
          <w:cs/>
        </w:rPr>
        <w:t>ะเพื่อศึกษาข้อมูลในการอนุมัติได้</w:t>
      </w:r>
    </w:p>
    <w:p w:rsidR="005D3A7E" w:rsidRDefault="00162655" w:rsidP="007C6AF4">
      <w:pPr>
        <w:pStyle w:val="ListParagraph"/>
        <w:numPr>
          <w:ilvl w:val="3"/>
          <w:numId w:val="3"/>
        </w:numPr>
        <w:tabs>
          <w:tab w:val="left" w:pos="851"/>
        </w:tabs>
        <w:spacing w:before="0" w:line="240" w:lineRule="auto"/>
        <w:ind w:left="0" w:firstLine="720"/>
        <w:rPr>
          <w:rFonts w:cs="TH SarabunPSK"/>
          <w:color w:val="000000" w:themeColor="text1"/>
          <w:szCs w:val="32"/>
        </w:rPr>
      </w:pPr>
      <w:r w:rsidRPr="004F0E02">
        <w:rPr>
          <w:rFonts w:cs="TH SarabunPSK" w:hint="cs"/>
          <w:color w:val="000000" w:themeColor="text1"/>
          <w:szCs w:val="32"/>
          <w:cs/>
        </w:rPr>
        <w:t>มุมมอง</w:t>
      </w:r>
      <w:r w:rsidRPr="004F0E02">
        <w:rPr>
          <w:rFonts w:cs="TH SarabunPSK"/>
          <w:color w:val="000000" w:themeColor="text1"/>
          <w:szCs w:val="32"/>
          <w:cs/>
        </w:rPr>
        <w:t>ผู้อ</w:t>
      </w:r>
      <w:r w:rsidR="006D4A8F">
        <w:rPr>
          <w:rFonts w:cs="TH SarabunPSK"/>
          <w:color w:val="000000" w:themeColor="text1"/>
          <w:szCs w:val="32"/>
          <w:cs/>
        </w:rPr>
        <w:t>นุมัติในบทบาท</w:t>
      </w:r>
      <w:r>
        <w:rPr>
          <w:rFonts w:cs="TH SarabunPSK" w:hint="cs"/>
          <w:color w:val="000000" w:themeColor="text1"/>
          <w:szCs w:val="32"/>
          <w:cs/>
        </w:rPr>
        <w:t xml:space="preserve"> </w:t>
      </w:r>
      <w:r>
        <w:rPr>
          <w:rFonts w:cs="TH SarabunPSK"/>
          <w:color w:val="000000" w:themeColor="text1"/>
          <w:szCs w:val="32"/>
        </w:rPr>
        <w:t xml:space="preserve">BKD </w:t>
      </w:r>
      <w:r w:rsidRPr="004F0E02">
        <w:rPr>
          <w:rFonts w:cs="TH SarabunPSK"/>
          <w:color w:val="000000" w:themeColor="text1"/>
          <w:szCs w:val="32"/>
        </w:rPr>
        <w:t>(</w:t>
      </w:r>
      <w:r w:rsidR="006D4A8F">
        <w:rPr>
          <w:rFonts w:cs="TH SarabunPSK"/>
          <w:color w:val="000000" w:themeColor="text1"/>
          <w:szCs w:val="32"/>
        </w:rPr>
        <w:t>????????????</w:t>
      </w:r>
      <w:r w:rsidRPr="004F0E02">
        <w:rPr>
          <w:rFonts w:cs="TH SarabunPSK"/>
          <w:color w:val="000000" w:themeColor="text1"/>
          <w:szCs w:val="32"/>
        </w:rPr>
        <w:t>)</w:t>
      </w:r>
    </w:p>
    <w:p w:rsidR="00162655" w:rsidRDefault="005D3A7E" w:rsidP="007C6AF4">
      <w:pPr>
        <w:pStyle w:val="ListParagraph"/>
        <w:numPr>
          <w:ilvl w:val="4"/>
          <w:numId w:val="3"/>
        </w:numPr>
        <w:tabs>
          <w:tab w:val="left" w:pos="851"/>
        </w:tabs>
        <w:spacing w:before="0" w:line="240" w:lineRule="auto"/>
        <w:ind w:hanging="3186"/>
        <w:rPr>
          <w:rFonts w:cs="TH SarabunPSK"/>
          <w:color w:val="000000" w:themeColor="text1"/>
          <w:szCs w:val="32"/>
        </w:rPr>
      </w:pPr>
      <w:r w:rsidRPr="005D3A7E">
        <w:rPr>
          <w:rFonts w:cs="TH SarabunPSK"/>
          <w:color w:val="000000" w:themeColor="text1"/>
          <w:szCs w:val="32"/>
          <w:cs/>
        </w:rPr>
        <w:t xml:space="preserve">อนุมัติแบบฟอร์ม </w:t>
      </w:r>
      <w:r w:rsidRPr="005D3A7E">
        <w:rPr>
          <w:rFonts w:cs="TH SarabunPSK"/>
          <w:color w:val="000000" w:themeColor="text1"/>
          <w:szCs w:val="32"/>
        </w:rPr>
        <w:t xml:space="preserve">PCR </w:t>
      </w:r>
      <w:r w:rsidRPr="005D3A7E">
        <w:rPr>
          <w:rFonts w:cs="TH SarabunPSK"/>
          <w:color w:val="000000" w:themeColor="text1"/>
          <w:szCs w:val="32"/>
          <w:cs/>
        </w:rPr>
        <w:t xml:space="preserve">ในบาทบาท </w:t>
      </w:r>
      <w:r w:rsidRPr="005D3A7E">
        <w:rPr>
          <w:rFonts w:cs="TH SarabunPSK"/>
          <w:color w:val="000000" w:themeColor="text1"/>
          <w:szCs w:val="32"/>
        </w:rPr>
        <w:t>QAP</w:t>
      </w:r>
    </w:p>
    <w:p w:rsidR="005D3A7E" w:rsidRPr="005D3A7E" w:rsidRDefault="005D3A7E" w:rsidP="007C6AF4">
      <w:pPr>
        <w:pStyle w:val="ListParagraph"/>
        <w:numPr>
          <w:ilvl w:val="5"/>
          <w:numId w:val="3"/>
        </w:numPr>
        <w:tabs>
          <w:tab w:val="left" w:pos="851"/>
        </w:tabs>
        <w:spacing w:before="0" w:line="240" w:lineRule="auto"/>
        <w:ind w:left="0" w:firstLine="1560"/>
        <w:jc w:val="left"/>
        <w:rPr>
          <w:rFonts w:cs="TH SarabunPSK"/>
          <w:color w:val="000000" w:themeColor="text1"/>
          <w:szCs w:val="32"/>
        </w:rPr>
      </w:pPr>
      <w:r>
        <w:rPr>
          <w:rFonts w:cs="TH SarabunPSK" w:hint="cs"/>
          <w:color w:val="000000" w:themeColor="text1"/>
          <w:szCs w:val="32"/>
          <w:cs/>
        </w:rPr>
        <w:t xml:space="preserve">ผู้ใช้ในบทบาท </w:t>
      </w:r>
      <w:r w:rsidR="00C16DF0">
        <w:rPr>
          <w:rFonts w:cs="TH SarabunPSK"/>
          <w:color w:val="000000" w:themeColor="text1"/>
          <w:szCs w:val="32"/>
        </w:rPr>
        <w:t xml:space="preserve">BKD </w:t>
      </w:r>
      <w:r>
        <w:rPr>
          <w:rFonts w:cs="TH SarabunPSK" w:hint="cs"/>
          <w:color w:val="000000" w:themeColor="text1"/>
          <w:szCs w:val="32"/>
          <w:cs/>
        </w:rPr>
        <w:t>สามารถอนุมัติแบบ</w:t>
      </w:r>
      <w:r w:rsidRPr="00162655">
        <w:rPr>
          <w:rFonts w:cs="TH SarabunPSK" w:hint="cs"/>
          <w:color w:val="000000" w:themeColor="text1"/>
          <w:szCs w:val="32"/>
          <w:cs/>
        </w:rPr>
        <w:t>ฟอร์ม</w:t>
      </w:r>
      <w:r w:rsidRPr="00162655">
        <w:rPr>
          <w:rFonts w:cs="TH SarabunPSK"/>
          <w:szCs w:val="32"/>
        </w:rPr>
        <w:t xml:space="preserve">PCR </w:t>
      </w:r>
      <w:r w:rsidRPr="00162655">
        <w:rPr>
          <w:rFonts w:cs="TH SarabunPSK"/>
          <w:szCs w:val="32"/>
          <w:cs/>
        </w:rPr>
        <w:t>ในหน่วยงานของ</w:t>
      </w:r>
      <w:r>
        <w:rPr>
          <w:rFonts w:cs="TH SarabunPSK"/>
          <w:szCs w:val="32"/>
        </w:rPr>
        <w:t xml:space="preserve"> </w:t>
      </w:r>
      <w:r w:rsidRPr="00162655">
        <w:rPr>
          <w:rFonts w:cs="TH SarabunPSK"/>
          <w:szCs w:val="32"/>
        </w:rPr>
        <w:t>Quality</w:t>
      </w:r>
      <w:r w:rsidR="00A22759" w:rsidRPr="00A22759">
        <w:rPr>
          <w:rFonts w:cs="TH SarabunPSK"/>
          <w:color w:val="000000" w:themeColor="text1"/>
          <w:szCs w:val="32"/>
        </w:rPr>
        <w:t xml:space="preserve"> </w:t>
      </w:r>
      <w:r w:rsidR="00A22759" w:rsidRPr="00162655">
        <w:rPr>
          <w:rFonts w:cs="TH SarabunPSK"/>
          <w:color w:val="000000" w:themeColor="text1"/>
          <w:szCs w:val="32"/>
        </w:rPr>
        <w:t>Assurance</w:t>
      </w:r>
      <w:r w:rsidR="00A22759" w:rsidRPr="00162655">
        <w:rPr>
          <w:rFonts w:cs="TH SarabunPSK" w:hint="cs"/>
          <w:color w:val="000000" w:themeColor="text1"/>
          <w:szCs w:val="32"/>
          <w:cs/>
        </w:rPr>
        <w:t xml:space="preserve"> โดยการกรอกแบบฟอร์ม </w:t>
      </w:r>
      <w:r w:rsidR="004A2516">
        <w:rPr>
          <w:rFonts w:cs="TH SarabunPSK"/>
          <w:color w:val="000000" w:themeColor="text1"/>
          <w:szCs w:val="32"/>
        </w:rPr>
        <w:t xml:space="preserve">BKD </w:t>
      </w:r>
      <w:r w:rsidR="00A22759" w:rsidRPr="00162655">
        <w:rPr>
          <w:rFonts w:cs="TH SarabunPSK" w:hint="cs"/>
          <w:color w:val="000000" w:themeColor="text1"/>
          <w:szCs w:val="32"/>
          <w:cs/>
        </w:rPr>
        <w:t xml:space="preserve">เพื่ออนุมัติแบบฟอร์ม </w:t>
      </w:r>
      <w:r w:rsidR="00A22759" w:rsidRPr="00162655">
        <w:rPr>
          <w:rFonts w:cs="TH SarabunPSK"/>
          <w:color w:val="000000" w:themeColor="text1"/>
          <w:szCs w:val="32"/>
        </w:rPr>
        <w:t>PCR</w:t>
      </w:r>
    </w:p>
    <w:p w:rsidR="006D4A8F" w:rsidRDefault="00632A30" w:rsidP="007C6AF4">
      <w:pPr>
        <w:pStyle w:val="ListParagraph"/>
        <w:numPr>
          <w:ilvl w:val="4"/>
          <w:numId w:val="3"/>
        </w:numPr>
        <w:ind w:hanging="3186"/>
        <w:rPr>
          <w:rFonts w:cs="TH SarabunPSK"/>
          <w:color w:val="000000" w:themeColor="text1"/>
          <w:szCs w:val="32"/>
        </w:rPr>
      </w:pPr>
      <w:r>
        <w:rPr>
          <w:rFonts w:cs="TH SarabunPSK" w:hint="cs"/>
          <w:color w:val="000000" w:themeColor="text1"/>
          <w:szCs w:val="32"/>
          <w:cs/>
        </w:rPr>
        <w:t>ตรวจสอบ</w:t>
      </w:r>
      <w:r w:rsidR="005D3A7E" w:rsidRPr="004527E1">
        <w:rPr>
          <w:rFonts w:cs="TH SarabunPSK" w:hint="cs"/>
          <w:color w:val="000000" w:themeColor="text1"/>
          <w:szCs w:val="32"/>
          <w:cs/>
        </w:rPr>
        <w:t xml:space="preserve">รายละเอียดแบบฟอร์ม </w:t>
      </w:r>
      <w:r w:rsidR="005D3A7E" w:rsidRPr="004527E1">
        <w:rPr>
          <w:rFonts w:cs="TH SarabunPSK"/>
          <w:color w:val="000000" w:themeColor="text1"/>
          <w:szCs w:val="32"/>
        </w:rPr>
        <w:t>PCR</w:t>
      </w:r>
      <w:r w:rsidR="005D3A7E">
        <w:rPr>
          <w:rFonts w:cs="TH SarabunPSK"/>
          <w:color w:val="000000" w:themeColor="text1"/>
          <w:szCs w:val="32"/>
        </w:rPr>
        <w:t xml:space="preserve"> (View PCR Form)</w:t>
      </w:r>
    </w:p>
    <w:p w:rsidR="00632A30" w:rsidRDefault="00632A30" w:rsidP="007C6AF4">
      <w:pPr>
        <w:pStyle w:val="ListParagraph"/>
        <w:numPr>
          <w:ilvl w:val="5"/>
          <w:numId w:val="3"/>
        </w:numPr>
        <w:ind w:left="0" w:firstLine="1560"/>
        <w:rPr>
          <w:rFonts w:cs="TH SarabunPSK"/>
          <w:color w:val="000000" w:themeColor="text1"/>
          <w:szCs w:val="32"/>
        </w:rPr>
      </w:pPr>
      <w:r w:rsidRPr="00B77E95">
        <w:rPr>
          <w:rFonts w:cs="TH SarabunPSK"/>
          <w:color w:val="000000" w:themeColor="text1"/>
          <w:szCs w:val="32"/>
          <w:cs/>
        </w:rPr>
        <w:lastRenderedPageBreak/>
        <w:t xml:space="preserve">ผู้ใช้สามารถตรวจสอบรายละเอียดแบบฟอร์ม </w:t>
      </w:r>
      <w:r w:rsidRPr="00B77E95">
        <w:rPr>
          <w:rFonts w:cs="TH SarabunPSK"/>
          <w:color w:val="000000" w:themeColor="text1"/>
          <w:szCs w:val="32"/>
        </w:rPr>
        <w:t xml:space="preserve">PCR </w:t>
      </w:r>
      <w:r w:rsidRPr="00B77E95">
        <w:rPr>
          <w:rFonts w:cs="TH SarabunPSK"/>
          <w:color w:val="000000" w:themeColor="text1"/>
          <w:szCs w:val="32"/>
          <w:cs/>
        </w:rPr>
        <w:t xml:space="preserve">และการตรวจสอบรายละเอียดเอกสารไฟล์อัพโหลดในการเปลี่ยนแปลงกระบวนการได้ด้วยการตรวจสอบแบบ </w:t>
      </w:r>
      <w:r w:rsidRPr="00B77E95">
        <w:rPr>
          <w:rFonts w:cs="TH SarabunPSK"/>
          <w:color w:val="000000" w:themeColor="text1"/>
          <w:szCs w:val="32"/>
        </w:rPr>
        <w:t xml:space="preserve">view online </w:t>
      </w:r>
      <w:r w:rsidRPr="00B77E95">
        <w:rPr>
          <w:rFonts w:cs="TH SarabunPSK"/>
          <w:color w:val="000000" w:themeColor="text1"/>
          <w:szCs w:val="32"/>
          <w:cs/>
        </w:rPr>
        <w:t>และมีการใส่ลายน้ำเป็นชื่อของผู้ตรวจสอบเพื่อป้องกันการดาวน์โหลดเอกสาร</w:t>
      </w:r>
    </w:p>
    <w:p w:rsidR="00632A30" w:rsidRPr="00632A30" w:rsidRDefault="00632A30" w:rsidP="007C6AF4">
      <w:pPr>
        <w:pStyle w:val="ListParagraph"/>
        <w:numPr>
          <w:ilvl w:val="5"/>
          <w:numId w:val="3"/>
        </w:numPr>
        <w:tabs>
          <w:tab w:val="left" w:pos="1701"/>
        </w:tabs>
        <w:ind w:left="0" w:firstLine="1560"/>
        <w:rPr>
          <w:rFonts w:cs="TH SarabunPSK" w:hint="cs"/>
          <w:color w:val="000000" w:themeColor="text1"/>
          <w:szCs w:val="32"/>
        </w:rPr>
      </w:pPr>
      <w:r w:rsidRPr="0056332A">
        <w:rPr>
          <w:rFonts w:cs="TH SarabunPSK" w:hint="cs"/>
          <w:color w:val="000000" w:themeColor="text1"/>
          <w:szCs w:val="32"/>
          <w:cs/>
        </w:rPr>
        <w:t>ผู้ใช้สามารถตรวจสอบสถานะการอนุมัติเพื่อติดตามสถานะแบบฟอร์มของตนเองได้ แล</w:t>
      </w:r>
      <w:r>
        <w:rPr>
          <w:rFonts w:cs="TH SarabunPSK" w:hint="cs"/>
          <w:color w:val="000000" w:themeColor="text1"/>
          <w:szCs w:val="32"/>
          <w:cs/>
        </w:rPr>
        <w:t>ะเพื่อศึกษาข้อมูลในการอนุมัติได้</w:t>
      </w:r>
    </w:p>
    <w:p w:rsidR="0086734C" w:rsidRDefault="0086734C" w:rsidP="007C6AF4">
      <w:pPr>
        <w:pStyle w:val="ListParagraph"/>
        <w:numPr>
          <w:ilvl w:val="3"/>
          <w:numId w:val="3"/>
        </w:numPr>
        <w:tabs>
          <w:tab w:val="left" w:pos="851"/>
        </w:tabs>
        <w:spacing w:before="0" w:line="240" w:lineRule="auto"/>
        <w:ind w:left="0" w:firstLine="720"/>
        <w:rPr>
          <w:rFonts w:cs="TH SarabunPSK"/>
          <w:color w:val="000000" w:themeColor="text1"/>
          <w:szCs w:val="32"/>
        </w:rPr>
      </w:pPr>
      <w:r w:rsidRPr="00181025">
        <w:rPr>
          <w:rFonts w:cs="TH SarabunPSK"/>
          <w:color w:val="000000" w:themeColor="text1"/>
          <w:szCs w:val="32"/>
          <w:cs/>
        </w:rPr>
        <w:t xml:space="preserve">มุมมองผู้อนุมัติในบทบาท </w:t>
      </w:r>
      <w:r w:rsidRPr="00181025">
        <w:rPr>
          <w:rFonts w:cs="TH SarabunPSK"/>
          <w:color w:val="000000" w:themeColor="text1"/>
          <w:szCs w:val="32"/>
        </w:rPr>
        <w:t>QAC</w:t>
      </w:r>
      <w:r>
        <w:rPr>
          <w:rFonts w:cs="TH SarabunPSK"/>
          <w:color w:val="000000" w:themeColor="text1"/>
          <w:szCs w:val="32"/>
        </w:rPr>
        <w:t xml:space="preserve"> </w:t>
      </w:r>
      <w:r w:rsidRPr="00181025">
        <w:rPr>
          <w:rFonts w:cs="TH SarabunPSK"/>
          <w:color w:val="000000" w:themeColor="text1"/>
          <w:szCs w:val="32"/>
        </w:rPr>
        <w:t xml:space="preserve"> (Quality Assuran Customer</w:t>
      </w:r>
      <w:r>
        <w:rPr>
          <w:rFonts w:cs="TH SarabunPSK"/>
          <w:color w:val="000000" w:themeColor="text1"/>
          <w:szCs w:val="32"/>
        </w:rPr>
        <w:t>)</w:t>
      </w:r>
    </w:p>
    <w:p w:rsidR="00E91F69" w:rsidRDefault="00E91F69" w:rsidP="007C6AF4">
      <w:pPr>
        <w:pStyle w:val="ListParagraph"/>
        <w:numPr>
          <w:ilvl w:val="4"/>
          <w:numId w:val="3"/>
        </w:numPr>
        <w:tabs>
          <w:tab w:val="left" w:pos="851"/>
        </w:tabs>
        <w:spacing w:before="0" w:line="240" w:lineRule="auto"/>
        <w:ind w:hanging="3186"/>
        <w:rPr>
          <w:rFonts w:cs="TH SarabunPSK"/>
          <w:color w:val="000000" w:themeColor="text1"/>
          <w:szCs w:val="32"/>
        </w:rPr>
      </w:pPr>
      <w:r w:rsidRPr="005D3A7E">
        <w:rPr>
          <w:rFonts w:cs="TH SarabunPSK"/>
          <w:color w:val="000000" w:themeColor="text1"/>
          <w:szCs w:val="32"/>
          <w:cs/>
        </w:rPr>
        <w:t xml:space="preserve">อนุมัติแบบฟอร์ม </w:t>
      </w:r>
      <w:r w:rsidRPr="005D3A7E">
        <w:rPr>
          <w:rFonts w:cs="TH SarabunPSK"/>
          <w:color w:val="000000" w:themeColor="text1"/>
          <w:szCs w:val="32"/>
        </w:rPr>
        <w:t xml:space="preserve">PCR </w:t>
      </w:r>
      <w:r w:rsidRPr="005D3A7E">
        <w:rPr>
          <w:rFonts w:cs="TH SarabunPSK"/>
          <w:color w:val="000000" w:themeColor="text1"/>
          <w:szCs w:val="32"/>
          <w:cs/>
        </w:rPr>
        <w:t xml:space="preserve">ในบาทบาท </w:t>
      </w:r>
      <w:r w:rsidRPr="005D3A7E">
        <w:rPr>
          <w:rFonts w:cs="TH SarabunPSK"/>
          <w:color w:val="000000" w:themeColor="text1"/>
          <w:szCs w:val="32"/>
        </w:rPr>
        <w:t>QAP</w:t>
      </w:r>
    </w:p>
    <w:p w:rsidR="00236177" w:rsidRPr="00236177" w:rsidRDefault="00236177" w:rsidP="007C6AF4">
      <w:pPr>
        <w:pStyle w:val="ListParagraph"/>
        <w:numPr>
          <w:ilvl w:val="5"/>
          <w:numId w:val="3"/>
        </w:numPr>
        <w:tabs>
          <w:tab w:val="left" w:pos="851"/>
        </w:tabs>
        <w:spacing w:before="0" w:line="240" w:lineRule="auto"/>
        <w:ind w:left="0" w:firstLine="1560"/>
        <w:jc w:val="left"/>
        <w:rPr>
          <w:rFonts w:cs="TH SarabunPSK"/>
          <w:color w:val="000000" w:themeColor="text1"/>
          <w:szCs w:val="32"/>
        </w:rPr>
      </w:pPr>
      <w:r>
        <w:rPr>
          <w:rFonts w:cs="TH SarabunPSK" w:hint="cs"/>
          <w:color w:val="000000" w:themeColor="text1"/>
          <w:szCs w:val="32"/>
          <w:cs/>
        </w:rPr>
        <w:t xml:space="preserve">ผู้ใช้ในบทบาท </w:t>
      </w:r>
      <w:r w:rsidRPr="00181025">
        <w:rPr>
          <w:rFonts w:cs="TH SarabunPSK"/>
          <w:color w:val="000000" w:themeColor="text1"/>
          <w:szCs w:val="32"/>
        </w:rPr>
        <w:t>QAC</w:t>
      </w:r>
      <w:r>
        <w:rPr>
          <w:rFonts w:cs="TH SarabunPSK"/>
          <w:color w:val="000000" w:themeColor="text1"/>
          <w:szCs w:val="32"/>
        </w:rPr>
        <w:t xml:space="preserve"> </w:t>
      </w:r>
      <w:r w:rsidRPr="00181025">
        <w:rPr>
          <w:rFonts w:cs="TH SarabunPSK"/>
          <w:color w:val="000000" w:themeColor="text1"/>
          <w:szCs w:val="32"/>
        </w:rPr>
        <w:t xml:space="preserve"> </w:t>
      </w:r>
      <w:r>
        <w:rPr>
          <w:rFonts w:cs="TH SarabunPSK" w:hint="cs"/>
          <w:color w:val="000000" w:themeColor="text1"/>
          <w:szCs w:val="32"/>
          <w:cs/>
        </w:rPr>
        <w:t>สามารถอนุมัติแบบ</w:t>
      </w:r>
      <w:r w:rsidRPr="00162655">
        <w:rPr>
          <w:rFonts w:cs="TH SarabunPSK" w:hint="cs"/>
          <w:color w:val="000000" w:themeColor="text1"/>
          <w:szCs w:val="32"/>
          <w:cs/>
        </w:rPr>
        <w:t>ฟอร์ม</w:t>
      </w:r>
      <w:r w:rsidRPr="00162655">
        <w:rPr>
          <w:rFonts w:cs="TH SarabunPSK"/>
          <w:szCs w:val="32"/>
        </w:rPr>
        <w:t xml:space="preserve">PCR </w:t>
      </w:r>
      <w:r w:rsidRPr="00162655">
        <w:rPr>
          <w:rFonts w:cs="TH SarabunPSK"/>
          <w:szCs w:val="32"/>
          <w:cs/>
        </w:rPr>
        <w:t>ในหน่วยงานของ</w:t>
      </w:r>
      <w:r>
        <w:rPr>
          <w:rFonts w:cs="TH SarabunPSK"/>
          <w:szCs w:val="32"/>
        </w:rPr>
        <w:t xml:space="preserve"> </w:t>
      </w:r>
      <w:r w:rsidRPr="00162655">
        <w:rPr>
          <w:rFonts w:cs="TH SarabunPSK"/>
          <w:szCs w:val="32"/>
        </w:rPr>
        <w:t>Quality</w:t>
      </w:r>
      <w:r w:rsidRPr="00A22759">
        <w:rPr>
          <w:rFonts w:cs="TH SarabunPSK"/>
          <w:color w:val="000000" w:themeColor="text1"/>
          <w:szCs w:val="32"/>
        </w:rPr>
        <w:t xml:space="preserve"> </w:t>
      </w:r>
      <w:r w:rsidRPr="00162655">
        <w:rPr>
          <w:rFonts w:cs="TH SarabunPSK"/>
          <w:color w:val="000000" w:themeColor="text1"/>
          <w:szCs w:val="32"/>
        </w:rPr>
        <w:t>Assurance</w:t>
      </w:r>
      <w:r w:rsidRPr="00162655">
        <w:rPr>
          <w:rFonts w:cs="TH SarabunPSK" w:hint="cs"/>
          <w:color w:val="000000" w:themeColor="text1"/>
          <w:szCs w:val="32"/>
          <w:cs/>
        </w:rPr>
        <w:t xml:space="preserve"> โดยการกรอกแบบฟอร์ม </w:t>
      </w:r>
      <w:r w:rsidRPr="00181025">
        <w:rPr>
          <w:rFonts w:cs="TH SarabunPSK"/>
          <w:color w:val="000000" w:themeColor="text1"/>
          <w:szCs w:val="32"/>
        </w:rPr>
        <w:t>QAC</w:t>
      </w:r>
      <w:r>
        <w:rPr>
          <w:rFonts w:cs="TH SarabunPSK"/>
          <w:color w:val="000000" w:themeColor="text1"/>
          <w:szCs w:val="32"/>
        </w:rPr>
        <w:t xml:space="preserve"> </w:t>
      </w:r>
      <w:r w:rsidRPr="00181025">
        <w:rPr>
          <w:rFonts w:cs="TH SarabunPSK"/>
          <w:color w:val="000000" w:themeColor="text1"/>
          <w:szCs w:val="32"/>
        </w:rPr>
        <w:t xml:space="preserve"> </w:t>
      </w:r>
      <w:r w:rsidRPr="00162655">
        <w:rPr>
          <w:rFonts w:cs="TH SarabunPSK" w:hint="cs"/>
          <w:color w:val="000000" w:themeColor="text1"/>
          <w:szCs w:val="32"/>
          <w:cs/>
        </w:rPr>
        <w:t xml:space="preserve">เพื่ออนุมัติแบบฟอร์ม </w:t>
      </w:r>
      <w:r w:rsidRPr="00162655">
        <w:rPr>
          <w:rFonts w:cs="TH SarabunPSK"/>
          <w:color w:val="000000" w:themeColor="text1"/>
          <w:szCs w:val="32"/>
        </w:rPr>
        <w:t>PCR</w:t>
      </w:r>
    </w:p>
    <w:p w:rsidR="005C15C0" w:rsidRDefault="00EB5963" w:rsidP="007C6AF4">
      <w:pPr>
        <w:pStyle w:val="ListParagraph"/>
        <w:numPr>
          <w:ilvl w:val="4"/>
          <w:numId w:val="3"/>
        </w:numPr>
        <w:tabs>
          <w:tab w:val="left" w:pos="851"/>
        </w:tabs>
        <w:spacing w:before="0" w:line="240" w:lineRule="auto"/>
        <w:ind w:hanging="3186"/>
        <w:rPr>
          <w:rFonts w:cs="TH SarabunPSK"/>
          <w:color w:val="000000" w:themeColor="text1"/>
          <w:szCs w:val="32"/>
        </w:rPr>
      </w:pPr>
      <w:r>
        <w:rPr>
          <w:rFonts w:cs="TH SarabunPSK" w:hint="cs"/>
          <w:color w:val="000000" w:themeColor="text1"/>
          <w:szCs w:val="32"/>
          <w:cs/>
        </w:rPr>
        <w:t>ตรวจสอบ</w:t>
      </w:r>
      <w:r w:rsidR="00E91F69" w:rsidRPr="00E91F69">
        <w:rPr>
          <w:rFonts w:cs="TH SarabunPSK"/>
          <w:color w:val="000000" w:themeColor="text1"/>
          <w:szCs w:val="32"/>
          <w:cs/>
        </w:rPr>
        <w:t xml:space="preserve">รายละเอียดแบบฟอร์ม </w:t>
      </w:r>
      <w:r w:rsidR="00E91F69" w:rsidRPr="00E91F69">
        <w:rPr>
          <w:rFonts w:cs="TH SarabunPSK"/>
          <w:color w:val="000000" w:themeColor="text1"/>
          <w:szCs w:val="32"/>
        </w:rPr>
        <w:t>PCR (View PCR Form)</w:t>
      </w:r>
    </w:p>
    <w:p w:rsidR="001E3928" w:rsidRDefault="001E3928" w:rsidP="007C6AF4">
      <w:pPr>
        <w:pStyle w:val="ListParagraph"/>
        <w:numPr>
          <w:ilvl w:val="5"/>
          <w:numId w:val="3"/>
        </w:numPr>
        <w:ind w:left="0" w:firstLine="1560"/>
        <w:rPr>
          <w:rFonts w:cs="TH SarabunPSK"/>
          <w:color w:val="000000" w:themeColor="text1"/>
          <w:szCs w:val="32"/>
        </w:rPr>
      </w:pPr>
      <w:r w:rsidRPr="00B77E95">
        <w:rPr>
          <w:rFonts w:cs="TH SarabunPSK"/>
          <w:color w:val="000000" w:themeColor="text1"/>
          <w:szCs w:val="32"/>
          <w:cs/>
        </w:rPr>
        <w:t xml:space="preserve">ผู้ใช้สามารถตรวจสอบรายละเอียดแบบฟอร์ม </w:t>
      </w:r>
      <w:r w:rsidRPr="00B77E95">
        <w:rPr>
          <w:rFonts w:cs="TH SarabunPSK"/>
          <w:color w:val="000000" w:themeColor="text1"/>
          <w:szCs w:val="32"/>
        </w:rPr>
        <w:t xml:space="preserve">PCR </w:t>
      </w:r>
      <w:r w:rsidRPr="00B77E95">
        <w:rPr>
          <w:rFonts w:cs="TH SarabunPSK"/>
          <w:color w:val="000000" w:themeColor="text1"/>
          <w:szCs w:val="32"/>
          <w:cs/>
        </w:rPr>
        <w:t xml:space="preserve">และการตรวจสอบรายละเอียดเอกสารไฟล์อัพโหลดในการเปลี่ยนแปลงกระบวนการได้ด้วยการตรวจสอบแบบ </w:t>
      </w:r>
      <w:r w:rsidRPr="00B77E95">
        <w:rPr>
          <w:rFonts w:cs="TH SarabunPSK"/>
          <w:color w:val="000000" w:themeColor="text1"/>
          <w:szCs w:val="32"/>
        </w:rPr>
        <w:t xml:space="preserve">view online </w:t>
      </w:r>
      <w:r w:rsidRPr="00B77E95">
        <w:rPr>
          <w:rFonts w:cs="TH SarabunPSK"/>
          <w:color w:val="000000" w:themeColor="text1"/>
          <w:szCs w:val="32"/>
          <w:cs/>
        </w:rPr>
        <w:t>และมีการใส่ลายน้ำเป็นชื่อของผู้ตรวจสอบเพื่อป้องกันการดาวน์โหลดเอกสาร</w:t>
      </w:r>
    </w:p>
    <w:p w:rsidR="001E3928" w:rsidRPr="002C5EC2" w:rsidRDefault="002C5EC2" w:rsidP="007C6AF4">
      <w:pPr>
        <w:pStyle w:val="ListParagraph"/>
        <w:numPr>
          <w:ilvl w:val="5"/>
          <w:numId w:val="3"/>
        </w:numPr>
        <w:tabs>
          <w:tab w:val="left" w:pos="1701"/>
        </w:tabs>
        <w:ind w:left="0" w:firstLine="1560"/>
        <w:rPr>
          <w:rFonts w:cs="TH SarabunPSK" w:hint="cs"/>
          <w:color w:val="000000" w:themeColor="text1"/>
          <w:szCs w:val="32"/>
        </w:rPr>
      </w:pPr>
      <w:r w:rsidRPr="0056332A">
        <w:rPr>
          <w:rFonts w:cs="TH SarabunPSK" w:hint="cs"/>
          <w:color w:val="000000" w:themeColor="text1"/>
          <w:szCs w:val="32"/>
          <w:cs/>
        </w:rPr>
        <w:t>ผู้ใช้สามารถตรวจสอบสถานะการอนุมัติเพื่อติดตามสถานะแบบฟอร์มของตนเองได้ แล</w:t>
      </w:r>
      <w:r>
        <w:rPr>
          <w:rFonts w:cs="TH SarabunPSK" w:hint="cs"/>
          <w:color w:val="000000" w:themeColor="text1"/>
          <w:szCs w:val="32"/>
          <w:cs/>
        </w:rPr>
        <w:t>ะเพื่อศึกษาข้อมูลในการอนุมัติได้</w:t>
      </w:r>
    </w:p>
    <w:p w:rsidR="0086734C" w:rsidRDefault="0086734C" w:rsidP="007C6AF4">
      <w:pPr>
        <w:pStyle w:val="ListParagraph"/>
        <w:numPr>
          <w:ilvl w:val="3"/>
          <w:numId w:val="3"/>
        </w:numPr>
        <w:tabs>
          <w:tab w:val="left" w:pos="851"/>
        </w:tabs>
        <w:spacing w:before="0" w:line="240" w:lineRule="auto"/>
        <w:ind w:left="0" w:firstLine="720"/>
        <w:rPr>
          <w:rFonts w:cs="TH SarabunPSK"/>
          <w:color w:val="000000" w:themeColor="text1"/>
          <w:szCs w:val="32"/>
        </w:rPr>
      </w:pPr>
      <w:r w:rsidRPr="0086734C">
        <w:rPr>
          <w:rFonts w:cs="TH SarabunPSK" w:hint="cs"/>
          <w:color w:val="000000" w:themeColor="text1"/>
          <w:szCs w:val="32"/>
          <w:cs/>
        </w:rPr>
        <w:t>มุมมองพนักงานบทบาท</w:t>
      </w:r>
      <w:r w:rsidRPr="0086734C">
        <w:rPr>
          <w:rFonts w:cs="TH SarabunPSK"/>
          <w:color w:val="000000" w:themeColor="text1"/>
          <w:szCs w:val="32"/>
        </w:rPr>
        <w:t xml:space="preserve"> Center</w:t>
      </w:r>
      <w:r w:rsidRPr="0086734C">
        <w:rPr>
          <w:rFonts w:cs="TH SarabunPSK" w:hint="cs"/>
          <w:color w:val="000000" w:themeColor="text1"/>
          <w:szCs w:val="32"/>
          <w:cs/>
        </w:rPr>
        <w:t xml:space="preserve"> แผนก</w:t>
      </w:r>
      <w:r w:rsidRPr="0086734C">
        <w:rPr>
          <w:rFonts w:cs="TH SarabunPSK"/>
          <w:color w:val="000000" w:themeColor="text1"/>
          <w:szCs w:val="32"/>
        </w:rPr>
        <w:t xml:space="preserve"> Quality</w:t>
      </w:r>
      <w:r w:rsidRPr="0086734C">
        <w:rPr>
          <w:rFonts w:cs="TH SarabunPSK" w:hint="cs"/>
          <w:color w:val="000000" w:themeColor="text1"/>
          <w:szCs w:val="32"/>
          <w:cs/>
        </w:rPr>
        <w:t xml:space="preserve"> </w:t>
      </w:r>
      <w:r w:rsidRPr="0086734C">
        <w:rPr>
          <w:rFonts w:cs="TH SarabunPSK"/>
          <w:color w:val="000000" w:themeColor="text1"/>
          <w:szCs w:val="32"/>
        </w:rPr>
        <w:t xml:space="preserve">Assurance </w:t>
      </w:r>
      <w:r w:rsidRPr="0086734C">
        <w:rPr>
          <w:rFonts w:cs="TH SarabunPSK" w:hint="cs"/>
          <w:color w:val="000000" w:themeColor="text1"/>
          <w:szCs w:val="32"/>
          <w:cs/>
        </w:rPr>
        <w:t>(</w:t>
      </w:r>
      <w:r w:rsidRPr="0086734C">
        <w:rPr>
          <w:rFonts w:cs="TH SarabunPSK"/>
          <w:color w:val="000000" w:themeColor="text1"/>
          <w:szCs w:val="32"/>
        </w:rPr>
        <w:t>Quality Assuran Administrator)</w:t>
      </w:r>
    </w:p>
    <w:p w:rsidR="004B51CC" w:rsidRPr="0086734C" w:rsidRDefault="00891E46" w:rsidP="007C6AF4">
      <w:pPr>
        <w:pStyle w:val="ListParagraph"/>
        <w:numPr>
          <w:ilvl w:val="4"/>
          <w:numId w:val="3"/>
        </w:numPr>
        <w:tabs>
          <w:tab w:val="left" w:pos="851"/>
        </w:tabs>
        <w:spacing w:before="0" w:line="240" w:lineRule="auto"/>
        <w:ind w:hanging="3186"/>
        <w:rPr>
          <w:rFonts w:cs="TH SarabunPSK"/>
          <w:color w:val="000000" w:themeColor="text1"/>
          <w:szCs w:val="32"/>
        </w:rPr>
      </w:pPr>
      <w:r w:rsidRPr="0086734C">
        <w:rPr>
          <w:rFonts w:cs="TH SarabunPSK" w:hint="cs"/>
          <w:color w:val="000000" w:themeColor="text1"/>
          <w:szCs w:val="32"/>
          <w:cs/>
        </w:rPr>
        <w:t xml:space="preserve">จัดการกระบวนการอนุมัติในส่วนงาน </w:t>
      </w:r>
      <w:r w:rsidRPr="0086734C">
        <w:rPr>
          <w:rFonts w:cs="TH SarabunPSK"/>
          <w:color w:val="000000" w:themeColor="text1"/>
          <w:szCs w:val="32"/>
        </w:rPr>
        <w:t>QA (Quality</w:t>
      </w:r>
      <w:r w:rsidRPr="0086734C">
        <w:rPr>
          <w:rFonts w:cs="TH SarabunPSK" w:hint="cs"/>
          <w:color w:val="000000" w:themeColor="text1"/>
          <w:szCs w:val="32"/>
          <w:cs/>
        </w:rPr>
        <w:t xml:space="preserve"> </w:t>
      </w:r>
      <w:r w:rsidRPr="0086734C">
        <w:rPr>
          <w:rFonts w:cs="TH SarabunPSK"/>
          <w:color w:val="000000" w:themeColor="text1"/>
          <w:szCs w:val="32"/>
        </w:rPr>
        <w:t>Assurance)</w:t>
      </w:r>
    </w:p>
    <w:p w:rsidR="00891E46" w:rsidRDefault="00891E46" w:rsidP="007C6AF4">
      <w:pPr>
        <w:pStyle w:val="ListParagraph"/>
        <w:numPr>
          <w:ilvl w:val="5"/>
          <w:numId w:val="3"/>
        </w:numPr>
        <w:tabs>
          <w:tab w:val="left" w:pos="851"/>
        </w:tabs>
        <w:spacing w:before="0" w:line="240" w:lineRule="auto"/>
        <w:ind w:left="0" w:firstLine="1560"/>
        <w:rPr>
          <w:rFonts w:cs="TH SarabunPSK"/>
          <w:color w:val="000000" w:themeColor="text1"/>
          <w:szCs w:val="32"/>
        </w:rPr>
      </w:pPr>
      <w:r>
        <w:rPr>
          <w:rFonts w:cs="TH SarabunPSK" w:hint="cs"/>
          <w:color w:val="000000" w:themeColor="text1"/>
          <w:szCs w:val="32"/>
          <w:cs/>
        </w:rPr>
        <w:t xml:space="preserve">ผู้ใช้สามารถเพิ่มผู้ใช้ธรรมดาให้มีบทบาทของในกระบวนการอนุมัติได้ เช่น </w:t>
      </w:r>
      <w:r>
        <w:rPr>
          <w:rFonts w:cs="TH SarabunPSK"/>
          <w:color w:val="000000" w:themeColor="text1"/>
          <w:szCs w:val="32"/>
        </w:rPr>
        <w:t xml:space="preserve">QAP BKD </w:t>
      </w:r>
      <w:r>
        <w:rPr>
          <w:rFonts w:cs="TH SarabunPSK" w:hint="cs"/>
          <w:color w:val="000000" w:themeColor="text1"/>
          <w:szCs w:val="32"/>
          <w:cs/>
        </w:rPr>
        <w:t>และ</w:t>
      </w:r>
      <w:r>
        <w:rPr>
          <w:rFonts w:cs="TH SarabunPSK"/>
          <w:color w:val="000000" w:themeColor="text1"/>
          <w:szCs w:val="32"/>
        </w:rPr>
        <w:t xml:space="preserve">QAC </w:t>
      </w:r>
    </w:p>
    <w:p w:rsidR="00891E46" w:rsidRPr="00891E46" w:rsidRDefault="00891E46" w:rsidP="007C6AF4">
      <w:pPr>
        <w:pStyle w:val="ListParagraph"/>
        <w:numPr>
          <w:ilvl w:val="5"/>
          <w:numId w:val="3"/>
        </w:numPr>
        <w:tabs>
          <w:tab w:val="left" w:pos="851"/>
        </w:tabs>
        <w:spacing w:before="0" w:line="240" w:lineRule="auto"/>
        <w:ind w:hanging="3480"/>
        <w:rPr>
          <w:rFonts w:cs="TH SarabunPSK"/>
          <w:color w:val="000000" w:themeColor="text1"/>
          <w:szCs w:val="32"/>
        </w:rPr>
      </w:pPr>
      <w:r>
        <w:rPr>
          <w:rFonts w:cs="TH SarabunPSK" w:hint="cs"/>
          <w:color w:val="000000" w:themeColor="text1"/>
          <w:szCs w:val="32"/>
          <w:cs/>
        </w:rPr>
        <w:t>ผู้ใช้สามารถแก้ไขผู้ใช้ที่มีบทบาทในการบวนการอนุมัติได้โดยการเปลี่ยน</w:t>
      </w:r>
    </w:p>
    <w:p w:rsidR="004B51CC" w:rsidRDefault="00891E46" w:rsidP="007C6AF4">
      <w:pPr>
        <w:pStyle w:val="ListParagraph"/>
        <w:numPr>
          <w:ilvl w:val="4"/>
          <w:numId w:val="3"/>
        </w:numPr>
        <w:tabs>
          <w:tab w:val="left" w:pos="851"/>
        </w:tabs>
        <w:spacing w:before="0" w:line="240" w:lineRule="auto"/>
        <w:ind w:hanging="3186"/>
        <w:rPr>
          <w:rFonts w:cs="TH SarabunPSK"/>
          <w:color w:val="000000" w:themeColor="text1"/>
          <w:szCs w:val="32"/>
        </w:rPr>
      </w:pPr>
      <w:r>
        <w:rPr>
          <w:rFonts w:cs="TH SarabunPSK" w:hint="cs"/>
          <w:color w:val="000000" w:themeColor="text1"/>
          <w:szCs w:val="32"/>
          <w:cs/>
        </w:rPr>
        <w:t xml:space="preserve">จัดการแบบฟอร์ม  </w:t>
      </w:r>
      <w:r>
        <w:rPr>
          <w:rFonts w:cs="TH SarabunPSK"/>
          <w:color w:val="000000" w:themeColor="text1"/>
          <w:szCs w:val="32"/>
        </w:rPr>
        <w:t>Annual Plan</w:t>
      </w:r>
    </w:p>
    <w:p w:rsidR="00891E46" w:rsidRDefault="00891E46" w:rsidP="007C6AF4">
      <w:pPr>
        <w:pStyle w:val="ListParagraph"/>
        <w:numPr>
          <w:ilvl w:val="5"/>
          <w:numId w:val="3"/>
        </w:numPr>
        <w:tabs>
          <w:tab w:val="left" w:pos="851"/>
        </w:tabs>
        <w:spacing w:before="0" w:line="240" w:lineRule="auto"/>
        <w:ind w:left="0" w:firstLine="1560"/>
        <w:rPr>
          <w:rFonts w:cs="TH SarabunPSK"/>
          <w:color w:val="000000" w:themeColor="text1"/>
          <w:szCs w:val="32"/>
        </w:rPr>
      </w:pPr>
      <w:r>
        <w:rPr>
          <w:rFonts w:cs="TH SarabunPSK" w:hint="cs"/>
          <w:color w:val="000000" w:themeColor="text1"/>
          <w:szCs w:val="32"/>
          <w:cs/>
        </w:rPr>
        <w:t xml:space="preserve">ผู้ใช้สามารถสร้างแบบฟอร์ม </w:t>
      </w:r>
      <w:r>
        <w:rPr>
          <w:rFonts w:cs="TH SarabunPSK"/>
          <w:color w:val="000000" w:themeColor="text1"/>
          <w:szCs w:val="32"/>
        </w:rPr>
        <w:t>Annual Plan</w:t>
      </w:r>
      <w:r>
        <w:rPr>
          <w:rFonts w:cs="TH SarabunPSK" w:hint="cs"/>
          <w:color w:val="000000" w:themeColor="text1"/>
          <w:szCs w:val="32"/>
          <w:cs/>
        </w:rPr>
        <w:t xml:space="preserve"> ได้เพื่อใช้เป็นส่วนประกอบแบบฟอร์ม </w:t>
      </w:r>
      <w:r>
        <w:rPr>
          <w:rFonts w:cs="TH SarabunPSK"/>
          <w:color w:val="000000" w:themeColor="text1"/>
          <w:szCs w:val="32"/>
        </w:rPr>
        <w:t xml:space="preserve">PCR </w:t>
      </w:r>
      <w:r>
        <w:rPr>
          <w:rFonts w:cs="TH SarabunPSK" w:hint="cs"/>
          <w:color w:val="000000" w:themeColor="text1"/>
          <w:szCs w:val="32"/>
          <w:cs/>
        </w:rPr>
        <w:t xml:space="preserve">ในการสร้างแบบฟอร์ม </w:t>
      </w:r>
      <w:r>
        <w:rPr>
          <w:rFonts w:cs="TH SarabunPSK"/>
          <w:color w:val="000000" w:themeColor="text1"/>
          <w:szCs w:val="32"/>
        </w:rPr>
        <w:t>PCR</w:t>
      </w:r>
    </w:p>
    <w:p w:rsidR="0051066C" w:rsidRDefault="0051066C" w:rsidP="007C6AF4">
      <w:pPr>
        <w:pStyle w:val="ListParagraph"/>
        <w:numPr>
          <w:ilvl w:val="5"/>
          <w:numId w:val="3"/>
        </w:numPr>
        <w:tabs>
          <w:tab w:val="left" w:pos="851"/>
        </w:tabs>
        <w:spacing w:before="0" w:line="240" w:lineRule="auto"/>
        <w:ind w:left="0" w:firstLine="1560"/>
        <w:rPr>
          <w:rFonts w:cs="TH SarabunPSK"/>
          <w:color w:val="000000" w:themeColor="text1"/>
          <w:szCs w:val="32"/>
        </w:rPr>
      </w:pPr>
      <w:r>
        <w:rPr>
          <w:rFonts w:cs="TH SarabunPSK" w:hint="cs"/>
          <w:color w:val="000000" w:themeColor="text1"/>
          <w:szCs w:val="32"/>
          <w:cs/>
        </w:rPr>
        <w:t xml:space="preserve">ผู้ใช้สามารถแก้ไขแบบฟอร์ม </w:t>
      </w:r>
      <w:r>
        <w:rPr>
          <w:rFonts w:cs="TH SarabunPSK"/>
          <w:color w:val="000000" w:themeColor="text1"/>
          <w:szCs w:val="32"/>
        </w:rPr>
        <w:t>Annual Plan</w:t>
      </w:r>
      <w:r>
        <w:rPr>
          <w:rFonts w:cs="TH SarabunPSK" w:hint="cs"/>
          <w:color w:val="000000" w:themeColor="text1"/>
          <w:szCs w:val="32"/>
          <w:cs/>
        </w:rPr>
        <w:t xml:space="preserve"> ได้เพื่อแก้ไขในข้อมูลที่ผิดพลาดไป</w:t>
      </w:r>
    </w:p>
    <w:p w:rsidR="0051066C" w:rsidRDefault="0051066C" w:rsidP="007C6AF4">
      <w:pPr>
        <w:pStyle w:val="ListParagraph"/>
        <w:numPr>
          <w:ilvl w:val="5"/>
          <w:numId w:val="3"/>
        </w:numPr>
        <w:tabs>
          <w:tab w:val="left" w:pos="851"/>
        </w:tabs>
        <w:spacing w:before="0" w:line="240" w:lineRule="auto"/>
        <w:ind w:left="0" w:firstLine="1560"/>
        <w:rPr>
          <w:rFonts w:cs="TH SarabunPSK"/>
          <w:color w:val="000000" w:themeColor="text1"/>
          <w:szCs w:val="32"/>
        </w:rPr>
      </w:pPr>
      <w:r>
        <w:rPr>
          <w:rFonts w:cs="TH SarabunPSK" w:hint="cs"/>
          <w:color w:val="000000" w:themeColor="text1"/>
          <w:szCs w:val="32"/>
          <w:cs/>
        </w:rPr>
        <w:t xml:space="preserve">ผู้ใช้สามารถยกเลิกแบบฟอร์ม </w:t>
      </w:r>
      <w:r>
        <w:rPr>
          <w:rFonts w:cs="TH SarabunPSK"/>
          <w:color w:val="000000" w:themeColor="text1"/>
          <w:szCs w:val="32"/>
        </w:rPr>
        <w:t>Annual Plan</w:t>
      </w:r>
      <w:r>
        <w:rPr>
          <w:rFonts w:cs="TH SarabunPSK" w:hint="cs"/>
          <w:color w:val="000000" w:themeColor="text1"/>
          <w:szCs w:val="32"/>
          <w:cs/>
        </w:rPr>
        <w:t xml:space="preserve"> ได้เพื่อยกเลิกแบบฟอร์มที่ต้องกายกเลิก</w:t>
      </w:r>
    </w:p>
    <w:p w:rsidR="00891E46" w:rsidRDefault="00B3127A" w:rsidP="007C6AF4">
      <w:pPr>
        <w:pStyle w:val="ListParagraph"/>
        <w:numPr>
          <w:ilvl w:val="5"/>
          <w:numId w:val="3"/>
        </w:numPr>
        <w:tabs>
          <w:tab w:val="left" w:pos="851"/>
        </w:tabs>
        <w:spacing w:before="0" w:line="240" w:lineRule="auto"/>
        <w:ind w:left="0" w:firstLine="1560"/>
        <w:rPr>
          <w:rFonts w:cs="TH SarabunPSK"/>
          <w:color w:val="000000" w:themeColor="text1"/>
          <w:szCs w:val="32"/>
        </w:rPr>
      </w:pPr>
      <w:r>
        <w:rPr>
          <w:rFonts w:cs="TH SarabunPSK" w:hint="cs"/>
          <w:color w:val="000000" w:themeColor="text1"/>
          <w:szCs w:val="32"/>
          <w:cs/>
        </w:rPr>
        <w:t xml:space="preserve">ผู้ใช้สามารถเพิ่ม </w:t>
      </w:r>
      <w:r>
        <w:rPr>
          <w:rFonts w:cs="TH SarabunPSK"/>
          <w:color w:val="000000" w:themeColor="text1"/>
          <w:szCs w:val="32"/>
        </w:rPr>
        <w:t xml:space="preserve">Annual Plan </w:t>
      </w:r>
      <w:r>
        <w:rPr>
          <w:rFonts w:cs="TH SarabunPSK" w:hint="cs"/>
          <w:color w:val="000000" w:themeColor="text1"/>
          <w:szCs w:val="32"/>
          <w:cs/>
        </w:rPr>
        <w:t xml:space="preserve">โดยการอัพโหลดไฟล์ชนิด </w:t>
      </w:r>
      <w:r>
        <w:rPr>
          <w:rFonts w:cs="TH SarabunPSK"/>
          <w:color w:val="000000" w:themeColor="text1"/>
          <w:szCs w:val="32"/>
        </w:rPr>
        <w:t xml:space="preserve">csv </w:t>
      </w:r>
      <w:r>
        <w:rPr>
          <w:rFonts w:cs="TH SarabunPSK" w:hint="cs"/>
          <w:color w:val="000000" w:themeColor="text1"/>
          <w:szCs w:val="32"/>
          <w:cs/>
        </w:rPr>
        <w:t xml:space="preserve">เพื่อใช้ในการเพิ่ม </w:t>
      </w:r>
      <w:r>
        <w:rPr>
          <w:rFonts w:cs="TH SarabunPSK"/>
          <w:color w:val="000000" w:themeColor="text1"/>
          <w:szCs w:val="32"/>
        </w:rPr>
        <w:t xml:space="preserve">Annual Plan </w:t>
      </w:r>
      <w:r>
        <w:rPr>
          <w:rFonts w:cs="TH SarabunPSK" w:hint="cs"/>
          <w:color w:val="000000" w:themeColor="text1"/>
          <w:szCs w:val="32"/>
          <w:cs/>
        </w:rPr>
        <w:t>หลายรายการต่อการอัพโหลดหนึ่งครั้ง</w:t>
      </w:r>
    </w:p>
    <w:p w:rsidR="00434D68" w:rsidRDefault="00A475F6" w:rsidP="007C6AF4">
      <w:pPr>
        <w:pStyle w:val="ListParagraph"/>
        <w:numPr>
          <w:ilvl w:val="5"/>
          <w:numId w:val="3"/>
        </w:numPr>
        <w:tabs>
          <w:tab w:val="left" w:pos="851"/>
        </w:tabs>
        <w:spacing w:before="0" w:line="240" w:lineRule="auto"/>
        <w:ind w:left="0" w:firstLine="1560"/>
        <w:rPr>
          <w:rFonts w:cs="TH SarabunPSK"/>
          <w:color w:val="000000" w:themeColor="text1"/>
          <w:szCs w:val="32"/>
        </w:rPr>
      </w:pPr>
      <w:r>
        <w:rPr>
          <w:rFonts w:cs="TH SarabunPSK" w:hint="cs"/>
          <w:color w:val="000000" w:themeColor="text1"/>
          <w:szCs w:val="32"/>
          <w:cs/>
        </w:rPr>
        <w:lastRenderedPageBreak/>
        <w:t>ผู้ใช้งานสามารถ</w:t>
      </w:r>
      <w:r w:rsidR="00091F0A">
        <w:rPr>
          <w:rFonts w:cs="TH SarabunPSK" w:hint="cs"/>
          <w:color w:val="000000" w:themeColor="text1"/>
          <w:szCs w:val="32"/>
          <w:cs/>
        </w:rPr>
        <w:t xml:space="preserve">ดูรายละเอียดแบบฟอร์ม </w:t>
      </w:r>
      <w:r w:rsidR="00091F0A">
        <w:rPr>
          <w:rFonts w:cs="TH SarabunPSK"/>
          <w:color w:val="000000" w:themeColor="text1"/>
          <w:szCs w:val="32"/>
        </w:rPr>
        <w:t>Annual Plan</w:t>
      </w:r>
      <w:r w:rsidR="00091F0A">
        <w:rPr>
          <w:rFonts w:cs="TH SarabunPSK" w:hint="cs"/>
          <w:color w:val="000000" w:themeColor="text1"/>
          <w:szCs w:val="32"/>
          <w:cs/>
        </w:rPr>
        <w:t xml:space="preserve"> เพื่อใช้ในการตรวจสอบรายละเอียดแบบฟอร์ม </w:t>
      </w:r>
      <w:r w:rsidR="00091F0A">
        <w:rPr>
          <w:rFonts w:cs="TH SarabunPSK"/>
          <w:color w:val="000000" w:themeColor="text1"/>
          <w:szCs w:val="32"/>
        </w:rPr>
        <w:t>Annual Plan</w:t>
      </w:r>
    </w:p>
    <w:p w:rsidR="001F2B67" w:rsidRDefault="001F2B67" w:rsidP="007C6AF4">
      <w:pPr>
        <w:pStyle w:val="ListParagraph"/>
        <w:numPr>
          <w:ilvl w:val="4"/>
          <w:numId w:val="3"/>
        </w:numPr>
        <w:tabs>
          <w:tab w:val="left" w:pos="851"/>
        </w:tabs>
        <w:spacing w:before="0" w:line="240" w:lineRule="auto"/>
        <w:ind w:hanging="3186"/>
        <w:rPr>
          <w:rFonts w:cs="TH SarabunPSK"/>
          <w:color w:val="000000" w:themeColor="text1"/>
          <w:szCs w:val="32"/>
        </w:rPr>
      </w:pPr>
      <w:r w:rsidRPr="00621CF7">
        <w:rPr>
          <w:rFonts w:cs="TH SarabunPSK"/>
          <w:color w:val="000000" w:themeColor="text1"/>
          <w:szCs w:val="32"/>
          <w:cs/>
        </w:rPr>
        <w:t>ส่งออกรายงานต่าง ๆ (</w:t>
      </w:r>
      <w:r w:rsidRPr="00621CF7">
        <w:rPr>
          <w:rFonts w:cs="TH SarabunPSK"/>
          <w:color w:val="000000" w:themeColor="text1"/>
          <w:szCs w:val="32"/>
        </w:rPr>
        <w:t>Report)</w:t>
      </w:r>
    </w:p>
    <w:p w:rsidR="001F2B67" w:rsidRDefault="001F2B67" w:rsidP="007C6AF4">
      <w:pPr>
        <w:pStyle w:val="ListParagraph"/>
        <w:numPr>
          <w:ilvl w:val="5"/>
          <w:numId w:val="3"/>
        </w:numPr>
        <w:tabs>
          <w:tab w:val="left" w:pos="851"/>
        </w:tabs>
        <w:spacing w:before="0" w:line="240" w:lineRule="auto"/>
        <w:ind w:left="0" w:firstLine="1560"/>
        <w:rPr>
          <w:rFonts w:cs="TH SarabunPSK"/>
          <w:color w:val="000000" w:themeColor="text1"/>
          <w:szCs w:val="32"/>
        </w:rPr>
      </w:pPr>
      <w:r w:rsidRPr="00621CF7">
        <w:rPr>
          <w:rFonts w:cs="TH SarabunPSK"/>
          <w:color w:val="000000" w:themeColor="text1"/>
          <w:szCs w:val="32"/>
          <w:cs/>
        </w:rPr>
        <w:t>ผู้ใช้สามารถส่งออกรายงานต่าง ๆ ได้ดังนี</w:t>
      </w:r>
      <w:r>
        <w:rPr>
          <w:rFonts w:cs="TH SarabunPSK" w:hint="cs"/>
          <w:color w:val="000000" w:themeColor="text1"/>
          <w:szCs w:val="32"/>
          <w:cs/>
        </w:rPr>
        <w:t>้</w:t>
      </w:r>
    </w:p>
    <w:p w:rsidR="001F2B67" w:rsidRPr="001F2B67" w:rsidRDefault="001F2B67" w:rsidP="007C6AF4">
      <w:pPr>
        <w:pStyle w:val="ListParagraph"/>
        <w:numPr>
          <w:ilvl w:val="0"/>
          <w:numId w:val="16"/>
        </w:numPr>
        <w:rPr>
          <w:rFonts w:cs="TH SarabunPSK"/>
          <w:color w:val="000000" w:themeColor="text1"/>
          <w:szCs w:val="32"/>
        </w:rPr>
      </w:pPr>
      <w:r w:rsidRPr="001F2B67">
        <w:rPr>
          <w:rFonts w:cs="TH SarabunPSK"/>
          <w:color w:val="000000" w:themeColor="text1"/>
          <w:szCs w:val="32"/>
          <w:cs/>
        </w:rPr>
        <w:t>ส่งออกเอกสารรายละเอียดการเปลี่ยนแปลงกระบวนการทำงาน</w:t>
      </w:r>
    </w:p>
    <w:p w:rsidR="001F2B67" w:rsidRPr="001F2B67" w:rsidRDefault="001F2B67" w:rsidP="007C6AF4">
      <w:pPr>
        <w:pStyle w:val="ListParagraph"/>
        <w:numPr>
          <w:ilvl w:val="0"/>
          <w:numId w:val="16"/>
        </w:numPr>
        <w:rPr>
          <w:rFonts w:cs="TH SarabunPSK" w:hint="cs"/>
          <w:color w:val="000000" w:themeColor="text1"/>
          <w:szCs w:val="32"/>
        </w:rPr>
      </w:pPr>
      <w:r w:rsidRPr="001F2B67">
        <w:rPr>
          <w:rFonts w:cs="TH SarabunPSK"/>
          <w:color w:val="000000" w:themeColor="text1"/>
          <w:szCs w:val="32"/>
          <w:cs/>
        </w:rPr>
        <w:t xml:space="preserve">ส่งออกรายงานข้อมูลการเปลี่ยนแปลงกระบวนการทำงานทั้งหมดซึ่งเป็นชนิดไฟล์ </w:t>
      </w:r>
      <w:r w:rsidRPr="001F2B67">
        <w:rPr>
          <w:rFonts w:cs="TH SarabunPSK"/>
          <w:color w:val="000000" w:themeColor="text1"/>
          <w:szCs w:val="32"/>
        </w:rPr>
        <w:t>Excel</w:t>
      </w:r>
    </w:p>
    <w:p w:rsidR="00621AA0" w:rsidRDefault="002D2181" w:rsidP="007C6AF4">
      <w:pPr>
        <w:pStyle w:val="ListParagraph"/>
        <w:numPr>
          <w:ilvl w:val="3"/>
          <w:numId w:val="3"/>
        </w:numPr>
        <w:tabs>
          <w:tab w:val="left" w:pos="851"/>
        </w:tabs>
        <w:spacing w:before="0" w:line="240" w:lineRule="auto"/>
        <w:ind w:left="0" w:firstLine="720"/>
        <w:rPr>
          <w:rFonts w:cs="TH SarabunPSK"/>
          <w:color w:val="000000" w:themeColor="text1"/>
          <w:szCs w:val="32"/>
        </w:rPr>
      </w:pPr>
      <w:r w:rsidRPr="002D2181">
        <w:rPr>
          <w:rFonts w:cs="TH SarabunPSK" w:hint="cs"/>
          <w:color w:val="000000" w:themeColor="text1"/>
          <w:szCs w:val="32"/>
          <w:cs/>
        </w:rPr>
        <w:t>มุมมองของ</w:t>
      </w:r>
      <w:r w:rsidRPr="002D2181">
        <w:rPr>
          <w:rFonts w:cs="TH SarabunPSK"/>
          <w:color w:val="000000" w:themeColor="text1"/>
          <w:szCs w:val="32"/>
          <w:cs/>
        </w:rPr>
        <w:t xml:space="preserve">พนักงานบทบาท </w:t>
      </w:r>
      <w:r w:rsidRPr="002D2181">
        <w:rPr>
          <w:rFonts w:cs="TH SarabunPSK"/>
          <w:color w:val="000000" w:themeColor="text1"/>
          <w:szCs w:val="32"/>
        </w:rPr>
        <w:t xml:space="preserve">Center </w:t>
      </w:r>
      <w:r w:rsidRPr="002D2181">
        <w:rPr>
          <w:rFonts w:cs="TH SarabunPSK"/>
          <w:color w:val="000000" w:themeColor="text1"/>
          <w:szCs w:val="32"/>
          <w:cs/>
        </w:rPr>
        <w:t xml:space="preserve">แผนก </w:t>
      </w:r>
      <w:r w:rsidRPr="002D2181">
        <w:rPr>
          <w:rFonts w:cs="TH SarabunPSK"/>
          <w:color w:val="000000" w:themeColor="text1"/>
          <w:szCs w:val="32"/>
        </w:rPr>
        <w:t>Production Engisneering (Production Engineering Administrator)</w:t>
      </w:r>
    </w:p>
    <w:p w:rsidR="002D2181" w:rsidRDefault="002D2181" w:rsidP="007C6AF4">
      <w:pPr>
        <w:pStyle w:val="ListParagraph"/>
        <w:numPr>
          <w:ilvl w:val="4"/>
          <w:numId w:val="3"/>
        </w:numPr>
        <w:tabs>
          <w:tab w:val="left" w:pos="851"/>
        </w:tabs>
        <w:spacing w:before="0" w:line="240" w:lineRule="auto"/>
        <w:ind w:hanging="3186"/>
        <w:rPr>
          <w:rFonts w:cs="TH SarabunPSK"/>
          <w:color w:val="000000" w:themeColor="text1"/>
          <w:szCs w:val="32"/>
        </w:rPr>
      </w:pPr>
      <w:r>
        <w:rPr>
          <w:rFonts w:cs="TH SarabunPSK" w:hint="cs"/>
          <w:color w:val="000000" w:themeColor="text1"/>
          <w:szCs w:val="32"/>
          <w:cs/>
        </w:rPr>
        <w:t>อนุมัติผู้ใช้เข้าสู่ระบบ</w:t>
      </w:r>
    </w:p>
    <w:p w:rsidR="002D2181" w:rsidRDefault="002D2181" w:rsidP="007C6AF4">
      <w:pPr>
        <w:pStyle w:val="ListParagraph"/>
        <w:numPr>
          <w:ilvl w:val="5"/>
          <w:numId w:val="3"/>
        </w:numPr>
        <w:tabs>
          <w:tab w:val="left" w:pos="851"/>
        </w:tabs>
        <w:spacing w:before="0" w:line="240" w:lineRule="auto"/>
        <w:ind w:left="0" w:firstLine="1560"/>
        <w:rPr>
          <w:rFonts w:cs="TH SarabunPSK"/>
          <w:color w:val="000000" w:themeColor="text1"/>
          <w:szCs w:val="32"/>
        </w:rPr>
      </w:pPr>
      <w:r>
        <w:rPr>
          <w:rFonts w:cs="TH SarabunPSK" w:hint="cs"/>
          <w:color w:val="000000" w:themeColor="text1"/>
          <w:szCs w:val="32"/>
          <w:cs/>
        </w:rPr>
        <w:t>ผู้ใช้งานสามารถทำการอนุมัติเกี่ยวกับการร้องขอการเข้าสู่ระบบของผู้ใช้งานระบบทั้งระบบ</w:t>
      </w:r>
    </w:p>
    <w:p w:rsidR="001F2B67" w:rsidRDefault="001F2B67" w:rsidP="007C6AF4">
      <w:pPr>
        <w:pStyle w:val="ListParagraph"/>
        <w:numPr>
          <w:ilvl w:val="4"/>
          <w:numId w:val="3"/>
        </w:numPr>
        <w:tabs>
          <w:tab w:val="left" w:pos="851"/>
        </w:tabs>
        <w:spacing w:before="0" w:line="240" w:lineRule="auto"/>
        <w:ind w:hanging="3186"/>
        <w:rPr>
          <w:rFonts w:cs="TH SarabunPSK"/>
          <w:color w:val="000000" w:themeColor="text1"/>
          <w:szCs w:val="32"/>
        </w:rPr>
      </w:pPr>
      <w:r w:rsidRPr="00621CF7">
        <w:rPr>
          <w:rFonts w:cs="TH SarabunPSK"/>
          <w:color w:val="000000" w:themeColor="text1"/>
          <w:szCs w:val="32"/>
          <w:cs/>
        </w:rPr>
        <w:t>ส่งออกรายงานต่าง ๆ (</w:t>
      </w:r>
      <w:r w:rsidRPr="00621CF7">
        <w:rPr>
          <w:rFonts w:cs="TH SarabunPSK"/>
          <w:color w:val="000000" w:themeColor="text1"/>
          <w:szCs w:val="32"/>
        </w:rPr>
        <w:t>Report)</w:t>
      </w:r>
    </w:p>
    <w:p w:rsidR="001F2B67" w:rsidRDefault="001F2B67" w:rsidP="007C6AF4">
      <w:pPr>
        <w:pStyle w:val="ListParagraph"/>
        <w:numPr>
          <w:ilvl w:val="5"/>
          <w:numId w:val="3"/>
        </w:numPr>
        <w:tabs>
          <w:tab w:val="left" w:pos="851"/>
        </w:tabs>
        <w:spacing w:before="0" w:line="240" w:lineRule="auto"/>
        <w:ind w:left="0" w:firstLine="1560"/>
        <w:rPr>
          <w:rFonts w:cs="TH SarabunPSK"/>
          <w:color w:val="000000" w:themeColor="text1"/>
          <w:szCs w:val="32"/>
        </w:rPr>
      </w:pPr>
      <w:r w:rsidRPr="00621CF7">
        <w:rPr>
          <w:rFonts w:cs="TH SarabunPSK"/>
          <w:color w:val="000000" w:themeColor="text1"/>
          <w:szCs w:val="32"/>
          <w:cs/>
        </w:rPr>
        <w:t>ผู้ใช้สามารถส่งออกรายงานต่าง ๆ ได้ดังนี</w:t>
      </w:r>
      <w:r>
        <w:rPr>
          <w:rFonts w:cs="TH SarabunPSK" w:hint="cs"/>
          <w:color w:val="000000" w:themeColor="text1"/>
          <w:szCs w:val="32"/>
          <w:cs/>
        </w:rPr>
        <w:t>้</w:t>
      </w:r>
    </w:p>
    <w:p w:rsidR="001F2B67" w:rsidRPr="001F2B67" w:rsidRDefault="001F2B67" w:rsidP="007C6AF4">
      <w:pPr>
        <w:pStyle w:val="ListParagraph"/>
        <w:numPr>
          <w:ilvl w:val="0"/>
          <w:numId w:val="16"/>
        </w:numPr>
        <w:rPr>
          <w:rFonts w:cs="TH SarabunPSK"/>
          <w:color w:val="000000" w:themeColor="text1"/>
          <w:szCs w:val="32"/>
        </w:rPr>
      </w:pPr>
      <w:r w:rsidRPr="001F2B67">
        <w:rPr>
          <w:rFonts w:cs="TH SarabunPSK"/>
          <w:color w:val="000000" w:themeColor="text1"/>
          <w:szCs w:val="32"/>
          <w:cs/>
        </w:rPr>
        <w:t>ส่งออกเอกสารรายละเอียดการเปลี่ยนแปลงกระบวนการทำงาน</w:t>
      </w:r>
    </w:p>
    <w:p w:rsidR="001F2B67" w:rsidRPr="001F2B67" w:rsidRDefault="001F2B67" w:rsidP="007C6AF4">
      <w:pPr>
        <w:pStyle w:val="ListParagraph"/>
        <w:numPr>
          <w:ilvl w:val="0"/>
          <w:numId w:val="16"/>
        </w:numPr>
        <w:rPr>
          <w:rFonts w:cs="TH SarabunPSK" w:hint="cs"/>
          <w:color w:val="000000" w:themeColor="text1"/>
          <w:szCs w:val="32"/>
        </w:rPr>
      </w:pPr>
      <w:r w:rsidRPr="001F2B67">
        <w:rPr>
          <w:rFonts w:cs="TH SarabunPSK"/>
          <w:color w:val="000000" w:themeColor="text1"/>
          <w:szCs w:val="32"/>
          <w:cs/>
        </w:rPr>
        <w:t xml:space="preserve">ส่งออกรายงานข้อมูลการเปลี่ยนแปลงกระบวนการทำงานทั้งหมดซึ่งเป็นชนิดไฟล์ </w:t>
      </w:r>
      <w:r w:rsidRPr="001F2B67">
        <w:rPr>
          <w:rFonts w:cs="TH SarabunPSK"/>
          <w:color w:val="000000" w:themeColor="text1"/>
          <w:szCs w:val="32"/>
        </w:rPr>
        <w:t>Excel</w:t>
      </w:r>
    </w:p>
    <w:p w:rsidR="00621AA0" w:rsidRDefault="002D2181" w:rsidP="007C6AF4">
      <w:pPr>
        <w:pStyle w:val="ListParagraph"/>
        <w:numPr>
          <w:ilvl w:val="3"/>
          <w:numId w:val="3"/>
        </w:numPr>
        <w:tabs>
          <w:tab w:val="left" w:pos="851"/>
        </w:tabs>
        <w:spacing w:before="0" w:line="240" w:lineRule="auto"/>
        <w:ind w:left="0" w:firstLine="720"/>
        <w:rPr>
          <w:rFonts w:cs="TH SarabunPSK"/>
          <w:color w:val="000000" w:themeColor="text1"/>
          <w:szCs w:val="32"/>
        </w:rPr>
      </w:pPr>
      <w:r w:rsidRPr="002D2181">
        <w:rPr>
          <w:rFonts w:cs="TH SarabunPSK" w:hint="cs"/>
          <w:color w:val="000000" w:themeColor="text1"/>
          <w:szCs w:val="32"/>
          <w:cs/>
        </w:rPr>
        <w:t>มุมมองของ</w:t>
      </w:r>
      <w:r w:rsidRPr="002D2181">
        <w:rPr>
          <w:rFonts w:cs="TH SarabunPSK"/>
          <w:color w:val="000000" w:themeColor="text1"/>
          <w:szCs w:val="32"/>
          <w:cs/>
        </w:rPr>
        <w:t xml:space="preserve">พนักงานในส่วนงาน </w:t>
      </w:r>
      <w:r w:rsidRPr="002D2181">
        <w:rPr>
          <w:rFonts w:cs="TH SarabunPSK"/>
          <w:color w:val="000000" w:themeColor="text1"/>
          <w:szCs w:val="32"/>
        </w:rPr>
        <w:t>HRSD / Admin</w:t>
      </w:r>
    </w:p>
    <w:p w:rsidR="002D2181" w:rsidRDefault="00F41C87" w:rsidP="007C6AF4">
      <w:pPr>
        <w:pStyle w:val="ListParagraph"/>
        <w:numPr>
          <w:ilvl w:val="4"/>
          <w:numId w:val="3"/>
        </w:numPr>
        <w:tabs>
          <w:tab w:val="left" w:pos="851"/>
        </w:tabs>
        <w:spacing w:before="0" w:line="240" w:lineRule="auto"/>
        <w:ind w:hanging="3186"/>
        <w:rPr>
          <w:rFonts w:cs="TH SarabunPSK"/>
          <w:color w:val="000000" w:themeColor="text1"/>
          <w:szCs w:val="32"/>
        </w:rPr>
      </w:pPr>
      <w:r>
        <w:rPr>
          <w:rFonts w:cs="TH SarabunPSK" w:hint="cs"/>
          <w:color w:val="000000" w:themeColor="text1"/>
          <w:szCs w:val="32"/>
          <w:cs/>
        </w:rPr>
        <w:t>จัดการบาทบาทของผู้ใช้งานของระบบ</w:t>
      </w:r>
    </w:p>
    <w:p w:rsidR="00F41C87" w:rsidRDefault="00F41C87" w:rsidP="007C6AF4">
      <w:pPr>
        <w:pStyle w:val="ListParagraph"/>
        <w:numPr>
          <w:ilvl w:val="5"/>
          <w:numId w:val="3"/>
        </w:numPr>
        <w:tabs>
          <w:tab w:val="left" w:pos="851"/>
        </w:tabs>
        <w:spacing w:before="0" w:line="240" w:lineRule="auto"/>
        <w:ind w:left="0" w:firstLine="1560"/>
        <w:rPr>
          <w:rFonts w:cs="TH SarabunPSK"/>
          <w:color w:val="000000" w:themeColor="text1"/>
          <w:szCs w:val="32"/>
        </w:rPr>
      </w:pPr>
      <w:r>
        <w:rPr>
          <w:rFonts w:cs="TH SarabunPSK" w:hint="cs"/>
          <w:color w:val="000000" w:themeColor="text1"/>
          <w:szCs w:val="32"/>
          <w:cs/>
        </w:rPr>
        <w:t>ผู้ใช้สามารถจัดการผู้ใช้งานของระบบการเปลี่ยนแปลงกระบวนการทำงานเพื่อใช้ในการเปลี่ยนแปลงบทบาทของของผู้ใช้งานทั้งระบบของระบบการเปลี่ยนแปลงกระบวนการทำงาน</w:t>
      </w:r>
    </w:p>
    <w:p w:rsidR="00480612" w:rsidRDefault="00480612" w:rsidP="00EF0584">
      <w:pPr>
        <w:tabs>
          <w:tab w:val="left" w:pos="851"/>
        </w:tabs>
        <w:spacing w:before="0" w:line="240" w:lineRule="auto"/>
        <w:rPr>
          <w:color w:val="000000" w:themeColor="text1"/>
        </w:rPr>
      </w:pPr>
      <w:r>
        <w:rPr>
          <w:color w:val="000000" w:themeColor="text1"/>
          <w:cs/>
        </w:rPr>
        <w:tab/>
        <w:t>โดยในแต่ละส่วนการทำ</w:t>
      </w:r>
      <w:r w:rsidRPr="00480612">
        <w:rPr>
          <w:color w:val="000000" w:themeColor="text1"/>
          <w:cs/>
        </w:rPr>
        <w:t>งานจะถูกแบ่งออกเป็นส่วนหลัก ๆ โดยผู้ปฏิบัติงานสหกิจศึกษาได้รับมอบหมายใ</w:t>
      </w:r>
      <w:r>
        <w:rPr>
          <w:color w:val="000000" w:themeColor="text1"/>
          <w:cs/>
        </w:rPr>
        <w:t>ห้วิเคราะห์ระบบ</w:t>
      </w:r>
      <w:r w:rsidRPr="00480612">
        <w:rPr>
          <w:color w:val="000000" w:themeColor="text1"/>
          <w:cs/>
        </w:rPr>
        <w:t>ในส่วนกระบวนการทำงาน</w:t>
      </w:r>
      <w:r>
        <w:rPr>
          <w:rFonts w:hint="cs"/>
          <w:color w:val="000000" w:themeColor="text1"/>
          <w:cs/>
        </w:rPr>
        <w:t xml:space="preserve"> </w:t>
      </w:r>
      <w:r w:rsidRPr="00480612">
        <w:rPr>
          <w:color w:val="000000" w:themeColor="text1"/>
          <w:cs/>
        </w:rPr>
        <w:t>การยกเลิกกระบวนการทำงาน จัดการแผนการเปลี่ยนกระบวนการทำงานรายปี</w:t>
      </w:r>
      <w:r>
        <w:rPr>
          <w:rFonts w:hint="cs"/>
          <w:color w:val="000000" w:themeColor="text1"/>
          <w:cs/>
        </w:rPr>
        <w:t xml:space="preserve"> </w:t>
      </w:r>
      <w:r>
        <w:rPr>
          <w:color w:val="000000" w:themeColor="text1"/>
        </w:rPr>
        <w:t>(Annual Plan)</w:t>
      </w:r>
      <w:r w:rsidRPr="00480612">
        <w:rPr>
          <w:color w:val="000000" w:themeColor="text1"/>
          <w:cs/>
        </w:rPr>
        <w:t xml:space="preserve"> การดูรายงานรายละเอียดเอกสาร นอกจากการวิเคราะห์ระบบแล้</w:t>
      </w:r>
      <w:r>
        <w:rPr>
          <w:color w:val="000000" w:themeColor="text1"/>
          <w:cs/>
        </w:rPr>
        <w:t>ว ผู้ปฏิบัติงานสหกิจศึกษาต้องน</w:t>
      </w:r>
      <w:r>
        <w:rPr>
          <w:rFonts w:hint="cs"/>
          <w:color w:val="000000" w:themeColor="text1"/>
          <w:cs/>
        </w:rPr>
        <w:t>ำ</w:t>
      </w:r>
      <w:r w:rsidRPr="00480612">
        <w:rPr>
          <w:color w:val="000000" w:themeColor="text1"/>
          <w:cs/>
        </w:rPr>
        <w:t xml:space="preserve">ความต้องการที่ได้วิเคราะห์มานั้นมาออกแบบหน้าจอแสดงผลในรูปแบบของ </w:t>
      </w:r>
      <w:r w:rsidRPr="00480612">
        <w:rPr>
          <w:color w:val="000000" w:themeColor="text1"/>
        </w:rPr>
        <w:t xml:space="preserve">UX (User Experience) </w:t>
      </w:r>
      <w:r w:rsidRPr="00480612">
        <w:rPr>
          <w:color w:val="000000" w:themeColor="text1"/>
          <w:cs/>
        </w:rPr>
        <w:t xml:space="preserve">และ </w:t>
      </w:r>
      <w:r w:rsidRPr="00480612">
        <w:rPr>
          <w:color w:val="000000" w:themeColor="text1"/>
        </w:rPr>
        <w:t xml:space="preserve">UI (User Interface) </w:t>
      </w:r>
      <w:r w:rsidRPr="00480612">
        <w:rPr>
          <w:color w:val="000000" w:themeColor="text1"/>
          <w:cs/>
        </w:rPr>
        <w:t>อีกทั้งยังมีเอกสา</w:t>
      </w:r>
      <w:r>
        <w:rPr>
          <w:rFonts w:hint="cs"/>
          <w:color w:val="000000" w:themeColor="text1"/>
          <w:cs/>
        </w:rPr>
        <w:t>ร</w:t>
      </w:r>
      <w:r w:rsidR="00EF0584" w:rsidRPr="00EF0584">
        <w:rPr>
          <w:color w:val="000000" w:themeColor="text1"/>
          <w:cs/>
        </w:rPr>
        <w:t>ต่าง ๆ ที่ผู้ปฏ</w:t>
      </w:r>
      <w:r w:rsidR="00EF0584">
        <w:rPr>
          <w:color w:val="000000" w:themeColor="text1"/>
          <w:cs/>
        </w:rPr>
        <w:t>ิบัติงานสหกิจศึกษาได้มีการจัดทำ</w:t>
      </w:r>
      <w:r w:rsidR="00EF0584" w:rsidRPr="00EF0584">
        <w:rPr>
          <w:color w:val="000000" w:themeColor="text1"/>
          <w:cs/>
        </w:rPr>
        <w:t>ขึ้นเพื่อเป็นหลักฐานในการยืนยันความต้องการ โดยมีรายละเอียดดังต่อไปน</w:t>
      </w:r>
      <w:r w:rsidR="00EF0584">
        <w:rPr>
          <w:rFonts w:hint="cs"/>
          <w:color w:val="000000" w:themeColor="text1"/>
          <w:cs/>
        </w:rPr>
        <w:t>ี้</w:t>
      </w:r>
    </w:p>
    <w:p w:rsidR="008D40C5" w:rsidRDefault="008D40C5" w:rsidP="00EF0584">
      <w:pPr>
        <w:tabs>
          <w:tab w:val="left" w:pos="851"/>
        </w:tabs>
        <w:spacing w:before="0" w:line="240" w:lineRule="auto"/>
        <w:rPr>
          <w:color w:val="000000" w:themeColor="text1"/>
        </w:rPr>
      </w:pPr>
    </w:p>
    <w:p w:rsidR="008D40C5" w:rsidRDefault="008D40C5" w:rsidP="007C6AF4">
      <w:pPr>
        <w:pStyle w:val="ListParagraph"/>
        <w:numPr>
          <w:ilvl w:val="0"/>
          <w:numId w:val="17"/>
        </w:numPr>
        <w:tabs>
          <w:tab w:val="left" w:pos="1134"/>
        </w:tabs>
        <w:spacing w:before="0" w:line="240" w:lineRule="auto"/>
        <w:ind w:left="851" w:firstLine="142"/>
        <w:rPr>
          <w:rFonts w:cs="TH SarabunPSK"/>
          <w:color w:val="000000" w:themeColor="text1"/>
          <w:szCs w:val="32"/>
        </w:rPr>
      </w:pPr>
      <w:r w:rsidRPr="008D40C5">
        <w:rPr>
          <w:rFonts w:cs="TH SarabunPSK"/>
          <w:color w:val="000000" w:themeColor="text1"/>
          <w:szCs w:val="32"/>
          <w:cs/>
        </w:rPr>
        <w:lastRenderedPageBreak/>
        <w:t>เอกสารการวิเคราะห์ และการออกแบบระบบงาน โดยมีรายละเอียดดังน</w:t>
      </w:r>
      <w:r w:rsidRPr="008D40C5">
        <w:rPr>
          <w:rFonts w:cs="TH SarabunPSK" w:hint="cs"/>
          <w:color w:val="000000" w:themeColor="text1"/>
          <w:szCs w:val="32"/>
          <w:cs/>
        </w:rPr>
        <w:t>ี้</w:t>
      </w:r>
    </w:p>
    <w:p w:rsidR="008D40C5" w:rsidRDefault="008D40C5" w:rsidP="007C6AF4">
      <w:pPr>
        <w:pStyle w:val="ListParagraph"/>
        <w:numPr>
          <w:ilvl w:val="1"/>
          <w:numId w:val="17"/>
        </w:numPr>
        <w:tabs>
          <w:tab w:val="left" w:pos="851"/>
        </w:tabs>
        <w:spacing w:before="0" w:line="240" w:lineRule="auto"/>
        <w:ind w:left="1843" w:hanging="425"/>
        <w:rPr>
          <w:rFonts w:cs="TH SarabunPSK"/>
          <w:color w:val="000000" w:themeColor="text1"/>
          <w:szCs w:val="32"/>
        </w:rPr>
      </w:pPr>
      <w:r>
        <w:rPr>
          <w:rFonts w:cs="TH SarabunPSK"/>
          <w:color w:val="000000" w:themeColor="text1"/>
          <w:szCs w:val="32"/>
          <w:cs/>
        </w:rPr>
        <w:t>จัดท</w:t>
      </w:r>
      <w:r>
        <w:rPr>
          <w:rFonts w:cs="TH SarabunPSK" w:hint="cs"/>
          <w:color w:val="000000" w:themeColor="text1"/>
          <w:szCs w:val="32"/>
          <w:cs/>
        </w:rPr>
        <w:t>ำ</w:t>
      </w:r>
      <w:r w:rsidRPr="008D40C5">
        <w:rPr>
          <w:rFonts w:cs="TH SarabunPSK"/>
          <w:color w:val="000000" w:themeColor="text1"/>
          <w:szCs w:val="32"/>
          <w:cs/>
        </w:rPr>
        <w:t xml:space="preserve">แผนภาพ </w:t>
      </w:r>
      <w:r w:rsidRPr="008D40C5">
        <w:rPr>
          <w:rFonts w:cs="TH SarabunPSK"/>
          <w:color w:val="000000" w:themeColor="text1"/>
          <w:szCs w:val="32"/>
        </w:rPr>
        <w:t>Use Case</w:t>
      </w:r>
    </w:p>
    <w:p w:rsidR="008D40C5" w:rsidRDefault="008D40C5" w:rsidP="007C6AF4">
      <w:pPr>
        <w:pStyle w:val="ListParagraph"/>
        <w:numPr>
          <w:ilvl w:val="1"/>
          <w:numId w:val="17"/>
        </w:numPr>
        <w:tabs>
          <w:tab w:val="left" w:pos="851"/>
        </w:tabs>
        <w:spacing w:before="0" w:line="240" w:lineRule="auto"/>
        <w:ind w:left="1843" w:hanging="425"/>
        <w:rPr>
          <w:rFonts w:cs="TH SarabunPSK"/>
          <w:color w:val="000000" w:themeColor="text1"/>
          <w:szCs w:val="32"/>
        </w:rPr>
      </w:pPr>
      <w:r>
        <w:rPr>
          <w:rFonts w:cs="TH SarabunPSK"/>
          <w:color w:val="000000" w:themeColor="text1"/>
          <w:szCs w:val="32"/>
          <w:cs/>
        </w:rPr>
        <w:t>จัดท</w:t>
      </w:r>
      <w:r>
        <w:rPr>
          <w:rFonts w:cs="TH SarabunPSK" w:hint="cs"/>
          <w:color w:val="000000" w:themeColor="text1"/>
          <w:szCs w:val="32"/>
          <w:cs/>
        </w:rPr>
        <w:t>ำ</w:t>
      </w:r>
      <w:r w:rsidRPr="008D40C5">
        <w:rPr>
          <w:rFonts w:cs="TH SarabunPSK"/>
          <w:color w:val="000000" w:themeColor="text1"/>
          <w:szCs w:val="32"/>
          <w:cs/>
        </w:rPr>
        <w:t xml:space="preserve">แผนภาพ </w:t>
      </w:r>
      <w:r w:rsidRPr="008D40C5">
        <w:rPr>
          <w:rFonts w:cs="TH SarabunPSK"/>
          <w:color w:val="000000" w:themeColor="text1"/>
          <w:szCs w:val="32"/>
        </w:rPr>
        <w:t>Activity Diagram</w:t>
      </w:r>
    </w:p>
    <w:p w:rsidR="008D40C5" w:rsidRDefault="008D40C5" w:rsidP="007C6AF4">
      <w:pPr>
        <w:pStyle w:val="ListParagraph"/>
        <w:numPr>
          <w:ilvl w:val="1"/>
          <w:numId w:val="17"/>
        </w:numPr>
        <w:tabs>
          <w:tab w:val="left" w:pos="851"/>
        </w:tabs>
        <w:spacing w:before="0" w:line="240" w:lineRule="auto"/>
        <w:ind w:left="1843" w:hanging="425"/>
        <w:rPr>
          <w:rFonts w:cs="TH SarabunPSK"/>
          <w:color w:val="000000" w:themeColor="text1"/>
          <w:szCs w:val="32"/>
        </w:rPr>
      </w:pPr>
      <w:r>
        <w:rPr>
          <w:rFonts w:cs="TH SarabunPSK"/>
          <w:color w:val="000000" w:themeColor="text1"/>
          <w:szCs w:val="32"/>
          <w:cs/>
        </w:rPr>
        <w:t>จัดดทำ</w:t>
      </w:r>
      <w:r w:rsidRPr="008D40C5">
        <w:rPr>
          <w:rFonts w:cs="TH SarabunPSK"/>
          <w:color w:val="000000" w:themeColor="text1"/>
          <w:szCs w:val="32"/>
          <w:cs/>
        </w:rPr>
        <w:t xml:space="preserve">แผนภาพ </w:t>
      </w:r>
      <w:r w:rsidRPr="008D40C5">
        <w:rPr>
          <w:rFonts w:cs="TH SarabunPSK"/>
          <w:color w:val="000000" w:themeColor="text1"/>
          <w:szCs w:val="32"/>
        </w:rPr>
        <w:t>ER Diagram</w:t>
      </w:r>
    </w:p>
    <w:p w:rsidR="0091646B" w:rsidRPr="00EC0940" w:rsidRDefault="00DD2173" w:rsidP="007C6AF4">
      <w:pPr>
        <w:pStyle w:val="ListParagraph"/>
        <w:numPr>
          <w:ilvl w:val="0"/>
          <w:numId w:val="17"/>
        </w:numPr>
        <w:tabs>
          <w:tab w:val="left" w:pos="851"/>
        </w:tabs>
        <w:spacing w:before="0" w:line="240" w:lineRule="auto"/>
        <w:ind w:left="0" w:firstLine="993"/>
        <w:rPr>
          <w:rFonts w:cs="TH SarabunPSK" w:hint="cs"/>
          <w:color w:val="000000" w:themeColor="text1"/>
          <w:szCs w:val="32"/>
        </w:rPr>
      </w:pPr>
      <w:r>
        <w:rPr>
          <w:rFonts w:cs="TH SarabunPSK" w:hint="cs"/>
          <w:color w:val="000000" w:themeColor="text1"/>
          <w:szCs w:val="32"/>
          <w:cs/>
        </w:rPr>
        <w:t>เ</w:t>
      </w:r>
      <w:r w:rsidRPr="00DD2173">
        <w:rPr>
          <w:rFonts w:cs="TH SarabunPSK"/>
          <w:color w:val="000000" w:themeColor="text1"/>
          <w:szCs w:val="32"/>
          <w:cs/>
        </w:rPr>
        <w:t>อกสารต้นแบบหน้าจอแสดงผล (</w:t>
      </w:r>
      <w:r w:rsidRPr="00DD2173">
        <w:rPr>
          <w:rFonts w:cs="TH SarabunPSK"/>
          <w:color w:val="000000" w:themeColor="text1"/>
          <w:szCs w:val="32"/>
        </w:rPr>
        <w:t xml:space="preserve">Mock up) </w:t>
      </w:r>
      <w:r>
        <w:rPr>
          <w:rFonts w:cs="TH SarabunPSK"/>
          <w:color w:val="000000" w:themeColor="text1"/>
          <w:szCs w:val="32"/>
          <w:cs/>
        </w:rPr>
        <w:t>พร้อมทั้งจัดทำ</w:t>
      </w:r>
      <w:r w:rsidRPr="00DD2173">
        <w:rPr>
          <w:rFonts w:cs="TH SarabunPSK"/>
          <w:color w:val="000000" w:themeColor="text1"/>
          <w:szCs w:val="32"/>
          <w:cs/>
        </w:rPr>
        <w:t>โมเดลขั้นตอน หรือ</w:t>
      </w:r>
      <w:r>
        <w:rPr>
          <w:rFonts w:cs="TH SarabunPSK"/>
          <w:color w:val="000000" w:themeColor="text1"/>
          <w:szCs w:val="32"/>
          <w:cs/>
        </w:rPr>
        <w:t>กระบวนการทำ</w:t>
      </w:r>
      <w:r w:rsidRPr="00DD2173">
        <w:rPr>
          <w:rFonts w:cs="TH SarabunPSK"/>
          <w:color w:val="000000" w:themeColor="text1"/>
          <w:szCs w:val="32"/>
          <w:cs/>
        </w:rPr>
        <w:t>งานของระบบ</w:t>
      </w:r>
    </w:p>
    <w:p w:rsidR="007B4B38" w:rsidRPr="007E1467" w:rsidRDefault="002D5466" w:rsidP="00991A87">
      <w:pPr>
        <w:pStyle w:val="Heading2"/>
      </w:pPr>
      <w:bookmarkStart w:id="96" w:name="_Toc420265817"/>
      <w:bookmarkStart w:id="97" w:name="_Toc54835772"/>
      <w:r w:rsidRPr="007E1467">
        <w:rPr>
          <w:cs/>
        </w:rPr>
        <w:t>แผนใน</w:t>
      </w:r>
      <w:bookmarkEnd w:id="96"/>
      <w:r w:rsidR="003D63AD" w:rsidRPr="007E1467">
        <w:rPr>
          <w:cs/>
        </w:rPr>
        <w:t>การปฏิบัติงาน</w:t>
      </w:r>
      <w:r w:rsidR="00FF74A9" w:rsidRPr="007E1467">
        <w:rPr>
          <w:cs/>
        </w:rPr>
        <w:t>สหกิจศึกษา</w:t>
      </w:r>
      <w:bookmarkEnd w:id="97"/>
    </w:p>
    <w:p w:rsidR="00424A26" w:rsidRPr="007D6052" w:rsidRDefault="007D6052" w:rsidP="007D6052">
      <w:pPr>
        <w:pStyle w:val="a1"/>
        <w:ind w:firstLine="720"/>
        <w:rPr>
          <w:color w:val="FF0000"/>
        </w:rPr>
      </w:pPr>
      <w:bookmarkStart w:id="98" w:name="_Toc420526494"/>
      <w:bookmarkStart w:id="99" w:name="_Toc420530166"/>
      <w:bookmarkStart w:id="100" w:name="_Toc420530185"/>
      <w:bookmarkStart w:id="101" w:name="_Toc420530461"/>
      <w:bookmarkStart w:id="102" w:name="_Toc420530480"/>
      <w:bookmarkStart w:id="103" w:name="_Toc420530499"/>
      <w:bookmarkStart w:id="104" w:name="_Toc420530518"/>
      <w:bookmarkStart w:id="105" w:name="_Toc420542593"/>
      <w:bookmarkStart w:id="106" w:name="_Toc420543124"/>
      <w:bookmarkStart w:id="107" w:name="_Toc420543186"/>
      <w:bookmarkStart w:id="108" w:name="_Toc424818439"/>
      <w:bookmarkStart w:id="109" w:name="_Toc487546662"/>
      <w:r w:rsidRPr="007D6052">
        <w:rPr>
          <w:cs/>
        </w:rPr>
        <w:t>ในส่วนนี้จะเป็นการอธิบายถึงแผนการปฏิบัติงานสหกิจศึกษา ซึ่งทางผู้ปฏิบัติงานสหกิจศึกษาได้ทำการวางแผนการปฏิบัติงานในระหว่างจะแสดงรายละเอียดดังตารางที่ 1-1</w:t>
      </w:r>
      <w:r w:rsidR="005877DB" w:rsidRPr="007E1467">
        <w:rPr>
          <w:cs/>
        </w:rPr>
        <w:t xml:space="preserve"> </w:t>
      </w:r>
    </w:p>
    <w:p w:rsidR="000B749A" w:rsidRDefault="000B749A" w:rsidP="000B749A">
      <w:pPr>
        <w:pStyle w:val="a1"/>
      </w:pPr>
      <w:r>
        <w:rPr>
          <w:cs/>
        </w:rPr>
        <w:t xml:space="preserve">ตารางที่ </w:t>
      </w:r>
      <w:r w:rsidR="001B5F27">
        <w:fldChar w:fldCharType="begin"/>
      </w:r>
      <w:r w:rsidR="001B5F27">
        <w:instrText xml:space="preserve"> STYLEREF 1 \s </w:instrText>
      </w:r>
      <w:r w:rsidR="001B5F27">
        <w:fldChar w:fldCharType="separate"/>
      </w:r>
      <w:r w:rsidR="00CF1698">
        <w:rPr>
          <w:noProof/>
        </w:rPr>
        <w:t>1</w:t>
      </w:r>
      <w:r w:rsidR="001B5F27">
        <w:rPr>
          <w:noProof/>
        </w:rPr>
        <w:fldChar w:fldCharType="end"/>
      </w:r>
      <w:r>
        <w:noBreakHyphen/>
      </w:r>
      <w:r w:rsidR="001B5F27">
        <w:fldChar w:fldCharType="begin"/>
      </w:r>
      <w:r w:rsidR="001B5F27">
        <w:instrText xml:space="preserve"> SEQ </w:instrText>
      </w:r>
      <w:r w:rsidR="001B5F27">
        <w:rPr>
          <w:cs/>
        </w:rPr>
        <w:instrText xml:space="preserve">ตารางที่ </w:instrText>
      </w:r>
      <w:r w:rsidR="001B5F27">
        <w:instrText xml:space="preserve">\* ARABIC \s 1 </w:instrText>
      </w:r>
      <w:r w:rsidR="001B5F27">
        <w:fldChar w:fldCharType="separate"/>
      </w:r>
      <w:r w:rsidR="00CF1698">
        <w:rPr>
          <w:noProof/>
        </w:rPr>
        <w:t>1</w:t>
      </w:r>
      <w:r w:rsidR="001B5F27">
        <w:rPr>
          <w:noProof/>
        </w:rPr>
        <w:fldChar w:fldCharType="end"/>
      </w:r>
      <w:r>
        <w:rPr>
          <w:rFonts w:hint="cs"/>
          <w:cs/>
        </w:rPr>
        <w:t xml:space="preserve"> </w:t>
      </w:r>
      <w:r w:rsidR="00434413" w:rsidRPr="00434413">
        <w:rPr>
          <w:cs/>
        </w:rPr>
        <w:t>แผนปฏิบัติงานสหกิจศึกษา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562"/>
        <w:gridCol w:w="3261"/>
        <w:gridCol w:w="283"/>
        <w:gridCol w:w="284"/>
        <w:gridCol w:w="283"/>
        <w:gridCol w:w="284"/>
        <w:gridCol w:w="283"/>
        <w:gridCol w:w="284"/>
        <w:gridCol w:w="283"/>
        <w:gridCol w:w="284"/>
        <w:gridCol w:w="283"/>
        <w:gridCol w:w="284"/>
        <w:gridCol w:w="283"/>
        <w:gridCol w:w="284"/>
        <w:gridCol w:w="283"/>
        <w:gridCol w:w="284"/>
        <w:gridCol w:w="259"/>
        <w:gridCol w:w="245"/>
      </w:tblGrid>
      <w:tr w:rsidR="00B63C86" w:rsidRPr="00BD197D" w:rsidTr="00BE7E38">
        <w:trPr>
          <w:trHeight w:val="638"/>
        </w:trPr>
        <w:tc>
          <w:tcPr>
            <w:tcW w:w="8296" w:type="dxa"/>
            <w:gridSpan w:val="18"/>
          </w:tcPr>
          <w:p w:rsidR="00B63C86" w:rsidRDefault="00B63C86" w:rsidP="00731C77">
            <w:pPr>
              <w:jc w:val="center"/>
              <w:rPr>
                <w:b/>
                <w:bCs/>
                <w:sz w:val="24"/>
                <w:cs/>
              </w:rPr>
            </w:pPr>
            <w:r>
              <w:rPr>
                <w:b/>
                <w:bCs/>
                <w:sz w:val="24"/>
                <w:cs/>
              </w:rPr>
              <w:t>แผนปฎิบัติงานสหกิจศึกษา</w:t>
            </w:r>
          </w:p>
        </w:tc>
      </w:tr>
      <w:tr w:rsidR="00B63C86" w:rsidRPr="00BD197D" w:rsidTr="00A62334">
        <w:trPr>
          <w:trHeight w:val="663"/>
        </w:trPr>
        <w:tc>
          <w:tcPr>
            <w:tcW w:w="3823" w:type="dxa"/>
            <w:gridSpan w:val="2"/>
          </w:tcPr>
          <w:p w:rsidR="00B63C86" w:rsidRPr="00AF2130" w:rsidRDefault="00B63C86" w:rsidP="00731C77">
            <w:pPr>
              <w:jc w:val="center"/>
              <w:rPr>
                <w:b/>
                <w:bCs/>
                <w:cs/>
              </w:rPr>
            </w:pPr>
            <w:r w:rsidRPr="00AF2130">
              <w:rPr>
                <w:rFonts w:hint="cs"/>
                <w:b/>
                <w:bCs/>
                <w:cs/>
              </w:rPr>
              <w:t>งาน</w:t>
            </w:r>
          </w:p>
        </w:tc>
        <w:tc>
          <w:tcPr>
            <w:tcW w:w="1134" w:type="dxa"/>
            <w:gridSpan w:val="4"/>
          </w:tcPr>
          <w:p w:rsidR="00B63C86" w:rsidRPr="00AF2130" w:rsidRDefault="00B63C86" w:rsidP="00BE7E38">
            <w:pPr>
              <w:jc w:val="center"/>
              <w:rPr>
                <w:b/>
                <w:bCs/>
                <w:sz w:val="24"/>
                <w:cs/>
              </w:rPr>
            </w:pPr>
            <w:r w:rsidRPr="00AF2130">
              <w:rPr>
                <w:rFonts w:hint="cs"/>
                <w:b/>
                <w:bCs/>
                <w:sz w:val="24"/>
                <w:cs/>
              </w:rPr>
              <w:t>ก.ค.</w:t>
            </w:r>
          </w:p>
        </w:tc>
        <w:tc>
          <w:tcPr>
            <w:tcW w:w="1134" w:type="dxa"/>
            <w:gridSpan w:val="4"/>
          </w:tcPr>
          <w:p w:rsidR="00B63C86" w:rsidRPr="00AF2130" w:rsidRDefault="00B63C86" w:rsidP="00731C77">
            <w:pPr>
              <w:jc w:val="center"/>
              <w:rPr>
                <w:b/>
                <w:bCs/>
                <w:sz w:val="24"/>
                <w:cs/>
              </w:rPr>
            </w:pPr>
            <w:r w:rsidRPr="00AF2130">
              <w:rPr>
                <w:b/>
                <w:bCs/>
                <w:sz w:val="24"/>
                <w:cs/>
              </w:rPr>
              <w:t>ส.ค.</w:t>
            </w:r>
          </w:p>
        </w:tc>
        <w:tc>
          <w:tcPr>
            <w:tcW w:w="1134" w:type="dxa"/>
            <w:gridSpan w:val="4"/>
          </w:tcPr>
          <w:p w:rsidR="00B63C86" w:rsidRPr="00AF2130" w:rsidRDefault="00B63C86" w:rsidP="00731C77">
            <w:pPr>
              <w:jc w:val="center"/>
              <w:rPr>
                <w:b/>
                <w:bCs/>
                <w:sz w:val="24"/>
                <w:cs/>
              </w:rPr>
            </w:pPr>
            <w:r w:rsidRPr="00AF2130">
              <w:rPr>
                <w:b/>
                <w:bCs/>
                <w:sz w:val="24"/>
                <w:cs/>
              </w:rPr>
              <w:t>ก.ย.</w:t>
            </w:r>
          </w:p>
        </w:tc>
        <w:tc>
          <w:tcPr>
            <w:tcW w:w="1071" w:type="dxa"/>
            <w:gridSpan w:val="4"/>
          </w:tcPr>
          <w:p w:rsidR="00B63C86" w:rsidRPr="00AF2130" w:rsidRDefault="00B63C86" w:rsidP="00731C77">
            <w:pPr>
              <w:jc w:val="center"/>
              <w:rPr>
                <w:b/>
                <w:bCs/>
                <w:sz w:val="24"/>
                <w:cs/>
              </w:rPr>
            </w:pPr>
            <w:r w:rsidRPr="00AF2130">
              <w:rPr>
                <w:b/>
                <w:bCs/>
                <w:sz w:val="24"/>
                <w:cs/>
              </w:rPr>
              <w:t>ต.ค.</w:t>
            </w:r>
          </w:p>
        </w:tc>
      </w:tr>
      <w:tr w:rsidR="00BE7E38" w:rsidRPr="00BD197D" w:rsidTr="00A62334">
        <w:tc>
          <w:tcPr>
            <w:tcW w:w="562" w:type="dxa"/>
          </w:tcPr>
          <w:p w:rsidR="00B63C86" w:rsidRPr="00BD197D" w:rsidRDefault="00A62334" w:rsidP="00C10015">
            <w:pPr>
              <w:jc w:val="center"/>
            </w:pPr>
            <w:r>
              <w:rPr>
                <w:cs/>
              </w:rPr>
              <w:t>1</w:t>
            </w:r>
            <w:r>
              <w:t>)</w:t>
            </w:r>
          </w:p>
        </w:tc>
        <w:tc>
          <w:tcPr>
            <w:tcW w:w="3261" w:type="dxa"/>
          </w:tcPr>
          <w:p w:rsidR="00D53B24" w:rsidRPr="00BD197D" w:rsidRDefault="000603FB" w:rsidP="00C10015">
            <w:pPr>
              <w:rPr>
                <w:sz w:val="24"/>
                <w:cs/>
              </w:rPr>
            </w:pPr>
            <w:r>
              <w:rPr>
                <w:rFonts w:hint="cs"/>
                <w:noProof/>
                <w:sz w:val="24"/>
              </w:rPr>
              <mc:AlternateContent>
                <mc:Choice Requires="wps">
                  <w:drawing>
                    <wp:anchor distT="0" distB="0" distL="114300" distR="114300" simplePos="0" relativeHeight="251858944" behindDoc="0" locked="0" layoutInCell="1" allowOverlap="1" wp14:anchorId="6AF11D97" wp14:editId="3F090DF6">
                      <wp:simplePos x="0" y="0"/>
                      <wp:positionH relativeFrom="column">
                        <wp:posOffset>2181988</wp:posOffset>
                      </wp:positionH>
                      <wp:positionV relativeFrom="paragraph">
                        <wp:posOffset>396620</wp:posOffset>
                      </wp:positionV>
                      <wp:extent cx="181356" cy="4504"/>
                      <wp:effectExtent l="38100" t="76200" r="28575" b="90805"/>
                      <wp:wrapNone/>
                      <wp:docPr id="28" name="Straight Arrow Connector 2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181356" cy="4504"/>
                              </a:xfrm>
                              <a:prstGeom prst="straightConnector1">
                                <a:avLst/>
                              </a:prstGeom>
                              <a:ln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type w14:anchorId="30915C93"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Straight Arrow Connector 28" o:spid="_x0000_s1026" type="#_x0000_t32" style="position:absolute;margin-left:171.8pt;margin-top:31.25pt;width:14.3pt;height:.35pt;flip:y;z-index:2518589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" strokecolor="black [3200]" strokeweight=".5pt">
                      <v:stroke startarrow="block" endarrow="block" joinstyle="miter"/>
                    </v:shape>
                  </w:pict>
                </mc:Fallback>
              </mc:AlternateContent>
            </w:r>
            <w:r w:rsidR="00D53B24">
              <w:rPr>
                <w:rFonts w:hint="cs"/>
                <w:sz w:val="24"/>
                <w:cs/>
              </w:rPr>
              <w:t>อมรมข้อกฎระเบียบและกำหนดของบริษัท สยาม เด็นโซ่ แมนูแฟคเจอริ่งจำกัด ในการสหกิจศึกษา</w:t>
            </w:r>
          </w:p>
        </w:tc>
        <w:tc>
          <w:tcPr>
            <w:tcW w:w="283" w:type="dxa"/>
          </w:tcPr>
          <w:p w:rsidR="00B63C86" w:rsidRPr="00BD197D" w:rsidRDefault="00B63C86" w:rsidP="00C10015">
            <w:pPr>
              <w:jc w:val="center"/>
              <w:rPr>
                <w:sz w:val="24"/>
                <w:cs/>
              </w:rPr>
            </w:pPr>
          </w:p>
        </w:tc>
        <w:tc>
          <w:tcPr>
            <w:tcW w:w="284" w:type="dxa"/>
          </w:tcPr>
          <w:p w:rsidR="00B63C86" w:rsidRPr="00BD197D" w:rsidRDefault="00B63C86" w:rsidP="00C10015">
            <w:pPr>
              <w:jc w:val="center"/>
              <w:rPr>
                <w:sz w:val="24"/>
              </w:rPr>
            </w:pPr>
          </w:p>
        </w:tc>
        <w:tc>
          <w:tcPr>
            <w:tcW w:w="283" w:type="dxa"/>
          </w:tcPr>
          <w:p w:rsidR="00B63C86" w:rsidRPr="00BD197D" w:rsidRDefault="00B63C86" w:rsidP="00C10015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B63C86" w:rsidRPr="00BD197D" w:rsidRDefault="00B63C86" w:rsidP="00C10015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B63C86" w:rsidRPr="00BD197D" w:rsidRDefault="00B63C86" w:rsidP="00C10015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B63C86" w:rsidRPr="00BD197D" w:rsidRDefault="00B63C86" w:rsidP="00C10015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B63C86" w:rsidRPr="00BD197D" w:rsidRDefault="00B63C86" w:rsidP="00C10015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B63C86" w:rsidRPr="00BD197D" w:rsidRDefault="00B63C86" w:rsidP="00C10015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B63C86" w:rsidRPr="00BD197D" w:rsidRDefault="00B63C86" w:rsidP="00C10015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B63C86" w:rsidRPr="00BD197D" w:rsidRDefault="00B63C86" w:rsidP="00C10015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B63C86" w:rsidRPr="00BD197D" w:rsidRDefault="00B63C86" w:rsidP="00C10015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B63C86" w:rsidRPr="00BD197D" w:rsidRDefault="00B63C86" w:rsidP="00C10015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B63C86" w:rsidRPr="00BD197D" w:rsidRDefault="00B63C86" w:rsidP="00C10015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B63C86" w:rsidRPr="00BD197D" w:rsidRDefault="00B63C86" w:rsidP="00C10015">
            <w:pPr>
              <w:rPr>
                <w:sz w:val="24"/>
              </w:rPr>
            </w:pPr>
          </w:p>
        </w:tc>
        <w:tc>
          <w:tcPr>
            <w:tcW w:w="259" w:type="dxa"/>
          </w:tcPr>
          <w:p w:rsidR="00B63C86" w:rsidRPr="00BD197D" w:rsidRDefault="00B63C86" w:rsidP="00C10015">
            <w:pPr>
              <w:rPr>
                <w:sz w:val="24"/>
              </w:rPr>
            </w:pPr>
          </w:p>
        </w:tc>
        <w:tc>
          <w:tcPr>
            <w:tcW w:w="245" w:type="dxa"/>
          </w:tcPr>
          <w:p w:rsidR="00B63C86" w:rsidRPr="00BD197D" w:rsidRDefault="00B63C86" w:rsidP="00C10015">
            <w:pPr>
              <w:rPr>
                <w:sz w:val="24"/>
              </w:rPr>
            </w:pPr>
          </w:p>
        </w:tc>
      </w:tr>
      <w:tr w:rsidR="00BE7E38" w:rsidRPr="00BD197D" w:rsidTr="00B929C8">
        <w:trPr>
          <w:trHeight w:val="826"/>
        </w:trPr>
        <w:tc>
          <w:tcPr>
            <w:tcW w:w="562" w:type="dxa"/>
          </w:tcPr>
          <w:p w:rsidR="00B63C86" w:rsidRPr="00BD197D" w:rsidRDefault="00A62334" w:rsidP="00C10015">
            <w:pPr>
              <w:jc w:val="center"/>
              <w:rPr>
                <w:cs/>
              </w:rPr>
            </w:pPr>
            <w:r>
              <w:t>2)</w:t>
            </w:r>
          </w:p>
        </w:tc>
        <w:tc>
          <w:tcPr>
            <w:tcW w:w="3261" w:type="dxa"/>
          </w:tcPr>
          <w:p w:rsidR="00B63C86" w:rsidRPr="00BD197D" w:rsidRDefault="00B929C8" w:rsidP="00B929C8">
            <w:pPr>
              <w:jc w:val="left"/>
              <w:rPr>
                <w:sz w:val="24"/>
              </w:rPr>
            </w:pPr>
            <w:r w:rsidRPr="00B929C8">
              <w:rPr>
                <w:rFonts w:hint="cs"/>
                <w:sz w:val="24"/>
                <w:cs/>
              </w:rPr>
              <w:t>ศึกษา</w:t>
            </w:r>
            <w:r>
              <w:rPr>
                <w:rFonts w:hint="cs"/>
                <w:sz w:val="24"/>
                <w:cs/>
              </w:rPr>
              <w:t>ภาพรวมของ</w:t>
            </w:r>
            <w:r w:rsidRPr="00B929C8">
              <w:rPr>
                <w:rFonts w:hint="cs"/>
                <w:sz w:val="24"/>
                <w:cs/>
              </w:rPr>
              <w:t>ระบบ</w:t>
            </w:r>
            <w:r w:rsidRPr="00B929C8">
              <w:rPr>
                <w:rFonts w:hint="cs"/>
                <w:cs/>
              </w:rPr>
              <w:t xml:space="preserve"> </w:t>
            </w:r>
            <w:r w:rsidRPr="00B929C8">
              <w:t>Process Change Report (PCR)</w:t>
            </w:r>
          </w:p>
        </w:tc>
        <w:tc>
          <w:tcPr>
            <w:tcW w:w="283" w:type="dxa"/>
          </w:tcPr>
          <w:p w:rsidR="00B63C86" w:rsidRPr="00BD197D" w:rsidRDefault="00B63C86" w:rsidP="00C10015">
            <w:pPr>
              <w:jc w:val="center"/>
              <w:rPr>
                <w:sz w:val="24"/>
                <w:cs/>
              </w:rPr>
            </w:pPr>
          </w:p>
        </w:tc>
        <w:tc>
          <w:tcPr>
            <w:tcW w:w="284" w:type="dxa"/>
          </w:tcPr>
          <w:p w:rsidR="00B63C86" w:rsidRPr="00BD197D" w:rsidRDefault="00B929C8" w:rsidP="00C10015">
            <w:pPr>
              <w:jc w:val="center"/>
              <w:rPr>
                <w:sz w:val="24"/>
              </w:rPr>
            </w:pPr>
            <w:r>
              <w:rPr>
                <w:rFonts w:hint="cs"/>
                <w:noProof/>
                <w:sz w:val="24"/>
              </w:rPr>
              <mc:AlternateContent>
                <mc:Choice Requires="wps">
                  <w:drawing>
                    <wp:anchor distT="0" distB="0" distL="114300" distR="114300" simplePos="0" relativeHeight="251860992" behindDoc="0" locked="0" layoutInCell="1" allowOverlap="1" wp14:anchorId="5969639E" wp14:editId="3B1F88A7">
                      <wp:simplePos x="0" y="0"/>
                      <wp:positionH relativeFrom="column">
                        <wp:posOffset>-72465</wp:posOffset>
                      </wp:positionH>
                      <wp:positionV relativeFrom="paragraph">
                        <wp:posOffset>330200</wp:posOffset>
                      </wp:positionV>
                      <wp:extent cx="181356" cy="4504"/>
                      <wp:effectExtent l="38100" t="76200" r="28575" b="90805"/>
                      <wp:wrapNone/>
                      <wp:docPr id="29" name="Straight Arrow Connector 2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181356" cy="4504"/>
                              </a:xfrm>
                              <a:prstGeom prst="straightConnector1">
                                <a:avLst/>
                              </a:prstGeom>
                              <a:ln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 w14:anchorId="73CE1A46" id="Straight Arrow Connector 29" o:spid="_x0000_s1026" type="#_x0000_t32" style="position:absolute;margin-left:-5.7pt;margin-top:26pt;width:14.3pt;height:.35pt;flip:y;z-index:2518609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" strokecolor="black [3200]" strokeweight=".5pt">
                      <v:stroke startarrow="block" endarrow="block" joinstyle="miter"/>
                    </v:shape>
                  </w:pict>
                </mc:Fallback>
              </mc:AlternateContent>
            </w:r>
          </w:p>
        </w:tc>
        <w:tc>
          <w:tcPr>
            <w:tcW w:w="283" w:type="dxa"/>
          </w:tcPr>
          <w:p w:rsidR="00B63C86" w:rsidRPr="00BD197D" w:rsidRDefault="00B63C86" w:rsidP="00C10015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B63C86" w:rsidRPr="00BD197D" w:rsidRDefault="00B63C86" w:rsidP="00C10015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B63C86" w:rsidRPr="00BD197D" w:rsidRDefault="00B63C86" w:rsidP="00C10015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B63C86" w:rsidRPr="00BD197D" w:rsidRDefault="00B63C86" w:rsidP="00C10015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B63C86" w:rsidRPr="00BD197D" w:rsidRDefault="00B63C86" w:rsidP="00C10015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B63C86" w:rsidRPr="00BD197D" w:rsidRDefault="00B63C86" w:rsidP="00C10015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B63C86" w:rsidRPr="00BD197D" w:rsidRDefault="00B63C86" w:rsidP="00C10015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B63C86" w:rsidRPr="00BD197D" w:rsidRDefault="00B63C86" w:rsidP="00C10015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B63C86" w:rsidRPr="00BD197D" w:rsidRDefault="00B63C86" w:rsidP="00C10015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B63C86" w:rsidRPr="00BD197D" w:rsidRDefault="00B63C86" w:rsidP="00C10015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B63C86" w:rsidRPr="00BD197D" w:rsidRDefault="00B63C86" w:rsidP="00C10015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B63C86" w:rsidRPr="00BD197D" w:rsidRDefault="00B63C86" w:rsidP="00C10015">
            <w:pPr>
              <w:rPr>
                <w:sz w:val="24"/>
              </w:rPr>
            </w:pPr>
          </w:p>
        </w:tc>
        <w:tc>
          <w:tcPr>
            <w:tcW w:w="259" w:type="dxa"/>
          </w:tcPr>
          <w:p w:rsidR="00B63C86" w:rsidRPr="00BD197D" w:rsidRDefault="00B63C86" w:rsidP="00C10015">
            <w:pPr>
              <w:rPr>
                <w:sz w:val="24"/>
              </w:rPr>
            </w:pPr>
          </w:p>
        </w:tc>
        <w:tc>
          <w:tcPr>
            <w:tcW w:w="245" w:type="dxa"/>
          </w:tcPr>
          <w:p w:rsidR="00B63C86" w:rsidRPr="00BD197D" w:rsidRDefault="00B63C86" w:rsidP="00C10015">
            <w:pPr>
              <w:rPr>
                <w:sz w:val="24"/>
              </w:rPr>
            </w:pPr>
          </w:p>
        </w:tc>
      </w:tr>
      <w:tr w:rsidR="00BE7E38" w:rsidRPr="00BD197D" w:rsidTr="00A62334">
        <w:tc>
          <w:tcPr>
            <w:tcW w:w="562" w:type="dxa"/>
          </w:tcPr>
          <w:p w:rsidR="00B63C86" w:rsidRPr="00BD197D" w:rsidRDefault="007E425B" w:rsidP="00C10015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3</w:t>
            </w:r>
            <w:r w:rsidR="00A62334">
              <w:t>)</w:t>
            </w:r>
          </w:p>
        </w:tc>
        <w:tc>
          <w:tcPr>
            <w:tcW w:w="3261" w:type="dxa"/>
          </w:tcPr>
          <w:p w:rsidR="00B63C86" w:rsidRPr="00B929C8" w:rsidRDefault="005F48B0" w:rsidP="005F48B0">
            <w:pPr>
              <w:rPr>
                <w:cs/>
              </w:rPr>
            </w:pPr>
            <w:r>
              <w:rPr>
                <w:rFonts w:hint="cs"/>
                <w:cs/>
              </w:rPr>
              <w:t>พบผู้ใช้</w:t>
            </w:r>
            <w:r w:rsidR="004C6489">
              <w:rPr>
                <w:rFonts w:hint="cs"/>
                <w:cs/>
              </w:rPr>
              <w:t>งานระบบ</w:t>
            </w:r>
            <w:r>
              <w:rPr>
                <w:rFonts w:hint="cs"/>
                <w:cs/>
              </w:rPr>
              <w:t>เพื่อเก็บความต้องการครั้งที่ 1</w:t>
            </w:r>
          </w:p>
        </w:tc>
        <w:tc>
          <w:tcPr>
            <w:tcW w:w="283" w:type="dxa"/>
          </w:tcPr>
          <w:p w:rsidR="00B63C86" w:rsidRPr="00BD197D" w:rsidRDefault="00B63C86" w:rsidP="00C10015">
            <w:pPr>
              <w:jc w:val="center"/>
              <w:rPr>
                <w:sz w:val="24"/>
                <w:cs/>
              </w:rPr>
            </w:pPr>
          </w:p>
        </w:tc>
        <w:tc>
          <w:tcPr>
            <w:tcW w:w="284" w:type="dxa"/>
          </w:tcPr>
          <w:p w:rsidR="00B63C86" w:rsidRPr="00BD197D" w:rsidRDefault="00B63C86" w:rsidP="00C10015">
            <w:pPr>
              <w:jc w:val="center"/>
              <w:rPr>
                <w:sz w:val="24"/>
                <w:cs/>
              </w:rPr>
            </w:pPr>
          </w:p>
        </w:tc>
        <w:tc>
          <w:tcPr>
            <w:tcW w:w="283" w:type="dxa"/>
          </w:tcPr>
          <w:p w:rsidR="00B63C86" w:rsidRPr="00BD197D" w:rsidRDefault="00DA6F81" w:rsidP="00C10015">
            <w:pPr>
              <w:rPr>
                <w:sz w:val="24"/>
              </w:rPr>
            </w:pPr>
            <w:r>
              <w:rPr>
                <w:rFonts w:hint="cs"/>
                <w:noProof/>
                <w:sz w:val="24"/>
              </w:rPr>
              <mc:AlternateContent>
                <mc:Choice Requires="wps">
                  <w:drawing>
                    <wp:anchor distT="0" distB="0" distL="114300" distR="114300" simplePos="0" relativeHeight="251863040" behindDoc="0" locked="0" layoutInCell="1" allowOverlap="1" wp14:anchorId="43CA49DB" wp14:editId="42803292">
                      <wp:simplePos x="0" y="0"/>
                      <wp:positionH relativeFrom="column">
                        <wp:posOffset>-84455</wp:posOffset>
                      </wp:positionH>
                      <wp:positionV relativeFrom="paragraph">
                        <wp:posOffset>392113</wp:posOffset>
                      </wp:positionV>
                      <wp:extent cx="181356" cy="4504"/>
                      <wp:effectExtent l="38100" t="76200" r="28575" b="90805"/>
                      <wp:wrapNone/>
                      <wp:docPr id="30" name="Straight Arrow Connector 3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181356" cy="4504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635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  <a:headEnd type="triangle"/>
                                <a:tailEnd type="triangle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 w14:anchorId="66EDF21B" id="Straight Arrow Connector 30" o:spid="_x0000_s1026" type="#_x0000_t32" style="position:absolute;margin-left:-6.65pt;margin-top:30.9pt;width:14.3pt;height:.35pt;flip:y;z-index:2518630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" strokecolor="windowText" strokeweight=".5pt">
                      <v:stroke startarrow="block" endarrow="block" joinstyle="miter"/>
                    </v:shape>
                  </w:pict>
                </mc:Fallback>
              </mc:AlternateContent>
            </w:r>
          </w:p>
        </w:tc>
        <w:tc>
          <w:tcPr>
            <w:tcW w:w="284" w:type="dxa"/>
          </w:tcPr>
          <w:p w:rsidR="00B63C86" w:rsidRPr="00BD197D" w:rsidRDefault="00B63C86" w:rsidP="00C10015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B63C86" w:rsidRPr="00BD197D" w:rsidRDefault="00B63C86" w:rsidP="00C10015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B63C86" w:rsidRPr="00BD197D" w:rsidRDefault="00B63C86" w:rsidP="00C10015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B63C86" w:rsidRPr="00BD197D" w:rsidRDefault="00B63C86" w:rsidP="00C10015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B63C86" w:rsidRPr="00BD197D" w:rsidRDefault="00B63C86" w:rsidP="00C10015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B63C86" w:rsidRPr="00BD197D" w:rsidRDefault="00B63C86" w:rsidP="00C10015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B63C86" w:rsidRPr="00BD197D" w:rsidRDefault="00B63C86" w:rsidP="00C10015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B63C86" w:rsidRPr="00BD197D" w:rsidRDefault="00B63C86" w:rsidP="00C10015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B63C86" w:rsidRPr="00BD197D" w:rsidRDefault="00B63C86" w:rsidP="00C10015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B63C86" w:rsidRPr="00BD197D" w:rsidRDefault="00B63C86" w:rsidP="00C10015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B63C86" w:rsidRPr="00BD197D" w:rsidRDefault="00B63C86" w:rsidP="00C10015">
            <w:pPr>
              <w:rPr>
                <w:sz w:val="24"/>
              </w:rPr>
            </w:pPr>
          </w:p>
        </w:tc>
        <w:tc>
          <w:tcPr>
            <w:tcW w:w="259" w:type="dxa"/>
          </w:tcPr>
          <w:p w:rsidR="00B63C86" w:rsidRPr="00BD197D" w:rsidRDefault="00B63C86" w:rsidP="00C10015">
            <w:pPr>
              <w:rPr>
                <w:sz w:val="24"/>
              </w:rPr>
            </w:pPr>
          </w:p>
        </w:tc>
        <w:tc>
          <w:tcPr>
            <w:tcW w:w="245" w:type="dxa"/>
          </w:tcPr>
          <w:p w:rsidR="00B63C86" w:rsidRPr="00BD197D" w:rsidRDefault="00B63C86" w:rsidP="00C10015">
            <w:pPr>
              <w:rPr>
                <w:sz w:val="24"/>
              </w:rPr>
            </w:pPr>
          </w:p>
        </w:tc>
      </w:tr>
      <w:tr w:rsidR="007E425B" w:rsidRPr="00BD197D" w:rsidTr="00322DD3">
        <w:tc>
          <w:tcPr>
            <w:tcW w:w="562" w:type="dxa"/>
          </w:tcPr>
          <w:p w:rsidR="007E425B" w:rsidRPr="00BD197D" w:rsidRDefault="007E425B" w:rsidP="00322DD3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4</w:t>
            </w:r>
            <w:r>
              <w:t>)</w:t>
            </w:r>
          </w:p>
        </w:tc>
        <w:tc>
          <w:tcPr>
            <w:tcW w:w="3261" w:type="dxa"/>
          </w:tcPr>
          <w:p w:rsidR="007E425B" w:rsidRPr="00B929C8" w:rsidRDefault="007E425B" w:rsidP="00322DD3">
            <w:pPr>
              <w:rPr>
                <w:cs/>
              </w:rPr>
            </w:pPr>
            <w:r>
              <w:rPr>
                <w:cs/>
              </w:rPr>
              <w:t>วิเคราะห์ระบบ</w:t>
            </w:r>
            <w:r w:rsidRPr="00B929C8">
              <w:t xml:space="preserve"> Process Change Report (PCR)</w:t>
            </w:r>
            <w:r>
              <w:rPr>
                <w:rFonts w:hint="cs"/>
                <w:cs/>
              </w:rPr>
              <w:t xml:space="preserve"> </w:t>
            </w:r>
            <w:r>
              <w:rPr>
                <w:cs/>
              </w:rPr>
              <w:t>ส่วนของแบบฟอร์ม</w:t>
            </w:r>
            <w:r w:rsidR="0070148D">
              <w:rPr>
                <w:rFonts w:hint="cs"/>
                <w:cs/>
              </w:rPr>
              <w:t xml:space="preserve"> ครั้งที่ 1</w:t>
            </w:r>
          </w:p>
        </w:tc>
        <w:tc>
          <w:tcPr>
            <w:tcW w:w="283" w:type="dxa"/>
          </w:tcPr>
          <w:p w:rsidR="007E425B" w:rsidRPr="00BD197D" w:rsidRDefault="007E425B" w:rsidP="00322DD3">
            <w:pPr>
              <w:jc w:val="center"/>
              <w:rPr>
                <w:sz w:val="24"/>
                <w:cs/>
              </w:rPr>
            </w:pPr>
          </w:p>
        </w:tc>
        <w:tc>
          <w:tcPr>
            <w:tcW w:w="284" w:type="dxa"/>
          </w:tcPr>
          <w:p w:rsidR="007E425B" w:rsidRPr="00BD197D" w:rsidRDefault="007E425B" w:rsidP="00322DD3">
            <w:pPr>
              <w:jc w:val="center"/>
              <w:rPr>
                <w:sz w:val="24"/>
                <w:cs/>
              </w:rPr>
            </w:pPr>
          </w:p>
        </w:tc>
        <w:tc>
          <w:tcPr>
            <w:tcW w:w="283" w:type="dxa"/>
          </w:tcPr>
          <w:p w:rsidR="007E425B" w:rsidRPr="00BD197D" w:rsidRDefault="007E425B" w:rsidP="00322DD3">
            <w:pPr>
              <w:rPr>
                <w:sz w:val="24"/>
              </w:rPr>
            </w:pPr>
            <w:r>
              <w:rPr>
                <w:rFonts w:hint="cs"/>
                <w:noProof/>
                <w:sz w:val="24"/>
              </w:rPr>
              <mc:AlternateContent>
                <mc:Choice Requires="wps">
                  <w:drawing>
                    <wp:anchor distT="0" distB="0" distL="114300" distR="114300" simplePos="0" relativeHeight="251869184" behindDoc="0" locked="0" layoutInCell="1" allowOverlap="1" wp14:anchorId="4B20E6FA" wp14:editId="4849D9CA">
                      <wp:simplePos x="0" y="0"/>
                      <wp:positionH relativeFrom="column">
                        <wp:posOffset>-84455</wp:posOffset>
                      </wp:positionH>
                      <wp:positionV relativeFrom="paragraph">
                        <wp:posOffset>392113</wp:posOffset>
                      </wp:positionV>
                      <wp:extent cx="181356" cy="4504"/>
                      <wp:effectExtent l="38100" t="76200" r="28575" b="90805"/>
                      <wp:wrapNone/>
                      <wp:docPr id="35" name="Straight Arrow Connector 3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181356" cy="4504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635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  <a:headEnd type="triangle"/>
                                <a:tailEnd type="triangle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 w14:anchorId="2327DCB2" id="Straight Arrow Connector 35" o:spid="_x0000_s1026" type="#_x0000_t32" style="position:absolute;margin-left:-6.65pt;margin-top:30.9pt;width:14.3pt;height:.35pt;flip:y;z-index:2518691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" strokecolor="windowText" strokeweight=".5pt">
                      <v:stroke startarrow="block" endarrow="block" joinstyle="miter"/>
                    </v:shape>
                  </w:pict>
                </mc:Fallback>
              </mc:AlternateContent>
            </w:r>
          </w:p>
        </w:tc>
        <w:tc>
          <w:tcPr>
            <w:tcW w:w="284" w:type="dxa"/>
          </w:tcPr>
          <w:p w:rsidR="007E425B" w:rsidRPr="00BD197D" w:rsidRDefault="007E425B" w:rsidP="00322DD3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7E425B" w:rsidRPr="00BD197D" w:rsidRDefault="007E425B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7E425B" w:rsidRPr="00BD197D" w:rsidRDefault="007E425B" w:rsidP="00322DD3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7E425B" w:rsidRPr="00BD197D" w:rsidRDefault="007E425B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7E425B" w:rsidRPr="00BD197D" w:rsidRDefault="007E425B" w:rsidP="00322DD3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7E425B" w:rsidRPr="00BD197D" w:rsidRDefault="007E425B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7E425B" w:rsidRPr="00BD197D" w:rsidRDefault="007E425B" w:rsidP="00322DD3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7E425B" w:rsidRPr="00BD197D" w:rsidRDefault="007E425B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7E425B" w:rsidRPr="00BD197D" w:rsidRDefault="007E425B" w:rsidP="00322DD3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7E425B" w:rsidRPr="00BD197D" w:rsidRDefault="007E425B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7E425B" w:rsidRPr="00BD197D" w:rsidRDefault="007E425B" w:rsidP="00322DD3">
            <w:pPr>
              <w:rPr>
                <w:sz w:val="24"/>
              </w:rPr>
            </w:pPr>
          </w:p>
        </w:tc>
        <w:tc>
          <w:tcPr>
            <w:tcW w:w="259" w:type="dxa"/>
          </w:tcPr>
          <w:p w:rsidR="007E425B" w:rsidRPr="00BD197D" w:rsidRDefault="007E425B" w:rsidP="00322DD3">
            <w:pPr>
              <w:rPr>
                <w:sz w:val="24"/>
              </w:rPr>
            </w:pPr>
          </w:p>
        </w:tc>
        <w:tc>
          <w:tcPr>
            <w:tcW w:w="245" w:type="dxa"/>
          </w:tcPr>
          <w:p w:rsidR="007E425B" w:rsidRPr="00BD197D" w:rsidRDefault="007E425B" w:rsidP="00322DD3">
            <w:pPr>
              <w:rPr>
                <w:sz w:val="24"/>
              </w:rPr>
            </w:pPr>
          </w:p>
        </w:tc>
      </w:tr>
      <w:tr w:rsidR="001D3E92" w:rsidRPr="00BD197D" w:rsidTr="00A62334">
        <w:tc>
          <w:tcPr>
            <w:tcW w:w="562" w:type="dxa"/>
          </w:tcPr>
          <w:p w:rsidR="001D3E92" w:rsidRDefault="007E425B" w:rsidP="00C10015">
            <w:pPr>
              <w:jc w:val="center"/>
            </w:pPr>
            <w:r>
              <w:rPr>
                <w:rFonts w:hint="cs"/>
                <w:cs/>
              </w:rPr>
              <w:t>5</w:t>
            </w:r>
            <w:r w:rsidR="00DA6F81">
              <w:t>)</w:t>
            </w:r>
          </w:p>
        </w:tc>
        <w:tc>
          <w:tcPr>
            <w:tcW w:w="3261" w:type="dxa"/>
          </w:tcPr>
          <w:p w:rsidR="001D3E92" w:rsidRPr="00BD197D" w:rsidRDefault="000F3B13" w:rsidP="000F3B13">
            <w:pPr>
              <w:jc w:val="left"/>
              <w:rPr>
                <w:cs/>
              </w:rPr>
            </w:pPr>
            <w:r>
              <w:rPr>
                <w:rFonts w:hint="cs"/>
                <w:cs/>
              </w:rPr>
              <w:t xml:space="preserve">จัดทำ </w:t>
            </w:r>
            <w:r>
              <w:t xml:space="preserve">Presentation </w:t>
            </w:r>
            <w:r>
              <w:rPr>
                <w:rFonts w:hint="cs"/>
                <w:cs/>
              </w:rPr>
              <w:t xml:space="preserve">ระบบ </w:t>
            </w:r>
            <w:r w:rsidRPr="00B929C8">
              <w:t>Process Change Report (PCR)</w:t>
            </w:r>
            <w:r>
              <w:rPr>
                <w:rFonts w:hint="cs"/>
                <w:cs/>
              </w:rPr>
              <w:t xml:space="preserve"> </w:t>
            </w:r>
            <w:r>
              <w:rPr>
                <w:cs/>
              </w:rPr>
              <w:lastRenderedPageBreak/>
              <w:t>ส่วนของแบบฟอร์ม</w:t>
            </w:r>
            <w:r w:rsidR="00742A6D">
              <w:rPr>
                <w:rFonts w:hint="cs"/>
                <w:cs/>
              </w:rPr>
              <w:t xml:space="preserve"> </w:t>
            </w:r>
            <w:r>
              <w:rPr>
                <w:rFonts w:hint="cs"/>
                <w:cs/>
              </w:rPr>
              <w:t xml:space="preserve">สำหรับการพบผู้ใช้ระบบครั้งที่ </w:t>
            </w:r>
            <w:r w:rsidR="007A2495">
              <w:rPr>
                <w:rFonts w:hint="cs"/>
                <w:cs/>
              </w:rPr>
              <w:t>2</w:t>
            </w:r>
          </w:p>
        </w:tc>
        <w:tc>
          <w:tcPr>
            <w:tcW w:w="283" w:type="dxa"/>
          </w:tcPr>
          <w:p w:rsidR="001D3E92" w:rsidRPr="00BD197D" w:rsidRDefault="001D3E92" w:rsidP="00C10015">
            <w:pPr>
              <w:jc w:val="center"/>
              <w:rPr>
                <w:sz w:val="24"/>
                <w:cs/>
              </w:rPr>
            </w:pPr>
          </w:p>
        </w:tc>
        <w:tc>
          <w:tcPr>
            <w:tcW w:w="284" w:type="dxa"/>
          </w:tcPr>
          <w:p w:rsidR="001D3E92" w:rsidRPr="00BD197D" w:rsidRDefault="001D3E92" w:rsidP="00C10015">
            <w:pPr>
              <w:jc w:val="center"/>
              <w:rPr>
                <w:sz w:val="24"/>
                <w:cs/>
              </w:rPr>
            </w:pPr>
          </w:p>
        </w:tc>
        <w:tc>
          <w:tcPr>
            <w:tcW w:w="283" w:type="dxa"/>
          </w:tcPr>
          <w:p w:rsidR="001D3E92" w:rsidRPr="00BD197D" w:rsidRDefault="00A65B02" w:rsidP="00C10015">
            <w:pPr>
              <w:rPr>
                <w:sz w:val="24"/>
              </w:rPr>
            </w:pPr>
            <w:r>
              <w:rPr>
                <w:rFonts w:hint="cs"/>
                <w:noProof/>
                <w:sz w:val="24"/>
              </w:rPr>
              <mc:AlternateContent>
                <mc:Choice Requires="wps">
                  <w:drawing>
                    <wp:anchor distT="0" distB="0" distL="114300" distR="114300" simplePos="0" relativeHeight="251865088" behindDoc="0" locked="0" layoutInCell="1" allowOverlap="1" wp14:anchorId="5434F379" wp14:editId="0E6D41AD">
                      <wp:simplePos x="0" y="0"/>
                      <wp:positionH relativeFrom="column">
                        <wp:posOffset>-71332</wp:posOffset>
                      </wp:positionH>
                      <wp:positionV relativeFrom="paragraph">
                        <wp:posOffset>485775</wp:posOffset>
                      </wp:positionV>
                      <wp:extent cx="181356" cy="4504"/>
                      <wp:effectExtent l="38100" t="76200" r="28575" b="90805"/>
                      <wp:wrapNone/>
                      <wp:docPr id="32" name="Straight Arrow Connector 3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181356" cy="4504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635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  <a:headEnd type="triangle"/>
                                <a:tailEnd type="triangle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 w14:anchorId="7BA286B8" id="Straight Arrow Connector 32" o:spid="_x0000_s1026" type="#_x0000_t32" style="position:absolute;margin-left:-5.6pt;margin-top:38.25pt;width:14.3pt;height:.35pt;flip:y;z-index:2518650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" strokecolor="windowText" strokeweight=".5pt">
                      <v:stroke startarrow="block" endarrow="block" joinstyle="miter"/>
                    </v:shape>
                  </w:pict>
                </mc:Fallback>
              </mc:AlternateContent>
            </w:r>
          </w:p>
        </w:tc>
        <w:tc>
          <w:tcPr>
            <w:tcW w:w="284" w:type="dxa"/>
          </w:tcPr>
          <w:p w:rsidR="001D3E92" w:rsidRPr="00BD197D" w:rsidRDefault="001D3E92" w:rsidP="00C10015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1D3E92" w:rsidRPr="00BD197D" w:rsidRDefault="001D3E92" w:rsidP="00C10015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1D3E92" w:rsidRPr="00BD197D" w:rsidRDefault="001D3E92" w:rsidP="00C10015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1D3E92" w:rsidRPr="00BD197D" w:rsidRDefault="001D3E92" w:rsidP="00C10015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1D3E92" w:rsidRPr="00BD197D" w:rsidRDefault="001D3E92" w:rsidP="00C10015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1D3E92" w:rsidRPr="00BD197D" w:rsidRDefault="001D3E92" w:rsidP="00C10015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1D3E92" w:rsidRPr="00BD197D" w:rsidRDefault="001D3E92" w:rsidP="00C10015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1D3E92" w:rsidRPr="00BD197D" w:rsidRDefault="001D3E92" w:rsidP="00C10015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1D3E92" w:rsidRPr="00BD197D" w:rsidRDefault="001D3E92" w:rsidP="00C10015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1D3E92" w:rsidRPr="00BD197D" w:rsidRDefault="001D3E92" w:rsidP="00C10015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1D3E92" w:rsidRPr="00BD197D" w:rsidRDefault="001D3E92" w:rsidP="00C10015">
            <w:pPr>
              <w:rPr>
                <w:sz w:val="24"/>
              </w:rPr>
            </w:pPr>
          </w:p>
        </w:tc>
        <w:tc>
          <w:tcPr>
            <w:tcW w:w="259" w:type="dxa"/>
          </w:tcPr>
          <w:p w:rsidR="001D3E92" w:rsidRPr="00BD197D" w:rsidRDefault="001D3E92" w:rsidP="00C10015">
            <w:pPr>
              <w:rPr>
                <w:sz w:val="24"/>
              </w:rPr>
            </w:pPr>
          </w:p>
        </w:tc>
        <w:tc>
          <w:tcPr>
            <w:tcW w:w="245" w:type="dxa"/>
          </w:tcPr>
          <w:p w:rsidR="001D3E92" w:rsidRPr="00BD197D" w:rsidRDefault="001D3E92" w:rsidP="00C10015">
            <w:pPr>
              <w:rPr>
                <w:sz w:val="24"/>
              </w:rPr>
            </w:pPr>
          </w:p>
        </w:tc>
      </w:tr>
      <w:tr w:rsidR="001D3E92" w:rsidRPr="00BD197D" w:rsidTr="00A62334">
        <w:tc>
          <w:tcPr>
            <w:tcW w:w="562" w:type="dxa"/>
          </w:tcPr>
          <w:p w:rsidR="001D3E92" w:rsidRDefault="007E425B" w:rsidP="00C10015">
            <w:pPr>
              <w:jc w:val="center"/>
            </w:pPr>
            <w:r>
              <w:rPr>
                <w:rFonts w:hint="cs"/>
                <w:cs/>
              </w:rPr>
              <w:lastRenderedPageBreak/>
              <w:t>6</w:t>
            </w:r>
            <w:r w:rsidR="00DA6F81">
              <w:t>)</w:t>
            </w:r>
          </w:p>
        </w:tc>
        <w:tc>
          <w:tcPr>
            <w:tcW w:w="3261" w:type="dxa"/>
          </w:tcPr>
          <w:p w:rsidR="001D3E92" w:rsidRPr="00BD197D" w:rsidRDefault="002A1B77" w:rsidP="00C10015">
            <w:pPr>
              <w:rPr>
                <w:cs/>
              </w:rPr>
            </w:pPr>
            <w:r>
              <w:rPr>
                <w:rFonts w:hint="cs"/>
                <w:cs/>
              </w:rPr>
              <w:t>พบผู้ใช้งานระบบเพื่อเก็บความต้องการครั้งที่ 2</w:t>
            </w:r>
          </w:p>
        </w:tc>
        <w:tc>
          <w:tcPr>
            <w:tcW w:w="283" w:type="dxa"/>
          </w:tcPr>
          <w:p w:rsidR="001D3E92" w:rsidRPr="00BD197D" w:rsidRDefault="001D3E92" w:rsidP="00C10015">
            <w:pPr>
              <w:jc w:val="center"/>
              <w:rPr>
                <w:sz w:val="24"/>
                <w:cs/>
              </w:rPr>
            </w:pPr>
          </w:p>
        </w:tc>
        <w:tc>
          <w:tcPr>
            <w:tcW w:w="284" w:type="dxa"/>
          </w:tcPr>
          <w:p w:rsidR="001D3E92" w:rsidRPr="00BD197D" w:rsidRDefault="001D3E92" w:rsidP="00C10015">
            <w:pPr>
              <w:jc w:val="center"/>
              <w:rPr>
                <w:sz w:val="24"/>
                <w:cs/>
              </w:rPr>
            </w:pPr>
          </w:p>
        </w:tc>
        <w:tc>
          <w:tcPr>
            <w:tcW w:w="283" w:type="dxa"/>
          </w:tcPr>
          <w:p w:rsidR="001D3E92" w:rsidRPr="00BD197D" w:rsidRDefault="001D3E92" w:rsidP="00C10015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1D3E92" w:rsidRPr="00BD197D" w:rsidRDefault="007A2495" w:rsidP="00C10015">
            <w:pPr>
              <w:rPr>
                <w:sz w:val="24"/>
              </w:rPr>
            </w:pPr>
            <w:r>
              <w:rPr>
                <w:rFonts w:hint="cs"/>
                <w:noProof/>
                <w:sz w:val="24"/>
              </w:rPr>
              <mc:AlternateContent>
                <mc:Choice Requires="wps">
                  <w:drawing>
                    <wp:anchor distT="0" distB="0" distL="114300" distR="114300" simplePos="0" relativeHeight="251873280" behindDoc="0" locked="0" layoutInCell="1" allowOverlap="1" wp14:anchorId="107D3FB9" wp14:editId="300266B0">
                      <wp:simplePos x="0" y="0"/>
                      <wp:positionH relativeFrom="column">
                        <wp:posOffset>-65222</wp:posOffset>
                      </wp:positionH>
                      <wp:positionV relativeFrom="paragraph">
                        <wp:posOffset>158524</wp:posOffset>
                      </wp:positionV>
                      <wp:extent cx="181356" cy="4504"/>
                      <wp:effectExtent l="38100" t="76200" r="28575" b="90805"/>
                      <wp:wrapNone/>
                      <wp:docPr id="33" name="Straight Arrow Connector 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181356" cy="4504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635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  <a:headEnd type="triangle"/>
                                <a:tailEnd type="triangle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type w14:anchorId="2B850972"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Straight Arrow Connector 33" o:spid="_x0000_s1026" type="#_x0000_t32" style="position:absolute;margin-left:-5.15pt;margin-top:12.5pt;width:14.3pt;height:.35pt;flip:y;z-index:2518732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" strokecolor="windowText" strokeweight=".5pt">
                      <v:stroke startarrow="block" endarrow="block" joinstyle="miter"/>
                    </v:shape>
                  </w:pict>
                </mc:Fallback>
              </mc:AlternateContent>
            </w:r>
          </w:p>
        </w:tc>
        <w:tc>
          <w:tcPr>
            <w:tcW w:w="283" w:type="dxa"/>
          </w:tcPr>
          <w:p w:rsidR="001D3E92" w:rsidRPr="00BD197D" w:rsidRDefault="001D3E92" w:rsidP="00C10015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1D3E92" w:rsidRPr="00BD197D" w:rsidRDefault="001D3E92" w:rsidP="00C10015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1D3E92" w:rsidRPr="00BD197D" w:rsidRDefault="001D3E92" w:rsidP="00C10015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1D3E92" w:rsidRPr="00BD197D" w:rsidRDefault="001D3E92" w:rsidP="00C10015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1D3E92" w:rsidRPr="00BD197D" w:rsidRDefault="001D3E92" w:rsidP="00C10015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1D3E92" w:rsidRPr="00BD197D" w:rsidRDefault="001D3E92" w:rsidP="00C10015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1D3E92" w:rsidRPr="00BD197D" w:rsidRDefault="001D3E92" w:rsidP="00C10015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1D3E92" w:rsidRPr="00BD197D" w:rsidRDefault="001D3E92" w:rsidP="00C10015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1D3E92" w:rsidRPr="00BD197D" w:rsidRDefault="001D3E92" w:rsidP="00C10015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1D3E92" w:rsidRPr="00BD197D" w:rsidRDefault="001D3E92" w:rsidP="00C10015">
            <w:pPr>
              <w:rPr>
                <w:sz w:val="24"/>
              </w:rPr>
            </w:pPr>
          </w:p>
        </w:tc>
        <w:tc>
          <w:tcPr>
            <w:tcW w:w="259" w:type="dxa"/>
          </w:tcPr>
          <w:p w:rsidR="001D3E92" w:rsidRPr="00BD197D" w:rsidRDefault="001D3E92" w:rsidP="00C10015">
            <w:pPr>
              <w:rPr>
                <w:sz w:val="24"/>
              </w:rPr>
            </w:pPr>
          </w:p>
        </w:tc>
        <w:tc>
          <w:tcPr>
            <w:tcW w:w="245" w:type="dxa"/>
          </w:tcPr>
          <w:p w:rsidR="001D3E92" w:rsidRPr="00BD197D" w:rsidRDefault="001D3E92" w:rsidP="00C10015">
            <w:pPr>
              <w:rPr>
                <w:sz w:val="24"/>
              </w:rPr>
            </w:pPr>
          </w:p>
        </w:tc>
      </w:tr>
    </w:tbl>
    <w:p w:rsidR="007A2495" w:rsidRDefault="007A2495" w:rsidP="001D3E92">
      <w:pPr>
        <w:pStyle w:val="a1"/>
      </w:pPr>
      <w:bookmarkStart w:id="110" w:name="_Toc420265823"/>
      <w:bookmarkEnd w:id="98"/>
      <w:bookmarkEnd w:id="99"/>
      <w:bookmarkEnd w:id="100"/>
      <w:bookmarkEnd w:id="101"/>
      <w:bookmarkEnd w:id="102"/>
      <w:bookmarkEnd w:id="103"/>
      <w:bookmarkEnd w:id="104"/>
      <w:bookmarkEnd w:id="105"/>
      <w:bookmarkEnd w:id="106"/>
      <w:bookmarkEnd w:id="107"/>
      <w:bookmarkEnd w:id="108"/>
      <w:bookmarkEnd w:id="109"/>
    </w:p>
    <w:p w:rsidR="001D3E92" w:rsidRDefault="001D3E92" w:rsidP="001D3E92">
      <w:pPr>
        <w:pStyle w:val="a1"/>
      </w:pPr>
      <w:r>
        <w:rPr>
          <w:cs/>
        </w:rPr>
        <w:t xml:space="preserve">ตารางที่ </w:t>
      </w:r>
      <w:r w:rsidR="001B5F27">
        <w:fldChar w:fldCharType="begin"/>
      </w:r>
      <w:r w:rsidR="001B5F27">
        <w:instrText xml:space="preserve"> STYLEREF 1 \s </w:instrText>
      </w:r>
      <w:r w:rsidR="001B5F27">
        <w:fldChar w:fldCharType="separate"/>
      </w:r>
      <w:r w:rsidR="00CF1698">
        <w:rPr>
          <w:noProof/>
        </w:rPr>
        <w:t>1</w:t>
      </w:r>
      <w:r w:rsidR="001B5F27">
        <w:rPr>
          <w:noProof/>
        </w:rPr>
        <w:fldChar w:fldCharType="end"/>
      </w:r>
      <w:r>
        <w:noBreakHyphen/>
      </w:r>
      <w:r w:rsidR="001B5F27">
        <w:fldChar w:fldCharType="begin"/>
      </w:r>
      <w:r w:rsidR="001B5F27">
        <w:instrText xml:space="preserve"> SEQ </w:instrText>
      </w:r>
      <w:r w:rsidR="001B5F27">
        <w:rPr>
          <w:cs/>
        </w:rPr>
        <w:instrText xml:space="preserve">ตารางที่ </w:instrText>
      </w:r>
      <w:r w:rsidR="001B5F27">
        <w:instrText xml:space="preserve">\* ARABIC \s 1 </w:instrText>
      </w:r>
      <w:r w:rsidR="001B5F27">
        <w:fldChar w:fldCharType="separate"/>
      </w:r>
      <w:r w:rsidR="00CF1698">
        <w:rPr>
          <w:noProof/>
        </w:rPr>
        <w:t>2</w:t>
      </w:r>
      <w:r w:rsidR="001B5F27">
        <w:rPr>
          <w:noProof/>
        </w:rPr>
        <w:fldChar w:fldCharType="end"/>
      </w:r>
      <w:r>
        <w:rPr>
          <w:rFonts w:hint="cs"/>
          <w:cs/>
        </w:rPr>
        <w:t xml:space="preserve"> </w:t>
      </w:r>
      <w:r w:rsidR="00434413" w:rsidRPr="00434413">
        <w:rPr>
          <w:cs/>
        </w:rPr>
        <w:t>แผนปฏิบัติงานสหกิจศึกษา</w:t>
      </w:r>
      <w:r w:rsidR="008F3C87">
        <w:rPr>
          <w:rFonts w:hint="cs"/>
          <w:cs/>
        </w:rPr>
        <w:t xml:space="preserve"> </w:t>
      </w:r>
      <w:r w:rsidR="008F3C87">
        <w:t>(1)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562"/>
        <w:gridCol w:w="3261"/>
        <w:gridCol w:w="283"/>
        <w:gridCol w:w="284"/>
        <w:gridCol w:w="283"/>
        <w:gridCol w:w="284"/>
        <w:gridCol w:w="283"/>
        <w:gridCol w:w="284"/>
        <w:gridCol w:w="283"/>
        <w:gridCol w:w="284"/>
        <w:gridCol w:w="283"/>
        <w:gridCol w:w="284"/>
        <w:gridCol w:w="283"/>
        <w:gridCol w:w="284"/>
        <w:gridCol w:w="283"/>
        <w:gridCol w:w="284"/>
        <w:gridCol w:w="259"/>
        <w:gridCol w:w="245"/>
      </w:tblGrid>
      <w:tr w:rsidR="001D3E92" w:rsidRPr="00BD197D" w:rsidTr="00322DD3">
        <w:trPr>
          <w:trHeight w:val="638"/>
        </w:trPr>
        <w:tc>
          <w:tcPr>
            <w:tcW w:w="8296" w:type="dxa"/>
            <w:gridSpan w:val="18"/>
          </w:tcPr>
          <w:p w:rsidR="001D3E92" w:rsidRDefault="001D3E92" w:rsidP="00322DD3">
            <w:pPr>
              <w:jc w:val="center"/>
              <w:rPr>
                <w:b/>
                <w:bCs/>
                <w:sz w:val="24"/>
                <w:cs/>
              </w:rPr>
            </w:pPr>
            <w:r>
              <w:rPr>
                <w:b/>
                <w:bCs/>
                <w:sz w:val="24"/>
                <w:cs/>
              </w:rPr>
              <w:t>แผนปฎิบัติงานสหกิจศึกษา</w:t>
            </w:r>
          </w:p>
        </w:tc>
      </w:tr>
      <w:tr w:rsidR="001D3E92" w:rsidRPr="00BD197D" w:rsidTr="00322DD3">
        <w:trPr>
          <w:trHeight w:val="663"/>
        </w:trPr>
        <w:tc>
          <w:tcPr>
            <w:tcW w:w="3823" w:type="dxa"/>
            <w:gridSpan w:val="2"/>
          </w:tcPr>
          <w:p w:rsidR="001D3E92" w:rsidRPr="00AF2130" w:rsidRDefault="001D3E92" w:rsidP="00322DD3">
            <w:pPr>
              <w:jc w:val="center"/>
              <w:rPr>
                <w:b/>
                <w:bCs/>
                <w:cs/>
              </w:rPr>
            </w:pPr>
            <w:r w:rsidRPr="00AF2130">
              <w:rPr>
                <w:rFonts w:hint="cs"/>
                <w:b/>
                <w:bCs/>
                <w:cs/>
              </w:rPr>
              <w:t>งาน</w:t>
            </w:r>
          </w:p>
        </w:tc>
        <w:tc>
          <w:tcPr>
            <w:tcW w:w="1134" w:type="dxa"/>
            <w:gridSpan w:val="4"/>
          </w:tcPr>
          <w:p w:rsidR="001D3E92" w:rsidRPr="00AF2130" w:rsidRDefault="001D3E92" w:rsidP="00322DD3">
            <w:pPr>
              <w:jc w:val="center"/>
              <w:rPr>
                <w:b/>
                <w:bCs/>
                <w:sz w:val="24"/>
                <w:cs/>
              </w:rPr>
            </w:pPr>
            <w:r w:rsidRPr="00AF2130">
              <w:rPr>
                <w:rFonts w:hint="cs"/>
                <w:b/>
                <w:bCs/>
                <w:sz w:val="24"/>
                <w:cs/>
              </w:rPr>
              <w:t>ก.ค.</w:t>
            </w:r>
          </w:p>
        </w:tc>
        <w:tc>
          <w:tcPr>
            <w:tcW w:w="1134" w:type="dxa"/>
            <w:gridSpan w:val="4"/>
          </w:tcPr>
          <w:p w:rsidR="001D3E92" w:rsidRPr="00AF2130" w:rsidRDefault="001D3E92" w:rsidP="00322DD3">
            <w:pPr>
              <w:jc w:val="center"/>
              <w:rPr>
                <w:b/>
                <w:bCs/>
                <w:sz w:val="24"/>
                <w:cs/>
              </w:rPr>
            </w:pPr>
            <w:r w:rsidRPr="00AF2130">
              <w:rPr>
                <w:b/>
                <w:bCs/>
                <w:sz w:val="24"/>
                <w:cs/>
              </w:rPr>
              <w:t>ส.ค.</w:t>
            </w:r>
          </w:p>
        </w:tc>
        <w:tc>
          <w:tcPr>
            <w:tcW w:w="1134" w:type="dxa"/>
            <w:gridSpan w:val="4"/>
          </w:tcPr>
          <w:p w:rsidR="001D3E92" w:rsidRPr="00AF2130" w:rsidRDefault="001D3E92" w:rsidP="00322DD3">
            <w:pPr>
              <w:jc w:val="center"/>
              <w:rPr>
                <w:b/>
                <w:bCs/>
                <w:sz w:val="24"/>
                <w:cs/>
              </w:rPr>
            </w:pPr>
            <w:r w:rsidRPr="00AF2130">
              <w:rPr>
                <w:b/>
                <w:bCs/>
                <w:sz w:val="24"/>
                <w:cs/>
              </w:rPr>
              <w:t>ก.ย.</w:t>
            </w:r>
          </w:p>
        </w:tc>
        <w:tc>
          <w:tcPr>
            <w:tcW w:w="1071" w:type="dxa"/>
            <w:gridSpan w:val="4"/>
          </w:tcPr>
          <w:p w:rsidR="001D3E92" w:rsidRPr="00AF2130" w:rsidRDefault="001D3E92" w:rsidP="00322DD3">
            <w:pPr>
              <w:jc w:val="center"/>
              <w:rPr>
                <w:b/>
                <w:bCs/>
                <w:sz w:val="24"/>
                <w:cs/>
              </w:rPr>
            </w:pPr>
            <w:r w:rsidRPr="00AF2130">
              <w:rPr>
                <w:b/>
                <w:bCs/>
                <w:sz w:val="24"/>
                <w:cs/>
              </w:rPr>
              <w:t>ต.ค.</w:t>
            </w:r>
          </w:p>
        </w:tc>
      </w:tr>
      <w:tr w:rsidR="007A2495" w:rsidRPr="00BD197D" w:rsidTr="00322DD3">
        <w:tc>
          <w:tcPr>
            <w:tcW w:w="562" w:type="dxa"/>
          </w:tcPr>
          <w:p w:rsidR="007A2495" w:rsidRPr="00BD197D" w:rsidRDefault="007A2495" w:rsidP="007A2495">
            <w:pPr>
              <w:jc w:val="center"/>
            </w:pPr>
            <w:r>
              <w:rPr>
                <w:cs/>
              </w:rPr>
              <w:t>7</w:t>
            </w:r>
            <w:r>
              <w:t>)</w:t>
            </w:r>
          </w:p>
        </w:tc>
        <w:tc>
          <w:tcPr>
            <w:tcW w:w="3261" w:type="dxa"/>
          </w:tcPr>
          <w:p w:rsidR="007A2495" w:rsidRPr="00BD197D" w:rsidRDefault="007A2495" w:rsidP="007A2495">
            <w:pPr>
              <w:rPr>
                <w:cs/>
              </w:rPr>
            </w:pPr>
            <w:r>
              <w:rPr>
                <w:cs/>
              </w:rPr>
              <w:t>วิเคราะห์ระบบ</w:t>
            </w:r>
            <w:r w:rsidRPr="00B929C8">
              <w:t xml:space="preserve"> Process Change Report (PCR)</w:t>
            </w:r>
            <w:r>
              <w:rPr>
                <w:rFonts w:hint="cs"/>
                <w:cs/>
              </w:rPr>
              <w:t xml:space="preserve"> </w:t>
            </w:r>
            <w:r>
              <w:rPr>
                <w:cs/>
              </w:rPr>
              <w:t xml:space="preserve">ส่วนของแบบ </w:t>
            </w:r>
            <w:r>
              <w:t xml:space="preserve">Flow </w:t>
            </w:r>
            <w:r>
              <w:rPr>
                <w:rFonts w:hint="cs"/>
                <w:cs/>
              </w:rPr>
              <w:t>การทำงาน</w:t>
            </w:r>
            <w:r w:rsidR="00C41515" w:rsidRPr="00C41515">
              <w:rPr>
                <w:cs/>
              </w:rPr>
              <w:t xml:space="preserve">ระบบ </w:t>
            </w:r>
            <w:r w:rsidR="00C41515" w:rsidRPr="00C41515">
              <w:t>PCR</w:t>
            </w:r>
            <w:r w:rsidR="0070148D">
              <w:rPr>
                <w:rFonts w:hint="cs"/>
                <w:cs/>
              </w:rPr>
              <w:t xml:space="preserve"> ครั้งที่ 2 </w:t>
            </w:r>
          </w:p>
        </w:tc>
        <w:tc>
          <w:tcPr>
            <w:tcW w:w="283" w:type="dxa"/>
          </w:tcPr>
          <w:p w:rsidR="007A2495" w:rsidRPr="00BD197D" w:rsidRDefault="007A2495" w:rsidP="007A2495">
            <w:pPr>
              <w:jc w:val="center"/>
              <w:rPr>
                <w:sz w:val="24"/>
                <w:cs/>
              </w:rPr>
            </w:pPr>
          </w:p>
        </w:tc>
        <w:tc>
          <w:tcPr>
            <w:tcW w:w="284" w:type="dxa"/>
          </w:tcPr>
          <w:p w:rsidR="007A2495" w:rsidRPr="00BD197D" w:rsidRDefault="007A2495" w:rsidP="007A2495">
            <w:pPr>
              <w:jc w:val="center"/>
              <w:rPr>
                <w:sz w:val="24"/>
              </w:rPr>
            </w:pPr>
          </w:p>
        </w:tc>
        <w:tc>
          <w:tcPr>
            <w:tcW w:w="283" w:type="dxa"/>
          </w:tcPr>
          <w:p w:rsidR="007A2495" w:rsidRPr="00BD197D" w:rsidRDefault="007A2495" w:rsidP="007A2495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7A2495" w:rsidRPr="00BD197D" w:rsidRDefault="007A2495" w:rsidP="007A2495">
            <w:pPr>
              <w:rPr>
                <w:sz w:val="24"/>
              </w:rPr>
            </w:pPr>
            <w:r>
              <w:rPr>
                <w:rFonts w:hint="cs"/>
                <w:noProof/>
                <w:sz w:val="24"/>
              </w:rPr>
              <mc:AlternateContent>
                <mc:Choice Requires="wps">
                  <w:drawing>
                    <wp:anchor distT="0" distB="0" distL="114300" distR="114300" simplePos="0" relativeHeight="251875328" behindDoc="0" locked="0" layoutInCell="1" allowOverlap="1" wp14:anchorId="672A368A" wp14:editId="597B4CB5">
                      <wp:simplePos x="0" y="0"/>
                      <wp:positionH relativeFrom="column">
                        <wp:posOffset>-83686</wp:posOffset>
                      </wp:positionH>
                      <wp:positionV relativeFrom="paragraph">
                        <wp:posOffset>446414</wp:posOffset>
                      </wp:positionV>
                      <wp:extent cx="181356" cy="4504"/>
                      <wp:effectExtent l="38100" t="76200" r="28575" b="90805"/>
                      <wp:wrapNone/>
                      <wp:docPr id="4" name="Straight Arrow Connector 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181356" cy="4504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635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  <a:headEnd type="triangle"/>
                                <a:tailEnd type="triangle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0D1993A" id="Straight Arrow Connector 4" o:spid="_x0000_s1026" type="#_x0000_t32" style="position:absolute;margin-left:-6.6pt;margin-top:35.15pt;width:14.3pt;height:.35pt;flip:y;z-index:25187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" strokecolor="windowText" strokeweight=".5pt">
                      <v:stroke startarrow="block" endarrow="block" joinstyle="miter"/>
                    </v:shape>
                  </w:pict>
                </mc:Fallback>
              </mc:AlternateContent>
            </w:r>
          </w:p>
        </w:tc>
        <w:tc>
          <w:tcPr>
            <w:tcW w:w="283" w:type="dxa"/>
          </w:tcPr>
          <w:p w:rsidR="007A2495" w:rsidRPr="00BD197D" w:rsidRDefault="007A2495" w:rsidP="007A2495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7A2495" w:rsidRPr="00BD197D" w:rsidRDefault="007A2495" w:rsidP="007A2495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7A2495" w:rsidRPr="00BD197D" w:rsidRDefault="007A2495" w:rsidP="007A2495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7A2495" w:rsidRPr="00BD197D" w:rsidRDefault="007A2495" w:rsidP="007A2495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7A2495" w:rsidRPr="00BD197D" w:rsidRDefault="007A2495" w:rsidP="007A2495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7A2495" w:rsidRPr="00BD197D" w:rsidRDefault="007A2495" w:rsidP="007A2495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7A2495" w:rsidRPr="00BD197D" w:rsidRDefault="007A2495" w:rsidP="007A2495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7A2495" w:rsidRPr="00BD197D" w:rsidRDefault="007A2495" w:rsidP="007A2495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7A2495" w:rsidRPr="00BD197D" w:rsidRDefault="007A2495" w:rsidP="007A2495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7A2495" w:rsidRPr="00BD197D" w:rsidRDefault="007A2495" w:rsidP="007A2495">
            <w:pPr>
              <w:rPr>
                <w:sz w:val="24"/>
              </w:rPr>
            </w:pPr>
          </w:p>
        </w:tc>
        <w:tc>
          <w:tcPr>
            <w:tcW w:w="259" w:type="dxa"/>
          </w:tcPr>
          <w:p w:rsidR="007A2495" w:rsidRPr="00BD197D" w:rsidRDefault="007A2495" w:rsidP="007A2495">
            <w:pPr>
              <w:rPr>
                <w:sz w:val="24"/>
              </w:rPr>
            </w:pPr>
          </w:p>
        </w:tc>
        <w:tc>
          <w:tcPr>
            <w:tcW w:w="245" w:type="dxa"/>
          </w:tcPr>
          <w:p w:rsidR="007A2495" w:rsidRPr="00BD197D" w:rsidRDefault="007A2495" w:rsidP="007A2495">
            <w:pPr>
              <w:rPr>
                <w:sz w:val="24"/>
              </w:rPr>
            </w:pPr>
          </w:p>
        </w:tc>
      </w:tr>
      <w:tr w:rsidR="007A2495" w:rsidRPr="00BD197D" w:rsidTr="00322DD3">
        <w:tc>
          <w:tcPr>
            <w:tcW w:w="562" w:type="dxa"/>
          </w:tcPr>
          <w:p w:rsidR="007A2495" w:rsidRPr="00BD197D" w:rsidRDefault="004F5369" w:rsidP="007A2495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8</w:t>
            </w:r>
            <w:r w:rsidR="007A2495">
              <w:t>)</w:t>
            </w:r>
          </w:p>
        </w:tc>
        <w:tc>
          <w:tcPr>
            <w:tcW w:w="3261" w:type="dxa"/>
          </w:tcPr>
          <w:p w:rsidR="007A2495" w:rsidRPr="00BD197D" w:rsidRDefault="00C41515" w:rsidP="007A2495">
            <w:pPr>
              <w:rPr>
                <w:sz w:val="24"/>
                <w:cs/>
              </w:rPr>
            </w:pPr>
            <w:r w:rsidRPr="00C41515">
              <w:rPr>
                <w:cs/>
              </w:rPr>
              <w:t xml:space="preserve">ออกแบบ </w:t>
            </w:r>
            <w:r w:rsidRPr="00C41515">
              <w:t xml:space="preserve">Use case Diagram </w:t>
            </w:r>
            <w:r w:rsidRPr="00C41515">
              <w:rPr>
                <w:cs/>
              </w:rPr>
              <w:t xml:space="preserve">ของระบบ </w:t>
            </w:r>
            <w:r w:rsidRPr="00C41515">
              <w:t>PCR</w:t>
            </w:r>
            <w:r>
              <w:rPr>
                <w:rFonts w:hint="cs"/>
                <w:sz w:val="24"/>
                <w:cs/>
              </w:rPr>
              <w:t xml:space="preserve"> ครั้งที่ 1</w:t>
            </w:r>
          </w:p>
        </w:tc>
        <w:tc>
          <w:tcPr>
            <w:tcW w:w="283" w:type="dxa"/>
          </w:tcPr>
          <w:p w:rsidR="007A2495" w:rsidRPr="00BD197D" w:rsidRDefault="007A2495" w:rsidP="007A2495">
            <w:pPr>
              <w:jc w:val="center"/>
              <w:rPr>
                <w:sz w:val="24"/>
                <w:cs/>
              </w:rPr>
            </w:pPr>
          </w:p>
        </w:tc>
        <w:tc>
          <w:tcPr>
            <w:tcW w:w="284" w:type="dxa"/>
          </w:tcPr>
          <w:p w:rsidR="007A2495" w:rsidRPr="00BD197D" w:rsidRDefault="007A2495" w:rsidP="007A2495">
            <w:pPr>
              <w:jc w:val="center"/>
              <w:rPr>
                <w:sz w:val="24"/>
              </w:rPr>
            </w:pPr>
          </w:p>
        </w:tc>
        <w:tc>
          <w:tcPr>
            <w:tcW w:w="283" w:type="dxa"/>
          </w:tcPr>
          <w:p w:rsidR="007A2495" w:rsidRPr="00BD197D" w:rsidRDefault="007A2495" w:rsidP="007A2495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7A2495" w:rsidRPr="00BD197D" w:rsidRDefault="00C41515" w:rsidP="007A2495">
            <w:pPr>
              <w:rPr>
                <w:sz w:val="24"/>
              </w:rPr>
            </w:pPr>
            <w:r>
              <w:rPr>
                <w:rFonts w:hint="cs"/>
                <w:noProof/>
                <w:sz w:val="24"/>
              </w:rPr>
              <mc:AlternateContent>
                <mc:Choice Requires="wps">
                  <w:drawing>
                    <wp:anchor distT="0" distB="0" distL="114300" distR="114300" simplePos="0" relativeHeight="251877376" behindDoc="0" locked="0" layoutInCell="1" allowOverlap="1" wp14:anchorId="6A3AB044" wp14:editId="68890BD9">
                      <wp:simplePos x="0" y="0"/>
                      <wp:positionH relativeFrom="column">
                        <wp:posOffset>-82354</wp:posOffset>
                      </wp:positionH>
                      <wp:positionV relativeFrom="paragraph">
                        <wp:posOffset>298307</wp:posOffset>
                      </wp:positionV>
                      <wp:extent cx="181356" cy="4504"/>
                      <wp:effectExtent l="38100" t="76200" r="28575" b="90805"/>
                      <wp:wrapNone/>
                      <wp:docPr id="36" name="Straight Arrow Connector 3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181356" cy="4504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635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  <a:headEnd type="triangle"/>
                                <a:tailEnd type="triangle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8C5F03F" id="Straight Arrow Connector 36" o:spid="_x0000_s1026" type="#_x0000_t32" style="position:absolute;margin-left:-6.5pt;margin-top:23.5pt;width:14.3pt;height:.35pt;flip:y;z-index:25187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" strokecolor="windowText" strokeweight=".5pt">
                      <v:stroke startarrow="block" endarrow="block" joinstyle="miter"/>
                    </v:shape>
                  </w:pict>
                </mc:Fallback>
              </mc:AlternateContent>
            </w:r>
          </w:p>
        </w:tc>
        <w:tc>
          <w:tcPr>
            <w:tcW w:w="283" w:type="dxa"/>
          </w:tcPr>
          <w:p w:rsidR="007A2495" w:rsidRPr="00BD197D" w:rsidRDefault="007A2495" w:rsidP="007A2495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7A2495" w:rsidRPr="00BD197D" w:rsidRDefault="007A2495" w:rsidP="007A2495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7A2495" w:rsidRPr="00BD197D" w:rsidRDefault="007A2495" w:rsidP="007A2495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7A2495" w:rsidRPr="00BD197D" w:rsidRDefault="007A2495" w:rsidP="007A2495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7A2495" w:rsidRPr="00BD197D" w:rsidRDefault="007A2495" w:rsidP="007A2495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7A2495" w:rsidRPr="00BD197D" w:rsidRDefault="007A2495" w:rsidP="007A2495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7A2495" w:rsidRPr="00BD197D" w:rsidRDefault="007A2495" w:rsidP="007A2495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7A2495" w:rsidRPr="00BD197D" w:rsidRDefault="007A2495" w:rsidP="007A2495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7A2495" w:rsidRPr="00BD197D" w:rsidRDefault="007A2495" w:rsidP="007A2495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7A2495" w:rsidRPr="00BD197D" w:rsidRDefault="007A2495" w:rsidP="007A2495">
            <w:pPr>
              <w:rPr>
                <w:sz w:val="24"/>
              </w:rPr>
            </w:pPr>
          </w:p>
        </w:tc>
        <w:tc>
          <w:tcPr>
            <w:tcW w:w="259" w:type="dxa"/>
          </w:tcPr>
          <w:p w:rsidR="007A2495" w:rsidRPr="00BD197D" w:rsidRDefault="007A2495" w:rsidP="007A2495">
            <w:pPr>
              <w:rPr>
                <w:sz w:val="24"/>
              </w:rPr>
            </w:pPr>
          </w:p>
        </w:tc>
        <w:tc>
          <w:tcPr>
            <w:tcW w:w="245" w:type="dxa"/>
          </w:tcPr>
          <w:p w:rsidR="007A2495" w:rsidRPr="00BD197D" w:rsidRDefault="007A2495" w:rsidP="007A2495">
            <w:pPr>
              <w:rPr>
                <w:sz w:val="24"/>
              </w:rPr>
            </w:pPr>
          </w:p>
        </w:tc>
      </w:tr>
      <w:tr w:rsidR="00EA3319" w:rsidRPr="00BD197D" w:rsidTr="00322DD3">
        <w:tc>
          <w:tcPr>
            <w:tcW w:w="562" w:type="dxa"/>
          </w:tcPr>
          <w:p w:rsidR="00EA3319" w:rsidRDefault="00EA3319" w:rsidP="007A2495">
            <w:pPr>
              <w:jc w:val="center"/>
              <w:rPr>
                <w:cs/>
              </w:rPr>
            </w:pPr>
            <w:r>
              <w:t>9)</w:t>
            </w:r>
          </w:p>
        </w:tc>
        <w:tc>
          <w:tcPr>
            <w:tcW w:w="3261" w:type="dxa"/>
          </w:tcPr>
          <w:p w:rsidR="00EA3319" w:rsidRPr="00C41515" w:rsidRDefault="00EA3319" w:rsidP="00EA3319">
            <w:pPr>
              <w:rPr>
                <w:cs/>
              </w:rPr>
            </w:pPr>
            <w:r w:rsidRPr="00C41515">
              <w:rPr>
                <w:cs/>
              </w:rPr>
              <w:t xml:space="preserve">ออกแบบ </w:t>
            </w:r>
            <w:r>
              <w:t xml:space="preserve">Activity </w:t>
            </w:r>
            <w:r w:rsidRPr="00C41515">
              <w:t xml:space="preserve">Diagram </w:t>
            </w:r>
            <w:r w:rsidRPr="00C41515">
              <w:rPr>
                <w:cs/>
              </w:rPr>
              <w:t xml:space="preserve">ของระบบ </w:t>
            </w:r>
            <w:r w:rsidRPr="00C41515">
              <w:t>PCR</w:t>
            </w:r>
            <w:r>
              <w:rPr>
                <w:rFonts w:hint="cs"/>
                <w:sz w:val="24"/>
                <w:cs/>
              </w:rPr>
              <w:t xml:space="preserve"> ครั้งที่ 1</w:t>
            </w:r>
          </w:p>
        </w:tc>
        <w:tc>
          <w:tcPr>
            <w:tcW w:w="283" w:type="dxa"/>
          </w:tcPr>
          <w:p w:rsidR="00EA3319" w:rsidRPr="00BD197D" w:rsidRDefault="00EA3319" w:rsidP="007A2495">
            <w:pPr>
              <w:jc w:val="center"/>
              <w:rPr>
                <w:sz w:val="24"/>
                <w:cs/>
              </w:rPr>
            </w:pPr>
          </w:p>
        </w:tc>
        <w:tc>
          <w:tcPr>
            <w:tcW w:w="284" w:type="dxa"/>
          </w:tcPr>
          <w:p w:rsidR="00EA3319" w:rsidRPr="00BD197D" w:rsidRDefault="00EA3319" w:rsidP="007A2495">
            <w:pPr>
              <w:jc w:val="center"/>
              <w:rPr>
                <w:sz w:val="24"/>
              </w:rPr>
            </w:pPr>
          </w:p>
        </w:tc>
        <w:tc>
          <w:tcPr>
            <w:tcW w:w="283" w:type="dxa"/>
          </w:tcPr>
          <w:p w:rsidR="00EA3319" w:rsidRPr="00BD197D" w:rsidRDefault="00EA3319" w:rsidP="007A2495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EA3319" w:rsidRDefault="00EA3319" w:rsidP="007A2495">
            <w:pPr>
              <w:rPr>
                <w:noProof/>
                <w:sz w:val="24"/>
              </w:rPr>
            </w:pPr>
          </w:p>
        </w:tc>
        <w:tc>
          <w:tcPr>
            <w:tcW w:w="283" w:type="dxa"/>
          </w:tcPr>
          <w:p w:rsidR="00EA3319" w:rsidRPr="00BD197D" w:rsidRDefault="00EA3319" w:rsidP="007A2495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EA3319" w:rsidRPr="00BD197D" w:rsidRDefault="00EA3319" w:rsidP="007A2495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EA3319" w:rsidRPr="00BD197D" w:rsidRDefault="00EA3319" w:rsidP="007A2495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EA3319" w:rsidRPr="00BD197D" w:rsidRDefault="00EA3319" w:rsidP="007A2495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EA3319" w:rsidRPr="00BD197D" w:rsidRDefault="00EA3319" w:rsidP="007A2495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EA3319" w:rsidRPr="00BD197D" w:rsidRDefault="00EA3319" w:rsidP="007A2495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EA3319" w:rsidRPr="00BD197D" w:rsidRDefault="00EA3319" w:rsidP="007A2495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EA3319" w:rsidRPr="00BD197D" w:rsidRDefault="00EA3319" w:rsidP="007A2495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EA3319" w:rsidRPr="00BD197D" w:rsidRDefault="00EA3319" w:rsidP="007A2495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EA3319" w:rsidRPr="00BD197D" w:rsidRDefault="00EA3319" w:rsidP="007A2495">
            <w:pPr>
              <w:rPr>
                <w:sz w:val="24"/>
              </w:rPr>
            </w:pPr>
          </w:p>
        </w:tc>
        <w:tc>
          <w:tcPr>
            <w:tcW w:w="259" w:type="dxa"/>
          </w:tcPr>
          <w:p w:rsidR="00EA3319" w:rsidRPr="00BD197D" w:rsidRDefault="00EA3319" w:rsidP="007A2495">
            <w:pPr>
              <w:rPr>
                <w:sz w:val="24"/>
              </w:rPr>
            </w:pPr>
          </w:p>
        </w:tc>
        <w:tc>
          <w:tcPr>
            <w:tcW w:w="245" w:type="dxa"/>
          </w:tcPr>
          <w:p w:rsidR="00EA3319" w:rsidRPr="00BD197D" w:rsidRDefault="00EA3319" w:rsidP="007A2495">
            <w:pPr>
              <w:rPr>
                <w:sz w:val="24"/>
              </w:rPr>
            </w:pPr>
          </w:p>
        </w:tc>
      </w:tr>
      <w:tr w:rsidR="007A2495" w:rsidRPr="00BD197D" w:rsidTr="00322DD3">
        <w:tc>
          <w:tcPr>
            <w:tcW w:w="562" w:type="dxa"/>
          </w:tcPr>
          <w:p w:rsidR="007A2495" w:rsidRPr="00BD197D" w:rsidRDefault="00EA3319" w:rsidP="007A2495">
            <w:pPr>
              <w:jc w:val="center"/>
              <w:rPr>
                <w:cs/>
              </w:rPr>
            </w:pPr>
            <w:r>
              <w:t>10</w:t>
            </w:r>
            <w:r w:rsidR="007A2495">
              <w:t>)</w:t>
            </w:r>
          </w:p>
        </w:tc>
        <w:tc>
          <w:tcPr>
            <w:tcW w:w="3261" w:type="dxa"/>
          </w:tcPr>
          <w:p w:rsidR="007A2495" w:rsidRPr="00BD197D" w:rsidRDefault="00C41515" w:rsidP="00A77567">
            <w:pPr>
              <w:jc w:val="left"/>
              <w:rPr>
                <w:sz w:val="24"/>
                <w:cs/>
              </w:rPr>
            </w:pPr>
            <w:r>
              <w:rPr>
                <w:cs/>
              </w:rPr>
              <w:t>จัดทำ</w:t>
            </w:r>
            <w:r w:rsidRPr="00C41515">
              <w:rPr>
                <w:cs/>
              </w:rPr>
              <w:t xml:space="preserve">สรุป </w:t>
            </w:r>
            <w:r w:rsidRPr="00C41515">
              <w:t xml:space="preserve">Flow </w:t>
            </w:r>
            <w:r>
              <w:rPr>
                <w:cs/>
              </w:rPr>
              <w:t>การทำ</w:t>
            </w:r>
            <w:r w:rsidRPr="00C41515">
              <w:rPr>
                <w:cs/>
              </w:rPr>
              <w:t xml:space="preserve">งานระบบ </w:t>
            </w:r>
            <w:r w:rsidRPr="00C41515">
              <w:t xml:space="preserve">PCR </w:t>
            </w:r>
            <w:r w:rsidRPr="00C41515">
              <w:rPr>
                <w:cs/>
              </w:rPr>
              <w:t xml:space="preserve">โดยโปรแกรม </w:t>
            </w:r>
            <w:r w:rsidRPr="00C41515">
              <w:t>PowerPoint Office</w:t>
            </w:r>
          </w:p>
        </w:tc>
        <w:tc>
          <w:tcPr>
            <w:tcW w:w="283" w:type="dxa"/>
          </w:tcPr>
          <w:p w:rsidR="007A2495" w:rsidRPr="00BD197D" w:rsidRDefault="007A2495" w:rsidP="007A2495">
            <w:pPr>
              <w:jc w:val="center"/>
              <w:rPr>
                <w:sz w:val="24"/>
                <w:cs/>
              </w:rPr>
            </w:pPr>
          </w:p>
        </w:tc>
        <w:tc>
          <w:tcPr>
            <w:tcW w:w="284" w:type="dxa"/>
          </w:tcPr>
          <w:p w:rsidR="007A2495" w:rsidRPr="00BD197D" w:rsidRDefault="007A2495" w:rsidP="007A2495">
            <w:pPr>
              <w:jc w:val="center"/>
              <w:rPr>
                <w:sz w:val="24"/>
                <w:cs/>
              </w:rPr>
            </w:pPr>
          </w:p>
        </w:tc>
        <w:tc>
          <w:tcPr>
            <w:tcW w:w="283" w:type="dxa"/>
          </w:tcPr>
          <w:p w:rsidR="007A2495" w:rsidRPr="00BD197D" w:rsidRDefault="007A2495" w:rsidP="007A2495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7A2495" w:rsidRPr="00BD197D" w:rsidRDefault="007A2495" w:rsidP="007A2495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7A2495" w:rsidRPr="00BD197D" w:rsidRDefault="00C41515" w:rsidP="007A2495">
            <w:pPr>
              <w:rPr>
                <w:sz w:val="24"/>
              </w:rPr>
            </w:pPr>
            <w:r>
              <w:rPr>
                <w:rFonts w:hint="cs"/>
                <w:noProof/>
                <w:sz w:val="24"/>
              </w:rPr>
              <mc:AlternateContent>
                <mc:Choice Requires="wps">
                  <w:drawing>
                    <wp:anchor distT="0" distB="0" distL="114300" distR="114300" simplePos="0" relativeHeight="251879424" behindDoc="0" locked="0" layoutInCell="1" allowOverlap="1" wp14:anchorId="6C987A4B" wp14:editId="30986FC1">
                      <wp:simplePos x="0" y="0"/>
                      <wp:positionH relativeFrom="column">
                        <wp:posOffset>-81683</wp:posOffset>
                      </wp:positionH>
                      <wp:positionV relativeFrom="paragraph">
                        <wp:posOffset>425199</wp:posOffset>
                      </wp:positionV>
                      <wp:extent cx="181356" cy="4504"/>
                      <wp:effectExtent l="38100" t="76200" r="28575" b="90805"/>
                      <wp:wrapNone/>
                      <wp:docPr id="37" name="Straight Arrow Connector 3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181356" cy="4504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635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  <a:headEnd type="triangle"/>
                                <a:tailEnd type="triangle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94610DE" id="Straight Arrow Connector 37" o:spid="_x0000_s1026" type="#_x0000_t32" style="position:absolute;margin-left:-6.45pt;margin-top:33.5pt;width:14.3pt;height:.35pt;flip:y;z-index:251879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" strokecolor="windowText" strokeweight=".5pt">
                      <v:stroke startarrow="block" endarrow="block" joinstyle="miter"/>
                    </v:shape>
                  </w:pict>
                </mc:Fallback>
              </mc:AlternateContent>
            </w:r>
          </w:p>
        </w:tc>
        <w:tc>
          <w:tcPr>
            <w:tcW w:w="284" w:type="dxa"/>
          </w:tcPr>
          <w:p w:rsidR="007A2495" w:rsidRPr="00BD197D" w:rsidRDefault="007A2495" w:rsidP="007A2495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7A2495" w:rsidRPr="00BD197D" w:rsidRDefault="007A2495" w:rsidP="007A2495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7A2495" w:rsidRPr="00BD197D" w:rsidRDefault="007A2495" w:rsidP="007A2495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7A2495" w:rsidRPr="00BD197D" w:rsidRDefault="007A2495" w:rsidP="007A2495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7A2495" w:rsidRPr="00BD197D" w:rsidRDefault="007A2495" w:rsidP="007A2495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7A2495" w:rsidRPr="00BD197D" w:rsidRDefault="007A2495" w:rsidP="007A2495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7A2495" w:rsidRPr="00BD197D" w:rsidRDefault="007A2495" w:rsidP="007A2495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7A2495" w:rsidRPr="00BD197D" w:rsidRDefault="007A2495" w:rsidP="007A2495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7A2495" w:rsidRPr="00BD197D" w:rsidRDefault="007A2495" w:rsidP="007A2495">
            <w:pPr>
              <w:rPr>
                <w:sz w:val="24"/>
              </w:rPr>
            </w:pPr>
          </w:p>
        </w:tc>
        <w:tc>
          <w:tcPr>
            <w:tcW w:w="259" w:type="dxa"/>
          </w:tcPr>
          <w:p w:rsidR="007A2495" w:rsidRPr="00BD197D" w:rsidRDefault="007A2495" w:rsidP="007A2495">
            <w:pPr>
              <w:rPr>
                <w:sz w:val="24"/>
              </w:rPr>
            </w:pPr>
          </w:p>
        </w:tc>
        <w:tc>
          <w:tcPr>
            <w:tcW w:w="245" w:type="dxa"/>
          </w:tcPr>
          <w:p w:rsidR="007A2495" w:rsidRPr="00BD197D" w:rsidRDefault="007A2495" w:rsidP="007A2495">
            <w:pPr>
              <w:rPr>
                <w:sz w:val="24"/>
              </w:rPr>
            </w:pPr>
          </w:p>
        </w:tc>
      </w:tr>
      <w:tr w:rsidR="007A2495" w:rsidRPr="00BD197D" w:rsidTr="00322DD3">
        <w:tc>
          <w:tcPr>
            <w:tcW w:w="562" w:type="dxa"/>
          </w:tcPr>
          <w:p w:rsidR="007A2495" w:rsidRDefault="00EA3319" w:rsidP="007A2495">
            <w:pPr>
              <w:jc w:val="center"/>
            </w:pPr>
            <w:r>
              <w:rPr>
                <w:rFonts w:hint="cs"/>
                <w:cs/>
              </w:rPr>
              <w:t>1</w:t>
            </w:r>
            <w:r>
              <w:t>1</w:t>
            </w:r>
            <w:r w:rsidR="007A2495">
              <w:t>)</w:t>
            </w:r>
          </w:p>
        </w:tc>
        <w:tc>
          <w:tcPr>
            <w:tcW w:w="3261" w:type="dxa"/>
          </w:tcPr>
          <w:p w:rsidR="007A2495" w:rsidRPr="00BD197D" w:rsidRDefault="00C41515" w:rsidP="00A77567">
            <w:pPr>
              <w:jc w:val="left"/>
              <w:rPr>
                <w:cs/>
              </w:rPr>
            </w:pPr>
            <w:r>
              <w:rPr>
                <w:cs/>
              </w:rPr>
              <w:t xml:space="preserve">จัดทำ </w:t>
            </w:r>
            <w:r w:rsidRPr="00C41515">
              <w:t xml:space="preserve">Power Point </w:t>
            </w:r>
            <w:r>
              <w:t>Check</w:t>
            </w:r>
            <w:r>
              <w:rPr>
                <w:rFonts w:hint="cs"/>
                <w:cs/>
              </w:rPr>
              <w:t xml:space="preserve"> </w:t>
            </w:r>
            <w:r>
              <w:t>and</w:t>
            </w:r>
            <w:r>
              <w:rPr>
                <w:rFonts w:hint="cs"/>
                <w:cs/>
              </w:rPr>
              <w:t xml:space="preserve"> </w:t>
            </w:r>
            <w:r w:rsidRPr="00C41515">
              <w:t xml:space="preserve">Get Requirement </w:t>
            </w:r>
            <w:r w:rsidRPr="00C41515">
              <w:rPr>
                <w:cs/>
              </w:rPr>
              <w:t xml:space="preserve">จาก </w:t>
            </w:r>
            <w:r w:rsidRPr="00C41515">
              <w:t xml:space="preserve">Product Owner </w:t>
            </w:r>
            <w:r w:rsidRPr="00C41515">
              <w:rPr>
                <w:cs/>
              </w:rPr>
              <w:t xml:space="preserve">ระบบ </w:t>
            </w:r>
            <w:r w:rsidRPr="00C41515">
              <w:t>PCR</w:t>
            </w:r>
            <w:r w:rsidR="009F64F7">
              <w:rPr>
                <w:rFonts w:hint="cs"/>
                <w:cs/>
              </w:rPr>
              <w:t xml:space="preserve"> </w:t>
            </w:r>
            <w:r w:rsidRPr="00C41515">
              <w:rPr>
                <w:cs/>
              </w:rPr>
              <w:t>ครั้งที่ 3</w:t>
            </w:r>
          </w:p>
        </w:tc>
        <w:tc>
          <w:tcPr>
            <w:tcW w:w="283" w:type="dxa"/>
          </w:tcPr>
          <w:p w:rsidR="007A2495" w:rsidRPr="00BD197D" w:rsidRDefault="007A2495" w:rsidP="007A2495">
            <w:pPr>
              <w:jc w:val="center"/>
              <w:rPr>
                <w:sz w:val="24"/>
                <w:cs/>
              </w:rPr>
            </w:pPr>
          </w:p>
        </w:tc>
        <w:tc>
          <w:tcPr>
            <w:tcW w:w="284" w:type="dxa"/>
          </w:tcPr>
          <w:p w:rsidR="007A2495" w:rsidRPr="00BD197D" w:rsidRDefault="007A2495" w:rsidP="007A2495">
            <w:pPr>
              <w:jc w:val="center"/>
              <w:rPr>
                <w:sz w:val="24"/>
                <w:cs/>
              </w:rPr>
            </w:pPr>
          </w:p>
        </w:tc>
        <w:tc>
          <w:tcPr>
            <w:tcW w:w="283" w:type="dxa"/>
          </w:tcPr>
          <w:p w:rsidR="007A2495" w:rsidRPr="00BD197D" w:rsidRDefault="007A2495" w:rsidP="007A2495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7A2495" w:rsidRPr="00BD197D" w:rsidRDefault="007A2495" w:rsidP="007A2495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7A2495" w:rsidRPr="00BD197D" w:rsidRDefault="0076189E" w:rsidP="007A2495">
            <w:pPr>
              <w:rPr>
                <w:sz w:val="24"/>
              </w:rPr>
            </w:pPr>
            <w:r>
              <w:rPr>
                <w:rFonts w:hint="cs"/>
                <w:noProof/>
                <w:sz w:val="24"/>
              </w:rPr>
              <mc:AlternateContent>
                <mc:Choice Requires="wps">
                  <w:drawing>
                    <wp:anchor distT="0" distB="0" distL="114300" distR="114300" simplePos="0" relativeHeight="251881472" behindDoc="0" locked="0" layoutInCell="1" allowOverlap="1" wp14:anchorId="63041727" wp14:editId="2EF91D6B">
                      <wp:simplePos x="0" y="0"/>
                      <wp:positionH relativeFrom="column">
                        <wp:posOffset>-82198</wp:posOffset>
                      </wp:positionH>
                      <wp:positionV relativeFrom="paragraph">
                        <wp:posOffset>431915</wp:posOffset>
                      </wp:positionV>
                      <wp:extent cx="181356" cy="4504"/>
                      <wp:effectExtent l="38100" t="76200" r="28575" b="90805"/>
                      <wp:wrapNone/>
                      <wp:docPr id="38" name="Straight Arrow Connector 3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181356" cy="4504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635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  <a:headEnd type="triangle"/>
                                <a:tailEnd type="triangle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DAD5B67" id="Straight Arrow Connector 38" o:spid="_x0000_s1026" type="#_x0000_t32" style="position:absolute;margin-left:-6.45pt;margin-top:34pt;width:14.3pt;height:.35pt;flip:y;z-index:251881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" strokecolor="windowText" strokeweight=".5pt">
                      <v:stroke startarrow="block" endarrow="block" joinstyle="miter"/>
                    </v:shape>
                  </w:pict>
                </mc:Fallback>
              </mc:AlternateContent>
            </w:r>
          </w:p>
        </w:tc>
        <w:tc>
          <w:tcPr>
            <w:tcW w:w="284" w:type="dxa"/>
          </w:tcPr>
          <w:p w:rsidR="007A2495" w:rsidRPr="00BD197D" w:rsidRDefault="007A2495" w:rsidP="007A2495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7A2495" w:rsidRPr="00BD197D" w:rsidRDefault="007A2495" w:rsidP="007A2495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7A2495" w:rsidRPr="00BD197D" w:rsidRDefault="007A2495" w:rsidP="007A2495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7A2495" w:rsidRPr="00BD197D" w:rsidRDefault="007A2495" w:rsidP="007A2495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7A2495" w:rsidRPr="00BD197D" w:rsidRDefault="007A2495" w:rsidP="007A2495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7A2495" w:rsidRPr="00BD197D" w:rsidRDefault="007A2495" w:rsidP="007A2495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7A2495" w:rsidRPr="00BD197D" w:rsidRDefault="007A2495" w:rsidP="007A2495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7A2495" w:rsidRPr="00BD197D" w:rsidRDefault="007A2495" w:rsidP="007A2495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7A2495" w:rsidRPr="00BD197D" w:rsidRDefault="007A2495" w:rsidP="007A2495">
            <w:pPr>
              <w:rPr>
                <w:sz w:val="24"/>
              </w:rPr>
            </w:pPr>
          </w:p>
        </w:tc>
        <w:tc>
          <w:tcPr>
            <w:tcW w:w="259" w:type="dxa"/>
          </w:tcPr>
          <w:p w:rsidR="007A2495" w:rsidRPr="00BD197D" w:rsidRDefault="007A2495" w:rsidP="007A2495">
            <w:pPr>
              <w:rPr>
                <w:sz w:val="24"/>
              </w:rPr>
            </w:pPr>
          </w:p>
        </w:tc>
        <w:tc>
          <w:tcPr>
            <w:tcW w:w="245" w:type="dxa"/>
          </w:tcPr>
          <w:p w:rsidR="007A2495" w:rsidRPr="00BD197D" w:rsidRDefault="007A2495" w:rsidP="007A2495">
            <w:pPr>
              <w:rPr>
                <w:sz w:val="24"/>
              </w:rPr>
            </w:pPr>
          </w:p>
        </w:tc>
      </w:tr>
      <w:tr w:rsidR="007A2495" w:rsidRPr="00BD197D" w:rsidTr="00322DD3">
        <w:tc>
          <w:tcPr>
            <w:tcW w:w="562" w:type="dxa"/>
          </w:tcPr>
          <w:p w:rsidR="007A2495" w:rsidRDefault="00EA3319" w:rsidP="007A2495">
            <w:pPr>
              <w:jc w:val="center"/>
            </w:pPr>
            <w:r>
              <w:rPr>
                <w:rFonts w:hint="cs"/>
                <w:cs/>
              </w:rPr>
              <w:t>1</w:t>
            </w:r>
            <w:r>
              <w:t>2</w:t>
            </w:r>
            <w:r w:rsidR="007A2495">
              <w:t>)</w:t>
            </w:r>
          </w:p>
        </w:tc>
        <w:tc>
          <w:tcPr>
            <w:tcW w:w="3261" w:type="dxa"/>
          </w:tcPr>
          <w:p w:rsidR="007A2495" w:rsidRPr="00BD197D" w:rsidRDefault="000A486E" w:rsidP="00A77567">
            <w:pPr>
              <w:jc w:val="left"/>
              <w:rPr>
                <w:cs/>
              </w:rPr>
            </w:pPr>
            <w:r>
              <w:rPr>
                <w:rFonts w:hint="cs"/>
                <w:cs/>
              </w:rPr>
              <w:t>พบผู้ใช้งานระบบเพื่อเก็บความต้องการครั้งที่ 3</w:t>
            </w:r>
          </w:p>
        </w:tc>
        <w:tc>
          <w:tcPr>
            <w:tcW w:w="283" w:type="dxa"/>
          </w:tcPr>
          <w:p w:rsidR="007A2495" w:rsidRPr="00BD197D" w:rsidRDefault="007A2495" w:rsidP="007A2495">
            <w:pPr>
              <w:jc w:val="center"/>
              <w:rPr>
                <w:sz w:val="24"/>
                <w:cs/>
              </w:rPr>
            </w:pPr>
          </w:p>
        </w:tc>
        <w:tc>
          <w:tcPr>
            <w:tcW w:w="284" w:type="dxa"/>
          </w:tcPr>
          <w:p w:rsidR="007A2495" w:rsidRPr="00BD197D" w:rsidRDefault="007A2495" w:rsidP="007A2495">
            <w:pPr>
              <w:jc w:val="center"/>
              <w:rPr>
                <w:sz w:val="24"/>
                <w:cs/>
              </w:rPr>
            </w:pPr>
          </w:p>
        </w:tc>
        <w:tc>
          <w:tcPr>
            <w:tcW w:w="283" w:type="dxa"/>
          </w:tcPr>
          <w:p w:rsidR="007A2495" w:rsidRPr="00BD197D" w:rsidRDefault="007A2495" w:rsidP="007A2495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7A2495" w:rsidRPr="00BD197D" w:rsidRDefault="007A2495" w:rsidP="007A2495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7A2495" w:rsidRPr="00BD197D" w:rsidRDefault="0076189E" w:rsidP="007A2495">
            <w:pPr>
              <w:rPr>
                <w:sz w:val="24"/>
              </w:rPr>
            </w:pPr>
            <w:r>
              <w:rPr>
                <w:rFonts w:hint="cs"/>
                <w:noProof/>
                <w:sz w:val="24"/>
              </w:rPr>
              <mc:AlternateContent>
                <mc:Choice Requires="wps">
                  <w:drawing>
                    <wp:anchor distT="0" distB="0" distL="114300" distR="114300" simplePos="0" relativeHeight="251883520" behindDoc="0" locked="0" layoutInCell="1" allowOverlap="1" wp14:anchorId="25EA5B14" wp14:editId="2AB4D380">
                      <wp:simplePos x="0" y="0"/>
                      <wp:positionH relativeFrom="column">
                        <wp:posOffset>-80293</wp:posOffset>
                      </wp:positionH>
                      <wp:positionV relativeFrom="paragraph">
                        <wp:posOffset>427042</wp:posOffset>
                      </wp:positionV>
                      <wp:extent cx="181356" cy="4504"/>
                      <wp:effectExtent l="38100" t="76200" r="28575" b="90805"/>
                      <wp:wrapNone/>
                      <wp:docPr id="39" name="Straight Arrow Connector 3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181356" cy="4504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635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  <a:headEnd type="triangle"/>
                                <a:tailEnd type="triangle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3C1FA61" id="Straight Arrow Connector 39" o:spid="_x0000_s1026" type="#_x0000_t32" style="position:absolute;margin-left:-6.3pt;margin-top:33.65pt;width:14.3pt;height:.35pt;flip:y;z-index:25188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" strokecolor="windowText" strokeweight=".5pt">
                      <v:stroke startarrow="block" endarrow="block" joinstyle="miter"/>
                    </v:shape>
                  </w:pict>
                </mc:Fallback>
              </mc:AlternateContent>
            </w:r>
          </w:p>
        </w:tc>
        <w:tc>
          <w:tcPr>
            <w:tcW w:w="284" w:type="dxa"/>
          </w:tcPr>
          <w:p w:rsidR="007A2495" w:rsidRPr="00BD197D" w:rsidRDefault="007A2495" w:rsidP="007A2495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7A2495" w:rsidRPr="00BD197D" w:rsidRDefault="007A2495" w:rsidP="007A2495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7A2495" w:rsidRPr="00BD197D" w:rsidRDefault="007A2495" w:rsidP="007A2495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7A2495" w:rsidRPr="00BD197D" w:rsidRDefault="007A2495" w:rsidP="007A2495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7A2495" w:rsidRPr="00BD197D" w:rsidRDefault="007A2495" w:rsidP="007A2495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7A2495" w:rsidRPr="00BD197D" w:rsidRDefault="007A2495" w:rsidP="007A2495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7A2495" w:rsidRPr="00BD197D" w:rsidRDefault="007A2495" w:rsidP="007A2495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7A2495" w:rsidRPr="00BD197D" w:rsidRDefault="007A2495" w:rsidP="007A2495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7A2495" w:rsidRPr="00BD197D" w:rsidRDefault="007A2495" w:rsidP="007A2495">
            <w:pPr>
              <w:rPr>
                <w:sz w:val="24"/>
              </w:rPr>
            </w:pPr>
          </w:p>
        </w:tc>
        <w:tc>
          <w:tcPr>
            <w:tcW w:w="259" w:type="dxa"/>
          </w:tcPr>
          <w:p w:rsidR="007A2495" w:rsidRPr="00BD197D" w:rsidRDefault="007A2495" w:rsidP="007A2495">
            <w:pPr>
              <w:rPr>
                <w:sz w:val="24"/>
              </w:rPr>
            </w:pPr>
          </w:p>
        </w:tc>
        <w:tc>
          <w:tcPr>
            <w:tcW w:w="245" w:type="dxa"/>
          </w:tcPr>
          <w:p w:rsidR="007A2495" w:rsidRPr="00BD197D" w:rsidRDefault="007A2495" w:rsidP="007A2495">
            <w:pPr>
              <w:rPr>
                <w:sz w:val="24"/>
              </w:rPr>
            </w:pPr>
          </w:p>
        </w:tc>
      </w:tr>
      <w:tr w:rsidR="007A2495" w:rsidRPr="00BD197D" w:rsidTr="00322DD3">
        <w:tc>
          <w:tcPr>
            <w:tcW w:w="562" w:type="dxa"/>
          </w:tcPr>
          <w:p w:rsidR="007A2495" w:rsidRDefault="00EA3319" w:rsidP="007A2495">
            <w:pPr>
              <w:jc w:val="center"/>
            </w:pPr>
            <w:r>
              <w:rPr>
                <w:rFonts w:hint="cs"/>
                <w:cs/>
              </w:rPr>
              <w:lastRenderedPageBreak/>
              <w:t>1</w:t>
            </w:r>
            <w:r>
              <w:t>3</w:t>
            </w:r>
            <w:r w:rsidR="007A2495">
              <w:t>)</w:t>
            </w:r>
          </w:p>
        </w:tc>
        <w:tc>
          <w:tcPr>
            <w:tcW w:w="3261" w:type="dxa"/>
          </w:tcPr>
          <w:p w:rsidR="007A2495" w:rsidRPr="00BD197D" w:rsidRDefault="0070148D" w:rsidP="00A77567">
            <w:pPr>
              <w:jc w:val="left"/>
              <w:rPr>
                <w:cs/>
              </w:rPr>
            </w:pPr>
            <w:r w:rsidRPr="0070148D">
              <w:rPr>
                <w:cs/>
              </w:rPr>
              <w:t xml:space="preserve">วิเคราะห์ความต้องการระบบ </w:t>
            </w:r>
            <w:r w:rsidRPr="0070148D">
              <w:t xml:space="preserve">PCR </w:t>
            </w:r>
            <w:r w:rsidRPr="0070148D">
              <w:rPr>
                <w:cs/>
              </w:rPr>
              <w:t>ครั้งที่ 3</w:t>
            </w:r>
          </w:p>
        </w:tc>
        <w:tc>
          <w:tcPr>
            <w:tcW w:w="283" w:type="dxa"/>
          </w:tcPr>
          <w:p w:rsidR="007A2495" w:rsidRPr="00BD197D" w:rsidRDefault="007A2495" w:rsidP="007A2495">
            <w:pPr>
              <w:jc w:val="center"/>
              <w:rPr>
                <w:sz w:val="24"/>
                <w:cs/>
              </w:rPr>
            </w:pPr>
          </w:p>
        </w:tc>
        <w:tc>
          <w:tcPr>
            <w:tcW w:w="284" w:type="dxa"/>
          </w:tcPr>
          <w:p w:rsidR="007A2495" w:rsidRPr="00BD197D" w:rsidRDefault="007A2495" w:rsidP="007A2495">
            <w:pPr>
              <w:jc w:val="center"/>
              <w:rPr>
                <w:sz w:val="24"/>
                <w:cs/>
              </w:rPr>
            </w:pPr>
          </w:p>
        </w:tc>
        <w:tc>
          <w:tcPr>
            <w:tcW w:w="283" w:type="dxa"/>
          </w:tcPr>
          <w:p w:rsidR="007A2495" w:rsidRPr="00BD197D" w:rsidRDefault="007A2495" w:rsidP="007A2495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7A2495" w:rsidRPr="00BD197D" w:rsidRDefault="007A2495" w:rsidP="007A2495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7A2495" w:rsidRPr="00BD197D" w:rsidRDefault="007A2495" w:rsidP="007A2495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7A2495" w:rsidRPr="00BD197D" w:rsidRDefault="00057B4F" w:rsidP="007A2495">
            <w:pPr>
              <w:rPr>
                <w:sz w:val="24"/>
              </w:rPr>
            </w:pPr>
            <w:r>
              <w:rPr>
                <w:rFonts w:hint="cs"/>
                <w:noProof/>
                <w:sz w:val="24"/>
              </w:rPr>
              <mc:AlternateContent>
                <mc:Choice Requires="wps">
                  <w:drawing>
                    <wp:anchor distT="0" distB="0" distL="114300" distR="114300" simplePos="0" relativeHeight="251885568" behindDoc="0" locked="0" layoutInCell="1" allowOverlap="1" wp14:anchorId="7622A90B" wp14:editId="2ABBF924">
                      <wp:simplePos x="0" y="0"/>
                      <wp:positionH relativeFrom="column">
                        <wp:posOffset>-72711</wp:posOffset>
                      </wp:positionH>
                      <wp:positionV relativeFrom="paragraph">
                        <wp:posOffset>219419</wp:posOffset>
                      </wp:positionV>
                      <wp:extent cx="181356" cy="4504"/>
                      <wp:effectExtent l="38100" t="76200" r="28575" b="90805"/>
                      <wp:wrapNone/>
                      <wp:docPr id="40" name="Straight Arrow Connector 4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181356" cy="4504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635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  <a:headEnd type="triangle"/>
                                <a:tailEnd type="triangle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817ABA7" id="Straight Arrow Connector 40" o:spid="_x0000_s1026" type="#_x0000_t32" style="position:absolute;margin-left:-5.75pt;margin-top:17.3pt;width:14.3pt;height:.35pt;flip:y;z-index:25188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" strokecolor="windowText" strokeweight=".5pt">
                      <v:stroke startarrow="block" endarrow="block" joinstyle="miter"/>
                    </v:shape>
                  </w:pict>
                </mc:Fallback>
              </mc:AlternateContent>
            </w:r>
          </w:p>
        </w:tc>
        <w:tc>
          <w:tcPr>
            <w:tcW w:w="283" w:type="dxa"/>
          </w:tcPr>
          <w:p w:rsidR="007A2495" w:rsidRPr="00BD197D" w:rsidRDefault="007A2495" w:rsidP="007A2495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7A2495" w:rsidRPr="00BD197D" w:rsidRDefault="007A2495" w:rsidP="007A2495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7A2495" w:rsidRPr="00BD197D" w:rsidRDefault="007A2495" w:rsidP="007A2495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7A2495" w:rsidRPr="00BD197D" w:rsidRDefault="007A2495" w:rsidP="007A2495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7A2495" w:rsidRPr="00BD197D" w:rsidRDefault="007A2495" w:rsidP="007A2495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7A2495" w:rsidRPr="00BD197D" w:rsidRDefault="007A2495" w:rsidP="007A2495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7A2495" w:rsidRPr="00BD197D" w:rsidRDefault="007A2495" w:rsidP="007A2495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7A2495" w:rsidRPr="00BD197D" w:rsidRDefault="007A2495" w:rsidP="007A2495">
            <w:pPr>
              <w:rPr>
                <w:sz w:val="24"/>
              </w:rPr>
            </w:pPr>
          </w:p>
        </w:tc>
        <w:tc>
          <w:tcPr>
            <w:tcW w:w="259" w:type="dxa"/>
          </w:tcPr>
          <w:p w:rsidR="007A2495" w:rsidRPr="00BD197D" w:rsidRDefault="007A2495" w:rsidP="007A2495">
            <w:pPr>
              <w:rPr>
                <w:sz w:val="24"/>
              </w:rPr>
            </w:pPr>
          </w:p>
        </w:tc>
        <w:tc>
          <w:tcPr>
            <w:tcW w:w="245" w:type="dxa"/>
          </w:tcPr>
          <w:p w:rsidR="007A2495" w:rsidRPr="00BD197D" w:rsidRDefault="007A2495" w:rsidP="007A2495">
            <w:pPr>
              <w:rPr>
                <w:sz w:val="24"/>
              </w:rPr>
            </w:pPr>
          </w:p>
        </w:tc>
      </w:tr>
      <w:tr w:rsidR="007A2495" w:rsidRPr="00BD197D" w:rsidTr="00322DD3">
        <w:tc>
          <w:tcPr>
            <w:tcW w:w="562" w:type="dxa"/>
          </w:tcPr>
          <w:p w:rsidR="007A2495" w:rsidRDefault="00EA3319" w:rsidP="007A2495">
            <w:pPr>
              <w:jc w:val="center"/>
            </w:pPr>
            <w:r>
              <w:rPr>
                <w:rFonts w:hint="cs"/>
                <w:cs/>
              </w:rPr>
              <w:t>1</w:t>
            </w:r>
            <w:r>
              <w:t>4</w:t>
            </w:r>
            <w:r w:rsidR="007A2495">
              <w:t>)</w:t>
            </w:r>
          </w:p>
        </w:tc>
        <w:tc>
          <w:tcPr>
            <w:tcW w:w="3261" w:type="dxa"/>
          </w:tcPr>
          <w:p w:rsidR="007A2495" w:rsidRPr="00BD197D" w:rsidRDefault="00057B4F" w:rsidP="00A77567">
            <w:pPr>
              <w:jc w:val="left"/>
              <w:rPr>
                <w:cs/>
              </w:rPr>
            </w:pPr>
            <w:r>
              <w:rPr>
                <w:cs/>
              </w:rPr>
              <w:t>จัดทำ</w:t>
            </w:r>
            <w:r w:rsidRPr="00057B4F">
              <w:rPr>
                <w:cs/>
              </w:rPr>
              <w:t xml:space="preserve">สรุป </w:t>
            </w:r>
            <w:r w:rsidRPr="00057B4F">
              <w:t xml:space="preserve">Role </w:t>
            </w:r>
            <w:r>
              <w:rPr>
                <w:cs/>
              </w:rPr>
              <w:t>บทบาทการทำ</w:t>
            </w:r>
            <w:r w:rsidRPr="00057B4F">
              <w:rPr>
                <w:cs/>
              </w:rPr>
              <w:t xml:space="preserve">งานระบบ </w:t>
            </w:r>
            <w:r w:rsidRPr="00057B4F">
              <w:t xml:space="preserve">PCR </w:t>
            </w:r>
            <w:r w:rsidRPr="00057B4F">
              <w:rPr>
                <w:cs/>
              </w:rPr>
              <w:t xml:space="preserve">โดยโปรแกรม </w:t>
            </w:r>
            <w:r w:rsidRPr="00057B4F">
              <w:t xml:space="preserve">PowerPoint Office </w:t>
            </w:r>
            <w:r w:rsidRPr="00057B4F">
              <w:rPr>
                <w:cs/>
              </w:rPr>
              <w:t>ครั้งที่ 1</w:t>
            </w:r>
          </w:p>
        </w:tc>
        <w:tc>
          <w:tcPr>
            <w:tcW w:w="283" w:type="dxa"/>
          </w:tcPr>
          <w:p w:rsidR="007A2495" w:rsidRPr="00BD197D" w:rsidRDefault="007A2495" w:rsidP="007A2495">
            <w:pPr>
              <w:jc w:val="center"/>
              <w:rPr>
                <w:sz w:val="24"/>
                <w:cs/>
              </w:rPr>
            </w:pPr>
          </w:p>
        </w:tc>
        <w:tc>
          <w:tcPr>
            <w:tcW w:w="284" w:type="dxa"/>
          </w:tcPr>
          <w:p w:rsidR="007A2495" w:rsidRPr="00BD197D" w:rsidRDefault="007A2495" w:rsidP="007A2495">
            <w:pPr>
              <w:jc w:val="center"/>
              <w:rPr>
                <w:sz w:val="24"/>
                <w:cs/>
              </w:rPr>
            </w:pPr>
          </w:p>
        </w:tc>
        <w:tc>
          <w:tcPr>
            <w:tcW w:w="283" w:type="dxa"/>
          </w:tcPr>
          <w:p w:rsidR="007A2495" w:rsidRPr="00BD197D" w:rsidRDefault="007A2495" w:rsidP="007A2495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7A2495" w:rsidRPr="00BD197D" w:rsidRDefault="007A2495" w:rsidP="007A2495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7A2495" w:rsidRPr="00BD197D" w:rsidRDefault="007A2495" w:rsidP="007A2495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7A2495" w:rsidRPr="00BD197D" w:rsidRDefault="00057B4F" w:rsidP="007A2495">
            <w:pPr>
              <w:rPr>
                <w:sz w:val="24"/>
              </w:rPr>
            </w:pPr>
            <w:r>
              <w:rPr>
                <w:rFonts w:hint="cs"/>
                <w:noProof/>
                <w:sz w:val="24"/>
              </w:rPr>
              <mc:AlternateContent>
                <mc:Choice Requires="wps">
                  <w:drawing>
                    <wp:anchor distT="0" distB="0" distL="114300" distR="114300" simplePos="0" relativeHeight="251887616" behindDoc="0" locked="0" layoutInCell="1" allowOverlap="1" wp14:anchorId="0851B485" wp14:editId="41870F02">
                      <wp:simplePos x="0" y="0"/>
                      <wp:positionH relativeFrom="column">
                        <wp:posOffset>-67371</wp:posOffset>
                      </wp:positionH>
                      <wp:positionV relativeFrom="paragraph">
                        <wp:posOffset>381704</wp:posOffset>
                      </wp:positionV>
                      <wp:extent cx="181356" cy="4504"/>
                      <wp:effectExtent l="38100" t="76200" r="28575" b="90805"/>
                      <wp:wrapNone/>
                      <wp:docPr id="41" name="Straight Arrow Connector 4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181356" cy="4504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635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  <a:headEnd type="triangle"/>
                                <a:tailEnd type="triangle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CD9B051" id="Straight Arrow Connector 41" o:spid="_x0000_s1026" type="#_x0000_t32" style="position:absolute;margin-left:-5.3pt;margin-top:30.05pt;width:14.3pt;height:.35pt;flip:y;z-index:25188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" strokecolor="windowText" strokeweight=".5pt">
                      <v:stroke startarrow="block" endarrow="block" joinstyle="miter"/>
                    </v:shape>
                  </w:pict>
                </mc:Fallback>
              </mc:AlternateContent>
            </w:r>
          </w:p>
        </w:tc>
        <w:tc>
          <w:tcPr>
            <w:tcW w:w="283" w:type="dxa"/>
          </w:tcPr>
          <w:p w:rsidR="007A2495" w:rsidRPr="00BD197D" w:rsidRDefault="007A2495" w:rsidP="007A2495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7A2495" w:rsidRPr="00BD197D" w:rsidRDefault="007A2495" w:rsidP="007A2495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7A2495" w:rsidRPr="00BD197D" w:rsidRDefault="007A2495" w:rsidP="007A2495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7A2495" w:rsidRPr="00BD197D" w:rsidRDefault="007A2495" w:rsidP="007A2495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7A2495" w:rsidRPr="00BD197D" w:rsidRDefault="007A2495" w:rsidP="007A2495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7A2495" w:rsidRPr="00BD197D" w:rsidRDefault="007A2495" w:rsidP="007A2495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7A2495" w:rsidRPr="00BD197D" w:rsidRDefault="007A2495" w:rsidP="007A2495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7A2495" w:rsidRPr="00BD197D" w:rsidRDefault="007A2495" w:rsidP="007A2495">
            <w:pPr>
              <w:rPr>
                <w:sz w:val="24"/>
              </w:rPr>
            </w:pPr>
          </w:p>
        </w:tc>
        <w:tc>
          <w:tcPr>
            <w:tcW w:w="259" w:type="dxa"/>
          </w:tcPr>
          <w:p w:rsidR="007A2495" w:rsidRPr="00BD197D" w:rsidRDefault="007A2495" w:rsidP="007A2495">
            <w:pPr>
              <w:rPr>
                <w:sz w:val="24"/>
              </w:rPr>
            </w:pPr>
          </w:p>
        </w:tc>
        <w:tc>
          <w:tcPr>
            <w:tcW w:w="245" w:type="dxa"/>
          </w:tcPr>
          <w:p w:rsidR="007A2495" w:rsidRPr="00BD197D" w:rsidRDefault="007A2495" w:rsidP="007A2495">
            <w:pPr>
              <w:rPr>
                <w:sz w:val="24"/>
              </w:rPr>
            </w:pPr>
          </w:p>
        </w:tc>
      </w:tr>
    </w:tbl>
    <w:p w:rsidR="00C00656" w:rsidRDefault="00C00656" w:rsidP="001D3E92">
      <w:pPr>
        <w:pStyle w:val="a1"/>
      </w:pPr>
    </w:p>
    <w:p w:rsidR="001D3E92" w:rsidRDefault="001D3E92" w:rsidP="001D3E92">
      <w:pPr>
        <w:pStyle w:val="a1"/>
      </w:pPr>
      <w:r>
        <w:rPr>
          <w:cs/>
        </w:rPr>
        <w:t xml:space="preserve">ตารางที่ </w:t>
      </w:r>
      <w:r w:rsidR="001B5F27">
        <w:fldChar w:fldCharType="begin"/>
      </w:r>
      <w:r w:rsidR="001B5F27">
        <w:instrText xml:space="preserve"> STYLEREF 1 \s </w:instrText>
      </w:r>
      <w:r w:rsidR="001B5F27">
        <w:fldChar w:fldCharType="separate"/>
      </w:r>
      <w:r w:rsidR="00CF1698">
        <w:rPr>
          <w:noProof/>
        </w:rPr>
        <w:t>1</w:t>
      </w:r>
      <w:r w:rsidR="001B5F27">
        <w:rPr>
          <w:noProof/>
        </w:rPr>
        <w:fldChar w:fldCharType="end"/>
      </w:r>
      <w:r>
        <w:noBreakHyphen/>
      </w:r>
      <w:r w:rsidR="001B5F27">
        <w:fldChar w:fldCharType="begin"/>
      </w:r>
      <w:r w:rsidR="001B5F27">
        <w:instrText xml:space="preserve"> SEQ </w:instrText>
      </w:r>
      <w:r w:rsidR="001B5F27">
        <w:rPr>
          <w:cs/>
        </w:rPr>
        <w:instrText xml:space="preserve">ตารางที่ </w:instrText>
      </w:r>
      <w:r w:rsidR="001B5F27">
        <w:instrText xml:space="preserve">\* ARABIC \s 1 </w:instrText>
      </w:r>
      <w:r w:rsidR="001B5F27">
        <w:fldChar w:fldCharType="separate"/>
      </w:r>
      <w:r w:rsidR="00CF1698">
        <w:rPr>
          <w:noProof/>
        </w:rPr>
        <w:t>3</w:t>
      </w:r>
      <w:r w:rsidR="001B5F27">
        <w:rPr>
          <w:noProof/>
        </w:rPr>
        <w:fldChar w:fldCharType="end"/>
      </w:r>
      <w:r>
        <w:rPr>
          <w:rFonts w:hint="cs"/>
          <w:cs/>
        </w:rPr>
        <w:t xml:space="preserve"> </w:t>
      </w:r>
      <w:r w:rsidR="00434413" w:rsidRPr="00434413">
        <w:rPr>
          <w:cs/>
        </w:rPr>
        <w:t>แผนปฏิบัติงานสหกิจศึกษา</w:t>
      </w:r>
      <w:r w:rsidR="008F3C87">
        <w:t xml:space="preserve"> (2)</w:t>
      </w:r>
    </w:p>
    <w:tbl>
      <w:tblPr>
        <w:tblStyle w:val="TableGrid"/>
        <w:tblW w:w="8534" w:type="dxa"/>
        <w:tblLayout w:type="fixed"/>
        <w:tblLook w:val="04A0" w:firstRow="1" w:lastRow="0" w:firstColumn="1" w:lastColumn="0" w:noHBand="0" w:noVBand="1"/>
      </w:tblPr>
      <w:tblGrid>
        <w:gridCol w:w="562"/>
        <w:gridCol w:w="3497"/>
        <w:gridCol w:w="283"/>
        <w:gridCol w:w="284"/>
        <w:gridCol w:w="283"/>
        <w:gridCol w:w="284"/>
        <w:gridCol w:w="283"/>
        <w:gridCol w:w="284"/>
        <w:gridCol w:w="283"/>
        <w:gridCol w:w="284"/>
        <w:gridCol w:w="283"/>
        <w:gridCol w:w="284"/>
        <w:gridCol w:w="283"/>
        <w:gridCol w:w="284"/>
        <w:gridCol w:w="283"/>
        <w:gridCol w:w="284"/>
        <w:gridCol w:w="259"/>
        <w:gridCol w:w="247"/>
      </w:tblGrid>
      <w:tr w:rsidR="001D3E92" w:rsidRPr="00BD197D" w:rsidTr="001F5851">
        <w:trPr>
          <w:trHeight w:val="638"/>
        </w:trPr>
        <w:tc>
          <w:tcPr>
            <w:tcW w:w="8534" w:type="dxa"/>
            <w:gridSpan w:val="18"/>
          </w:tcPr>
          <w:p w:rsidR="001D3E92" w:rsidRDefault="001D3E92" w:rsidP="00322DD3">
            <w:pPr>
              <w:jc w:val="center"/>
              <w:rPr>
                <w:b/>
                <w:bCs/>
                <w:sz w:val="24"/>
                <w:cs/>
              </w:rPr>
            </w:pPr>
            <w:r>
              <w:rPr>
                <w:b/>
                <w:bCs/>
                <w:sz w:val="24"/>
                <w:cs/>
              </w:rPr>
              <w:t>แผนปฎิบัติงานสหกิจศึกษา</w:t>
            </w:r>
          </w:p>
        </w:tc>
      </w:tr>
      <w:tr w:rsidR="001D3E92" w:rsidRPr="00BD197D" w:rsidTr="00EA3319">
        <w:trPr>
          <w:trHeight w:val="663"/>
        </w:trPr>
        <w:tc>
          <w:tcPr>
            <w:tcW w:w="4059" w:type="dxa"/>
            <w:gridSpan w:val="2"/>
          </w:tcPr>
          <w:p w:rsidR="001D3E92" w:rsidRPr="00AF2130" w:rsidRDefault="001D3E92" w:rsidP="00322DD3">
            <w:pPr>
              <w:jc w:val="center"/>
              <w:rPr>
                <w:b/>
                <w:bCs/>
                <w:cs/>
              </w:rPr>
            </w:pPr>
            <w:r w:rsidRPr="00AF2130">
              <w:rPr>
                <w:rFonts w:hint="cs"/>
                <w:b/>
                <w:bCs/>
                <w:cs/>
              </w:rPr>
              <w:t>งาน</w:t>
            </w:r>
          </w:p>
        </w:tc>
        <w:tc>
          <w:tcPr>
            <w:tcW w:w="1134" w:type="dxa"/>
            <w:gridSpan w:val="4"/>
          </w:tcPr>
          <w:p w:rsidR="001D3E92" w:rsidRPr="00AF2130" w:rsidRDefault="001D3E92" w:rsidP="00322DD3">
            <w:pPr>
              <w:jc w:val="center"/>
              <w:rPr>
                <w:b/>
                <w:bCs/>
                <w:sz w:val="24"/>
                <w:cs/>
              </w:rPr>
            </w:pPr>
            <w:r w:rsidRPr="00AF2130">
              <w:rPr>
                <w:rFonts w:hint="cs"/>
                <w:b/>
                <w:bCs/>
                <w:sz w:val="24"/>
                <w:cs/>
              </w:rPr>
              <w:t>ก.ค.</w:t>
            </w:r>
          </w:p>
        </w:tc>
        <w:tc>
          <w:tcPr>
            <w:tcW w:w="1134" w:type="dxa"/>
            <w:gridSpan w:val="4"/>
          </w:tcPr>
          <w:p w:rsidR="001D3E92" w:rsidRPr="00AF2130" w:rsidRDefault="001D3E92" w:rsidP="00322DD3">
            <w:pPr>
              <w:jc w:val="center"/>
              <w:rPr>
                <w:b/>
                <w:bCs/>
                <w:sz w:val="24"/>
                <w:cs/>
              </w:rPr>
            </w:pPr>
            <w:r w:rsidRPr="00AF2130">
              <w:rPr>
                <w:b/>
                <w:bCs/>
                <w:sz w:val="24"/>
                <w:cs/>
              </w:rPr>
              <w:t>ส.ค.</w:t>
            </w:r>
          </w:p>
        </w:tc>
        <w:tc>
          <w:tcPr>
            <w:tcW w:w="1134" w:type="dxa"/>
            <w:gridSpan w:val="4"/>
          </w:tcPr>
          <w:p w:rsidR="001D3E92" w:rsidRPr="00AF2130" w:rsidRDefault="001D3E92" w:rsidP="00322DD3">
            <w:pPr>
              <w:jc w:val="center"/>
              <w:rPr>
                <w:b/>
                <w:bCs/>
                <w:sz w:val="24"/>
                <w:cs/>
              </w:rPr>
            </w:pPr>
            <w:r w:rsidRPr="00AF2130">
              <w:rPr>
                <w:b/>
                <w:bCs/>
                <w:sz w:val="24"/>
                <w:cs/>
              </w:rPr>
              <w:t>ก.ย.</w:t>
            </w:r>
          </w:p>
        </w:tc>
        <w:tc>
          <w:tcPr>
            <w:tcW w:w="1073" w:type="dxa"/>
            <w:gridSpan w:val="4"/>
          </w:tcPr>
          <w:p w:rsidR="001D3E92" w:rsidRPr="00AF2130" w:rsidRDefault="001D3E92" w:rsidP="00322DD3">
            <w:pPr>
              <w:jc w:val="center"/>
              <w:rPr>
                <w:b/>
                <w:bCs/>
                <w:sz w:val="24"/>
                <w:cs/>
              </w:rPr>
            </w:pPr>
            <w:r w:rsidRPr="00AF2130">
              <w:rPr>
                <w:b/>
                <w:bCs/>
                <w:sz w:val="24"/>
                <w:cs/>
              </w:rPr>
              <w:t>ต.ค.</w:t>
            </w:r>
          </w:p>
        </w:tc>
      </w:tr>
      <w:tr w:rsidR="00EA3319" w:rsidRPr="00BD197D" w:rsidTr="00EA3319">
        <w:tc>
          <w:tcPr>
            <w:tcW w:w="562" w:type="dxa"/>
          </w:tcPr>
          <w:p w:rsidR="00EA3319" w:rsidRDefault="00EA3319" w:rsidP="00EA3319">
            <w:pPr>
              <w:jc w:val="center"/>
            </w:pPr>
            <w:r>
              <w:rPr>
                <w:rFonts w:hint="cs"/>
                <w:cs/>
              </w:rPr>
              <w:t>1</w:t>
            </w:r>
            <w:r>
              <w:t>5)</w:t>
            </w:r>
          </w:p>
        </w:tc>
        <w:tc>
          <w:tcPr>
            <w:tcW w:w="3497" w:type="dxa"/>
          </w:tcPr>
          <w:p w:rsidR="00EA3319" w:rsidRPr="00BD197D" w:rsidRDefault="00EA3319" w:rsidP="00EA3319">
            <w:pPr>
              <w:rPr>
                <w:cs/>
              </w:rPr>
            </w:pPr>
            <w:r>
              <w:rPr>
                <w:cs/>
              </w:rPr>
              <w:t>แก้ไขการจัดทำ</w:t>
            </w:r>
            <w:r w:rsidRPr="00962FDE">
              <w:rPr>
                <w:cs/>
              </w:rPr>
              <w:t xml:space="preserve">สรุป </w:t>
            </w:r>
            <w:r w:rsidRPr="00962FDE">
              <w:t xml:space="preserve">Flow </w:t>
            </w:r>
            <w:r>
              <w:rPr>
                <w:cs/>
              </w:rPr>
              <w:t>การทำ</w:t>
            </w:r>
            <w:r w:rsidRPr="00962FDE">
              <w:rPr>
                <w:cs/>
              </w:rPr>
              <w:t xml:space="preserve">งานระบบ </w:t>
            </w:r>
            <w:r w:rsidRPr="00962FDE">
              <w:t>PCR</w:t>
            </w:r>
          </w:p>
        </w:tc>
        <w:tc>
          <w:tcPr>
            <w:tcW w:w="283" w:type="dxa"/>
          </w:tcPr>
          <w:p w:rsidR="00EA3319" w:rsidRPr="00BD197D" w:rsidRDefault="00EA3319" w:rsidP="00EA3319">
            <w:pPr>
              <w:jc w:val="center"/>
              <w:rPr>
                <w:sz w:val="24"/>
                <w:cs/>
              </w:rPr>
            </w:pPr>
          </w:p>
        </w:tc>
        <w:tc>
          <w:tcPr>
            <w:tcW w:w="284" w:type="dxa"/>
          </w:tcPr>
          <w:p w:rsidR="00EA3319" w:rsidRPr="00BD197D" w:rsidRDefault="00EA3319" w:rsidP="00EA3319">
            <w:pPr>
              <w:jc w:val="center"/>
              <w:rPr>
                <w:sz w:val="24"/>
                <w:cs/>
              </w:rPr>
            </w:pPr>
          </w:p>
        </w:tc>
        <w:tc>
          <w:tcPr>
            <w:tcW w:w="283" w:type="dxa"/>
          </w:tcPr>
          <w:p w:rsidR="00EA3319" w:rsidRPr="00BD197D" w:rsidRDefault="00EA3319" w:rsidP="00EA3319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EA3319" w:rsidRPr="00BD197D" w:rsidRDefault="00EA3319" w:rsidP="00EA3319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EA3319" w:rsidRPr="00BD197D" w:rsidRDefault="00EA3319" w:rsidP="00EA3319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EA3319" w:rsidRPr="00962FDE" w:rsidRDefault="00EA3319" w:rsidP="00EA3319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EA3319" w:rsidRPr="00BD197D" w:rsidRDefault="00EA3319" w:rsidP="00EA3319">
            <w:pPr>
              <w:rPr>
                <w:sz w:val="24"/>
              </w:rPr>
            </w:pPr>
            <w:r>
              <w:rPr>
                <w:rFonts w:hint="cs"/>
                <w:noProof/>
                <w:sz w:val="24"/>
              </w:rPr>
              <mc:AlternateContent>
                <mc:Choice Requires="wps">
                  <w:drawing>
                    <wp:anchor distT="0" distB="0" distL="114300" distR="114300" simplePos="0" relativeHeight="251908096" behindDoc="0" locked="0" layoutInCell="1" allowOverlap="1" wp14:anchorId="75579E82" wp14:editId="3D68D8D0">
                      <wp:simplePos x="0" y="0"/>
                      <wp:positionH relativeFrom="column">
                        <wp:posOffset>-63263</wp:posOffset>
                      </wp:positionH>
                      <wp:positionV relativeFrom="paragraph">
                        <wp:posOffset>390611</wp:posOffset>
                      </wp:positionV>
                      <wp:extent cx="181356" cy="4504"/>
                      <wp:effectExtent l="38100" t="76200" r="28575" b="90805"/>
                      <wp:wrapNone/>
                      <wp:docPr id="43" name="Straight Arrow Connector 4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181356" cy="4504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635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  <a:headEnd type="triangle"/>
                                <a:tailEnd type="triangle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9A1A119" id="Straight Arrow Connector 43" o:spid="_x0000_s1026" type="#_x0000_t32" style="position:absolute;margin-left:-5pt;margin-top:30.75pt;width:14.3pt;height:.35pt;flip:y;z-index:25190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" strokecolor="windowText" strokeweight=".5pt">
                      <v:stroke startarrow="block" endarrow="block" joinstyle="miter"/>
                    </v:shape>
                  </w:pict>
                </mc:Fallback>
              </mc:AlternateContent>
            </w:r>
          </w:p>
        </w:tc>
        <w:tc>
          <w:tcPr>
            <w:tcW w:w="284" w:type="dxa"/>
          </w:tcPr>
          <w:p w:rsidR="00EA3319" w:rsidRPr="00BD197D" w:rsidRDefault="00EA3319" w:rsidP="00EA3319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EA3319" w:rsidRPr="00BD197D" w:rsidRDefault="00EA3319" w:rsidP="00EA3319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EA3319" w:rsidRPr="00BD197D" w:rsidRDefault="00EA3319" w:rsidP="00EA3319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EA3319" w:rsidRPr="00BD197D" w:rsidRDefault="00EA3319" w:rsidP="00EA3319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EA3319" w:rsidRPr="00BD197D" w:rsidRDefault="00EA3319" w:rsidP="00EA3319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EA3319" w:rsidRPr="00BD197D" w:rsidRDefault="00EA3319" w:rsidP="00EA3319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EA3319" w:rsidRPr="00BD197D" w:rsidRDefault="00EA3319" w:rsidP="00EA3319">
            <w:pPr>
              <w:rPr>
                <w:sz w:val="24"/>
              </w:rPr>
            </w:pPr>
          </w:p>
        </w:tc>
        <w:tc>
          <w:tcPr>
            <w:tcW w:w="259" w:type="dxa"/>
          </w:tcPr>
          <w:p w:rsidR="00EA3319" w:rsidRPr="00BD197D" w:rsidRDefault="00EA3319" w:rsidP="00EA3319">
            <w:pPr>
              <w:rPr>
                <w:sz w:val="24"/>
              </w:rPr>
            </w:pPr>
          </w:p>
        </w:tc>
        <w:tc>
          <w:tcPr>
            <w:tcW w:w="247" w:type="dxa"/>
          </w:tcPr>
          <w:p w:rsidR="00EA3319" w:rsidRPr="00BD197D" w:rsidRDefault="00EA3319" w:rsidP="00EA3319">
            <w:pPr>
              <w:rPr>
                <w:sz w:val="24"/>
              </w:rPr>
            </w:pPr>
          </w:p>
        </w:tc>
      </w:tr>
      <w:tr w:rsidR="00EA3319" w:rsidRPr="00BD197D" w:rsidTr="00EA3319">
        <w:tc>
          <w:tcPr>
            <w:tcW w:w="562" w:type="dxa"/>
          </w:tcPr>
          <w:p w:rsidR="00EA3319" w:rsidRPr="00BD197D" w:rsidRDefault="00EA3319" w:rsidP="00EA3319">
            <w:pPr>
              <w:jc w:val="center"/>
            </w:pPr>
            <w:r>
              <w:rPr>
                <w:cs/>
              </w:rPr>
              <w:t>1</w:t>
            </w:r>
            <w:r>
              <w:t>6)</w:t>
            </w:r>
          </w:p>
        </w:tc>
        <w:tc>
          <w:tcPr>
            <w:tcW w:w="3497" w:type="dxa"/>
          </w:tcPr>
          <w:p w:rsidR="00EA3319" w:rsidRDefault="00EA3319" w:rsidP="00EA3319">
            <w:r w:rsidRPr="00870818">
              <w:rPr>
                <w:cs/>
              </w:rPr>
              <w:t xml:space="preserve">จัดเอกสาร </w:t>
            </w:r>
            <w:r w:rsidRPr="00870818">
              <w:t xml:space="preserve">confirm </w:t>
            </w:r>
            <w:r w:rsidRPr="00870818">
              <w:rPr>
                <w:cs/>
              </w:rPr>
              <w:t>ของการ</w:t>
            </w:r>
          </w:p>
          <w:p w:rsidR="00EA3319" w:rsidRPr="00BD197D" w:rsidRDefault="00EA3319" w:rsidP="00EA3319">
            <w:pPr>
              <w:rPr>
                <w:sz w:val="24"/>
                <w:cs/>
              </w:rPr>
            </w:pPr>
            <w:r w:rsidRPr="00870818">
              <w:rPr>
                <w:cs/>
              </w:rPr>
              <w:t>ทำ</w:t>
            </w:r>
            <w:r>
              <w:rPr>
                <w:cs/>
              </w:rPr>
              <w:t>งานระบบ</w:t>
            </w:r>
            <w:r>
              <w:rPr>
                <w:rFonts w:hint="cs"/>
                <w:cs/>
              </w:rPr>
              <w:t xml:space="preserve"> </w:t>
            </w:r>
            <w:r w:rsidRPr="00870818">
              <w:t xml:space="preserve">PCR </w:t>
            </w:r>
            <w:r>
              <w:rPr>
                <w:cs/>
              </w:rPr>
              <w:t>โดยโปรแกรม</w:t>
            </w:r>
            <w:r w:rsidRPr="00870818">
              <w:t>PowerPoint Office</w:t>
            </w:r>
          </w:p>
        </w:tc>
        <w:tc>
          <w:tcPr>
            <w:tcW w:w="283" w:type="dxa"/>
          </w:tcPr>
          <w:p w:rsidR="00EA3319" w:rsidRPr="00BD197D" w:rsidRDefault="00EA3319" w:rsidP="00EA3319">
            <w:pPr>
              <w:jc w:val="center"/>
              <w:rPr>
                <w:sz w:val="24"/>
                <w:cs/>
              </w:rPr>
            </w:pPr>
          </w:p>
        </w:tc>
        <w:tc>
          <w:tcPr>
            <w:tcW w:w="284" w:type="dxa"/>
          </w:tcPr>
          <w:p w:rsidR="00EA3319" w:rsidRPr="00BD197D" w:rsidRDefault="00EA3319" w:rsidP="00EA3319">
            <w:pPr>
              <w:jc w:val="center"/>
              <w:rPr>
                <w:sz w:val="24"/>
              </w:rPr>
            </w:pPr>
          </w:p>
        </w:tc>
        <w:tc>
          <w:tcPr>
            <w:tcW w:w="283" w:type="dxa"/>
          </w:tcPr>
          <w:p w:rsidR="00EA3319" w:rsidRPr="00BD197D" w:rsidRDefault="00EA3319" w:rsidP="00EA3319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EA3319" w:rsidRPr="00BD197D" w:rsidRDefault="00EA3319" w:rsidP="00EA3319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EA3319" w:rsidRPr="00BD197D" w:rsidRDefault="00EA3319" w:rsidP="00EA3319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EA3319" w:rsidRPr="00BD197D" w:rsidRDefault="00EA3319" w:rsidP="00EA3319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EA3319" w:rsidRPr="00BD197D" w:rsidRDefault="00EA3319" w:rsidP="00EA3319">
            <w:pPr>
              <w:rPr>
                <w:sz w:val="24"/>
              </w:rPr>
            </w:pPr>
            <w:r>
              <w:rPr>
                <w:rFonts w:hint="cs"/>
                <w:noProof/>
                <w:sz w:val="24"/>
              </w:rPr>
              <mc:AlternateContent>
                <mc:Choice Requires="wps">
                  <w:drawing>
                    <wp:anchor distT="0" distB="0" distL="114300" distR="114300" simplePos="0" relativeHeight="251906048" behindDoc="0" locked="0" layoutInCell="1" allowOverlap="1" wp14:anchorId="7A527981" wp14:editId="490C30D1">
                      <wp:simplePos x="0" y="0"/>
                      <wp:positionH relativeFrom="column">
                        <wp:posOffset>-81301</wp:posOffset>
                      </wp:positionH>
                      <wp:positionV relativeFrom="paragraph">
                        <wp:posOffset>499734</wp:posOffset>
                      </wp:positionV>
                      <wp:extent cx="181356" cy="4504"/>
                      <wp:effectExtent l="38100" t="76200" r="28575" b="90805"/>
                      <wp:wrapNone/>
                      <wp:docPr id="44" name="Straight Arrow Connector 4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181356" cy="4504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635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  <a:headEnd type="triangle"/>
                                <a:tailEnd type="triangle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9DBF064" id="Straight Arrow Connector 44" o:spid="_x0000_s1026" type="#_x0000_t32" style="position:absolute;margin-left:-6.4pt;margin-top:39.35pt;width:14.3pt;height:.35pt;flip:y;z-index:25190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" strokecolor="windowText" strokeweight=".5pt">
                      <v:stroke startarrow="block" endarrow="block" joinstyle="miter"/>
                    </v:shape>
                  </w:pict>
                </mc:Fallback>
              </mc:AlternateContent>
            </w:r>
          </w:p>
        </w:tc>
        <w:tc>
          <w:tcPr>
            <w:tcW w:w="284" w:type="dxa"/>
          </w:tcPr>
          <w:p w:rsidR="00EA3319" w:rsidRPr="00BD197D" w:rsidRDefault="00EA3319" w:rsidP="00EA3319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EA3319" w:rsidRPr="00BD197D" w:rsidRDefault="00EA3319" w:rsidP="00EA3319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EA3319" w:rsidRPr="00BD197D" w:rsidRDefault="00EA3319" w:rsidP="00EA3319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EA3319" w:rsidRPr="00BD197D" w:rsidRDefault="00EA3319" w:rsidP="00EA3319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EA3319" w:rsidRPr="00BD197D" w:rsidRDefault="00EA3319" w:rsidP="00EA3319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EA3319" w:rsidRPr="00BD197D" w:rsidRDefault="00EA3319" w:rsidP="00EA3319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EA3319" w:rsidRPr="00BD197D" w:rsidRDefault="00EA3319" w:rsidP="00EA3319">
            <w:pPr>
              <w:rPr>
                <w:sz w:val="24"/>
              </w:rPr>
            </w:pPr>
          </w:p>
        </w:tc>
        <w:tc>
          <w:tcPr>
            <w:tcW w:w="259" w:type="dxa"/>
          </w:tcPr>
          <w:p w:rsidR="00EA3319" w:rsidRPr="00BD197D" w:rsidRDefault="00EA3319" w:rsidP="00EA3319">
            <w:pPr>
              <w:rPr>
                <w:sz w:val="24"/>
              </w:rPr>
            </w:pPr>
          </w:p>
        </w:tc>
        <w:tc>
          <w:tcPr>
            <w:tcW w:w="247" w:type="dxa"/>
          </w:tcPr>
          <w:p w:rsidR="00EA3319" w:rsidRPr="00BD197D" w:rsidRDefault="00EA3319" w:rsidP="00EA3319">
            <w:pPr>
              <w:rPr>
                <w:sz w:val="24"/>
              </w:rPr>
            </w:pPr>
          </w:p>
        </w:tc>
      </w:tr>
      <w:tr w:rsidR="001D3E92" w:rsidRPr="00BD197D" w:rsidTr="00EA3319">
        <w:tc>
          <w:tcPr>
            <w:tcW w:w="562" w:type="dxa"/>
          </w:tcPr>
          <w:p w:rsidR="001D3E92" w:rsidRPr="00BD197D" w:rsidRDefault="00EA3319" w:rsidP="00322DD3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1</w:t>
            </w:r>
            <w:r>
              <w:t>7</w:t>
            </w:r>
            <w:r w:rsidR="001D3E92">
              <w:t>)</w:t>
            </w:r>
          </w:p>
        </w:tc>
        <w:tc>
          <w:tcPr>
            <w:tcW w:w="3497" w:type="dxa"/>
          </w:tcPr>
          <w:p w:rsidR="001D3E92" w:rsidRPr="00BD197D" w:rsidRDefault="006C5B35" w:rsidP="00322DD3">
            <w:pPr>
              <w:rPr>
                <w:sz w:val="24"/>
                <w:cs/>
              </w:rPr>
            </w:pPr>
            <w:r>
              <w:rPr>
                <w:rFonts w:hint="cs"/>
                <w:cs/>
              </w:rPr>
              <w:t>พบผู้ใช้งานระบบเพื่อเก็บความต้องการครั้งที่ 4</w:t>
            </w:r>
          </w:p>
        </w:tc>
        <w:tc>
          <w:tcPr>
            <w:tcW w:w="283" w:type="dxa"/>
          </w:tcPr>
          <w:p w:rsidR="001D3E92" w:rsidRPr="00BD197D" w:rsidRDefault="001D3E92" w:rsidP="00322DD3">
            <w:pPr>
              <w:jc w:val="center"/>
              <w:rPr>
                <w:sz w:val="24"/>
                <w:cs/>
              </w:rPr>
            </w:pPr>
          </w:p>
        </w:tc>
        <w:tc>
          <w:tcPr>
            <w:tcW w:w="284" w:type="dxa"/>
          </w:tcPr>
          <w:p w:rsidR="001D3E92" w:rsidRPr="00BD197D" w:rsidRDefault="001D3E92" w:rsidP="00322DD3">
            <w:pPr>
              <w:jc w:val="center"/>
              <w:rPr>
                <w:sz w:val="24"/>
              </w:rPr>
            </w:pPr>
          </w:p>
        </w:tc>
        <w:tc>
          <w:tcPr>
            <w:tcW w:w="283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1D3E92" w:rsidRPr="00BD197D" w:rsidRDefault="00705FC2" w:rsidP="00322DD3">
            <w:pPr>
              <w:rPr>
                <w:sz w:val="24"/>
              </w:rPr>
            </w:pPr>
            <w:r>
              <w:rPr>
                <w:rFonts w:hint="cs"/>
                <w:noProof/>
                <w:sz w:val="24"/>
              </w:rPr>
              <mc:AlternateContent>
                <mc:Choice Requires="wps">
                  <w:drawing>
                    <wp:anchor distT="0" distB="0" distL="114300" distR="114300" simplePos="0" relativeHeight="251893760" behindDoc="0" locked="0" layoutInCell="1" allowOverlap="1" wp14:anchorId="73B98B94" wp14:editId="302C9BD0">
                      <wp:simplePos x="0" y="0"/>
                      <wp:positionH relativeFrom="column">
                        <wp:posOffset>-71919</wp:posOffset>
                      </wp:positionH>
                      <wp:positionV relativeFrom="paragraph">
                        <wp:posOffset>350370</wp:posOffset>
                      </wp:positionV>
                      <wp:extent cx="181356" cy="4504"/>
                      <wp:effectExtent l="38100" t="76200" r="28575" b="90805"/>
                      <wp:wrapNone/>
                      <wp:docPr id="45" name="Straight Arrow Connector 4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181356" cy="4504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635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  <a:headEnd type="triangle"/>
                                <a:tailEnd type="triangle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27B9C58" id="Straight Arrow Connector 45" o:spid="_x0000_s1026" type="#_x0000_t32" style="position:absolute;margin-left:-5.65pt;margin-top:27.6pt;width:14.3pt;height:.35pt;flip:y;z-index:251893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" strokecolor="windowText" strokeweight=".5pt">
                      <v:stroke startarrow="block" endarrow="block" joinstyle="miter"/>
                    </v:shape>
                  </w:pict>
                </mc:Fallback>
              </mc:AlternateContent>
            </w:r>
          </w:p>
        </w:tc>
        <w:tc>
          <w:tcPr>
            <w:tcW w:w="283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59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47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</w:tr>
      <w:tr w:rsidR="001D3E92" w:rsidRPr="00BD197D" w:rsidTr="00EA3319">
        <w:tc>
          <w:tcPr>
            <w:tcW w:w="562" w:type="dxa"/>
          </w:tcPr>
          <w:p w:rsidR="001D3E92" w:rsidRPr="00BD197D" w:rsidRDefault="00EA3319" w:rsidP="00322DD3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1</w:t>
            </w:r>
            <w:r>
              <w:t>8</w:t>
            </w:r>
            <w:r w:rsidR="001D3E92">
              <w:t>)</w:t>
            </w:r>
          </w:p>
        </w:tc>
        <w:tc>
          <w:tcPr>
            <w:tcW w:w="3497" w:type="dxa"/>
          </w:tcPr>
          <w:p w:rsidR="001D3E92" w:rsidRPr="00BD197D" w:rsidRDefault="000E428F" w:rsidP="00322DD3">
            <w:pPr>
              <w:rPr>
                <w:sz w:val="24"/>
                <w:cs/>
              </w:rPr>
            </w:pPr>
            <w:r>
              <w:rPr>
                <w:cs/>
              </w:rPr>
              <w:t>จัดทำเอกสารนำ</w:t>
            </w:r>
            <w:r w:rsidRPr="000E428F">
              <w:rPr>
                <w:cs/>
              </w:rPr>
              <w:t xml:space="preserve">เสนอความก้าวหน้าของระบบ </w:t>
            </w:r>
            <w:r w:rsidRPr="000E428F">
              <w:t xml:space="preserve">PCR </w:t>
            </w:r>
            <w:r w:rsidRPr="000E428F">
              <w:rPr>
                <w:cs/>
              </w:rPr>
              <w:t>ครั้งที่ 1</w:t>
            </w:r>
          </w:p>
        </w:tc>
        <w:tc>
          <w:tcPr>
            <w:tcW w:w="283" w:type="dxa"/>
          </w:tcPr>
          <w:p w:rsidR="001D3E92" w:rsidRPr="00BD197D" w:rsidRDefault="001D3E92" w:rsidP="00322DD3">
            <w:pPr>
              <w:jc w:val="center"/>
              <w:rPr>
                <w:sz w:val="24"/>
                <w:cs/>
              </w:rPr>
            </w:pPr>
          </w:p>
        </w:tc>
        <w:tc>
          <w:tcPr>
            <w:tcW w:w="284" w:type="dxa"/>
          </w:tcPr>
          <w:p w:rsidR="001D3E92" w:rsidRPr="00BD197D" w:rsidRDefault="001D3E92" w:rsidP="00322DD3">
            <w:pPr>
              <w:jc w:val="center"/>
              <w:rPr>
                <w:sz w:val="24"/>
                <w:cs/>
              </w:rPr>
            </w:pPr>
          </w:p>
        </w:tc>
        <w:tc>
          <w:tcPr>
            <w:tcW w:w="283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1D3E92" w:rsidRPr="00BD197D" w:rsidRDefault="000E428F" w:rsidP="00322DD3">
            <w:pPr>
              <w:rPr>
                <w:sz w:val="24"/>
              </w:rPr>
            </w:pPr>
            <w:r>
              <w:rPr>
                <w:rFonts w:hint="cs"/>
                <w:noProof/>
                <w:sz w:val="24"/>
              </w:rPr>
              <mc:AlternateContent>
                <mc:Choice Requires="wps">
                  <w:drawing>
                    <wp:anchor distT="0" distB="0" distL="114300" distR="114300" simplePos="0" relativeHeight="251895808" behindDoc="0" locked="0" layoutInCell="1" allowOverlap="1" wp14:anchorId="3A623588" wp14:editId="64AC7A5F">
                      <wp:simplePos x="0" y="0"/>
                      <wp:positionH relativeFrom="column">
                        <wp:posOffset>-75878</wp:posOffset>
                      </wp:positionH>
                      <wp:positionV relativeFrom="paragraph">
                        <wp:posOffset>329243</wp:posOffset>
                      </wp:positionV>
                      <wp:extent cx="181356" cy="4504"/>
                      <wp:effectExtent l="38100" t="76200" r="28575" b="90805"/>
                      <wp:wrapNone/>
                      <wp:docPr id="46" name="Straight Arrow Connector 4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181356" cy="4504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635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  <a:headEnd type="triangle"/>
                                <a:tailEnd type="triangle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3F2A71C" id="Straight Arrow Connector 46" o:spid="_x0000_s1026" type="#_x0000_t32" style="position:absolute;margin-left:-5.95pt;margin-top:25.9pt;width:14.3pt;height:.35pt;flip:y;z-index:25189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" strokecolor="windowText" strokeweight=".5pt">
                      <v:stroke startarrow="block" endarrow="block" joinstyle="miter"/>
                    </v:shape>
                  </w:pict>
                </mc:Fallback>
              </mc:AlternateContent>
            </w:r>
          </w:p>
        </w:tc>
        <w:tc>
          <w:tcPr>
            <w:tcW w:w="283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59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47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</w:tr>
      <w:tr w:rsidR="001D3E92" w:rsidRPr="00BD197D" w:rsidTr="00EA3319">
        <w:tc>
          <w:tcPr>
            <w:tcW w:w="562" w:type="dxa"/>
          </w:tcPr>
          <w:p w:rsidR="001D3E92" w:rsidRDefault="00EA3319" w:rsidP="00322DD3">
            <w:pPr>
              <w:jc w:val="center"/>
            </w:pPr>
            <w:r>
              <w:rPr>
                <w:rFonts w:hint="cs"/>
                <w:cs/>
              </w:rPr>
              <w:t>1</w:t>
            </w:r>
            <w:r>
              <w:t>9</w:t>
            </w:r>
            <w:r w:rsidR="00DB5505">
              <w:t>)</w:t>
            </w:r>
          </w:p>
        </w:tc>
        <w:tc>
          <w:tcPr>
            <w:tcW w:w="3497" w:type="dxa"/>
          </w:tcPr>
          <w:p w:rsidR="001D3E92" w:rsidRPr="00BD197D" w:rsidRDefault="00DB5505" w:rsidP="00322DD3">
            <w:pPr>
              <w:rPr>
                <w:cs/>
              </w:rPr>
            </w:pPr>
            <w:r>
              <w:rPr>
                <w:cs/>
              </w:rPr>
              <w:t>นำ</w:t>
            </w:r>
            <w:r w:rsidRPr="00DB5505">
              <w:rPr>
                <w:cs/>
              </w:rPr>
              <w:t xml:space="preserve">เสนอความก้าวหน้าของระบบ </w:t>
            </w:r>
            <w:r w:rsidRPr="00DB5505">
              <w:t xml:space="preserve">PCR </w:t>
            </w:r>
            <w:r w:rsidRPr="00DB5505">
              <w:rPr>
                <w:cs/>
              </w:rPr>
              <w:t>ครั้งที่ 1</w:t>
            </w:r>
          </w:p>
        </w:tc>
        <w:tc>
          <w:tcPr>
            <w:tcW w:w="283" w:type="dxa"/>
          </w:tcPr>
          <w:p w:rsidR="001D3E92" w:rsidRPr="00BD197D" w:rsidRDefault="001D3E92" w:rsidP="00322DD3">
            <w:pPr>
              <w:jc w:val="center"/>
              <w:rPr>
                <w:sz w:val="24"/>
                <w:cs/>
              </w:rPr>
            </w:pPr>
          </w:p>
        </w:tc>
        <w:tc>
          <w:tcPr>
            <w:tcW w:w="284" w:type="dxa"/>
          </w:tcPr>
          <w:p w:rsidR="001D3E92" w:rsidRPr="00BD197D" w:rsidRDefault="001D3E92" w:rsidP="00322DD3">
            <w:pPr>
              <w:jc w:val="center"/>
              <w:rPr>
                <w:sz w:val="24"/>
                <w:cs/>
              </w:rPr>
            </w:pPr>
          </w:p>
        </w:tc>
        <w:tc>
          <w:tcPr>
            <w:tcW w:w="283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1D3E92" w:rsidRPr="00BD197D" w:rsidRDefault="00F42EF9" w:rsidP="00322DD3">
            <w:pPr>
              <w:rPr>
                <w:sz w:val="24"/>
              </w:rPr>
            </w:pPr>
            <w:r>
              <w:rPr>
                <w:rFonts w:hint="cs"/>
                <w:noProof/>
                <w:sz w:val="24"/>
              </w:rPr>
              <mc:AlternateContent>
                <mc:Choice Requires="wps">
                  <w:drawing>
                    <wp:anchor distT="0" distB="0" distL="114300" distR="114300" simplePos="0" relativeHeight="251897856" behindDoc="0" locked="0" layoutInCell="1" allowOverlap="1" wp14:anchorId="47DF71CB" wp14:editId="621D4612">
                      <wp:simplePos x="0" y="0"/>
                      <wp:positionH relativeFrom="column">
                        <wp:posOffset>-82989</wp:posOffset>
                      </wp:positionH>
                      <wp:positionV relativeFrom="paragraph">
                        <wp:posOffset>320174</wp:posOffset>
                      </wp:positionV>
                      <wp:extent cx="181356" cy="4504"/>
                      <wp:effectExtent l="38100" t="76200" r="28575" b="90805"/>
                      <wp:wrapNone/>
                      <wp:docPr id="47" name="Straight Arrow Connector 4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181356" cy="4504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635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  <a:headEnd type="triangle"/>
                                <a:tailEnd type="triangle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F443D25" id="Straight Arrow Connector 47" o:spid="_x0000_s1026" type="#_x0000_t32" style="position:absolute;margin-left:-6.55pt;margin-top:25.2pt;width:14.3pt;height:.35pt;flip:y;z-index:25189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" strokecolor="windowText" strokeweight=".5pt">
                      <v:stroke startarrow="block" endarrow="block" joinstyle="miter"/>
                    </v:shape>
                  </w:pict>
                </mc:Fallback>
              </mc:AlternateContent>
            </w:r>
          </w:p>
        </w:tc>
        <w:tc>
          <w:tcPr>
            <w:tcW w:w="283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59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47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</w:tr>
      <w:tr w:rsidR="001D3E92" w:rsidRPr="00BD197D" w:rsidTr="00EA3319">
        <w:tc>
          <w:tcPr>
            <w:tcW w:w="562" w:type="dxa"/>
          </w:tcPr>
          <w:p w:rsidR="001D3E92" w:rsidRDefault="00EA3319" w:rsidP="00322DD3">
            <w:pPr>
              <w:jc w:val="center"/>
            </w:pPr>
            <w:r>
              <w:t>20</w:t>
            </w:r>
            <w:r w:rsidR="007F3F8E">
              <w:t>)</w:t>
            </w:r>
          </w:p>
        </w:tc>
        <w:tc>
          <w:tcPr>
            <w:tcW w:w="3497" w:type="dxa"/>
          </w:tcPr>
          <w:p w:rsidR="001D3E92" w:rsidRPr="00BD197D" w:rsidRDefault="001F1805" w:rsidP="007F3F8E">
            <w:pPr>
              <w:rPr>
                <w:cs/>
              </w:rPr>
            </w:pPr>
            <w:r>
              <w:rPr>
                <w:cs/>
              </w:rPr>
              <w:t>ออกแบบฐานข้อมูลของระบบ</w:t>
            </w:r>
            <w:r>
              <w:t xml:space="preserve"> PCR</w:t>
            </w:r>
          </w:p>
        </w:tc>
        <w:tc>
          <w:tcPr>
            <w:tcW w:w="283" w:type="dxa"/>
          </w:tcPr>
          <w:p w:rsidR="001D3E92" w:rsidRPr="00BD197D" w:rsidRDefault="001D3E92" w:rsidP="00322DD3">
            <w:pPr>
              <w:jc w:val="center"/>
              <w:rPr>
                <w:sz w:val="24"/>
                <w:cs/>
              </w:rPr>
            </w:pPr>
          </w:p>
        </w:tc>
        <w:tc>
          <w:tcPr>
            <w:tcW w:w="284" w:type="dxa"/>
          </w:tcPr>
          <w:p w:rsidR="001D3E92" w:rsidRPr="00BD197D" w:rsidRDefault="001D3E92" w:rsidP="00322DD3">
            <w:pPr>
              <w:jc w:val="center"/>
              <w:rPr>
                <w:sz w:val="24"/>
                <w:cs/>
              </w:rPr>
            </w:pPr>
          </w:p>
        </w:tc>
        <w:tc>
          <w:tcPr>
            <w:tcW w:w="283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1D3E92" w:rsidRPr="00BD197D" w:rsidRDefault="007F3F8E" w:rsidP="00322DD3">
            <w:pPr>
              <w:rPr>
                <w:sz w:val="24"/>
              </w:rPr>
            </w:pPr>
            <w:r>
              <w:rPr>
                <w:rFonts w:hint="cs"/>
                <w:noProof/>
                <w:sz w:val="24"/>
              </w:rPr>
              <mc:AlternateContent>
                <mc:Choice Requires="wps">
                  <w:drawing>
                    <wp:anchor distT="0" distB="0" distL="114300" distR="114300" simplePos="0" relativeHeight="251899904" behindDoc="0" locked="0" layoutInCell="1" allowOverlap="1" wp14:anchorId="18160BC4" wp14:editId="20CE0EE9">
                      <wp:simplePos x="0" y="0"/>
                      <wp:positionH relativeFrom="column">
                        <wp:posOffset>-68031</wp:posOffset>
                      </wp:positionH>
                      <wp:positionV relativeFrom="paragraph">
                        <wp:posOffset>219292</wp:posOffset>
                      </wp:positionV>
                      <wp:extent cx="355904" cy="3217"/>
                      <wp:effectExtent l="38100" t="76200" r="25400" b="92075"/>
                      <wp:wrapNone/>
                      <wp:docPr id="49" name="Straight Arrow Connector 4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355904" cy="3217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635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  <a:headEnd type="triangle"/>
                                <a:tailEnd type="triangle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19ED113" id="Straight Arrow Connector 49" o:spid="_x0000_s1026" type="#_x0000_t32" style="position:absolute;margin-left:-5.35pt;margin-top:17.25pt;width:28pt;height:.25pt;z-index:25189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" strokecolor="windowText" strokeweight=".5pt">
                      <v:stroke startarrow="block" endarrow="block" joinstyle="miter"/>
                    </v:shape>
                  </w:pict>
                </mc:Fallback>
              </mc:AlternateContent>
            </w:r>
          </w:p>
        </w:tc>
        <w:tc>
          <w:tcPr>
            <w:tcW w:w="283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59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47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</w:tr>
      <w:tr w:rsidR="001D3E92" w:rsidRPr="00BD197D" w:rsidTr="00EA3319">
        <w:tc>
          <w:tcPr>
            <w:tcW w:w="562" w:type="dxa"/>
          </w:tcPr>
          <w:p w:rsidR="001D3E92" w:rsidRDefault="00EA3319" w:rsidP="00322DD3">
            <w:pPr>
              <w:jc w:val="center"/>
            </w:pPr>
            <w:r>
              <w:t>21</w:t>
            </w:r>
            <w:r w:rsidR="00176050">
              <w:t>)</w:t>
            </w:r>
          </w:p>
        </w:tc>
        <w:tc>
          <w:tcPr>
            <w:tcW w:w="3497" w:type="dxa"/>
          </w:tcPr>
          <w:p w:rsidR="001D3E92" w:rsidRPr="00BD197D" w:rsidRDefault="00176050" w:rsidP="00322DD3">
            <w:r>
              <w:rPr>
                <w:rFonts w:hint="cs"/>
                <w:cs/>
              </w:rPr>
              <w:t>จำทำ</w:t>
            </w:r>
            <w:r>
              <w:t xml:space="preserve"> database N</w:t>
            </w:r>
            <w:r w:rsidRPr="00176050">
              <w:t>ormalization</w:t>
            </w:r>
          </w:p>
        </w:tc>
        <w:tc>
          <w:tcPr>
            <w:tcW w:w="283" w:type="dxa"/>
          </w:tcPr>
          <w:p w:rsidR="001D3E92" w:rsidRPr="00BD197D" w:rsidRDefault="001D3E92" w:rsidP="00322DD3">
            <w:pPr>
              <w:jc w:val="center"/>
              <w:rPr>
                <w:sz w:val="24"/>
                <w:cs/>
              </w:rPr>
            </w:pPr>
          </w:p>
        </w:tc>
        <w:tc>
          <w:tcPr>
            <w:tcW w:w="284" w:type="dxa"/>
          </w:tcPr>
          <w:p w:rsidR="001D3E92" w:rsidRPr="00BD197D" w:rsidRDefault="001D3E92" w:rsidP="00322DD3">
            <w:pPr>
              <w:jc w:val="center"/>
              <w:rPr>
                <w:sz w:val="24"/>
                <w:cs/>
              </w:rPr>
            </w:pPr>
          </w:p>
        </w:tc>
        <w:tc>
          <w:tcPr>
            <w:tcW w:w="283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1D3E92" w:rsidRPr="00BD197D" w:rsidRDefault="00E11FC6" w:rsidP="00322DD3">
            <w:pPr>
              <w:rPr>
                <w:sz w:val="24"/>
              </w:rPr>
            </w:pPr>
            <w:r>
              <w:rPr>
                <w:rFonts w:hint="cs"/>
                <w:noProof/>
                <w:sz w:val="24"/>
              </w:rPr>
              <mc:AlternateContent>
                <mc:Choice Requires="wps">
                  <w:drawing>
                    <wp:anchor distT="0" distB="0" distL="114300" distR="114300" simplePos="0" relativeHeight="251901952" behindDoc="0" locked="0" layoutInCell="1" allowOverlap="1" wp14:anchorId="1C1EB6AC" wp14:editId="61529689">
                      <wp:simplePos x="0" y="0"/>
                      <wp:positionH relativeFrom="column">
                        <wp:posOffset>-253457</wp:posOffset>
                      </wp:positionH>
                      <wp:positionV relativeFrom="paragraph">
                        <wp:posOffset>183102</wp:posOffset>
                      </wp:positionV>
                      <wp:extent cx="187287" cy="0"/>
                      <wp:effectExtent l="38100" t="76200" r="22860" b="95250"/>
                      <wp:wrapNone/>
                      <wp:docPr id="50" name="Straight Arrow Connector 5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187287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635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  <a:headEnd type="triangle"/>
                                <a:tailEnd type="triangle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99C86C4" id="Straight Arrow Connector 50" o:spid="_x0000_s1026" type="#_x0000_t32" style="position:absolute;margin-left:-19.95pt;margin-top:14.4pt;width:14.75pt;height:0;flip:y;z-index:25190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" strokecolor="windowText" strokeweight=".5pt">
                      <v:stroke startarrow="block" endarrow="block" joinstyle="miter"/>
                    </v:shape>
                  </w:pict>
                </mc:Fallback>
              </mc:AlternateContent>
            </w:r>
          </w:p>
        </w:tc>
        <w:tc>
          <w:tcPr>
            <w:tcW w:w="283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59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47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</w:tr>
      <w:tr w:rsidR="001D3E92" w:rsidRPr="00BD197D" w:rsidTr="00EA3319">
        <w:tc>
          <w:tcPr>
            <w:tcW w:w="562" w:type="dxa"/>
          </w:tcPr>
          <w:p w:rsidR="001D3E92" w:rsidRDefault="00EA3319" w:rsidP="00322DD3">
            <w:pPr>
              <w:jc w:val="center"/>
            </w:pPr>
            <w:r>
              <w:lastRenderedPageBreak/>
              <w:t>22</w:t>
            </w:r>
            <w:r w:rsidR="00F777E9">
              <w:t>)</w:t>
            </w:r>
          </w:p>
        </w:tc>
        <w:tc>
          <w:tcPr>
            <w:tcW w:w="3497" w:type="dxa"/>
          </w:tcPr>
          <w:p w:rsidR="001D3E92" w:rsidRPr="00BD197D" w:rsidRDefault="00F777E9" w:rsidP="00322DD3">
            <w:pPr>
              <w:rPr>
                <w:cs/>
              </w:rPr>
            </w:pPr>
            <w:r w:rsidRPr="00F777E9">
              <w:rPr>
                <w:cs/>
              </w:rPr>
              <w:t>ปรับปรุงการออกแบบหน้าจอระบบ</w:t>
            </w:r>
            <w:r>
              <w:t xml:space="preserve"> PCR</w:t>
            </w:r>
          </w:p>
        </w:tc>
        <w:tc>
          <w:tcPr>
            <w:tcW w:w="283" w:type="dxa"/>
          </w:tcPr>
          <w:p w:rsidR="001D3E92" w:rsidRPr="00BD197D" w:rsidRDefault="001D3E92" w:rsidP="00322DD3">
            <w:pPr>
              <w:jc w:val="center"/>
              <w:rPr>
                <w:sz w:val="24"/>
                <w:cs/>
              </w:rPr>
            </w:pPr>
          </w:p>
        </w:tc>
        <w:tc>
          <w:tcPr>
            <w:tcW w:w="284" w:type="dxa"/>
          </w:tcPr>
          <w:p w:rsidR="001D3E92" w:rsidRPr="00BD197D" w:rsidRDefault="001D3E92" w:rsidP="00322DD3">
            <w:pPr>
              <w:jc w:val="center"/>
              <w:rPr>
                <w:sz w:val="24"/>
                <w:cs/>
              </w:rPr>
            </w:pPr>
          </w:p>
        </w:tc>
        <w:tc>
          <w:tcPr>
            <w:tcW w:w="283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1D3E92" w:rsidRPr="00BD197D" w:rsidRDefault="00FF161B" w:rsidP="00322DD3">
            <w:pPr>
              <w:rPr>
                <w:sz w:val="24"/>
              </w:rPr>
            </w:pPr>
            <w:r>
              <w:rPr>
                <w:rFonts w:hint="cs"/>
                <w:noProof/>
                <w:sz w:val="24"/>
              </w:rPr>
              <mc:AlternateContent>
                <mc:Choice Requires="wps">
                  <w:drawing>
                    <wp:anchor distT="0" distB="0" distL="114300" distR="114300" simplePos="0" relativeHeight="251904000" behindDoc="0" locked="0" layoutInCell="1" allowOverlap="1" wp14:anchorId="3865EC7F" wp14:editId="392E9F1A">
                      <wp:simplePos x="0" y="0"/>
                      <wp:positionH relativeFrom="column">
                        <wp:posOffset>-68464</wp:posOffset>
                      </wp:positionH>
                      <wp:positionV relativeFrom="paragraph">
                        <wp:posOffset>357505</wp:posOffset>
                      </wp:positionV>
                      <wp:extent cx="187287" cy="0"/>
                      <wp:effectExtent l="38100" t="76200" r="22860" b="95250"/>
                      <wp:wrapNone/>
                      <wp:docPr id="51" name="Straight Arrow Connector 5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187287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635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  <a:headEnd type="triangle"/>
                                <a:tailEnd type="triangle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D69F025" id="Straight Arrow Connector 51" o:spid="_x0000_s1026" type="#_x0000_t32" style="position:absolute;margin-left:-5.4pt;margin-top:28.15pt;width:14.75pt;height:0;flip:y;z-index:25190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" strokecolor="windowText" strokeweight=".5pt">
                      <v:stroke startarrow="block" endarrow="block" joinstyle="miter"/>
                    </v:shape>
                  </w:pict>
                </mc:Fallback>
              </mc:AlternateContent>
            </w:r>
          </w:p>
        </w:tc>
        <w:tc>
          <w:tcPr>
            <w:tcW w:w="283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59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47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</w:tr>
      <w:tr w:rsidR="001D3E92" w:rsidRPr="00BD197D" w:rsidTr="00EA3319">
        <w:tc>
          <w:tcPr>
            <w:tcW w:w="562" w:type="dxa"/>
          </w:tcPr>
          <w:p w:rsidR="001D3E92" w:rsidRDefault="000116FE" w:rsidP="00322DD3">
            <w:pPr>
              <w:jc w:val="center"/>
            </w:pPr>
            <w:r>
              <w:t>23)</w:t>
            </w:r>
          </w:p>
        </w:tc>
        <w:tc>
          <w:tcPr>
            <w:tcW w:w="3497" w:type="dxa"/>
          </w:tcPr>
          <w:p w:rsidR="001D3E92" w:rsidRPr="00BD197D" w:rsidRDefault="000116FE" w:rsidP="00322DD3">
            <w:pPr>
              <w:rPr>
                <w:cs/>
              </w:rPr>
            </w:pPr>
            <w:r>
              <w:rPr>
                <w:cs/>
              </w:rPr>
              <w:t>ออกแบบ</w:t>
            </w:r>
            <w:r>
              <w:t>S</w:t>
            </w:r>
            <w:r w:rsidRPr="000116FE">
              <w:t>equence</w:t>
            </w:r>
            <w:r>
              <w:t xml:space="preserve"> </w:t>
            </w:r>
            <w:r w:rsidRPr="00C41515">
              <w:t xml:space="preserve">Diagram </w:t>
            </w:r>
            <w:r w:rsidRPr="00C41515">
              <w:rPr>
                <w:cs/>
              </w:rPr>
              <w:t xml:space="preserve">ของระบบ </w:t>
            </w:r>
            <w:r w:rsidRPr="00C41515">
              <w:t>PCR</w:t>
            </w:r>
            <w:r>
              <w:rPr>
                <w:rFonts w:hint="cs"/>
                <w:sz w:val="24"/>
                <w:cs/>
              </w:rPr>
              <w:t xml:space="preserve"> ครั้งที่ 1</w:t>
            </w:r>
          </w:p>
        </w:tc>
        <w:tc>
          <w:tcPr>
            <w:tcW w:w="283" w:type="dxa"/>
          </w:tcPr>
          <w:p w:rsidR="001D3E92" w:rsidRPr="00BD197D" w:rsidRDefault="001D3E92" w:rsidP="00322DD3">
            <w:pPr>
              <w:jc w:val="center"/>
              <w:rPr>
                <w:sz w:val="24"/>
                <w:cs/>
              </w:rPr>
            </w:pPr>
          </w:p>
        </w:tc>
        <w:tc>
          <w:tcPr>
            <w:tcW w:w="284" w:type="dxa"/>
          </w:tcPr>
          <w:p w:rsidR="001D3E92" w:rsidRPr="00BD197D" w:rsidRDefault="001D3E92" w:rsidP="00322DD3">
            <w:pPr>
              <w:jc w:val="center"/>
              <w:rPr>
                <w:sz w:val="24"/>
                <w:cs/>
              </w:rPr>
            </w:pPr>
          </w:p>
        </w:tc>
        <w:tc>
          <w:tcPr>
            <w:tcW w:w="283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1D3E92" w:rsidRPr="00BD197D" w:rsidRDefault="001F1805" w:rsidP="00322DD3">
            <w:pPr>
              <w:rPr>
                <w:sz w:val="24"/>
              </w:rPr>
            </w:pPr>
            <w:r>
              <w:rPr>
                <w:rFonts w:hint="cs"/>
                <w:noProof/>
                <w:sz w:val="24"/>
              </w:rPr>
              <mc:AlternateContent>
                <mc:Choice Requires="wps">
                  <w:drawing>
                    <wp:anchor distT="0" distB="0" distL="114300" distR="114300" simplePos="0" relativeHeight="251910144" behindDoc="0" locked="0" layoutInCell="1" allowOverlap="1" wp14:anchorId="4C9A6F8D" wp14:editId="5BB65C85">
                      <wp:simplePos x="0" y="0"/>
                      <wp:positionH relativeFrom="column">
                        <wp:posOffset>-75914</wp:posOffset>
                      </wp:positionH>
                      <wp:positionV relativeFrom="paragraph">
                        <wp:posOffset>314459</wp:posOffset>
                      </wp:positionV>
                      <wp:extent cx="187287" cy="0"/>
                      <wp:effectExtent l="38100" t="76200" r="22860" b="95250"/>
                      <wp:wrapNone/>
                      <wp:docPr id="52" name="Straight Arrow Connector 5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187287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635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  <a:headEnd type="triangle"/>
                                <a:tailEnd type="triangle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8ECEDAF" id="Straight Arrow Connector 52" o:spid="_x0000_s1026" type="#_x0000_t32" style="position:absolute;margin-left:-6pt;margin-top:24.75pt;width:14.75pt;height:0;flip:y;z-index:25191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" strokecolor="windowText" strokeweight=".5pt">
                      <v:stroke startarrow="block" endarrow="block" joinstyle="miter"/>
                    </v:shape>
                  </w:pict>
                </mc:Fallback>
              </mc:AlternateContent>
            </w:r>
          </w:p>
        </w:tc>
        <w:tc>
          <w:tcPr>
            <w:tcW w:w="283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59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47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</w:tr>
      <w:tr w:rsidR="001D3E92" w:rsidRPr="00BD197D" w:rsidTr="00EA3319">
        <w:tc>
          <w:tcPr>
            <w:tcW w:w="562" w:type="dxa"/>
          </w:tcPr>
          <w:p w:rsidR="001D3E92" w:rsidRDefault="001F1805" w:rsidP="00322DD3">
            <w:pPr>
              <w:jc w:val="center"/>
            </w:pPr>
            <w:r>
              <w:t>24)</w:t>
            </w:r>
          </w:p>
        </w:tc>
        <w:tc>
          <w:tcPr>
            <w:tcW w:w="3497" w:type="dxa"/>
          </w:tcPr>
          <w:p w:rsidR="001D3E92" w:rsidRPr="00747D79" w:rsidRDefault="001F1805" w:rsidP="00322DD3">
            <w:pPr>
              <w:rPr>
                <w:cs/>
              </w:rPr>
            </w:pPr>
            <w:r>
              <w:rPr>
                <w:cs/>
              </w:rPr>
              <w:t>แก้ไขฐานข้อมูลของระบบ</w:t>
            </w:r>
            <w:r>
              <w:t xml:space="preserve"> PCR</w:t>
            </w:r>
            <w:r w:rsidR="00747D79">
              <w:t xml:space="preserve"> </w:t>
            </w:r>
            <w:r w:rsidR="00747D79">
              <w:rPr>
                <w:rFonts w:hint="cs"/>
                <w:cs/>
              </w:rPr>
              <w:t>ครั้งที่ 1</w:t>
            </w:r>
          </w:p>
        </w:tc>
        <w:tc>
          <w:tcPr>
            <w:tcW w:w="283" w:type="dxa"/>
          </w:tcPr>
          <w:p w:rsidR="001D3E92" w:rsidRPr="00BD197D" w:rsidRDefault="001D3E92" w:rsidP="00322DD3">
            <w:pPr>
              <w:jc w:val="center"/>
              <w:rPr>
                <w:sz w:val="24"/>
                <w:cs/>
              </w:rPr>
            </w:pPr>
          </w:p>
        </w:tc>
        <w:tc>
          <w:tcPr>
            <w:tcW w:w="284" w:type="dxa"/>
          </w:tcPr>
          <w:p w:rsidR="001D3E92" w:rsidRPr="00BD197D" w:rsidRDefault="001D3E92" w:rsidP="00322DD3">
            <w:pPr>
              <w:jc w:val="center"/>
              <w:rPr>
                <w:sz w:val="24"/>
                <w:cs/>
              </w:rPr>
            </w:pPr>
          </w:p>
        </w:tc>
        <w:tc>
          <w:tcPr>
            <w:tcW w:w="283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1D3E92" w:rsidRPr="00BD197D" w:rsidRDefault="00B61D28" w:rsidP="00322DD3">
            <w:pPr>
              <w:rPr>
                <w:sz w:val="24"/>
              </w:rPr>
            </w:pPr>
            <w:r>
              <w:rPr>
                <w:rFonts w:hint="cs"/>
                <w:noProof/>
                <w:sz w:val="24"/>
              </w:rPr>
              <mc:AlternateContent>
                <mc:Choice Requires="wps">
                  <w:drawing>
                    <wp:anchor distT="0" distB="0" distL="114300" distR="114300" simplePos="0" relativeHeight="251912192" behindDoc="0" locked="0" layoutInCell="1" allowOverlap="1" wp14:anchorId="7E085485" wp14:editId="209F7C56">
                      <wp:simplePos x="0" y="0"/>
                      <wp:positionH relativeFrom="column">
                        <wp:posOffset>-69564</wp:posOffset>
                      </wp:positionH>
                      <wp:positionV relativeFrom="paragraph">
                        <wp:posOffset>215238</wp:posOffset>
                      </wp:positionV>
                      <wp:extent cx="187287" cy="0"/>
                      <wp:effectExtent l="38100" t="76200" r="22860" b="95250"/>
                      <wp:wrapNone/>
                      <wp:docPr id="53" name="Straight Arrow Connector 5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187287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635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  <a:headEnd type="triangle"/>
                                <a:tailEnd type="triangle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30EABEC" id="Straight Arrow Connector 53" o:spid="_x0000_s1026" type="#_x0000_t32" style="position:absolute;margin-left:-5.5pt;margin-top:16.95pt;width:14.75pt;height:0;flip:y;z-index:25191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" strokecolor="windowText" strokeweight=".5pt">
                      <v:stroke startarrow="block" endarrow="block" joinstyle="miter"/>
                    </v:shape>
                  </w:pict>
                </mc:Fallback>
              </mc:AlternateContent>
            </w:r>
          </w:p>
        </w:tc>
        <w:tc>
          <w:tcPr>
            <w:tcW w:w="284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59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47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</w:tr>
      <w:tr w:rsidR="001D3E92" w:rsidRPr="00BD197D" w:rsidTr="00EA3319">
        <w:tc>
          <w:tcPr>
            <w:tcW w:w="562" w:type="dxa"/>
          </w:tcPr>
          <w:p w:rsidR="001D3E92" w:rsidRDefault="00B61D28" w:rsidP="00322DD3">
            <w:pPr>
              <w:jc w:val="center"/>
            </w:pPr>
            <w:r>
              <w:rPr>
                <w:rFonts w:hint="cs"/>
                <w:cs/>
              </w:rPr>
              <w:t>25</w:t>
            </w:r>
            <w:r>
              <w:t>)</w:t>
            </w:r>
          </w:p>
        </w:tc>
        <w:tc>
          <w:tcPr>
            <w:tcW w:w="3497" w:type="dxa"/>
          </w:tcPr>
          <w:p w:rsidR="001D3E92" w:rsidRPr="00BD197D" w:rsidRDefault="00747D79" w:rsidP="00322DD3">
            <w:pPr>
              <w:rPr>
                <w:cs/>
              </w:rPr>
            </w:pPr>
            <w:r>
              <w:rPr>
                <w:cs/>
              </w:rPr>
              <w:t>แก้ไขฐานข้อมูลของระบบ</w:t>
            </w:r>
            <w:r>
              <w:t xml:space="preserve"> PCR </w:t>
            </w:r>
            <w:r>
              <w:rPr>
                <w:rFonts w:hint="cs"/>
                <w:cs/>
              </w:rPr>
              <w:t>ครั้งที่ 2</w:t>
            </w:r>
          </w:p>
        </w:tc>
        <w:tc>
          <w:tcPr>
            <w:tcW w:w="283" w:type="dxa"/>
          </w:tcPr>
          <w:p w:rsidR="001D3E92" w:rsidRPr="00BD197D" w:rsidRDefault="001D3E92" w:rsidP="00322DD3">
            <w:pPr>
              <w:jc w:val="center"/>
              <w:rPr>
                <w:sz w:val="24"/>
                <w:cs/>
              </w:rPr>
            </w:pPr>
          </w:p>
        </w:tc>
        <w:tc>
          <w:tcPr>
            <w:tcW w:w="284" w:type="dxa"/>
          </w:tcPr>
          <w:p w:rsidR="001D3E92" w:rsidRPr="00BD197D" w:rsidRDefault="001D3E92" w:rsidP="00322DD3">
            <w:pPr>
              <w:jc w:val="center"/>
              <w:rPr>
                <w:sz w:val="24"/>
                <w:cs/>
              </w:rPr>
            </w:pPr>
          </w:p>
        </w:tc>
        <w:tc>
          <w:tcPr>
            <w:tcW w:w="283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1D3E92" w:rsidRPr="00BD197D" w:rsidRDefault="00747D79" w:rsidP="00322DD3">
            <w:pPr>
              <w:rPr>
                <w:sz w:val="24"/>
              </w:rPr>
            </w:pPr>
            <w:r>
              <w:rPr>
                <w:rFonts w:hint="cs"/>
                <w:noProof/>
                <w:sz w:val="24"/>
              </w:rPr>
              <mc:AlternateContent>
                <mc:Choice Requires="wps">
                  <w:drawing>
                    <wp:anchor distT="0" distB="0" distL="114300" distR="114300" simplePos="0" relativeHeight="251914240" behindDoc="0" locked="0" layoutInCell="1" allowOverlap="1" wp14:anchorId="2171B933" wp14:editId="22DA97B8">
                      <wp:simplePos x="0" y="0"/>
                      <wp:positionH relativeFrom="column">
                        <wp:posOffset>-69528</wp:posOffset>
                      </wp:positionH>
                      <wp:positionV relativeFrom="paragraph">
                        <wp:posOffset>235192</wp:posOffset>
                      </wp:positionV>
                      <wp:extent cx="187287" cy="0"/>
                      <wp:effectExtent l="38100" t="76200" r="22860" b="95250"/>
                      <wp:wrapNone/>
                      <wp:docPr id="54" name="Straight Arrow Connector 5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187287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635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  <a:headEnd type="triangle"/>
                                <a:tailEnd type="triangle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48F82B4" id="Straight Arrow Connector 54" o:spid="_x0000_s1026" type="#_x0000_t32" style="position:absolute;margin-left:-5.45pt;margin-top:18.5pt;width:14.75pt;height:0;flip:y;z-index:25191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" strokecolor="windowText" strokeweight=".5pt">
                      <v:stroke startarrow="block" endarrow="block" joinstyle="miter"/>
                    </v:shape>
                  </w:pict>
                </mc:Fallback>
              </mc:AlternateContent>
            </w:r>
          </w:p>
        </w:tc>
        <w:tc>
          <w:tcPr>
            <w:tcW w:w="284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59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47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</w:tr>
    </w:tbl>
    <w:p w:rsidR="002A083A" w:rsidRDefault="002A083A" w:rsidP="002A083A">
      <w:pPr>
        <w:pStyle w:val="a1"/>
      </w:pPr>
      <w:r>
        <w:rPr>
          <w:cs/>
        </w:rPr>
        <w:t xml:space="preserve">ตารางที่ </w:t>
      </w:r>
      <w:r>
        <w:fldChar w:fldCharType="begin"/>
      </w:r>
      <w:r>
        <w:instrText xml:space="preserve"> STYLEREF 1 \s </w:instrText>
      </w:r>
      <w:r>
        <w:fldChar w:fldCharType="separate"/>
      </w:r>
      <w:r w:rsidR="00CF1698">
        <w:rPr>
          <w:noProof/>
        </w:rPr>
        <w:t>1</w:t>
      </w:r>
      <w:r>
        <w:fldChar w:fldCharType="end"/>
      </w:r>
      <w:r>
        <w:noBreakHyphen/>
      </w:r>
      <w:r>
        <w:fldChar w:fldCharType="begin"/>
      </w:r>
      <w:r>
        <w:instrText xml:space="preserve"> SEQ </w:instrText>
      </w:r>
      <w:r>
        <w:rPr>
          <w:cs/>
        </w:rPr>
        <w:instrText xml:space="preserve">ตารางที่ </w:instrText>
      </w:r>
      <w:r>
        <w:instrText xml:space="preserve">\* ARABIC \s 1 </w:instrText>
      </w:r>
      <w:r>
        <w:fldChar w:fldCharType="separate"/>
      </w:r>
      <w:r w:rsidR="00CF1698">
        <w:rPr>
          <w:noProof/>
        </w:rPr>
        <w:t>4</w:t>
      </w:r>
      <w:r>
        <w:fldChar w:fldCharType="end"/>
      </w:r>
      <w:r>
        <w:rPr>
          <w:rFonts w:hint="cs"/>
          <w:cs/>
        </w:rPr>
        <w:t xml:space="preserve"> </w:t>
      </w:r>
      <w:r w:rsidRPr="00434413">
        <w:rPr>
          <w:cs/>
        </w:rPr>
        <w:t>แผนปฏิบัติงานสหกิจศึกษา</w:t>
      </w:r>
      <w:r w:rsidR="008F3C87">
        <w:t xml:space="preserve"> (3)</w:t>
      </w:r>
    </w:p>
    <w:tbl>
      <w:tblPr>
        <w:tblStyle w:val="TableGrid"/>
        <w:tblW w:w="8534" w:type="dxa"/>
        <w:tblLayout w:type="fixed"/>
        <w:tblLook w:val="04A0" w:firstRow="1" w:lastRow="0" w:firstColumn="1" w:lastColumn="0" w:noHBand="0" w:noVBand="1"/>
      </w:tblPr>
      <w:tblGrid>
        <w:gridCol w:w="562"/>
        <w:gridCol w:w="3497"/>
        <w:gridCol w:w="283"/>
        <w:gridCol w:w="284"/>
        <w:gridCol w:w="283"/>
        <w:gridCol w:w="284"/>
        <w:gridCol w:w="283"/>
        <w:gridCol w:w="284"/>
        <w:gridCol w:w="283"/>
        <w:gridCol w:w="284"/>
        <w:gridCol w:w="283"/>
        <w:gridCol w:w="284"/>
        <w:gridCol w:w="283"/>
        <w:gridCol w:w="284"/>
        <w:gridCol w:w="283"/>
        <w:gridCol w:w="284"/>
        <w:gridCol w:w="259"/>
        <w:gridCol w:w="247"/>
      </w:tblGrid>
      <w:tr w:rsidR="002A083A" w:rsidRPr="00BD197D" w:rsidTr="00322DD3">
        <w:trPr>
          <w:trHeight w:val="638"/>
        </w:trPr>
        <w:tc>
          <w:tcPr>
            <w:tcW w:w="8534" w:type="dxa"/>
            <w:gridSpan w:val="18"/>
          </w:tcPr>
          <w:p w:rsidR="002A083A" w:rsidRDefault="002A083A" w:rsidP="00322DD3">
            <w:pPr>
              <w:jc w:val="center"/>
              <w:rPr>
                <w:b/>
                <w:bCs/>
                <w:sz w:val="24"/>
                <w:cs/>
              </w:rPr>
            </w:pPr>
            <w:r>
              <w:rPr>
                <w:b/>
                <w:bCs/>
                <w:sz w:val="24"/>
                <w:cs/>
              </w:rPr>
              <w:t>แผนปฎิบัติงานสหกิจศึกษา</w:t>
            </w:r>
          </w:p>
        </w:tc>
      </w:tr>
      <w:tr w:rsidR="002A083A" w:rsidRPr="00BD197D" w:rsidTr="00322DD3">
        <w:trPr>
          <w:trHeight w:val="663"/>
        </w:trPr>
        <w:tc>
          <w:tcPr>
            <w:tcW w:w="4059" w:type="dxa"/>
            <w:gridSpan w:val="2"/>
          </w:tcPr>
          <w:p w:rsidR="002A083A" w:rsidRPr="00AF2130" w:rsidRDefault="002A083A" w:rsidP="00322DD3">
            <w:pPr>
              <w:jc w:val="center"/>
              <w:rPr>
                <w:b/>
                <w:bCs/>
                <w:cs/>
              </w:rPr>
            </w:pPr>
            <w:r w:rsidRPr="00AF2130">
              <w:rPr>
                <w:rFonts w:hint="cs"/>
                <w:b/>
                <w:bCs/>
                <w:cs/>
              </w:rPr>
              <w:t>งาน</w:t>
            </w:r>
          </w:p>
        </w:tc>
        <w:tc>
          <w:tcPr>
            <w:tcW w:w="1134" w:type="dxa"/>
            <w:gridSpan w:val="4"/>
          </w:tcPr>
          <w:p w:rsidR="002A083A" w:rsidRPr="00AF2130" w:rsidRDefault="002A083A" w:rsidP="00322DD3">
            <w:pPr>
              <w:jc w:val="center"/>
              <w:rPr>
                <w:b/>
                <w:bCs/>
                <w:sz w:val="24"/>
                <w:cs/>
              </w:rPr>
            </w:pPr>
            <w:r w:rsidRPr="00AF2130">
              <w:rPr>
                <w:rFonts w:hint="cs"/>
                <w:b/>
                <w:bCs/>
                <w:sz w:val="24"/>
                <w:cs/>
              </w:rPr>
              <w:t>ก.ค.</w:t>
            </w:r>
          </w:p>
        </w:tc>
        <w:tc>
          <w:tcPr>
            <w:tcW w:w="1134" w:type="dxa"/>
            <w:gridSpan w:val="4"/>
          </w:tcPr>
          <w:p w:rsidR="002A083A" w:rsidRPr="00AF2130" w:rsidRDefault="002A083A" w:rsidP="00322DD3">
            <w:pPr>
              <w:jc w:val="center"/>
              <w:rPr>
                <w:b/>
                <w:bCs/>
                <w:sz w:val="24"/>
                <w:cs/>
              </w:rPr>
            </w:pPr>
            <w:r w:rsidRPr="00AF2130">
              <w:rPr>
                <w:b/>
                <w:bCs/>
                <w:sz w:val="24"/>
                <w:cs/>
              </w:rPr>
              <w:t>ส.ค.</w:t>
            </w:r>
          </w:p>
        </w:tc>
        <w:tc>
          <w:tcPr>
            <w:tcW w:w="1134" w:type="dxa"/>
            <w:gridSpan w:val="4"/>
          </w:tcPr>
          <w:p w:rsidR="002A083A" w:rsidRPr="00AF2130" w:rsidRDefault="002A083A" w:rsidP="00322DD3">
            <w:pPr>
              <w:jc w:val="center"/>
              <w:rPr>
                <w:b/>
                <w:bCs/>
                <w:sz w:val="24"/>
                <w:cs/>
              </w:rPr>
            </w:pPr>
            <w:r w:rsidRPr="00AF2130">
              <w:rPr>
                <w:b/>
                <w:bCs/>
                <w:sz w:val="24"/>
                <w:cs/>
              </w:rPr>
              <w:t>ก.ย.</w:t>
            </w:r>
          </w:p>
        </w:tc>
        <w:tc>
          <w:tcPr>
            <w:tcW w:w="1073" w:type="dxa"/>
            <w:gridSpan w:val="4"/>
          </w:tcPr>
          <w:p w:rsidR="002A083A" w:rsidRPr="00AF2130" w:rsidRDefault="002A083A" w:rsidP="00322DD3">
            <w:pPr>
              <w:jc w:val="center"/>
              <w:rPr>
                <w:b/>
                <w:bCs/>
                <w:sz w:val="24"/>
                <w:cs/>
              </w:rPr>
            </w:pPr>
            <w:r w:rsidRPr="00AF2130">
              <w:rPr>
                <w:b/>
                <w:bCs/>
                <w:sz w:val="24"/>
                <w:cs/>
              </w:rPr>
              <w:t>ต.ค.</w:t>
            </w:r>
          </w:p>
        </w:tc>
      </w:tr>
      <w:tr w:rsidR="002A083A" w:rsidRPr="00BD197D" w:rsidTr="00322DD3">
        <w:tc>
          <w:tcPr>
            <w:tcW w:w="562" w:type="dxa"/>
          </w:tcPr>
          <w:p w:rsidR="002A083A" w:rsidRDefault="000D692E" w:rsidP="00322DD3">
            <w:pPr>
              <w:jc w:val="center"/>
            </w:pPr>
            <w:r>
              <w:rPr>
                <w:rFonts w:hint="cs"/>
                <w:cs/>
              </w:rPr>
              <w:t>26</w:t>
            </w:r>
            <w:r w:rsidR="002A083A">
              <w:t>)</w:t>
            </w:r>
          </w:p>
        </w:tc>
        <w:tc>
          <w:tcPr>
            <w:tcW w:w="3497" w:type="dxa"/>
          </w:tcPr>
          <w:p w:rsidR="002A083A" w:rsidRPr="00BD197D" w:rsidRDefault="008112A4" w:rsidP="00322DD3">
            <w:r>
              <w:t xml:space="preserve">Comfirm </w:t>
            </w:r>
            <w:r w:rsidRPr="00F777E9">
              <w:rPr>
                <w:cs/>
              </w:rPr>
              <w:t>การออกแบบหน้าจอระบบ</w:t>
            </w:r>
            <w:r>
              <w:t xml:space="preserve"> PCR</w:t>
            </w:r>
          </w:p>
        </w:tc>
        <w:tc>
          <w:tcPr>
            <w:tcW w:w="283" w:type="dxa"/>
          </w:tcPr>
          <w:p w:rsidR="002A083A" w:rsidRPr="00BD197D" w:rsidRDefault="002A083A" w:rsidP="00322DD3">
            <w:pPr>
              <w:jc w:val="center"/>
              <w:rPr>
                <w:sz w:val="24"/>
                <w:cs/>
              </w:rPr>
            </w:pPr>
          </w:p>
        </w:tc>
        <w:tc>
          <w:tcPr>
            <w:tcW w:w="284" w:type="dxa"/>
          </w:tcPr>
          <w:p w:rsidR="002A083A" w:rsidRPr="00BD197D" w:rsidRDefault="002A083A" w:rsidP="00322DD3">
            <w:pPr>
              <w:jc w:val="center"/>
              <w:rPr>
                <w:sz w:val="24"/>
                <w:cs/>
              </w:rPr>
            </w:pPr>
          </w:p>
        </w:tc>
        <w:tc>
          <w:tcPr>
            <w:tcW w:w="283" w:type="dxa"/>
          </w:tcPr>
          <w:p w:rsidR="002A083A" w:rsidRPr="00BD197D" w:rsidRDefault="002A083A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2A083A" w:rsidRPr="00BD197D" w:rsidRDefault="002A083A" w:rsidP="00322DD3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2A083A" w:rsidRPr="00BD197D" w:rsidRDefault="002A083A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2A083A" w:rsidRPr="00962FDE" w:rsidRDefault="002A083A" w:rsidP="00322DD3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2A083A" w:rsidRPr="00BD197D" w:rsidRDefault="002A083A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2A083A" w:rsidRPr="00BD197D" w:rsidRDefault="002A083A" w:rsidP="00322DD3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2A083A" w:rsidRPr="00BD197D" w:rsidRDefault="002A083A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2A083A" w:rsidRPr="00BD197D" w:rsidRDefault="00624D66" w:rsidP="00322DD3">
            <w:pPr>
              <w:rPr>
                <w:sz w:val="24"/>
              </w:rPr>
            </w:pPr>
            <w:r>
              <w:rPr>
                <w:rFonts w:hint="cs"/>
                <w:noProof/>
                <w:sz w:val="24"/>
              </w:rPr>
              <mc:AlternateContent>
                <mc:Choice Requires="wps">
                  <w:drawing>
                    <wp:anchor distT="0" distB="0" distL="114300" distR="114300" simplePos="0" relativeHeight="251923456" behindDoc="0" locked="0" layoutInCell="1" allowOverlap="1" wp14:anchorId="36FB3E8B" wp14:editId="5F9B2606">
                      <wp:simplePos x="0" y="0"/>
                      <wp:positionH relativeFrom="column">
                        <wp:posOffset>-58148</wp:posOffset>
                      </wp:positionH>
                      <wp:positionV relativeFrom="paragraph">
                        <wp:posOffset>454660</wp:posOffset>
                      </wp:positionV>
                      <wp:extent cx="180975" cy="4445"/>
                      <wp:effectExtent l="38100" t="76200" r="28575" b="90805"/>
                      <wp:wrapNone/>
                      <wp:docPr id="67" name="Straight Arrow Connector 6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180975" cy="444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635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  <a:headEnd type="triangle"/>
                                <a:tailEnd type="triangle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01C4540" id="Straight Arrow Connector 67" o:spid="_x0000_s1026" type="#_x0000_t32" style="position:absolute;margin-left:-4.6pt;margin-top:35.8pt;width:14.25pt;height:.35pt;flip:y;z-index:25192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" strokecolor="windowText" strokeweight=".5pt">
                      <v:stroke startarrow="block" endarrow="block" joinstyle="miter"/>
                    </v:shape>
                  </w:pict>
                </mc:Fallback>
              </mc:AlternateContent>
            </w:r>
          </w:p>
        </w:tc>
        <w:tc>
          <w:tcPr>
            <w:tcW w:w="283" w:type="dxa"/>
          </w:tcPr>
          <w:p w:rsidR="002A083A" w:rsidRPr="00BD197D" w:rsidRDefault="002A083A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2A083A" w:rsidRPr="00BD197D" w:rsidRDefault="002A083A" w:rsidP="00322DD3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2A083A" w:rsidRPr="00BD197D" w:rsidRDefault="002A083A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2A083A" w:rsidRPr="00BD197D" w:rsidRDefault="002A083A" w:rsidP="00322DD3">
            <w:pPr>
              <w:rPr>
                <w:sz w:val="24"/>
              </w:rPr>
            </w:pPr>
          </w:p>
        </w:tc>
        <w:tc>
          <w:tcPr>
            <w:tcW w:w="259" w:type="dxa"/>
          </w:tcPr>
          <w:p w:rsidR="002A083A" w:rsidRPr="00BD197D" w:rsidRDefault="002A083A" w:rsidP="00322DD3">
            <w:pPr>
              <w:rPr>
                <w:sz w:val="24"/>
              </w:rPr>
            </w:pPr>
          </w:p>
        </w:tc>
        <w:tc>
          <w:tcPr>
            <w:tcW w:w="247" w:type="dxa"/>
          </w:tcPr>
          <w:p w:rsidR="002A083A" w:rsidRPr="00BD197D" w:rsidRDefault="002A083A" w:rsidP="00322DD3">
            <w:pPr>
              <w:rPr>
                <w:sz w:val="24"/>
              </w:rPr>
            </w:pPr>
          </w:p>
        </w:tc>
      </w:tr>
      <w:tr w:rsidR="002A083A" w:rsidRPr="00BD197D" w:rsidTr="00322DD3">
        <w:tc>
          <w:tcPr>
            <w:tcW w:w="562" w:type="dxa"/>
          </w:tcPr>
          <w:p w:rsidR="002A083A" w:rsidRPr="00BD197D" w:rsidRDefault="005E3006" w:rsidP="00322DD3">
            <w:pPr>
              <w:jc w:val="center"/>
            </w:pPr>
            <w:r>
              <w:t>27</w:t>
            </w:r>
            <w:r w:rsidR="002A083A">
              <w:t>)</w:t>
            </w:r>
          </w:p>
        </w:tc>
        <w:tc>
          <w:tcPr>
            <w:tcW w:w="3497" w:type="dxa"/>
          </w:tcPr>
          <w:p w:rsidR="002A083A" w:rsidRPr="00BD197D" w:rsidRDefault="005E3006" w:rsidP="00322DD3">
            <w:pPr>
              <w:rPr>
                <w:sz w:val="24"/>
                <w:cs/>
              </w:rPr>
            </w:pPr>
            <w:r>
              <w:t xml:space="preserve">Coding </w:t>
            </w:r>
            <w:r>
              <w:rPr>
                <w:rFonts w:hint="cs"/>
                <w:cs/>
              </w:rPr>
              <w:t xml:space="preserve">หน้าจอ </w:t>
            </w:r>
            <w:r>
              <w:t xml:space="preserve">User interface </w:t>
            </w:r>
            <w:r>
              <w:rPr>
                <w:rFonts w:hint="cs"/>
                <w:cs/>
              </w:rPr>
              <w:t xml:space="preserve">ระบบ </w:t>
            </w:r>
            <w:r>
              <w:t>PCR</w:t>
            </w:r>
          </w:p>
        </w:tc>
        <w:tc>
          <w:tcPr>
            <w:tcW w:w="283" w:type="dxa"/>
          </w:tcPr>
          <w:p w:rsidR="002A083A" w:rsidRPr="00BD197D" w:rsidRDefault="002A083A" w:rsidP="00322DD3">
            <w:pPr>
              <w:jc w:val="center"/>
              <w:rPr>
                <w:sz w:val="24"/>
                <w:cs/>
              </w:rPr>
            </w:pPr>
          </w:p>
        </w:tc>
        <w:tc>
          <w:tcPr>
            <w:tcW w:w="284" w:type="dxa"/>
          </w:tcPr>
          <w:p w:rsidR="002A083A" w:rsidRPr="00BD197D" w:rsidRDefault="002A083A" w:rsidP="00322DD3">
            <w:pPr>
              <w:jc w:val="center"/>
              <w:rPr>
                <w:sz w:val="24"/>
              </w:rPr>
            </w:pPr>
          </w:p>
        </w:tc>
        <w:tc>
          <w:tcPr>
            <w:tcW w:w="283" w:type="dxa"/>
          </w:tcPr>
          <w:p w:rsidR="002A083A" w:rsidRPr="00BD197D" w:rsidRDefault="002A083A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2A083A" w:rsidRPr="00BD197D" w:rsidRDefault="002A083A" w:rsidP="00322DD3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2A083A" w:rsidRPr="00BD197D" w:rsidRDefault="002A083A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2A083A" w:rsidRPr="00BD197D" w:rsidRDefault="002A083A" w:rsidP="00322DD3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2A083A" w:rsidRPr="00BD197D" w:rsidRDefault="002A083A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2A083A" w:rsidRPr="00BD197D" w:rsidRDefault="002A083A" w:rsidP="00322DD3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2A083A" w:rsidRPr="00BD197D" w:rsidRDefault="002A083A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2A083A" w:rsidRPr="00BD197D" w:rsidRDefault="002A083A" w:rsidP="00322DD3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2A083A" w:rsidRPr="00BD197D" w:rsidRDefault="00322DD3" w:rsidP="00322DD3">
            <w:pPr>
              <w:rPr>
                <w:sz w:val="24"/>
              </w:rPr>
            </w:pPr>
            <w:r>
              <w:rPr>
                <w:rFonts w:hint="cs"/>
                <w:noProof/>
                <w:sz w:val="24"/>
              </w:rPr>
              <mc:AlternateContent>
                <mc:Choice Requires="wps">
                  <w:drawing>
                    <wp:anchor distT="0" distB="0" distL="114300" distR="114300" simplePos="0" relativeHeight="251922432" behindDoc="0" locked="0" layoutInCell="1" allowOverlap="1" wp14:anchorId="5E0E919D" wp14:editId="6FF52147">
                      <wp:simplePos x="0" y="0"/>
                      <wp:positionH relativeFrom="column">
                        <wp:posOffset>-65405</wp:posOffset>
                      </wp:positionH>
                      <wp:positionV relativeFrom="paragraph">
                        <wp:posOffset>447040</wp:posOffset>
                      </wp:positionV>
                      <wp:extent cx="360000" cy="4445"/>
                      <wp:effectExtent l="38100" t="76200" r="21590" b="90805"/>
                      <wp:wrapNone/>
                      <wp:docPr id="68" name="Straight Arrow Connector 6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360000" cy="444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635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  <a:headEnd type="triangle"/>
                                <a:tailEnd type="triangle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6BE4C3F" id="Straight Arrow Connector 68" o:spid="_x0000_s1026" type="#_x0000_t32" style="position:absolute;margin-left:-5.15pt;margin-top:35.2pt;width:28.35pt;height:.35pt;flip:y;z-index:25192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" strokecolor="windowText" strokeweight=".5pt">
                      <v:stroke startarrow="block" endarrow="block" joinstyle="miter"/>
                    </v:shape>
                  </w:pict>
                </mc:Fallback>
              </mc:AlternateContent>
            </w:r>
          </w:p>
        </w:tc>
        <w:tc>
          <w:tcPr>
            <w:tcW w:w="284" w:type="dxa"/>
          </w:tcPr>
          <w:p w:rsidR="002A083A" w:rsidRPr="00BD197D" w:rsidRDefault="002A083A" w:rsidP="00322DD3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2A083A" w:rsidRPr="00BD197D" w:rsidRDefault="002A083A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2A083A" w:rsidRPr="00BD197D" w:rsidRDefault="002A083A" w:rsidP="00322DD3">
            <w:pPr>
              <w:rPr>
                <w:sz w:val="24"/>
              </w:rPr>
            </w:pPr>
          </w:p>
        </w:tc>
        <w:tc>
          <w:tcPr>
            <w:tcW w:w="259" w:type="dxa"/>
          </w:tcPr>
          <w:p w:rsidR="002A083A" w:rsidRPr="00BD197D" w:rsidRDefault="002A083A" w:rsidP="00322DD3">
            <w:pPr>
              <w:rPr>
                <w:sz w:val="24"/>
              </w:rPr>
            </w:pPr>
          </w:p>
        </w:tc>
        <w:tc>
          <w:tcPr>
            <w:tcW w:w="247" w:type="dxa"/>
          </w:tcPr>
          <w:p w:rsidR="002A083A" w:rsidRPr="00BD197D" w:rsidRDefault="002A083A" w:rsidP="00322DD3">
            <w:pPr>
              <w:rPr>
                <w:sz w:val="24"/>
              </w:rPr>
            </w:pPr>
          </w:p>
        </w:tc>
      </w:tr>
      <w:tr w:rsidR="002A083A" w:rsidRPr="00BD197D" w:rsidTr="00322DD3">
        <w:tc>
          <w:tcPr>
            <w:tcW w:w="562" w:type="dxa"/>
          </w:tcPr>
          <w:p w:rsidR="002A083A" w:rsidRPr="00BD197D" w:rsidRDefault="00624D66" w:rsidP="00322DD3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28</w:t>
            </w:r>
            <w:r w:rsidR="002A083A">
              <w:t>)</w:t>
            </w:r>
          </w:p>
        </w:tc>
        <w:tc>
          <w:tcPr>
            <w:tcW w:w="3497" w:type="dxa"/>
          </w:tcPr>
          <w:p w:rsidR="002A083A" w:rsidRPr="00BD197D" w:rsidRDefault="00624D66" w:rsidP="00322DD3">
            <w:pPr>
              <w:rPr>
                <w:sz w:val="24"/>
              </w:rPr>
            </w:pPr>
            <w:r>
              <w:t xml:space="preserve">Coding </w:t>
            </w:r>
            <w:r>
              <w:rPr>
                <w:rFonts w:hint="cs"/>
                <w:cs/>
              </w:rPr>
              <w:t xml:space="preserve">การจัดการ </w:t>
            </w:r>
            <w:r>
              <w:t xml:space="preserve">Annual plan </w:t>
            </w:r>
          </w:p>
        </w:tc>
        <w:tc>
          <w:tcPr>
            <w:tcW w:w="283" w:type="dxa"/>
          </w:tcPr>
          <w:p w:rsidR="002A083A" w:rsidRPr="00BD197D" w:rsidRDefault="002A083A" w:rsidP="00322DD3">
            <w:pPr>
              <w:jc w:val="center"/>
              <w:rPr>
                <w:sz w:val="24"/>
                <w:cs/>
              </w:rPr>
            </w:pPr>
          </w:p>
        </w:tc>
        <w:tc>
          <w:tcPr>
            <w:tcW w:w="284" w:type="dxa"/>
          </w:tcPr>
          <w:p w:rsidR="002A083A" w:rsidRPr="00BD197D" w:rsidRDefault="002A083A" w:rsidP="00322DD3">
            <w:pPr>
              <w:jc w:val="center"/>
              <w:rPr>
                <w:sz w:val="24"/>
              </w:rPr>
            </w:pPr>
          </w:p>
        </w:tc>
        <w:tc>
          <w:tcPr>
            <w:tcW w:w="283" w:type="dxa"/>
          </w:tcPr>
          <w:p w:rsidR="002A083A" w:rsidRPr="00BD197D" w:rsidRDefault="002A083A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2A083A" w:rsidRPr="00BD197D" w:rsidRDefault="002A083A" w:rsidP="00322DD3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2A083A" w:rsidRPr="00BD197D" w:rsidRDefault="002A083A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2A083A" w:rsidRPr="00BD197D" w:rsidRDefault="002A083A" w:rsidP="00322DD3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2A083A" w:rsidRPr="00BD197D" w:rsidRDefault="002A083A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2A083A" w:rsidRPr="00BD197D" w:rsidRDefault="002A083A" w:rsidP="00322DD3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2A083A" w:rsidRPr="00BD197D" w:rsidRDefault="002A083A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2A083A" w:rsidRPr="00BD197D" w:rsidRDefault="002A083A" w:rsidP="00322DD3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2A083A" w:rsidRPr="00BD197D" w:rsidRDefault="002A083A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2A083A" w:rsidRPr="00BD197D" w:rsidRDefault="00322DD3" w:rsidP="00322DD3">
            <w:pPr>
              <w:rPr>
                <w:sz w:val="24"/>
              </w:rPr>
            </w:pPr>
            <w:r>
              <w:rPr>
                <w:rFonts w:hint="cs"/>
                <w:noProof/>
                <w:sz w:val="24"/>
              </w:rPr>
              <mc:AlternateContent>
                <mc:Choice Requires="wps">
                  <w:drawing>
                    <wp:anchor distT="0" distB="0" distL="114300" distR="114300" simplePos="0" relativeHeight="251916288" behindDoc="0" locked="0" layoutInCell="1" allowOverlap="1" wp14:anchorId="2A0A9A8E" wp14:editId="73D7F381">
                      <wp:simplePos x="0" y="0"/>
                      <wp:positionH relativeFrom="column">
                        <wp:posOffset>94343</wp:posOffset>
                      </wp:positionH>
                      <wp:positionV relativeFrom="paragraph">
                        <wp:posOffset>197485</wp:posOffset>
                      </wp:positionV>
                      <wp:extent cx="180975" cy="4445"/>
                      <wp:effectExtent l="38100" t="76200" r="28575" b="90805"/>
                      <wp:wrapNone/>
                      <wp:docPr id="69" name="Straight Arrow Connector 6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180975" cy="444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635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  <a:headEnd type="triangle"/>
                                <a:tailEnd type="triangle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1CA6547" id="Straight Arrow Connector 69" o:spid="_x0000_s1026" type="#_x0000_t32" style="position:absolute;margin-left:7.45pt;margin-top:15.55pt;width:14.25pt;height:.35pt;flip:y;z-index:25191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" strokecolor="windowText" strokeweight=".5pt">
                      <v:stroke startarrow="block" endarrow="block" joinstyle="miter"/>
                    </v:shape>
                  </w:pict>
                </mc:Fallback>
              </mc:AlternateContent>
            </w:r>
          </w:p>
        </w:tc>
        <w:tc>
          <w:tcPr>
            <w:tcW w:w="283" w:type="dxa"/>
          </w:tcPr>
          <w:p w:rsidR="002A083A" w:rsidRPr="00BD197D" w:rsidRDefault="002A083A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2A083A" w:rsidRPr="00BD197D" w:rsidRDefault="002A083A" w:rsidP="00322DD3">
            <w:pPr>
              <w:rPr>
                <w:sz w:val="24"/>
              </w:rPr>
            </w:pPr>
          </w:p>
        </w:tc>
        <w:tc>
          <w:tcPr>
            <w:tcW w:w="259" w:type="dxa"/>
          </w:tcPr>
          <w:p w:rsidR="002A083A" w:rsidRPr="00BD197D" w:rsidRDefault="002A083A" w:rsidP="00322DD3">
            <w:pPr>
              <w:rPr>
                <w:sz w:val="24"/>
              </w:rPr>
            </w:pPr>
          </w:p>
        </w:tc>
        <w:tc>
          <w:tcPr>
            <w:tcW w:w="247" w:type="dxa"/>
          </w:tcPr>
          <w:p w:rsidR="002A083A" w:rsidRPr="00BD197D" w:rsidRDefault="002A083A" w:rsidP="00322DD3">
            <w:pPr>
              <w:rPr>
                <w:sz w:val="24"/>
              </w:rPr>
            </w:pPr>
          </w:p>
        </w:tc>
      </w:tr>
      <w:tr w:rsidR="002A083A" w:rsidRPr="00BD197D" w:rsidTr="00322DD3">
        <w:tc>
          <w:tcPr>
            <w:tcW w:w="562" w:type="dxa"/>
          </w:tcPr>
          <w:p w:rsidR="002A083A" w:rsidRPr="00BD197D" w:rsidRDefault="00624D66" w:rsidP="00322DD3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29</w:t>
            </w:r>
            <w:r w:rsidR="002A083A">
              <w:t>)</w:t>
            </w:r>
          </w:p>
        </w:tc>
        <w:tc>
          <w:tcPr>
            <w:tcW w:w="3497" w:type="dxa"/>
          </w:tcPr>
          <w:p w:rsidR="002A083A" w:rsidRPr="00BD197D" w:rsidRDefault="00624D66" w:rsidP="00624D66">
            <w:pPr>
              <w:rPr>
                <w:sz w:val="24"/>
              </w:rPr>
            </w:pPr>
            <w:r>
              <w:t xml:space="preserve">Coding </w:t>
            </w:r>
            <w:r>
              <w:rPr>
                <w:rFonts w:hint="cs"/>
                <w:cs/>
              </w:rPr>
              <w:t xml:space="preserve">ในส่วนการจัดดูรายละเอียดแบบฟอร์ม </w:t>
            </w:r>
            <w:r>
              <w:t>PCR</w:t>
            </w:r>
          </w:p>
        </w:tc>
        <w:tc>
          <w:tcPr>
            <w:tcW w:w="283" w:type="dxa"/>
          </w:tcPr>
          <w:p w:rsidR="002A083A" w:rsidRPr="00BD197D" w:rsidRDefault="002A083A" w:rsidP="00322DD3">
            <w:pPr>
              <w:jc w:val="center"/>
              <w:rPr>
                <w:sz w:val="24"/>
                <w:cs/>
              </w:rPr>
            </w:pPr>
          </w:p>
        </w:tc>
        <w:tc>
          <w:tcPr>
            <w:tcW w:w="284" w:type="dxa"/>
          </w:tcPr>
          <w:p w:rsidR="002A083A" w:rsidRPr="00BD197D" w:rsidRDefault="002A083A" w:rsidP="00322DD3">
            <w:pPr>
              <w:jc w:val="center"/>
              <w:rPr>
                <w:sz w:val="24"/>
                <w:cs/>
              </w:rPr>
            </w:pPr>
          </w:p>
        </w:tc>
        <w:tc>
          <w:tcPr>
            <w:tcW w:w="283" w:type="dxa"/>
          </w:tcPr>
          <w:p w:rsidR="002A083A" w:rsidRPr="00BD197D" w:rsidRDefault="002A083A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2A083A" w:rsidRPr="00BD197D" w:rsidRDefault="002A083A" w:rsidP="00322DD3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2A083A" w:rsidRPr="00BD197D" w:rsidRDefault="002A083A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2A083A" w:rsidRPr="00BD197D" w:rsidRDefault="002A083A" w:rsidP="00322DD3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2A083A" w:rsidRPr="00BD197D" w:rsidRDefault="002A083A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2A083A" w:rsidRPr="00BD197D" w:rsidRDefault="002A083A" w:rsidP="00322DD3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2A083A" w:rsidRPr="00BD197D" w:rsidRDefault="002A083A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2A083A" w:rsidRPr="00BD197D" w:rsidRDefault="002A083A" w:rsidP="00322DD3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2A083A" w:rsidRPr="00BD197D" w:rsidRDefault="002A083A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2A083A" w:rsidRPr="00BD197D" w:rsidRDefault="002A083A" w:rsidP="00322DD3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2A083A" w:rsidRPr="00BD197D" w:rsidRDefault="00624D66" w:rsidP="00322DD3">
            <w:pPr>
              <w:rPr>
                <w:sz w:val="24"/>
              </w:rPr>
            </w:pPr>
            <w:r>
              <w:rPr>
                <w:rFonts w:hint="cs"/>
                <w:noProof/>
                <w:sz w:val="24"/>
              </w:rPr>
              <mc:AlternateContent>
                <mc:Choice Requires="wps">
                  <w:drawing>
                    <wp:anchor distT="0" distB="0" distL="114300" distR="114300" simplePos="0" relativeHeight="251917312" behindDoc="0" locked="0" layoutInCell="1" allowOverlap="1" wp14:anchorId="3EA5855D" wp14:editId="6EFA1108">
                      <wp:simplePos x="0" y="0"/>
                      <wp:positionH relativeFrom="column">
                        <wp:posOffset>109855</wp:posOffset>
                      </wp:positionH>
                      <wp:positionV relativeFrom="paragraph">
                        <wp:posOffset>328930</wp:posOffset>
                      </wp:positionV>
                      <wp:extent cx="180975" cy="4445"/>
                      <wp:effectExtent l="38100" t="76200" r="28575" b="90805"/>
                      <wp:wrapNone/>
                      <wp:docPr id="70" name="Straight Arrow Connector 7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180975" cy="444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635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  <a:headEnd type="triangle"/>
                                <a:tailEnd type="triangle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83D43F7" id="Straight Arrow Connector 70" o:spid="_x0000_s1026" type="#_x0000_t32" style="position:absolute;margin-left:8.65pt;margin-top:25.9pt;width:14.25pt;height:.35pt;flip:y;z-index:25191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" strokecolor="windowText" strokeweight=".5pt">
                      <v:stroke startarrow="block" endarrow="block" joinstyle="miter"/>
                    </v:shape>
                  </w:pict>
                </mc:Fallback>
              </mc:AlternateContent>
            </w:r>
          </w:p>
        </w:tc>
        <w:tc>
          <w:tcPr>
            <w:tcW w:w="284" w:type="dxa"/>
          </w:tcPr>
          <w:p w:rsidR="002A083A" w:rsidRPr="00BD197D" w:rsidRDefault="002A083A" w:rsidP="00322DD3">
            <w:pPr>
              <w:rPr>
                <w:sz w:val="24"/>
              </w:rPr>
            </w:pPr>
          </w:p>
        </w:tc>
        <w:tc>
          <w:tcPr>
            <w:tcW w:w="259" w:type="dxa"/>
          </w:tcPr>
          <w:p w:rsidR="002A083A" w:rsidRPr="00BD197D" w:rsidRDefault="002A083A" w:rsidP="00322DD3">
            <w:pPr>
              <w:rPr>
                <w:sz w:val="24"/>
              </w:rPr>
            </w:pPr>
          </w:p>
        </w:tc>
        <w:tc>
          <w:tcPr>
            <w:tcW w:w="247" w:type="dxa"/>
          </w:tcPr>
          <w:p w:rsidR="002A083A" w:rsidRPr="00BD197D" w:rsidRDefault="002A083A" w:rsidP="00322DD3">
            <w:pPr>
              <w:rPr>
                <w:sz w:val="24"/>
              </w:rPr>
            </w:pPr>
          </w:p>
        </w:tc>
      </w:tr>
      <w:tr w:rsidR="002A083A" w:rsidRPr="00BD197D" w:rsidTr="00322DD3">
        <w:tc>
          <w:tcPr>
            <w:tcW w:w="562" w:type="dxa"/>
          </w:tcPr>
          <w:p w:rsidR="002A083A" w:rsidRDefault="00624D66" w:rsidP="00322DD3">
            <w:pPr>
              <w:jc w:val="center"/>
            </w:pPr>
            <w:r>
              <w:rPr>
                <w:rFonts w:hint="cs"/>
                <w:cs/>
              </w:rPr>
              <w:t>30</w:t>
            </w:r>
            <w:r w:rsidR="002A083A">
              <w:t>)</w:t>
            </w:r>
          </w:p>
        </w:tc>
        <w:tc>
          <w:tcPr>
            <w:tcW w:w="3497" w:type="dxa"/>
          </w:tcPr>
          <w:p w:rsidR="002A083A" w:rsidRPr="00BD197D" w:rsidRDefault="00624D66" w:rsidP="00624D66">
            <w:pPr>
              <w:rPr>
                <w:cs/>
              </w:rPr>
            </w:pPr>
            <w:r>
              <w:t xml:space="preserve">Coding </w:t>
            </w:r>
            <w:r>
              <w:rPr>
                <w:rFonts w:hint="cs"/>
                <w:cs/>
              </w:rPr>
              <w:t xml:space="preserve">ในส่วนการยกเลิกแบบฟอร์ม </w:t>
            </w:r>
            <w:r>
              <w:t>PCR</w:t>
            </w:r>
          </w:p>
        </w:tc>
        <w:tc>
          <w:tcPr>
            <w:tcW w:w="283" w:type="dxa"/>
          </w:tcPr>
          <w:p w:rsidR="002A083A" w:rsidRPr="00BD197D" w:rsidRDefault="002A083A" w:rsidP="00322DD3">
            <w:pPr>
              <w:jc w:val="center"/>
              <w:rPr>
                <w:sz w:val="24"/>
                <w:cs/>
              </w:rPr>
            </w:pPr>
          </w:p>
        </w:tc>
        <w:tc>
          <w:tcPr>
            <w:tcW w:w="284" w:type="dxa"/>
          </w:tcPr>
          <w:p w:rsidR="002A083A" w:rsidRPr="00BD197D" w:rsidRDefault="002A083A" w:rsidP="00322DD3">
            <w:pPr>
              <w:jc w:val="center"/>
              <w:rPr>
                <w:sz w:val="24"/>
                <w:cs/>
              </w:rPr>
            </w:pPr>
          </w:p>
        </w:tc>
        <w:tc>
          <w:tcPr>
            <w:tcW w:w="283" w:type="dxa"/>
          </w:tcPr>
          <w:p w:rsidR="002A083A" w:rsidRPr="00BD197D" w:rsidRDefault="002A083A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2A083A" w:rsidRPr="00BD197D" w:rsidRDefault="002A083A" w:rsidP="00322DD3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2A083A" w:rsidRPr="00BD197D" w:rsidRDefault="002A083A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2A083A" w:rsidRPr="00BD197D" w:rsidRDefault="002A083A" w:rsidP="00322DD3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2A083A" w:rsidRPr="00BD197D" w:rsidRDefault="002A083A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2A083A" w:rsidRPr="00BD197D" w:rsidRDefault="002A083A" w:rsidP="00322DD3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2A083A" w:rsidRPr="00BD197D" w:rsidRDefault="002A083A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2A083A" w:rsidRPr="00BD197D" w:rsidRDefault="002A083A" w:rsidP="00322DD3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2A083A" w:rsidRPr="00BD197D" w:rsidRDefault="002A083A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2A083A" w:rsidRPr="00BD197D" w:rsidRDefault="002A083A" w:rsidP="00322DD3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2A083A" w:rsidRPr="00BD197D" w:rsidRDefault="002A083A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2A083A" w:rsidRPr="00BD197D" w:rsidRDefault="003273B7" w:rsidP="00322DD3">
            <w:pPr>
              <w:rPr>
                <w:sz w:val="24"/>
              </w:rPr>
            </w:pPr>
            <w:r>
              <w:rPr>
                <w:rFonts w:hint="cs"/>
                <w:noProof/>
                <w:sz w:val="24"/>
              </w:rPr>
              <mc:AlternateContent>
                <mc:Choice Requires="wps">
                  <w:drawing>
                    <wp:anchor distT="0" distB="0" distL="114300" distR="114300" simplePos="0" relativeHeight="251918336" behindDoc="0" locked="0" layoutInCell="1" allowOverlap="1" wp14:anchorId="0A6C4E5B" wp14:editId="7806A2A4">
                      <wp:simplePos x="0" y="0"/>
                      <wp:positionH relativeFrom="column">
                        <wp:posOffset>89898</wp:posOffset>
                      </wp:positionH>
                      <wp:positionV relativeFrom="paragraph">
                        <wp:posOffset>320040</wp:posOffset>
                      </wp:positionV>
                      <wp:extent cx="180975" cy="4445"/>
                      <wp:effectExtent l="38100" t="76200" r="28575" b="90805"/>
                      <wp:wrapNone/>
                      <wp:docPr id="71" name="Straight Arrow Connector 7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180975" cy="444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635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  <a:headEnd type="triangle"/>
                                <a:tailEnd type="triangle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478686D" id="Straight Arrow Connector 71" o:spid="_x0000_s1026" type="#_x0000_t32" style="position:absolute;margin-left:7.1pt;margin-top:25.2pt;width:14.25pt;height:.35pt;flip:y;z-index:25191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" strokecolor="windowText" strokeweight=".5pt">
                      <v:stroke startarrow="block" endarrow="block" joinstyle="miter"/>
                    </v:shape>
                  </w:pict>
                </mc:Fallback>
              </mc:AlternateContent>
            </w:r>
          </w:p>
        </w:tc>
        <w:tc>
          <w:tcPr>
            <w:tcW w:w="259" w:type="dxa"/>
          </w:tcPr>
          <w:p w:rsidR="002A083A" w:rsidRPr="00BD197D" w:rsidRDefault="002A083A" w:rsidP="00322DD3">
            <w:pPr>
              <w:rPr>
                <w:sz w:val="24"/>
              </w:rPr>
            </w:pPr>
          </w:p>
        </w:tc>
        <w:tc>
          <w:tcPr>
            <w:tcW w:w="247" w:type="dxa"/>
          </w:tcPr>
          <w:p w:rsidR="002A083A" w:rsidRPr="00BD197D" w:rsidRDefault="002A083A" w:rsidP="00322DD3">
            <w:pPr>
              <w:rPr>
                <w:sz w:val="24"/>
              </w:rPr>
            </w:pPr>
          </w:p>
        </w:tc>
      </w:tr>
      <w:tr w:rsidR="002A083A" w:rsidRPr="00BD197D" w:rsidTr="00322DD3">
        <w:tc>
          <w:tcPr>
            <w:tcW w:w="562" w:type="dxa"/>
          </w:tcPr>
          <w:p w:rsidR="002A083A" w:rsidRDefault="00EB7C67" w:rsidP="00322DD3">
            <w:pPr>
              <w:jc w:val="center"/>
            </w:pPr>
            <w:r>
              <w:rPr>
                <w:rFonts w:hint="cs"/>
                <w:cs/>
              </w:rPr>
              <w:t>31</w:t>
            </w:r>
            <w:r w:rsidR="002A083A">
              <w:t>)</w:t>
            </w:r>
          </w:p>
        </w:tc>
        <w:tc>
          <w:tcPr>
            <w:tcW w:w="3497" w:type="dxa"/>
          </w:tcPr>
          <w:p w:rsidR="002A083A" w:rsidRPr="00BD197D" w:rsidRDefault="003273B7" w:rsidP="003273B7">
            <w:pPr>
              <w:rPr>
                <w:cs/>
              </w:rPr>
            </w:pPr>
            <w:r>
              <w:t xml:space="preserve">Coding </w:t>
            </w:r>
            <w:r>
              <w:rPr>
                <w:rFonts w:hint="cs"/>
                <w:cs/>
              </w:rPr>
              <w:t xml:space="preserve">ในส่วนการอนุมัติแบบฟอร์ม </w:t>
            </w:r>
            <w:r>
              <w:t>PCR</w:t>
            </w:r>
            <w:r>
              <w:rPr>
                <w:rFonts w:hint="cs"/>
                <w:cs/>
              </w:rPr>
              <w:t xml:space="preserve"> ในบทบาทผู้อนุมัติภายในแผนก</w:t>
            </w:r>
          </w:p>
        </w:tc>
        <w:tc>
          <w:tcPr>
            <w:tcW w:w="283" w:type="dxa"/>
          </w:tcPr>
          <w:p w:rsidR="002A083A" w:rsidRPr="00BD197D" w:rsidRDefault="002A083A" w:rsidP="00322DD3">
            <w:pPr>
              <w:jc w:val="center"/>
              <w:rPr>
                <w:sz w:val="24"/>
                <w:cs/>
              </w:rPr>
            </w:pPr>
          </w:p>
        </w:tc>
        <w:tc>
          <w:tcPr>
            <w:tcW w:w="284" w:type="dxa"/>
          </w:tcPr>
          <w:p w:rsidR="002A083A" w:rsidRPr="00BD197D" w:rsidRDefault="002A083A" w:rsidP="00322DD3">
            <w:pPr>
              <w:jc w:val="center"/>
              <w:rPr>
                <w:sz w:val="24"/>
                <w:cs/>
              </w:rPr>
            </w:pPr>
          </w:p>
        </w:tc>
        <w:tc>
          <w:tcPr>
            <w:tcW w:w="283" w:type="dxa"/>
          </w:tcPr>
          <w:p w:rsidR="002A083A" w:rsidRPr="00BD197D" w:rsidRDefault="002A083A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2A083A" w:rsidRPr="00BD197D" w:rsidRDefault="002A083A" w:rsidP="00322DD3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2A083A" w:rsidRPr="00BD197D" w:rsidRDefault="002A083A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2A083A" w:rsidRPr="00BD197D" w:rsidRDefault="002A083A" w:rsidP="00322DD3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2A083A" w:rsidRPr="00BD197D" w:rsidRDefault="002A083A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2A083A" w:rsidRPr="00BD197D" w:rsidRDefault="002A083A" w:rsidP="00322DD3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2A083A" w:rsidRPr="00BD197D" w:rsidRDefault="002A083A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2A083A" w:rsidRPr="00BD197D" w:rsidRDefault="002A083A" w:rsidP="00322DD3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2A083A" w:rsidRPr="00BD197D" w:rsidRDefault="002A083A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2A083A" w:rsidRPr="00BD197D" w:rsidRDefault="002A083A" w:rsidP="00322DD3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2A083A" w:rsidRPr="00BD197D" w:rsidRDefault="002A083A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2A083A" w:rsidRPr="00BD197D" w:rsidRDefault="002A083A" w:rsidP="00322DD3">
            <w:pPr>
              <w:rPr>
                <w:sz w:val="24"/>
              </w:rPr>
            </w:pPr>
          </w:p>
        </w:tc>
        <w:tc>
          <w:tcPr>
            <w:tcW w:w="259" w:type="dxa"/>
          </w:tcPr>
          <w:p w:rsidR="002A083A" w:rsidRPr="00BD197D" w:rsidRDefault="00322DD3" w:rsidP="00322DD3">
            <w:pPr>
              <w:rPr>
                <w:sz w:val="24"/>
              </w:rPr>
            </w:pPr>
            <w:r>
              <w:rPr>
                <w:rFonts w:hint="cs"/>
                <w:noProof/>
                <w:sz w:val="24"/>
              </w:rPr>
              <mc:AlternateContent>
                <mc:Choice Requires="wps">
                  <w:drawing>
                    <wp:anchor distT="0" distB="0" distL="114300" distR="114300" simplePos="0" relativeHeight="251928576" behindDoc="0" locked="0" layoutInCell="1" allowOverlap="1" wp14:anchorId="319A6683" wp14:editId="0B5B9007">
                      <wp:simplePos x="0" y="0"/>
                      <wp:positionH relativeFrom="column">
                        <wp:posOffset>-80645</wp:posOffset>
                      </wp:positionH>
                      <wp:positionV relativeFrom="paragraph">
                        <wp:posOffset>303167</wp:posOffset>
                      </wp:positionV>
                      <wp:extent cx="180975" cy="4445"/>
                      <wp:effectExtent l="38100" t="76200" r="28575" b="90805"/>
                      <wp:wrapNone/>
                      <wp:docPr id="79" name="Straight Arrow Connector 7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180975" cy="444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635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  <a:headEnd type="triangle"/>
                                <a:tailEnd type="triangle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1D0A6CC" id="Straight Arrow Connector 79" o:spid="_x0000_s1026" type="#_x0000_t32" style="position:absolute;margin-left:-6.35pt;margin-top:23.85pt;width:14.25pt;height:.35pt;flip:y;z-index:25192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" strokecolor="windowText" strokeweight=".5pt">
                      <v:stroke startarrow="block" endarrow="block" joinstyle="miter"/>
                    </v:shape>
                  </w:pict>
                </mc:Fallback>
              </mc:AlternateContent>
            </w:r>
          </w:p>
        </w:tc>
        <w:tc>
          <w:tcPr>
            <w:tcW w:w="247" w:type="dxa"/>
          </w:tcPr>
          <w:p w:rsidR="002A083A" w:rsidRPr="00BD197D" w:rsidRDefault="002A083A" w:rsidP="00322DD3">
            <w:pPr>
              <w:rPr>
                <w:sz w:val="24"/>
              </w:rPr>
            </w:pPr>
          </w:p>
        </w:tc>
      </w:tr>
      <w:tr w:rsidR="002A083A" w:rsidRPr="00BD197D" w:rsidTr="00322DD3">
        <w:tc>
          <w:tcPr>
            <w:tcW w:w="562" w:type="dxa"/>
          </w:tcPr>
          <w:p w:rsidR="002A083A" w:rsidRDefault="00EB7C67" w:rsidP="00322DD3">
            <w:pPr>
              <w:jc w:val="center"/>
            </w:pPr>
            <w:r>
              <w:rPr>
                <w:rFonts w:hint="cs"/>
                <w:cs/>
              </w:rPr>
              <w:t>32</w:t>
            </w:r>
            <w:r w:rsidR="002A083A">
              <w:t>)</w:t>
            </w:r>
          </w:p>
        </w:tc>
        <w:tc>
          <w:tcPr>
            <w:tcW w:w="3497" w:type="dxa"/>
          </w:tcPr>
          <w:p w:rsidR="002A083A" w:rsidRPr="00BD197D" w:rsidRDefault="00C64622" w:rsidP="00C64622">
            <w:r>
              <w:rPr>
                <w:cs/>
              </w:rPr>
              <w:t>นำเสนอระบบประเมินผลการทำงานประจำปีกับพี่เลี้ยง</w:t>
            </w:r>
          </w:p>
        </w:tc>
        <w:tc>
          <w:tcPr>
            <w:tcW w:w="283" w:type="dxa"/>
          </w:tcPr>
          <w:p w:rsidR="002A083A" w:rsidRPr="00BD197D" w:rsidRDefault="002A083A" w:rsidP="00322DD3">
            <w:pPr>
              <w:jc w:val="center"/>
              <w:rPr>
                <w:sz w:val="24"/>
                <w:cs/>
              </w:rPr>
            </w:pPr>
          </w:p>
        </w:tc>
        <w:tc>
          <w:tcPr>
            <w:tcW w:w="284" w:type="dxa"/>
          </w:tcPr>
          <w:p w:rsidR="002A083A" w:rsidRPr="00BD197D" w:rsidRDefault="002A083A" w:rsidP="00322DD3">
            <w:pPr>
              <w:jc w:val="center"/>
              <w:rPr>
                <w:sz w:val="24"/>
                <w:cs/>
              </w:rPr>
            </w:pPr>
          </w:p>
        </w:tc>
        <w:tc>
          <w:tcPr>
            <w:tcW w:w="283" w:type="dxa"/>
          </w:tcPr>
          <w:p w:rsidR="002A083A" w:rsidRPr="00BD197D" w:rsidRDefault="002A083A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2A083A" w:rsidRPr="00BD197D" w:rsidRDefault="002A083A" w:rsidP="00322DD3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2A083A" w:rsidRPr="00BD197D" w:rsidRDefault="002A083A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2A083A" w:rsidRPr="00BD197D" w:rsidRDefault="002A083A" w:rsidP="00322DD3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2A083A" w:rsidRPr="00BD197D" w:rsidRDefault="002A083A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2A083A" w:rsidRPr="00BD197D" w:rsidRDefault="002A083A" w:rsidP="00322DD3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2A083A" w:rsidRPr="00BD197D" w:rsidRDefault="002A083A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2A083A" w:rsidRPr="00BD197D" w:rsidRDefault="002A083A" w:rsidP="00322DD3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2A083A" w:rsidRPr="00BD197D" w:rsidRDefault="002A083A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2A083A" w:rsidRPr="00BD197D" w:rsidRDefault="002A083A" w:rsidP="00322DD3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2A083A" w:rsidRPr="00BD197D" w:rsidRDefault="002A083A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2A083A" w:rsidRPr="00BD197D" w:rsidRDefault="002A083A" w:rsidP="00322DD3">
            <w:pPr>
              <w:rPr>
                <w:sz w:val="24"/>
              </w:rPr>
            </w:pPr>
          </w:p>
        </w:tc>
        <w:tc>
          <w:tcPr>
            <w:tcW w:w="259" w:type="dxa"/>
          </w:tcPr>
          <w:p w:rsidR="002A083A" w:rsidRPr="00BD197D" w:rsidRDefault="002A083A" w:rsidP="00322DD3">
            <w:pPr>
              <w:rPr>
                <w:sz w:val="24"/>
              </w:rPr>
            </w:pPr>
          </w:p>
        </w:tc>
        <w:tc>
          <w:tcPr>
            <w:tcW w:w="247" w:type="dxa"/>
          </w:tcPr>
          <w:p w:rsidR="002A083A" w:rsidRPr="00BD197D" w:rsidRDefault="00C64622" w:rsidP="00322DD3">
            <w:pPr>
              <w:rPr>
                <w:sz w:val="24"/>
              </w:rPr>
            </w:pPr>
            <w:r>
              <w:rPr>
                <w:rFonts w:hint="cs"/>
                <w:noProof/>
                <w:sz w:val="24"/>
              </w:rPr>
              <mc:AlternateContent>
                <mc:Choice Requires="wps">
                  <w:drawing>
                    <wp:anchor distT="0" distB="0" distL="114300" distR="114300" simplePos="0" relativeHeight="251920384" behindDoc="0" locked="0" layoutInCell="1" allowOverlap="1" wp14:anchorId="52B10740" wp14:editId="6C70109E">
                      <wp:simplePos x="0" y="0"/>
                      <wp:positionH relativeFrom="column">
                        <wp:posOffset>-93980</wp:posOffset>
                      </wp:positionH>
                      <wp:positionV relativeFrom="paragraph">
                        <wp:posOffset>346166</wp:posOffset>
                      </wp:positionV>
                      <wp:extent cx="186690" cy="0"/>
                      <wp:effectExtent l="38100" t="76200" r="22860" b="95250"/>
                      <wp:wrapNone/>
                      <wp:docPr id="73" name="Straight Arrow Connector 7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18669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635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  <a:headEnd type="triangle"/>
                                <a:tailEnd type="triangle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1B3706A" id="Straight Arrow Connector 73" o:spid="_x0000_s1026" type="#_x0000_t32" style="position:absolute;margin-left:-7.4pt;margin-top:27.25pt;width:14.7pt;height:0;flip:y;z-index:25192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" strokecolor="windowText" strokeweight=".5pt">
                      <v:stroke startarrow="block" endarrow="block" joinstyle="miter"/>
                    </v:shape>
                  </w:pict>
                </mc:Fallback>
              </mc:AlternateContent>
            </w:r>
          </w:p>
        </w:tc>
      </w:tr>
    </w:tbl>
    <w:p w:rsidR="002A083A" w:rsidRDefault="002A083A" w:rsidP="002A083A"/>
    <w:p w:rsidR="006E7F31" w:rsidRDefault="006E7F31" w:rsidP="002A083A"/>
    <w:p w:rsidR="006E7F31" w:rsidRDefault="006E7F31" w:rsidP="002A083A"/>
    <w:p w:rsidR="006E7F31" w:rsidRPr="002A083A" w:rsidRDefault="006E7F31" w:rsidP="002A083A"/>
    <w:p w:rsidR="009F7F5E" w:rsidRPr="007E1467" w:rsidRDefault="009F7F5E" w:rsidP="00991A87">
      <w:pPr>
        <w:pStyle w:val="Heading2"/>
      </w:pPr>
      <w:bookmarkStart w:id="111" w:name="_Toc54835773"/>
      <w:r w:rsidRPr="007E1467">
        <w:rPr>
          <w:cs/>
        </w:rPr>
        <w:t>ดัชนีชี้วัดความสำเร็จของ</w:t>
      </w:r>
      <w:r w:rsidR="003D63AD" w:rsidRPr="007E1467">
        <w:rPr>
          <w:cs/>
        </w:rPr>
        <w:t>การปฏิบัติงาน</w:t>
      </w:r>
      <w:r w:rsidRPr="007E1467">
        <w:rPr>
          <w:cs/>
        </w:rPr>
        <w:t>สหกิจศึกษา</w:t>
      </w:r>
      <w:bookmarkEnd w:id="110"/>
      <w:bookmarkEnd w:id="111"/>
    </w:p>
    <w:p w:rsidR="009F7F5E" w:rsidRPr="002B520C" w:rsidRDefault="002B520C" w:rsidP="00693885">
      <w:pPr>
        <w:spacing w:line="240" w:lineRule="auto"/>
        <w:ind w:firstLine="720"/>
        <w:jc w:val="left"/>
        <w:rPr>
          <w:color w:val="FF0000"/>
        </w:rPr>
      </w:pPr>
      <w:r w:rsidRPr="00130D72">
        <w:rPr>
          <w:color w:val="000000" w:themeColor="text1"/>
          <w:cs/>
        </w:rPr>
        <w:t>ในการปฏิบัติงานสหกิจศึกษาของผู้ปฏิ</w:t>
      </w:r>
      <w:r w:rsidR="00693885" w:rsidRPr="00130D72">
        <w:rPr>
          <w:color w:val="000000" w:themeColor="text1"/>
          <w:cs/>
        </w:rPr>
        <w:t>บัติงานสหกิจศึกษาครั้งนี้</w:t>
      </w:r>
      <w:r w:rsidR="00693885" w:rsidRPr="00130D72">
        <w:rPr>
          <w:rFonts w:hint="cs"/>
          <w:color w:val="000000" w:themeColor="text1"/>
          <w:cs/>
        </w:rPr>
        <w:t xml:space="preserve">  </w:t>
      </w:r>
      <w:r w:rsidRPr="00130D72">
        <w:rPr>
          <w:color w:val="000000" w:themeColor="text1"/>
          <w:cs/>
        </w:rPr>
        <w:t>ได้กำ</w:t>
      </w:r>
      <w:r w:rsidR="00693885" w:rsidRPr="00130D72">
        <w:rPr>
          <w:color w:val="000000" w:themeColor="text1"/>
          <w:cs/>
        </w:rPr>
        <w:t>หนด</w:t>
      </w:r>
      <w:r w:rsidR="00693885" w:rsidRPr="00130D72">
        <w:rPr>
          <w:rFonts w:hint="cs"/>
          <w:color w:val="000000" w:themeColor="text1"/>
          <w:cs/>
        </w:rPr>
        <w:t>ตัว</w:t>
      </w:r>
      <w:r w:rsidR="00693885" w:rsidRPr="00130D72">
        <w:rPr>
          <w:color w:val="000000" w:themeColor="text1"/>
          <w:cs/>
        </w:rPr>
        <w:t>ดัชนีชี้วัด</w:t>
      </w:r>
      <w:r w:rsidR="00693885" w:rsidRPr="00130D72">
        <w:rPr>
          <w:rFonts w:hint="cs"/>
          <w:color w:val="000000" w:themeColor="text1"/>
          <w:cs/>
        </w:rPr>
        <w:t>ของ</w:t>
      </w:r>
      <w:r w:rsidRPr="00130D72">
        <w:rPr>
          <w:color w:val="000000" w:themeColor="text1"/>
          <w:cs/>
        </w:rPr>
        <w:t>ความสำเร็จ ซึ่งมีจุดมุ่งหมายเพื่อพัฒนาซอฟต์แวร์ได้อย่างมีประสิทธิภาพ รวมไปถึงด้านระเบียบวินัย การปฏิบัติตามกฏเกณฑ์ ซึ่งมีรายละเอียดดังต่อไปน</w:t>
      </w:r>
      <w:r w:rsidRPr="00130D72">
        <w:rPr>
          <w:rFonts w:hint="cs"/>
          <w:color w:val="000000" w:themeColor="text1"/>
          <w:cs/>
        </w:rPr>
        <w:t>ี้</w:t>
      </w:r>
    </w:p>
    <w:p w:rsidR="009F7F5E" w:rsidRPr="00864D08" w:rsidRDefault="00864D08" w:rsidP="007C6AF4">
      <w:pPr>
        <w:pStyle w:val="ListParagraph"/>
        <w:numPr>
          <w:ilvl w:val="0"/>
          <w:numId w:val="10"/>
        </w:numPr>
        <w:spacing w:line="240" w:lineRule="auto"/>
        <w:ind w:left="0" w:firstLine="720"/>
        <w:jc w:val="left"/>
        <w:rPr>
          <w:rFonts w:cs="TH SarabunPSK"/>
          <w:color w:val="000000" w:themeColor="text1"/>
          <w:szCs w:val="32"/>
        </w:rPr>
      </w:pPr>
      <w:r w:rsidRPr="00864D08">
        <w:rPr>
          <w:rFonts w:cs="TH SarabunPSK" w:hint="cs"/>
          <w:color w:val="000000" w:themeColor="text1"/>
          <w:szCs w:val="32"/>
          <w:cs/>
        </w:rPr>
        <w:t>ผู้ปฎิบัติสหกิจศึกษาสามารถพัฒนาซอฟต์แวร์ได้ตรงตามความต้องการ โดยสามารถประเมินจากจากแบบสอบถามความพึงพอใจของพนักงาน ต้องมีคะแนนความพึงพอใจไม่น้อยกว่าร้อยละ 90</w:t>
      </w:r>
    </w:p>
    <w:p w:rsidR="00C5284F" w:rsidRPr="00A953C5" w:rsidRDefault="005841BA" w:rsidP="007C6AF4">
      <w:pPr>
        <w:pStyle w:val="ListParagraph"/>
        <w:numPr>
          <w:ilvl w:val="0"/>
          <w:numId w:val="10"/>
        </w:numPr>
        <w:spacing w:line="240" w:lineRule="auto"/>
        <w:ind w:left="0" w:firstLine="720"/>
        <w:rPr>
          <w:rFonts w:cs="TH SarabunPSK"/>
          <w:color w:val="000000" w:themeColor="text1"/>
          <w:szCs w:val="32"/>
        </w:rPr>
      </w:pPr>
      <w:r w:rsidRPr="00A953C5">
        <w:rPr>
          <w:rFonts w:cs="TH SarabunPSK" w:hint="cs"/>
          <w:color w:val="000000" w:themeColor="text1"/>
          <w:szCs w:val="32"/>
          <w:cs/>
        </w:rPr>
        <w:t>ผู้</w:t>
      </w:r>
      <w:r w:rsidRPr="00A953C5">
        <w:rPr>
          <w:rFonts w:cs="TH SarabunPSK"/>
          <w:color w:val="000000" w:themeColor="text1"/>
          <w:szCs w:val="32"/>
          <w:cs/>
        </w:rPr>
        <w:t>ปฎิบัติงานสหกิจศึกษามีวินัยในการทำงาน โดยสามารถประเมินได้จากข้อมูลการบันทึกการเข้างาน และออกงาน ต้องตรงต่อเวลาไม่น้อยกว่าร้อยละ 90</w:t>
      </w:r>
    </w:p>
    <w:p w:rsidR="00A953C5" w:rsidRDefault="00A953C5" w:rsidP="007C6AF4">
      <w:pPr>
        <w:pStyle w:val="ListParagraph"/>
        <w:numPr>
          <w:ilvl w:val="0"/>
          <w:numId w:val="10"/>
        </w:numPr>
        <w:spacing w:line="240" w:lineRule="auto"/>
        <w:ind w:left="0" w:firstLine="720"/>
        <w:rPr>
          <w:rFonts w:cs="TH SarabunPSK"/>
          <w:szCs w:val="32"/>
        </w:rPr>
      </w:pPr>
      <w:r>
        <w:rPr>
          <w:rFonts w:cs="TH SarabunPSK" w:hint="cs"/>
          <w:szCs w:val="32"/>
          <w:cs/>
        </w:rPr>
        <w:t>ผู้ปฎิบัติงานสหกิจศึกษาวิเคราะห์ ออกแบบซอฟต์แวร์ โดยสามารถประเมินได้จากเอกสารการออกแบบบทที่ 3 สอดคล้องกับขอบเขตในบทที่ 1 ต้องสอดคล้องไม่น้อยกว่าร้อยละ 80</w:t>
      </w:r>
    </w:p>
    <w:p w:rsidR="00665772" w:rsidRPr="00EC0940" w:rsidRDefault="00A953C5" w:rsidP="007C6AF4">
      <w:pPr>
        <w:pStyle w:val="ListParagraph"/>
        <w:numPr>
          <w:ilvl w:val="0"/>
          <w:numId w:val="10"/>
        </w:numPr>
        <w:spacing w:line="240" w:lineRule="auto"/>
        <w:ind w:left="0" w:firstLine="720"/>
        <w:rPr>
          <w:rFonts w:cs="TH SarabunPSK" w:hint="cs"/>
          <w:szCs w:val="32"/>
          <w:cs/>
        </w:rPr>
        <w:sectPr w:rsidR="00665772" w:rsidRPr="00EC0940" w:rsidSect="00F87530">
          <w:headerReference w:type="default" r:id="rId15"/>
          <w:pgSz w:w="11906" w:h="16838" w:code="9"/>
          <w:pgMar w:top="2160" w:right="1440" w:bottom="1440" w:left="2160" w:header="1008" w:footer="720" w:gutter="0"/>
          <w:pgNumType w:start="1"/>
          <w:cols w:space="708"/>
          <w:titlePg/>
          <w:docGrid w:linePitch="435"/>
        </w:sectPr>
      </w:pPr>
      <w:r>
        <w:rPr>
          <w:rFonts w:cs="TH SarabunPSK" w:hint="cs"/>
          <w:szCs w:val="32"/>
          <w:cs/>
        </w:rPr>
        <w:t xml:space="preserve">ผู้ปฎิบัติงานสหกิจศึกษามีทักษะในการสื่อสาร โดยสามารถประเมินได้จากผลการทำงานสอดคล้องตรงตามแผนงาน </w:t>
      </w:r>
    </w:p>
    <w:p w:rsidR="0094617B" w:rsidRPr="007E1467" w:rsidRDefault="00A87D64" w:rsidP="00C4508B">
      <w:pPr>
        <w:pStyle w:val="Heading1"/>
        <w:spacing w:line="240" w:lineRule="auto"/>
      </w:pPr>
      <w:bookmarkStart w:id="112" w:name="_Toc420525067"/>
      <w:r>
        <w:rPr>
          <w:cs/>
        </w:rPr>
        <w:lastRenderedPageBreak/>
        <w:br/>
      </w:r>
      <w:bookmarkStart w:id="113" w:name="_Toc54835774"/>
      <w:r w:rsidR="008C7CF2" w:rsidRPr="007E1467">
        <w:rPr>
          <w:noProof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223A6C98" wp14:editId="3664CBFA">
                <wp:simplePos x="0" y="0"/>
                <wp:positionH relativeFrom="column">
                  <wp:posOffset>5596172</wp:posOffset>
                </wp:positionH>
                <wp:positionV relativeFrom="paragraph">
                  <wp:posOffset>-650875</wp:posOffset>
                </wp:positionV>
                <wp:extent cx="457200" cy="457200"/>
                <wp:effectExtent l="0" t="0" r="0" b="0"/>
                <wp:wrapNone/>
                <wp:docPr id="128" name="Rectangle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4572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09D726C0" id="Rectangle 128" o:spid="_x0000_s1026" style="position:absolute;margin-left:440.65pt;margin-top:-51.25pt;width:36pt;height:36pt;z-index:251796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" fillcolor="white [3212]" stroked="f" strokeweight="1pt"/>
            </w:pict>
          </mc:Fallback>
        </mc:AlternateContent>
      </w:r>
      <w:r w:rsidR="00506AD7" w:rsidRPr="007E1467">
        <w:rPr>
          <w:noProof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53F1F79B" wp14:editId="04B4E195">
                <wp:simplePos x="0" y="0"/>
                <wp:positionH relativeFrom="column">
                  <wp:posOffset>5142865</wp:posOffset>
                </wp:positionH>
                <wp:positionV relativeFrom="paragraph">
                  <wp:posOffset>-763905</wp:posOffset>
                </wp:positionV>
                <wp:extent cx="457200" cy="457200"/>
                <wp:effectExtent l="0" t="0" r="0" b="0"/>
                <wp:wrapNone/>
                <wp:docPr id="11" name="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4572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12C34DC8" id="Rectangle 11" o:spid="_x0000_s1026" style="position:absolute;margin-left:404.95pt;margin-top:-60.15pt;width:36pt;height:36pt;z-index:25178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" fillcolor="white [3212]" stroked="f" strokeweight="1pt"/>
            </w:pict>
          </mc:Fallback>
        </mc:AlternateContent>
      </w:r>
      <w:r w:rsidR="00EF3FD5" w:rsidRPr="007E1467">
        <w:rPr>
          <w:cs/>
        </w:rPr>
        <w:br/>
        <w:t>หลักการและทฤษฎีที่เกี่ยวข้อง</w:t>
      </w:r>
      <w:bookmarkEnd w:id="112"/>
      <w:bookmarkEnd w:id="113"/>
    </w:p>
    <w:p w:rsidR="002D17A8" w:rsidRDefault="000F21A0" w:rsidP="000F21A0">
      <w:pPr>
        <w:spacing w:after="0" w:line="240" w:lineRule="auto"/>
        <w:ind w:firstLine="709"/>
      </w:pPr>
      <w:bookmarkStart w:id="114" w:name="_Toc399842565"/>
      <w:r w:rsidRPr="00C4508B">
        <w:rPr>
          <w:cs/>
        </w:rPr>
        <w:t>การปฏิบัติงานสหกิจศึกษานั้นนับว่าเป็นรายวิชาที่เปิดโอกาสให้ผู้ปฏิบัติงานสหกิจศึกษาได้มาท</w:t>
      </w:r>
      <w:r w:rsidRPr="00C4508B">
        <w:rPr>
          <w:rFonts w:hint="cs"/>
          <w:cs/>
        </w:rPr>
        <w:t>ำ</w:t>
      </w:r>
      <w:r w:rsidRPr="00C4508B">
        <w:rPr>
          <w:cs/>
        </w:rPr>
        <w:t>งานเปรียบเสมือนเป็นพนักงานในองค์กร ทำให้นิสิตได้รับความรู้ และประสบการณ์ที่ไม่สามารถหาได้จากการเรียนการสอน นอกจากนั้นผู้ปฏิบัติงานสหกิจศึกษาเองยังได้ศึกษาวัฒนธรรมการทำงานขององค์กร สหกิจศึกษาจึงเป็นรายวิชาที่เป็นโอกาสที่ดีที่ผู้ปฏิบัติงานสหกิจศึกษาจะค้นพบศักยภาพที่แท้จริง และความต้องการด้านงานอาชีพชัดเจนมากขึ้น ซึ่งการทำงานผู้ปฏิบัติงานสหกิจศึกษาเองได้ฝึกทักษะต่าง ๆ ที่ได้เรียนมาจากรายวิชาในห้องเรียนทั้งการแก้ไขปัญหาการทำงาน การวางแผนงาน การจัดการบริหารเวลาการทำงาน และอีกหนึ่งทักษะที่นิสิตได้ฝึก คือ ทักษะการค้นคว้าหาความรู</w:t>
      </w:r>
      <w:r w:rsidRPr="00C4508B">
        <w:rPr>
          <w:rFonts w:hint="cs"/>
          <w:cs/>
        </w:rPr>
        <w:t>้</w:t>
      </w:r>
    </w:p>
    <w:p w:rsidR="00394E76" w:rsidRDefault="00394E76" w:rsidP="00097617">
      <w:pPr>
        <w:spacing w:after="0" w:line="240" w:lineRule="auto"/>
        <w:ind w:firstLine="709"/>
      </w:pPr>
      <w:r>
        <w:rPr>
          <w:cs/>
        </w:rPr>
        <w:t>ในการปฏิบัติงานสหกิจศึกษา ผู้ปฏิบัติงานสหกิจศึกษาจำเป็นต้องมีการเรียนรู้ และค้นคว้าหาข้อมูลทฤษฎีหลักการต่าง ๆ และรายละเอียดของกระบวนการที่เกี่ยวข้องกับการพัฒนาระบบ เพื่อให้มีความรู้ความเข้าใจในงานที่ได้รับมอบหมายให้มากที่สุด และยังเป็นการนำความรู้ความเข้าใจมาปรับใช้ในการจัดทำเอกสารประกอบระบบ ซึ่งระบบงานที่ผู้ปฏิบัติงานสหกิจศึกษาได้รับมอบหมาย คือ</w:t>
      </w:r>
      <w:r>
        <w:rPr>
          <w:rFonts w:hint="cs"/>
          <w:cs/>
        </w:rPr>
        <w:t xml:space="preserve"> ระบบเปลี่ยนแปลงกระบวนการทำงาน </w:t>
      </w:r>
      <w:r>
        <w:t xml:space="preserve">(Process Change Report : PCR) </w:t>
      </w:r>
      <w:r w:rsidR="008C433C">
        <w:rPr>
          <w:rFonts w:hint="cs"/>
          <w:cs/>
        </w:rPr>
        <w:t>โดย</w:t>
      </w:r>
      <w:r w:rsidR="008C433C" w:rsidRPr="008C433C">
        <w:rPr>
          <w:cs/>
        </w:rPr>
        <w:t>ผู้ปฏิบัติงานสหกิจศึกษา</w:t>
      </w:r>
      <w:r w:rsidR="008C433C">
        <w:rPr>
          <w:rFonts w:hint="cs"/>
          <w:cs/>
        </w:rPr>
        <w:t>ได้รับมอบหมายให้ปฎิบัติงานใน</w:t>
      </w:r>
      <w:r w:rsidR="00097617">
        <w:rPr>
          <w:cs/>
        </w:rPr>
        <w:t>ตําแหนงนักพัฒนาซอฟตแวร (</w:t>
      </w:r>
      <w:r w:rsidR="00097617">
        <w:t>Programmer)</w:t>
      </w:r>
      <w:r w:rsidR="00097617">
        <w:rPr>
          <w:rFonts w:hint="cs"/>
          <w:cs/>
        </w:rPr>
        <w:t xml:space="preserve"> ซึ่งการวิเคราะห์ของการระบบนั้งผู้ปฎิบัติงานสหกิจศึกษาจำเป็นต้องการเรียนรู้ระบบการทำงานของระบบเดิมของการเปลี่ยนแปลงกระบวนการทำงานในองค์กร</w:t>
      </w:r>
    </w:p>
    <w:p w:rsidR="00097617" w:rsidRDefault="00097617" w:rsidP="00097617">
      <w:pPr>
        <w:spacing w:after="0" w:line="240" w:lineRule="auto"/>
        <w:ind w:firstLine="709"/>
      </w:pPr>
      <w:r>
        <w:rPr>
          <w:rFonts w:hint="cs"/>
          <w:cs/>
        </w:rPr>
        <w:t xml:space="preserve">โดยในส่วนนี้จะเป็นส่วนของการอธิบายข้อมูลรายละเอียดต่างๆ ของหลักการ และทฤษฎีที่เกี่ยวจ้องที่ผู้ปฎิบัติงานสหกิจศึกษาได้เรียนรู้ และค้นคว้าหาข้อมูลสหรับการวิเคราะห์ และออกแบบระบบเปลี่ยนแปลงกระบวนการทำงาน </w:t>
      </w:r>
      <w:r>
        <w:t>(Process Change Report : PCR)</w:t>
      </w:r>
      <w:r>
        <w:rPr>
          <w:rFonts w:hint="cs"/>
          <w:cs/>
        </w:rPr>
        <w:t xml:space="preserve"> ซึ่งรายละเอียดข้อมูลจะประกอบไปด้วยคำศัพท์เฉพาะ งานวิจัยหรือบทความเกี่ยวข้อง พร้อมทั้งเครื่องมือ และเทคโนโลยีที่เกี่ยวข้องกับการพัฒนาระบบ และจัดทำเอกสารประกอบ รวมถึงรวบรวมข้อมูลเพื่อนำมาใช้ในการจัดทำระบบ ซึ่งจะกล่าวในลำดับถัดไป</w:t>
      </w:r>
    </w:p>
    <w:p w:rsidR="00CC22D8" w:rsidRDefault="00CC22D8" w:rsidP="00097617">
      <w:pPr>
        <w:spacing w:after="0" w:line="240" w:lineRule="auto"/>
        <w:ind w:firstLine="709"/>
      </w:pPr>
    </w:p>
    <w:p w:rsidR="00CC22D8" w:rsidRPr="008C433C" w:rsidRDefault="00CC22D8" w:rsidP="00097617">
      <w:pPr>
        <w:spacing w:after="0" w:line="240" w:lineRule="auto"/>
        <w:ind w:firstLine="709"/>
        <w:rPr>
          <w:cs/>
        </w:rPr>
      </w:pPr>
    </w:p>
    <w:p w:rsidR="001C2674" w:rsidRPr="007E1467" w:rsidRDefault="00097617" w:rsidP="00991A87">
      <w:pPr>
        <w:pStyle w:val="Heading2"/>
      </w:pPr>
      <w:r>
        <w:rPr>
          <w:rFonts w:hint="cs"/>
          <w:cs/>
        </w:rPr>
        <w:lastRenderedPageBreak/>
        <w:t xml:space="preserve"> </w:t>
      </w:r>
      <w:bookmarkStart w:id="115" w:name="_Toc54835775"/>
      <w:r w:rsidR="001C2674" w:rsidRPr="007E1467">
        <w:rPr>
          <w:cs/>
        </w:rPr>
        <w:t>นิยามศัพท์</w:t>
      </w:r>
      <w:bookmarkEnd w:id="114"/>
      <w:r w:rsidR="00877347" w:rsidRPr="007E1467">
        <w:rPr>
          <w:cs/>
        </w:rPr>
        <w:t>เฉพาะ</w:t>
      </w:r>
      <w:bookmarkEnd w:id="115"/>
    </w:p>
    <w:p w:rsidR="00D211A9" w:rsidRPr="000A4FB7" w:rsidRDefault="00C2405C" w:rsidP="007A1394">
      <w:pPr>
        <w:spacing w:after="0" w:line="240" w:lineRule="auto"/>
        <w:ind w:firstLine="709"/>
      </w:pPr>
      <w:r w:rsidRPr="000A4FB7">
        <w:rPr>
          <w:cs/>
        </w:rPr>
        <w:t>ในส่วนนี้จะเป็นการอธิบายถึงรายละเอียดของคำศัพท์เฉพาะที่เกี่ยวข้องกับการวิเคราะห์ และการออ</w:t>
      </w:r>
      <w:r w:rsidR="008C67BF" w:rsidRPr="000A4FB7">
        <w:rPr>
          <w:cs/>
        </w:rPr>
        <w:t>กแบบระบบ</w:t>
      </w:r>
      <w:r w:rsidR="008C67BF" w:rsidRPr="000A4FB7">
        <w:rPr>
          <w:rFonts w:hint="cs"/>
          <w:cs/>
        </w:rPr>
        <w:t>เปลี่ยนแปลงกระบวนการทำงาน</w:t>
      </w:r>
      <w:r w:rsidRPr="000A4FB7">
        <w:rPr>
          <w:cs/>
        </w:rPr>
        <w:t xml:space="preserve"> (</w:t>
      </w:r>
      <w:r w:rsidR="008C67BF" w:rsidRPr="000A4FB7">
        <w:t>Process Change Report System : PCR</w:t>
      </w:r>
      <w:r w:rsidRPr="000A4FB7">
        <w:t xml:space="preserve">) </w:t>
      </w:r>
      <w:r w:rsidRPr="000A4FB7">
        <w:rPr>
          <w:cs/>
        </w:rPr>
        <w:t>เพื่อให้ผู้ปฏิบัติงานสหกิจศึกษาได้มีความเข้าใจ และสามารถน าไปใช้ในการด าเนินการในส่วนต่าง ๆ ของการพัฒนาระบบ และเอกสารประกอบ ดังตารางที่ 2-1</w:t>
      </w:r>
    </w:p>
    <w:p w:rsidR="009F7F5E" w:rsidRPr="007E1467" w:rsidRDefault="00F328C5" w:rsidP="00991A87">
      <w:pPr>
        <w:pStyle w:val="a1"/>
      </w:pPr>
      <w:bookmarkStart w:id="116" w:name="_Toc420526498"/>
      <w:bookmarkStart w:id="117" w:name="_Toc420530170"/>
      <w:bookmarkStart w:id="118" w:name="_Toc420530189"/>
      <w:bookmarkStart w:id="119" w:name="_Toc420530465"/>
      <w:bookmarkStart w:id="120" w:name="_Toc420530484"/>
      <w:bookmarkStart w:id="121" w:name="_Toc420530503"/>
      <w:bookmarkStart w:id="122" w:name="_Toc420530522"/>
      <w:bookmarkStart w:id="123" w:name="_Toc420542597"/>
      <w:bookmarkStart w:id="124" w:name="_Toc420543128"/>
      <w:bookmarkStart w:id="125" w:name="_Toc420543190"/>
      <w:bookmarkStart w:id="126" w:name="_Toc424818441"/>
      <w:bookmarkStart w:id="127" w:name="_Toc487546664"/>
      <w:r w:rsidRPr="007E1467">
        <w:rPr>
          <w:cs/>
        </w:rPr>
        <w:t xml:space="preserve">ตารางที่ </w:t>
      </w:r>
      <w:r w:rsidR="001B5F27">
        <w:fldChar w:fldCharType="begin"/>
      </w:r>
      <w:r w:rsidR="001B5F27">
        <w:instrText xml:space="preserve"> STYLEREF 1 \s </w:instrText>
      </w:r>
      <w:r w:rsidR="001B5F27">
        <w:fldChar w:fldCharType="separate"/>
      </w:r>
      <w:r w:rsidR="00CF1698">
        <w:rPr>
          <w:noProof/>
        </w:rPr>
        <w:t>2</w:t>
      </w:r>
      <w:r w:rsidR="001B5F27">
        <w:rPr>
          <w:noProof/>
        </w:rPr>
        <w:fldChar w:fldCharType="end"/>
      </w:r>
      <w:r w:rsidR="000B749A">
        <w:noBreakHyphen/>
      </w:r>
      <w:r w:rsidR="001B5F27">
        <w:fldChar w:fldCharType="begin"/>
      </w:r>
      <w:r w:rsidR="001B5F27">
        <w:instrText xml:space="preserve"> SEQ </w:instrText>
      </w:r>
      <w:r w:rsidR="001B5F27">
        <w:rPr>
          <w:cs/>
        </w:rPr>
        <w:instrText xml:space="preserve">ตารางที่ </w:instrText>
      </w:r>
      <w:r w:rsidR="001B5F27">
        <w:instrText xml:space="preserve">\* ARABIC \s 1 </w:instrText>
      </w:r>
      <w:r w:rsidR="001B5F27">
        <w:fldChar w:fldCharType="separate"/>
      </w:r>
      <w:r w:rsidR="00CF1698">
        <w:rPr>
          <w:noProof/>
        </w:rPr>
        <w:t>1</w:t>
      </w:r>
      <w:r w:rsidR="001B5F27">
        <w:rPr>
          <w:noProof/>
        </w:rPr>
        <w:fldChar w:fldCharType="end"/>
      </w:r>
      <w:r w:rsidRPr="007E1467">
        <w:rPr>
          <w:cs/>
        </w:rPr>
        <w:t xml:space="preserve">  </w:t>
      </w:r>
      <w:r w:rsidR="009F7F5E" w:rsidRPr="007E1467">
        <w:rPr>
          <w:cs/>
        </w:rPr>
        <w:t>คำศัพท์</w:t>
      </w:r>
      <w:bookmarkEnd w:id="116"/>
      <w:bookmarkEnd w:id="117"/>
      <w:bookmarkEnd w:id="118"/>
      <w:bookmarkEnd w:id="119"/>
      <w:bookmarkEnd w:id="120"/>
      <w:bookmarkEnd w:id="121"/>
      <w:bookmarkEnd w:id="122"/>
      <w:bookmarkEnd w:id="123"/>
      <w:bookmarkEnd w:id="124"/>
      <w:bookmarkEnd w:id="125"/>
      <w:r w:rsidR="00323873" w:rsidRPr="007E1467">
        <w:rPr>
          <w:cs/>
        </w:rPr>
        <w:t>เฉพาะ</w:t>
      </w:r>
      <w:bookmarkEnd w:id="126"/>
      <w:bookmarkEnd w:id="127"/>
    </w:p>
    <w:tbl>
      <w:tblPr>
        <w:tblStyle w:val="TableGrid"/>
        <w:tblW w:w="5284" w:type="pct"/>
        <w:tblLook w:val="04A0" w:firstRow="1" w:lastRow="0" w:firstColumn="1" w:lastColumn="0" w:noHBand="0" w:noVBand="1"/>
      </w:tblPr>
      <w:tblGrid>
        <w:gridCol w:w="894"/>
        <w:gridCol w:w="3353"/>
        <w:gridCol w:w="4520"/>
      </w:tblGrid>
      <w:tr w:rsidR="00961ABB" w:rsidRPr="007E1467" w:rsidTr="00EE2542">
        <w:tc>
          <w:tcPr>
            <w:tcW w:w="510" w:type="pct"/>
          </w:tcPr>
          <w:p w:rsidR="001C2674" w:rsidRPr="000B4692" w:rsidRDefault="001C2674" w:rsidP="00991A87">
            <w:pPr>
              <w:jc w:val="center"/>
              <w:rPr>
                <w:b/>
                <w:bCs/>
                <w:cs/>
              </w:rPr>
            </w:pPr>
            <w:r w:rsidRPr="000B4692">
              <w:rPr>
                <w:b/>
                <w:bCs/>
                <w:cs/>
              </w:rPr>
              <w:t>ลำดับ</w:t>
            </w:r>
          </w:p>
        </w:tc>
        <w:tc>
          <w:tcPr>
            <w:tcW w:w="1912" w:type="pct"/>
          </w:tcPr>
          <w:p w:rsidR="001C2674" w:rsidRPr="000B4692" w:rsidRDefault="001C2674" w:rsidP="00991A87">
            <w:pPr>
              <w:jc w:val="center"/>
              <w:rPr>
                <w:b/>
                <w:bCs/>
              </w:rPr>
            </w:pPr>
            <w:r w:rsidRPr="000B4692">
              <w:rPr>
                <w:b/>
                <w:bCs/>
                <w:cs/>
              </w:rPr>
              <w:t>คำศัพท์</w:t>
            </w:r>
          </w:p>
        </w:tc>
        <w:tc>
          <w:tcPr>
            <w:tcW w:w="2578" w:type="pct"/>
          </w:tcPr>
          <w:p w:rsidR="001C2674" w:rsidRPr="000B4692" w:rsidRDefault="001C2674" w:rsidP="00991A87">
            <w:pPr>
              <w:jc w:val="center"/>
              <w:rPr>
                <w:b/>
                <w:bCs/>
              </w:rPr>
            </w:pPr>
            <w:r w:rsidRPr="000B4692">
              <w:rPr>
                <w:b/>
                <w:bCs/>
                <w:cs/>
              </w:rPr>
              <w:t>ความหมาย</w:t>
            </w:r>
          </w:p>
        </w:tc>
      </w:tr>
      <w:tr w:rsidR="00961ABB" w:rsidRPr="007E1467" w:rsidTr="00EE2542">
        <w:tc>
          <w:tcPr>
            <w:tcW w:w="510" w:type="pct"/>
          </w:tcPr>
          <w:p w:rsidR="009F7F5E" w:rsidRPr="007E1467" w:rsidRDefault="00125DB6" w:rsidP="00991A87">
            <w:pPr>
              <w:jc w:val="center"/>
              <w:rPr>
                <w:rFonts w:hint="cs"/>
              </w:rPr>
            </w:pPr>
            <w:r>
              <w:rPr>
                <w:rFonts w:hint="cs"/>
                <w:cs/>
              </w:rPr>
              <w:t>1.</w:t>
            </w:r>
          </w:p>
        </w:tc>
        <w:tc>
          <w:tcPr>
            <w:tcW w:w="1912" w:type="pct"/>
          </w:tcPr>
          <w:p w:rsidR="009F7F5E" w:rsidRPr="007E1467" w:rsidRDefault="0038173D" w:rsidP="0038173D">
            <w:pPr>
              <w:jc w:val="left"/>
            </w:pPr>
            <w:r w:rsidRPr="00EA649C">
              <w:t>Creator</w:t>
            </w:r>
          </w:p>
        </w:tc>
        <w:tc>
          <w:tcPr>
            <w:tcW w:w="2578" w:type="pct"/>
          </w:tcPr>
          <w:p w:rsidR="009F7F5E" w:rsidRPr="007E1467" w:rsidRDefault="0038173D" w:rsidP="00991A87">
            <w:r w:rsidRPr="005519AB">
              <w:rPr>
                <w:rFonts w:hint="cs"/>
                <w:cs/>
              </w:rPr>
              <w:t>พนักงานที่ต้องการสร้างแบบฟอร์มเปลี่ยนแปลงกระบวนการทำงาน</w:t>
            </w:r>
          </w:p>
        </w:tc>
      </w:tr>
      <w:tr w:rsidR="00961ABB" w:rsidRPr="007E1467" w:rsidTr="00EE2542">
        <w:tc>
          <w:tcPr>
            <w:tcW w:w="510" w:type="pct"/>
          </w:tcPr>
          <w:p w:rsidR="009F7F5E" w:rsidRPr="007E1467" w:rsidRDefault="00125DB6" w:rsidP="00991A87">
            <w:pPr>
              <w:jc w:val="center"/>
              <w:rPr>
                <w:rFonts w:hint="cs"/>
              </w:rPr>
            </w:pPr>
            <w:r>
              <w:rPr>
                <w:cs/>
              </w:rPr>
              <w:t>2.</w:t>
            </w:r>
          </w:p>
        </w:tc>
        <w:tc>
          <w:tcPr>
            <w:tcW w:w="1912" w:type="pct"/>
          </w:tcPr>
          <w:p w:rsidR="009F7F5E" w:rsidRPr="007E1467" w:rsidRDefault="00A07A2C" w:rsidP="00991A87">
            <w:pPr>
              <w:jc w:val="left"/>
              <w:rPr>
                <w:cs/>
              </w:rPr>
            </w:pPr>
            <w:r>
              <w:rPr>
                <w:color w:val="000000" w:themeColor="text1"/>
              </w:rPr>
              <w:t>Approve a</w:t>
            </w:r>
            <w:r w:rsidRPr="00101136">
              <w:rPr>
                <w:color w:val="000000" w:themeColor="text1"/>
              </w:rPr>
              <w:t>cknowledge</w:t>
            </w:r>
            <w:r>
              <w:rPr>
                <w:rFonts w:hint="cs"/>
                <w:color w:val="000000" w:themeColor="text1"/>
                <w:cs/>
              </w:rPr>
              <w:t xml:space="preserve"> </w:t>
            </w:r>
            <w:r>
              <w:rPr>
                <w:color w:val="000000" w:themeColor="text1"/>
              </w:rPr>
              <w:t>department</w:t>
            </w:r>
            <w:r>
              <w:t xml:space="preserve"> </w:t>
            </w:r>
          </w:p>
        </w:tc>
        <w:tc>
          <w:tcPr>
            <w:tcW w:w="2578" w:type="pct"/>
          </w:tcPr>
          <w:p w:rsidR="009F7F5E" w:rsidRPr="007E1467" w:rsidRDefault="00EE2542" w:rsidP="00991A87">
            <w:r>
              <w:rPr>
                <w:rFonts w:hint="cs"/>
                <w:cs/>
              </w:rPr>
              <w:t>พนักงานที่มีส่วนเกี่ยวข้องกับการจัดทำแบบฟอร์มเปลี่ยนแปลงกระบวนการทำงาน</w:t>
            </w:r>
          </w:p>
        </w:tc>
      </w:tr>
      <w:tr w:rsidR="00961ABB" w:rsidRPr="007E1467" w:rsidTr="00EE2542">
        <w:tc>
          <w:tcPr>
            <w:tcW w:w="510" w:type="pct"/>
          </w:tcPr>
          <w:p w:rsidR="009F7F5E" w:rsidRPr="007E1467" w:rsidRDefault="009F7F5E" w:rsidP="00991A87">
            <w:pPr>
              <w:jc w:val="center"/>
              <w:rPr>
                <w:cs/>
              </w:rPr>
            </w:pPr>
            <w:r w:rsidRPr="007E1467">
              <w:rPr>
                <w:cs/>
              </w:rPr>
              <w:t>3.</w:t>
            </w:r>
          </w:p>
        </w:tc>
        <w:tc>
          <w:tcPr>
            <w:tcW w:w="1912" w:type="pct"/>
          </w:tcPr>
          <w:p w:rsidR="009F7F5E" w:rsidRPr="007E1467" w:rsidRDefault="00EE2542" w:rsidP="00991A87">
            <w:pPr>
              <w:jc w:val="left"/>
              <w:rPr>
                <w:rFonts w:hint="cs"/>
              </w:rPr>
            </w:pPr>
            <w:r>
              <w:rPr>
                <w:color w:val="000000" w:themeColor="text1"/>
              </w:rPr>
              <w:t xml:space="preserve"> QAP</w:t>
            </w:r>
          </w:p>
        </w:tc>
        <w:tc>
          <w:tcPr>
            <w:tcW w:w="2578" w:type="pct"/>
          </w:tcPr>
          <w:p w:rsidR="009F7F5E" w:rsidRPr="007E1467" w:rsidRDefault="00EE2542" w:rsidP="00991A87">
            <w:r>
              <w:rPr>
                <w:rFonts w:hint="cs"/>
                <w:cs/>
              </w:rPr>
              <w:t xml:space="preserve">พนักงานแผนก </w:t>
            </w:r>
            <w:r>
              <w:t>Quality Assurance Planning</w:t>
            </w:r>
          </w:p>
        </w:tc>
      </w:tr>
      <w:tr w:rsidR="00CE3E23" w:rsidRPr="007E1467" w:rsidTr="00EE2542">
        <w:tc>
          <w:tcPr>
            <w:tcW w:w="510" w:type="pct"/>
          </w:tcPr>
          <w:p w:rsidR="00CE3E23" w:rsidRPr="007E1467" w:rsidRDefault="00CE3E23" w:rsidP="00991A87">
            <w:pPr>
              <w:jc w:val="center"/>
              <w:rPr>
                <w:cs/>
              </w:rPr>
            </w:pPr>
            <w:r>
              <w:t>4</w:t>
            </w:r>
          </w:p>
        </w:tc>
        <w:tc>
          <w:tcPr>
            <w:tcW w:w="1912" w:type="pct"/>
          </w:tcPr>
          <w:p w:rsidR="00CE3E23" w:rsidRPr="007E1467" w:rsidRDefault="00CE3E23" w:rsidP="00991A87">
            <w:pPr>
              <w:jc w:val="left"/>
            </w:pPr>
            <w:r>
              <w:t>BKD</w:t>
            </w:r>
          </w:p>
        </w:tc>
        <w:tc>
          <w:tcPr>
            <w:tcW w:w="2578" w:type="pct"/>
          </w:tcPr>
          <w:p w:rsidR="00CE3E23" w:rsidRPr="007E1467" w:rsidRDefault="00EE2542" w:rsidP="00991A87">
            <w:r>
              <w:rPr>
                <w:rFonts w:hint="cs"/>
                <w:cs/>
              </w:rPr>
              <w:t xml:space="preserve">พนักงานแผนก </w:t>
            </w:r>
            <w:r>
              <w:t>BKD</w:t>
            </w:r>
          </w:p>
        </w:tc>
      </w:tr>
      <w:tr w:rsidR="00CE3E23" w:rsidRPr="007E1467" w:rsidTr="00EE2542">
        <w:tc>
          <w:tcPr>
            <w:tcW w:w="510" w:type="pct"/>
          </w:tcPr>
          <w:p w:rsidR="00CE3E23" w:rsidRPr="007E1467" w:rsidRDefault="00CE3E23" w:rsidP="00991A87">
            <w:pPr>
              <w:jc w:val="center"/>
              <w:rPr>
                <w:cs/>
              </w:rPr>
            </w:pPr>
            <w:r>
              <w:t>5</w:t>
            </w:r>
          </w:p>
        </w:tc>
        <w:tc>
          <w:tcPr>
            <w:tcW w:w="1912" w:type="pct"/>
          </w:tcPr>
          <w:p w:rsidR="00CE3E23" w:rsidRPr="007E1467" w:rsidRDefault="00EE2542" w:rsidP="00991A87">
            <w:pPr>
              <w:jc w:val="left"/>
              <w:rPr>
                <w:rFonts w:hint="cs"/>
              </w:rPr>
            </w:pPr>
            <w:r>
              <w:rPr>
                <w:color w:val="000000" w:themeColor="text1"/>
              </w:rPr>
              <w:t>QAC</w:t>
            </w:r>
          </w:p>
        </w:tc>
        <w:tc>
          <w:tcPr>
            <w:tcW w:w="2578" w:type="pct"/>
          </w:tcPr>
          <w:p w:rsidR="00CE3E23" w:rsidRPr="007E1467" w:rsidRDefault="00EE2542" w:rsidP="00991A87">
            <w:r>
              <w:rPr>
                <w:rFonts w:hint="cs"/>
                <w:cs/>
              </w:rPr>
              <w:t xml:space="preserve">พนักงานแผนก </w:t>
            </w:r>
            <w:r>
              <w:t>Quality Assurance Customer</w:t>
            </w:r>
          </w:p>
        </w:tc>
      </w:tr>
      <w:tr w:rsidR="00CE3E23" w:rsidRPr="007E1467" w:rsidTr="00EE2542">
        <w:tc>
          <w:tcPr>
            <w:tcW w:w="510" w:type="pct"/>
          </w:tcPr>
          <w:p w:rsidR="00CE3E23" w:rsidRPr="007E1467" w:rsidRDefault="00972813" w:rsidP="00991A87">
            <w:pPr>
              <w:jc w:val="center"/>
              <w:rPr>
                <w:cs/>
              </w:rPr>
            </w:pPr>
            <w:r>
              <w:t>6</w:t>
            </w:r>
          </w:p>
        </w:tc>
        <w:tc>
          <w:tcPr>
            <w:tcW w:w="1912" w:type="pct"/>
          </w:tcPr>
          <w:p w:rsidR="00CE3E23" w:rsidRPr="007E1467" w:rsidRDefault="00861A92" w:rsidP="00991A87">
            <w:pPr>
              <w:jc w:val="left"/>
              <w:rPr>
                <w:rFonts w:hint="cs"/>
              </w:rPr>
            </w:pPr>
            <w:r>
              <w:t>PE</w:t>
            </w:r>
          </w:p>
        </w:tc>
        <w:tc>
          <w:tcPr>
            <w:tcW w:w="2578" w:type="pct"/>
          </w:tcPr>
          <w:p w:rsidR="00CE3E23" w:rsidRPr="007E1467" w:rsidRDefault="0038173D" w:rsidP="00991A87">
            <w:r>
              <w:rPr>
                <w:rFonts w:hint="cs"/>
                <w:cs/>
              </w:rPr>
              <w:t xml:space="preserve">พนักงานแผนก </w:t>
            </w:r>
            <w:r>
              <w:t>Production engineering</w:t>
            </w:r>
          </w:p>
        </w:tc>
      </w:tr>
      <w:tr w:rsidR="00EE2542" w:rsidRPr="007E1467" w:rsidTr="00EE2542">
        <w:tc>
          <w:tcPr>
            <w:tcW w:w="510" w:type="pct"/>
          </w:tcPr>
          <w:p w:rsidR="00EE2542" w:rsidRPr="007E1467" w:rsidRDefault="00EE2542" w:rsidP="00EE2542">
            <w:pPr>
              <w:jc w:val="center"/>
              <w:rPr>
                <w:cs/>
              </w:rPr>
            </w:pPr>
            <w:r>
              <w:t>7</w:t>
            </w:r>
          </w:p>
        </w:tc>
        <w:tc>
          <w:tcPr>
            <w:tcW w:w="1912" w:type="pct"/>
          </w:tcPr>
          <w:p w:rsidR="00EE2542" w:rsidRDefault="00EE2542" w:rsidP="00EE2542">
            <w:pPr>
              <w:jc w:val="left"/>
            </w:pPr>
            <w:r>
              <w:t>Concern department</w:t>
            </w:r>
          </w:p>
        </w:tc>
        <w:tc>
          <w:tcPr>
            <w:tcW w:w="2578" w:type="pct"/>
          </w:tcPr>
          <w:p w:rsidR="00EE2542" w:rsidRDefault="00EE2542" w:rsidP="00EE2542">
            <w:pPr>
              <w:jc w:val="left"/>
            </w:pPr>
            <w:r>
              <w:rPr>
                <w:rFonts w:hint="cs"/>
                <w:cs/>
              </w:rPr>
              <w:t>พนักงานที่มีต้องรับรู้เกี่ยวกับการเปลี่ยนแปลงกระบวนกรทำงาน</w:t>
            </w:r>
          </w:p>
        </w:tc>
      </w:tr>
      <w:tr w:rsidR="00EE2542" w:rsidRPr="007E1467" w:rsidTr="00EE2542">
        <w:tc>
          <w:tcPr>
            <w:tcW w:w="510" w:type="pct"/>
          </w:tcPr>
          <w:p w:rsidR="00EE2542" w:rsidRPr="007E1467" w:rsidRDefault="00EE2542" w:rsidP="00EE2542">
            <w:pPr>
              <w:jc w:val="center"/>
              <w:rPr>
                <w:cs/>
              </w:rPr>
            </w:pPr>
            <w:r>
              <w:t>8</w:t>
            </w:r>
          </w:p>
        </w:tc>
        <w:tc>
          <w:tcPr>
            <w:tcW w:w="1912" w:type="pct"/>
          </w:tcPr>
          <w:p w:rsidR="00EE2542" w:rsidRDefault="00EE2542" w:rsidP="00EE2542">
            <w:pPr>
              <w:jc w:val="left"/>
            </w:pPr>
            <w:r>
              <w:t>QA Admin</w:t>
            </w:r>
          </w:p>
        </w:tc>
        <w:tc>
          <w:tcPr>
            <w:tcW w:w="2578" w:type="pct"/>
          </w:tcPr>
          <w:p w:rsidR="00EE2542" w:rsidRDefault="00EE2542" w:rsidP="00EE2542">
            <w:pPr>
              <w:jc w:val="left"/>
            </w:pPr>
            <w:r>
              <w:rPr>
                <w:rFonts w:hint="cs"/>
                <w:cs/>
              </w:rPr>
              <w:t xml:space="preserve">พนักงานที่มีสิทธิ์จัดการต่าง ๆในส่วนงานของแผนก </w:t>
            </w:r>
            <w:r>
              <w:t>Quality Assurance</w:t>
            </w:r>
          </w:p>
        </w:tc>
      </w:tr>
      <w:tr w:rsidR="00EE2542" w:rsidRPr="007E1467" w:rsidTr="00EE2542">
        <w:tc>
          <w:tcPr>
            <w:tcW w:w="510" w:type="pct"/>
          </w:tcPr>
          <w:p w:rsidR="00EE2542" w:rsidRPr="007E1467" w:rsidRDefault="00EE2542" w:rsidP="00EE2542">
            <w:pPr>
              <w:jc w:val="center"/>
              <w:rPr>
                <w:cs/>
              </w:rPr>
            </w:pPr>
            <w:r>
              <w:t>9</w:t>
            </w:r>
          </w:p>
        </w:tc>
        <w:tc>
          <w:tcPr>
            <w:tcW w:w="1912" w:type="pct"/>
          </w:tcPr>
          <w:p w:rsidR="00EE2542" w:rsidRDefault="00EE2542" w:rsidP="00EE2542">
            <w:pPr>
              <w:jc w:val="left"/>
            </w:pPr>
            <w:r>
              <w:t>PE Admin</w:t>
            </w:r>
          </w:p>
        </w:tc>
        <w:tc>
          <w:tcPr>
            <w:tcW w:w="2578" w:type="pct"/>
          </w:tcPr>
          <w:p w:rsidR="00EE2542" w:rsidRDefault="00EE2542" w:rsidP="00EE2542">
            <w:pPr>
              <w:jc w:val="left"/>
            </w:pPr>
            <w:r>
              <w:rPr>
                <w:rFonts w:hint="cs"/>
                <w:cs/>
              </w:rPr>
              <w:t>พนักงานที่มีสิทธิ์จัดการต่าง ๆในส่วนงานของแผนก</w:t>
            </w:r>
          </w:p>
          <w:p w:rsidR="00EE2542" w:rsidRDefault="00EE2542" w:rsidP="00EE2542">
            <w:pPr>
              <w:jc w:val="left"/>
              <w:rPr>
                <w:cs/>
              </w:rPr>
            </w:pPr>
            <w:r>
              <w:t xml:space="preserve">Production Engineering </w:t>
            </w:r>
            <w:r>
              <w:rPr>
                <w:rFonts w:hint="cs"/>
                <w:cs/>
              </w:rPr>
              <w:t>หรือผู้ใช้งานที่ต้องการเข้าใช้ระบบ</w:t>
            </w:r>
          </w:p>
        </w:tc>
      </w:tr>
    </w:tbl>
    <w:p w:rsidR="00760CB5" w:rsidRDefault="00760CB5" w:rsidP="00991A87">
      <w:pPr>
        <w:spacing w:line="240" w:lineRule="auto"/>
        <w:rPr>
          <w:cs/>
        </w:rPr>
      </w:pPr>
      <w:bookmarkStart w:id="128" w:name="_Toc424818442"/>
      <w:bookmarkStart w:id="129" w:name="_Toc487546665"/>
      <w:r>
        <w:rPr>
          <w:cs/>
        </w:rPr>
        <w:br w:type="page"/>
      </w:r>
    </w:p>
    <w:p w:rsidR="00466E91" w:rsidRPr="007E1467" w:rsidRDefault="00466E91" w:rsidP="00991A87">
      <w:pPr>
        <w:spacing w:line="240" w:lineRule="auto"/>
      </w:pPr>
      <w:r w:rsidRPr="007E1467">
        <w:rPr>
          <w:cs/>
        </w:rPr>
        <w:lastRenderedPageBreak/>
        <w:t xml:space="preserve">ตารางที่ </w:t>
      </w:r>
      <w:r w:rsidR="001B5F27">
        <w:fldChar w:fldCharType="begin"/>
      </w:r>
      <w:r w:rsidR="001B5F27">
        <w:instrText xml:space="preserve"> STYLEREF 1 \s </w:instrText>
      </w:r>
      <w:r w:rsidR="001B5F27">
        <w:fldChar w:fldCharType="separate"/>
      </w:r>
      <w:r w:rsidR="00CF1698">
        <w:rPr>
          <w:noProof/>
        </w:rPr>
        <w:t>2</w:t>
      </w:r>
      <w:r w:rsidR="001B5F27">
        <w:rPr>
          <w:noProof/>
        </w:rPr>
        <w:fldChar w:fldCharType="end"/>
      </w:r>
      <w:r w:rsidR="00402ED5">
        <w:rPr>
          <w:cs/>
        </w:rPr>
        <w:noBreakHyphen/>
      </w:r>
      <w:r w:rsidR="00125DB6">
        <w:rPr>
          <w:rFonts w:hint="cs"/>
          <w:cs/>
        </w:rPr>
        <w:t>2</w:t>
      </w:r>
      <w:r w:rsidRPr="007E1467">
        <w:rPr>
          <w:cs/>
        </w:rPr>
        <w:t xml:space="preserve">  คำศัพท์ที่</w:t>
      </w:r>
      <w:r w:rsidR="00323873" w:rsidRPr="007E1467">
        <w:rPr>
          <w:cs/>
        </w:rPr>
        <w:t>เฉพาะ</w:t>
      </w:r>
      <w:r w:rsidR="0052330B" w:rsidRPr="007E1467">
        <w:rPr>
          <w:cs/>
        </w:rPr>
        <w:t xml:space="preserve"> (ต่อ</w:t>
      </w:r>
      <w:r w:rsidRPr="007E1467">
        <w:rPr>
          <w:cs/>
        </w:rPr>
        <w:t>)</w:t>
      </w:r>
      <w:bookmarkEnd w:id="128"/>
      <w:bookmarkEnd w:id="129"/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894"/>
        <w:gridCol w:w="2610"/>
        <w:gridCol w:w="4792"/>
      </w:tblGrid>
      <w:tr w:rsidR="00466E91" w:rsidRPr="007E1467" w:rsidTr="00466E91">
        <w:tc>
          <w:tcPr>
            <w:tcW w:w="539" w:type="pct"/>
          </w:tcPr>
          <w:p w:rsidR="00466E91" w:rsidRPr="006A7DA8" w:rsidRDefault="00466E91" w:rsidP="00991A87">
            <w:pPr>
              <w:jc w:val="center"/>
              <w:rPr>
                <w:b/>
                <w:bCs/>
                <w:cs/>
              </w:rPr>
            </w:pPr>
            <w:r w:rsidRPr="006A7DA8">
              <w:rPr>
                <w:b/>
                <w:bCs/>
                <w:cs/>
              </w:rPr>
              <w:t>ลำดับ</w:t>
            </w:r>
          </w:p>
        </w:tc>
        <w:tc>
          <w:tcPr>
            <w:tcW w:w="1573" w:type="pct"/>
          </w:tcPr>
          <w:p w:rsidR="00466E91" w:rsidRPr="006A7DA8" w:rsidRDefault="00466E91" w:rsidP="00991A87">
            <w:pPr>
              <w:jc w:val="center"/>
              <w:rPr>
                <w:b/>
                <w:bCs/>
              </w:rPr>
            </w:pPr>
            <w:r w:rsidRPr="006A7DA8">
              <w:rPr>
                <w:b/>
                <w:bCs/>
                <w:cs/>
              </w:rPr>
              <w:t>คำศัพท์</w:t>
            </w:r>
          </w:p>
        </w:tc>
        <w:tc>
          <w:tcPr>
            <w:tcW w:w="2888" w:type="pct"/>
          </w:tcPr>
          <w:p w:rsidR="00466E91" w:rsidRPr="006A7DA8" w:rsidRDefault="00466E91" w:rsidP="00991A87">
            <w:pPr>
              <w:jc w:val="center"/>
              <w:rPr>
                <w:b/>
                <w:bCs/>
              </w:rPr>
            </w:pPr>
            <w:r w:rsidRPr="006A7DA8">
              <w:rPr>
                <w:b/>
                <w:bCs/>
                <w:cs/>
              </w:rPr>
              <w:t>ความหมาย</w:t>
            </w:r>
          </w:p>
        </w:tc>
      </w:tr>
      <w:tr w:rsidR="00EE2542" w:rsidRPr="007E1467" w:rsidTr="00EE2542">
        <w:tc>
          <w:tcPr>
            <w:tcW w:w="539" w:type="pct"/>
          </w:tcPr>
          <w:p w:rsidR="00EE2542" w:rsidRPr="007E1467" w:rsidRDefault="00EE2542" w:rsidP="00EE2542">
            <w:pPr>
              <w:jc w:val="center"/>
              <w:rPr>
                <w:cs/>
              </w:rPr>
            </w:pPr>
            <w:r>
              <w:rPr>
                <w:cs/>
              </w:rPr>
              <w:t>10</w:t>
            </w:r>
            <w:r w:rsidRPr="007E1467">
              <w:rPr>
                <w:cs/>
              </w:rPr>
              <w:t>.</w:t>
            </w:r>
          </w:p>
        </w:tc>
        <w:tc>
          <w:tcPr>
            <w:tcW w:w="1573" w:type="pct"/>
            <w:shd w:val="clear" w:color="auto" w:fill="auto"/>
          </w:tcPr>
          <w:p w:rsidR="00EE2542" w:rsidRPr="00961B40" w:rsidRDefault="00EE2542" w:rsidP="00A21ABA">
            <w:pPr>
              <w:jc w:val="left"/>
            </w:pPr>
            <w:r>
              <w:t>Approver</w:t>
            </w:r>
          </w:p>
        </w:tc>
        <w:tc>
          <w:tcPr>
            <w:tcW w:w="2888" w:type="pct"/>
            <w:shd w:val="clear" w:color="auto" w:fill="auto"/>
          </w:tcPr>
          <w:p w:rsidR="00EE2542" w:rsidRPr="00961B40" w:rsidRDefault="00EE2542" w:rsidP="00A21ABA">
            <w:pPr>
              <w:jc w:val="left"/>
            </w:pPr>
            <w:r>
              <w:rPr>
                <w:rFonts w:hint="cs"/>
                <w:cs/>
              </w:rPr>
              <w:t>ผู้อนุมัติแบบฟอร์มเปลี่ยนแปลงกระบวนการทำงาน</w:t>
            </w:r>
          </w:p>
        </w:tc>
      </w:tr>
      <w:tr w:rsidR="00EE2542" w:rsidRPr="007E1467" w:rsidTr="00EE2542">
        <w:tc>
          <w:tcPr>
            <w:tcW w:w="539" w:type="pct"/>
          </w:tcPr>
          <w:p w:rsidR="00EE2542" w:rsidRPr="007E1467" w:rsidRDefault="00EE2542" w:rsidP="00EE2542">
            <w:pPr>
              <w:jc w:val="center"/>
              <w:rPr>
                <w:cs/>
              </w:rPr>
            </w:pPr>
            <w:r>
              <w:rPr>
                <w:cs/>
              </w:rPr>
              <w:t>11</w:t>
            </w:r>
            <w:r w:rsidRPr="007E1467">
              <w:rPr>
                <w:cs/>
              </w:rPr>
              <w:t>.</w:t>
            </w:r>
          </w:p>
        </w:tc>
        <w:tc>
          <w:tcPr>
            <w:tcW w:w="1573" w:type="pct"/>
            <w:shd w:val="clear" w:color="auto" w:fill="auto"/>
          </w:tcPr>
          <w:p w:rsidR="00EE2542" w:rsidRDefault="00EE2542" w:rsidP="00A21ABA">
            <w:pPr>
              <w:jc w:val="left"/>
            </w:pPr>
            <w:r>
              <w:t>Checker</w:t>
            </w:r>
          </w:p>
        </w:tc>
        <w:tc>
          <w:tcPr>
            <w:tcW w:w="2888" w:type="pct"/>
            <w:shd w:val="clear" w:color="auto" w:fill="auto"/>
          </w:tcPr>
          <w:p w:rsidR="00EE2542" w:rsidRDefault="00EE2542" w:rsidP="00A21ABA">
            <w:pPr>
              <w:jc w:val="left"/>
              <w:rPr>
                <w:cs/>
              </w:rPr>
            </w:pPr>
            <w:r>
              <w:rPr>
                <w:rFonts w:hint="cs"/>
                <w:cs/>
              </w:rPr>
              <w:t>ผู้อนุมัติที่อยู่ภายในแผนก</w:t>
            </w:r>
          </w:p>
        </w:tc>
      </w:tr>
      <w:tr w:rsidR="00EE2542" w:rsidRPr="007E1467" w:rsidTr="00EE2542">
        <w:tc>
          <w:tcPr>
            <w:tcW w:w="539" w:type="pct"/>
          </w:tcPr>
          <w:p w:rsidR="00EE2542" w:rsidRPr="007E1467" w:rsidRDefault="00EE2542" w:rsidP="00EE2542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12</w:t>
            </w:r>
            <w:r w:rsidRPr="007E1467">
              <w:rPr>
                <w:cs/>
              </w:rPr>
              <w:t>.</w:t>
            </w:r>
          </w:p>
        </w:tc>
        <w:tc>
          <w:tcPr>
            <w:tcW w:w="1573" w:type="pct"/>
            <w:shd w:val="clear" w:color="auto" w:fill="auto"/>
          </w:tcPr>
          <w:p w:rsidR="00EE2542" w:rsidRDefault="00EE2542" w:rsidP="00A21ABA">
            <w:pPr>
              <w:jc w:val="left"/>
            </w:pPr>
            <w:r>
              <w:t>Final approver</w:t>
            </w:r>
          </w:p>
        </w:tc>
        <w:tc>
          <w:tcPr>
            <w:tcW w:w="2888" w:type="pct"/>
            <w:shd w:val="clear" w:color="auto" w:fill="auto"/>
          </w:tcPr>
          <w:p w:rsidR="00EE2542" w:rsidRDefault="00EE2542" w:rsidP="00A21ABA">
            <w:pPr>
              <w:jc w:val="left"/>
              <w:rPr>
                <w:cs/>
              </w:rPr>
            </w:pPr>
            <w:r>
              <w:rPr>
                <w:rFonts w:hint="cs"/>
                <w:cs/>
              </w:rPr>
              <w:t>ผู้อนุมัติลำดับสุดท้ายที่อยู่ภายในแผนก</w:t>
            </w:r>
          </w:p>
        </w:tc>
      </w:tr>
      <w:tr w:rsidR="00F50E66" w:rsidRPr="007E1467" w:rsidTr="00EE2542">
        <w:tc>
          <w:tcPr>
            <w:tcW w:w="539" w:type="pct"/>
          </w:tcPr>
          <w:p w:rsidR="00F50E66" w:rsidRDefault="00F50E66" w:rsidP="00F50E66">
            <w:pPr>
              <w:jc w:val="center"/>
              <w:rPr>
                <w:rFonts w:hint="cs"/>
                <w:cs/>
              </w:rPr>
            </w:pPr>
            <w:r>
              <w:rPr>
                <w:rFonts w:hint="cs"/>
                <w:cs/>
              </w:rPr>
              <w:t>13.</w:t>
            </w:r>
          </w:p>
        </w:tc>
        <w:tc>
          <w:tcPr>
            <w:tcW w:w="1573" w:type="pct"/>
            <w:shd w:val="clear" w:color="auto" w:fill="auto"/>
          </w:tcPr>
          <w:p w:rsidR="00F50E66" w:rsidRPr="008245FA" w:rsidRDefault="00F50E66" w:rsidP="00A21ABA">
            <w:pPr>
              <w:jc w:val="left"/>
              <w:rPr>
                <w:b/>
                <w:bCs/>
                <w:cs/>
              </w:rPr>
            </w:pPr>
            <w:r>
              <w:t>P</w:t>
            </w:r>
            <w:r w:rsidRPr="00156398">
              <w:t>riority</w:t>
            </w:r>
            <w:r>
              <w:t xml:space="preserve"> Management Category</w:t>
            </w:r>
          </w:p>
        </w:tc>
        <w:tc>
          <w:tcPr>
            <w:tcW w:w="2888" w:type="pct"/>
            <w:shd w:val="clear" w:color="auto" w:fill="auto"/>
          </w:tcPr>
          <w:p w:rsidR="00F50E66" w:rsidRPr="008245FA" w:rsidRDefault="00F50E66" w:rsidP="00A21ABA">
            <w:pPr>
              <w:jc w:val="left"/>
              <w:rPr>
                <w:b/>
                <w:bCs/>
                <w:cs/>
              </w:rPr>
            </w:pPr>
            <w:r>
              <w:rPr>
                <w:rFonts w:hint="cs"/>
                <w:cs/>
              </w:rPr>
              <w:t>ลำดับความสำคัญของการเปลี่ยนแปลงกระบวนการทำงาน</w:t>
            </w:r>
          </w:p>
        </w:tc>
      </w:tr>
      <w:tr w:rsidR="00F50E66" w:rsidRPr="007E1467" w:rsidTr="001D32B0">
        <w:tc>
          <w:tcPr>
            <w:tcW w:w="539" w:type="pct"/>
          </w:tcPr>
          <w:p w:rsidR="00F50E66" w:rsidRDefault="00F50E66" w:rsidP="00F50E66">
            <w:pPr>
              <w:jc w:val="center"/>
              <w:rPr>
                <w:rFonts w:hint="cs"/>
                <w:cs/>
              </w:rPr>
            </w:pPr>
            <w:r>
              <w:rPr>
                <w:rFonts w:hint="cs"/>
                <w:cs/>
              </w:rPr>
              <w:t>14.</w:t>
            </w:r>
          </w:p>
        </w:tc>
        <w:tc>
          <w:tcPr>
            <w:tcW w:w="1573" w:type="pct"/>
          </w:tcPr>
          <w:p w:rsidR="00F50E66" w:rsidRPr="00961B40" w:rsidRDefault="00F50E66" w:rsidP="00A21ABA">
            <w:pPr>
              <w:jc w:val="left"/>
            </w:pPr>
            <w:r>
              <w:t>Rank</w:t>
            </w:r>
          </w:p>
        </w:tc>
        <w:tc>
          <w:tcPr>
            <w:tcW w:w="2888" w:type="pct"/>
          </w:tcPr>
          <w:p w:rsidR="00F50E66" w:rsidRPr="00961B40" w:rsidRDefault="00F50E66" w:rsidP="00A21ABA">
            <w:pPr>
              <w:jc w:val="left"/>
            </w:pPr>
            <w:r>
              <w:rPr>
                <w:rFonts w:hint="cs"/>
                <w:cs/>
              </w:rPr>
              <w:t>ลำดับความสำคัญของการเปลี่ยนแปลงกระบวนการทำงาน</w:t>
            </w:r>
          </w:p>
        </w:tc>
      </w:tr>
      <w:tr w:rsidR="00F50E66" w:rsidRPr="007E1467" w:rsidTr="001D32B0">
        <w:tc>
          <w:tcPr>
            <w:tcW w:w="539" w:type="pct"/>
          </w:tcPr>
          <w:p w:rsidR="00F50E66" w:rsidRDefault="00F50E66" w:rsidP="00F50E66">
            <w:pPr>
              <w:jc w:val="center"/>
              <w:rPr>
                <w:rFonts w:hint="cs"/>
                <w:cs/>
              </w:rPr>
            </w:pPr>
            <w:r>
              <w:rPr>
                <w:rFonts w:hint="cs"/>
                <w:cs/>
              </w:rPr>
              <w:t>15.</w:t>
            </w:r>
          </w:p>
        </w:tc>
        <w:tc>
          <w:tcPr>
            <w:tcW w:w="1573" w:type="pct"/>
          </w:tcPr>
          <w:p w:rsidR="00F50E66" w:rsidRPr="00961B40" w:rsidRDefault="00F50E66" w:rsidP="00A21ABA">
            <w:pPr>
              <w:jc w:val="left"/>
            </w:pPr>
            <w:r>
              <w:t>Annual plan</w:t>
            </w:r>
          </w:p>
        </w:tc>
        <w:tc>
          <w:tcPr>
            <w:tcW w:w="2888" w:type="pct"/>
          </w:tcPr>
          <w:p w:rsidR="00F50E66" w:rsidRPr="00961B40" w:rsidRDefault="00F50E66" w:rsidP="00A21ABA">
            <w:pPr>
              <w:jc w:val="left"/>
            </w:pPr>
            <w:r>
              <w:rPr>
                <w:rFonts w:hint="cs"/>
                <w:cs/>
              </w:rPr>
              <w:t>ข้อมูลการเปลี่ยนแปลงกระบวนการทำงานของแต่ละปี</w:t>
            </w:r>
          </w:p>
        </w:tc>
      </w:tr>
      <w:tr w:rsidR="00F50E66" w:rsidRPr="007E1467" w:rsidTr="001D32B0">
        <w:tc>
          <w:tcPr>
            <w:tcW w:w="539" w:type="pct"/>
          </w:tcPr>
          <w:p w:rsidR="00F50E66" w:rsidRDefault="00F50E66" w:rsidP="00F50E66">
            <w:pPr>
              <w:jc w:val="center"/>
              <w:rPr>
                <w:rFonts w:hint="cs"/>
                <w:cs/>
              </w:rPr>
            </w:pPr>
            <w:r>
              <w:rPr>
                <w:rFonts w:hint="cs"/>
                <w:cs/>
              </w:rPr>
              <w:t>16.</w:t>
            </w:r>
          </w:p>
        </w:tc>
        <w:tc>
          <w:tcPr>
            <w:tcW w:w="1573" w:type="pct"/>
          </w:tcPr>
          <w:p w:rsidR="00F50E66" w:rsidRDefault="00F50E66" w:rsidP="00A21ABA">
            <w:pPr>
              <w:jc w:val="left"/>
            </w:pPr>
            <w:r>
              <w:t>Annual Plan Number</w:t>
            </w:r>
          </w:p>
        </w:tc>
        <w:tc>
          <w:tcPr>
            <w:tcW w:w="2888" w:type="pct"/>
          </w:tcPr>
          <w:p w:rsidR="00F50E66" w:rsidRDefault="00F50E66" w:rsidP="00A21ABA">
            <w:pPr>
              <w:jc w:val="left"/>
              <w:rPr>
                <w:cs/>
              </w:rPr>
            </w:pPr>
            <w:r>
              <w:rPr>
                <w:rFonts w:hint="cs"/>
                <w:cs/>
              </w:rPr>
              <w:t xml:space="preserve">เลขรันอัตโนมัติของข้อมูลการเปลี่ยนแปลงกระบวนการทำงานของแต่ละปี ตัวอย่างเช่น </w:t>
            </w:r>
            <w:r>
              <w:t>DN</w:t>
            </w:r>
            <w:r>
              <w:rPr>
                <w:cs/>
              </w:rPr>
              <w:t>-</w:t>
            </w:r>
            <w:r>
              <w:t>FY20</w:t>
            </w:r>
            <w:r>
              <w:rPr>
                <w:cs/>
              </w:rPr>
              <w:t>-</w:t>
            </w:r>
            <w:r>
              <w:t>001</w:t>
            </w:r>
          </w:p>
        </w:tc>
      </w:tr>
      <w:tr w:rsidR="00F50E66" w:rsidRPr="007E1467" w:rsidTr="001D32B0">
        <w:tc>
          <w:tcPr>
            <w:tcW w:w="539" w:type="pct"/>
          </w:tcPr>
          <w:p w:rsidR="00F50E66" w:rsidRDefault="00F50E66" w:rsidP="00F50E66">
            <w:pPr>
              <w:jc w:val="center"/>
              <w:rPr>
                <w:rFonts w:hint="cs"/>
                <w:cs/>
              </w:rPr>
            </w:pPr>
            <w:r>
              <w:rPr>
                <w:rFonts w:hint="cs"/>
                <w:cs/>
              </w:rPr>
              <w:t>17.</w:t>
            </w:r>
          </w:p>
        </w:tc>
        <w:tc>
          <w:tcPr>
            <w:tcW w:w="1573" w:type="pct"/>
          </w:tcPr>
          <w:p w:rsidR="00F50E66" w:rsidRPr="008245FA" w:rsidRDefault="00F50E66" w:rsidP="00A21ABA">
            <w:pPr>
              <w:jc w:val="left"/>
              <w:rPr>
                <w:b/>
                <w:bCs/>
                <w:cs/>
              </w:rPr>
            </w:pPr>
            <w:r>
              <w:t>PCR Number</w:t>
            </w:r>
          </w:p>
        </w:tc>
        <w:tc>
          <w:tcPr>
            <w:tcW w:w="2888" w:type="pct"/>
          </w:tcPr>
          <w:p w:rsidR="00F50E66" w:rsidRPr="008245FA" w:rsidRDefault="00F50E66" w:rsidP="00A21ABA">
            <w:pPr>
              <w:jc w:val="left"/>
              <w:rPr>
                <w:b/>
                <w:bCs/>
                <w:cs/>
              </w:rPr>
            </w:pPr>
            <w:r>
              <w:rPr>
                <w:rFonts w:hint="cs"/>
                <w:cs/>
              </w:rPr>
              <w:t xml:space="preserve">เลขรันอัตโนมัติของแบบฟอร์มการเปลี่ยนแปลงกระบวนการทำงานของแต่ละปี ตัวอย่างเช่น </w:t>
            </w:r>
            <w:r>
              <w:t>DN</w:t>
            </w:r>
            <w:r>
              <w:rPr>
                <w:cs/>
              </w:rPr>
              <w:t>-</w:t>
            </w:r>
            <w:r>
              <w:t>PCR</w:t>
            </w:r>
            <w:r>
              <w:rPr>
                <w:cs/>
              </w:rPr>
              <w:t>-</w:t>
            </w:r>
            <w:r>
              <w:t>FY20</w:t>
            </w:r>
            <w:r>
              <w:rPr>
                <w:cs/>
              </w:rPr>
              <w:t>-</w:t>
            </w:r>
            <w:r>
              <w:t>001</w:t>
            </w:r>
          </w:p>
        </w:tc>
      </w:tr>
      <w:tr w:rsidR="00F50E66" w:rsidRPr="007E1467" w:rsidTr="001D32B0">
        <w:tc>
          <w:tcPr>
            <w:tcW w:w="539" w:type="pct"/>
          </w:tcPr>
          <w:p w:rsidR="00F50E66" w:rsidRDefault="00F50E66" w:rsidP="00F50E66">
            <w:pPr>
              <w:jc w:val="center"/>
              <w:rPr>
                <w:rFonts w:hint="cs"/>
                <w:cs/>
              </w:rPr>
            </w:pPr>
            <w:r>
              <w:rPr>
                <w:rFonts w:hint="cs"/>
                <w:cs/>
              </w:rPr>
              <w:t>18.</w:t>
            </w:r>
          </w:p>
        </w:tc>
        <w:tc>
          <w:tcPr>
            <w:tcW w:w="1573" w:type="pct"/>
          </w:tcPr>
          <w:p w:rsidR="00F50E66" w:rsidRDefault="00F50E66" w:rsidP="00A21ABA">
            <w:pPr>
              <w:jc w:val="left"/>
            </w:pPr>
            <w:r>
              <w:t>PCR type</w:t>
            </w:r>
          </w:p>
        </w:tc>
        <w:tc>
          <w:tcPr>
            <w:tcW w:w="2888" w:type="pct"/>
          </w:tcPr>
          <w:p w:rsidR="00F50E66" w:rsidRDefault="00F50E66" w:rsidP="00A21ABA">
            <w:pPr>
              <w:jc w:val="left"/>
              <w:rPr>
                <w:cs/>
              </w:rPr>
            </w:pPr>
            <w:r>
              <w:rPr>
                <w:rFonts w:hint="cs"/>
                <w:cs/>
              </w:rPr>
              <w:t>ชนิดเวลาของเอกสารเปลี่ยนแปลงกระบวนการทำงาน</w:t>
            </w:r>
          </w:p>
        </w:tc>
      </w:tr>
      <w:tr w:rsidR="00F50E66" w:rsidRPr="007E1467" w:rsidTr="001D32B0">
        <w:tc>
          <w:tcPr>
            <w:tcW w:w="539" w:type="pct"/>
          </w:tcPr>
          <w:p w:rsidR="00F50E66" w:rsidRDefault="00F50E66" w:rsidP="00F50E66">
            <w:pPr>
              <w:jc w:val="center"/>
              <w:rPr>
                <w:rFonts w:hint="cs"/>
                <w:cs/>
              </w:rPr>
            </w:pPr>
            <w:r>
              <w:rPr>
                <w:rFonts w:hint="cs"/>
                <w:cs/>
              </w:rPr>
              <w:t>19.</w:t>
            </w:r>
          </w:p>
        </w:tc>
        <w:tc>
          <w:tcPr>
            <w:tcW w:w="1573" w:type="pct"/>
          </w:tcPr>
          <w:p w:rsidR="00F50E66" w:rsidRDefault="00F50E66" w:rsidP="00A21ABA">
            <w:pPr>
              <w:jc w:val="left"/>
            </w:pPr>
            <w:r>
              <w:t>Change type</w:t>
            </w:r>
          </w:p>
        </w:tc>
        <w:tc>
          <w:tcPr>
            <w:tcW w:w="2888" w:type="pct"/>
          </w:tcPr>
          <w:p w:rsidR="00F50E66" w:rsidRDefault="00F50E66" w:rsidP="00A21ABA">
            <w:pPr>
              <w:jc w:val="left"/>
              <w:rPr>
                <w:cs/>
              </w:rPr>
            </w:pPr>
            <w:r>
              <w:rPr>
                <w:rFonts w:hint="cs"/>
                <w:cs/>
              </w:rPr>
              <w:t>ประเภทของการเปลี่ยนแปลงกระบวนการทำงาน</w:t>
            </w:r>
          </w:p>
        </w:tc>
      </w:tr>
      <w:tr w:rsidR="00F50E66" w:rsidRPr="007E1467" w:rsidTr="001D32B0">
        <w:tc>
          <w:tcPr>
            <w:tcW w:w="539" w:type="pct"/>
          </w:tcPr>
          <w:p w:rsidR="00F50E66" w:rsidRDefault="00F50E66" w:rsidP="00F50E66">
            <w:pPr>
              <w:jc w:val="center"/>
              <w:rPr>
                <w:rFonts w:hint="cs"/>
                <w:cs/>
              </w:rPr>
            </w:pPr>
            <w:r>
              <w:rPr>
                <w:rFonts w:hint="cs"/>
                <w:cs/>
              </w:rPr>
              <w:t>20.</w:t>
            </w:r>
          </w:p>
        </w:tc>
        <w:tc>
          <w:tcPr>
            <w:tcW w:w="1573" w:type="pct"/>
          </w:tcPr>
          <w:p w:rsidR="00F50E66" w:rsidRDefault="00F50E66" w:rsidP="00A21ABA">
            <w:pPr>
              <w:jc w:val="left"/>
            </w:pPr>
            <w:r>
              <w:t>Implementation plan</w:t>
            </w:r>
          </w:p>
        </w:tc>
        <w:tc>
          <w:tcPr>
            <w:tcW w:w="2888" w:type="pct"/>
          </w:tcPr>
          <w:p w:rsidR="00F50E66" w:rsidRDefault="00F50E66" w:rsidP="00A21ABA">
            <w:pPr>
              <w:jc w:val="left"/>
              <w:rPr>
                <w:cs/>
              </w:rPr>
            </w:pPr>
            <w:r>
              <w:rPr>
                <w:rFonts w:hint="cs"/>
                <w:cs/>
              </w:rPr>
              <w:t>ส่วนของการวางแผนในการเปลี่ยนแปลงกระบวนการทำงาน</w:t>
            </w:r>
          </w:p>
        </w:tc>
      </w:tr>
      <w:tr w:rsidR="00F50E66" w:rsidRPr="007E1467" w:rsidTr="001D32B0">
        <w:tc>
          <w:tcPr>
            <w:tcW w:w="539" w:type="pct"/>
          </w:tcPr>
          <w:p w:rsidR="00F50E66" w:rsidRDefault="00F50E66" w:rsidP="00F50E66">
            <w:pPr>
              <w:jc w:val="center"/>
              <w:rPr>
                <w:rFonts w:hint="cs"/>
                <w:cs/>
              </w:rPr>
            </w:pPr>
            <w:r>
              <w:rPr>
                <w:rFonts w:hint="cs"/>
                <w:cs/>
              </w:rPr>
              <w:t>21.</w:t>
            </w:r>
          </w:p>
        </w:tc>
        <w:tc>
          <w:tcPr>
            <w:tcW w:w="1573" w:type="pct"/>
          </w:tcPr>
          <w:p w:rsidR="00F50E66" w:rsidRDefault="00F50E66" w:rsidP="00A21ABA">
            <w:pPr>
              <w:jc w:val="left"/>
            </w:pPr>
            <w:r>
              <w:t>Data attachments</w:t>
            </w:r>
          </w:p>
        </w:tc>
        <w:tc>
          <w:tcPr>
            <w:tcW w:w="2888" w:type="pct"/>
          </w:tcPr>
          <w:p w:rsidR="00F50E66" w:rsidRDefault="00F50E66" w:rsidP="00A21ABA">
            <w:pPr>
              <w:jc w:val="left"/>
              <w:rPr>
                <w:cs/>
              </w:rPr>
            </w:pPr>
            <w:r>
              <w:rPr>
                <w:rFonts w:hint="cs"/>
                <w:cs/>
              </w:rPr>
              <w:t>ข้อมูลที่ใช้ในการแนบในการประกอบการเปลี่ยนแปลงกระบวนการทำงาน</w:t>
            </w:r>
          </w:p>
        </w:tc>
      </w:tr>
      <w:tr w:rsidR="00F50E66" w:rsidRPr="007E1467" w:rsidTr="001D32B0">
        <w:tc>
          <w:tcPr>
            <w:tcW w:w="539" w:type="pct"/>
          </w:tcPr>
          <w:p w:rsidR="00F50E66" w:rsidRDefault="00F50E66" w:rsidP="00F50E66">
            <w:pPr>
              <w:jc w:val="center"/>
              <w:rPr>
                <w:rFonts w:hint="cs"/>
                <w:cs/>
              </w:rPr>
            </w:pPr>
            <w:r>
              <w:rPr>
                <w:rFonts w:hint="cs"/>
                <w:cs/>
              </w:rPr>
              <w:t>22.</w:t>
            </w:r>
          </w:p>
        </w:tc>
        <w:tc>
          <w:tcPr>
            <w:tcW w:w="1573" w:type="pct"/>
          </w:tcPr>
          <w:p w:rsidR="00F50E66" w:rsidRDefault="00F50E66" w:rsidP="00A21ABA">
            <w:pPr>
              <w:jc w:val="left"/>
            </w:pPr>
            <w:r>
              <w:t>Change point</w:t>
            </w:r>
          </w:p>
        </w:tc>
        <w:tc>
          <w:tcPr>
            <w:tcW w:w="2888" w:type="pct"/>
          </w:tcPr>
          <w:p w:rsidR="00F50E66" w:rsidRDefault="00F50E66" w:rsidP="00A21ABA">
            <w:pPr>
              <w:jc w:val="left"/>
              <w:rPr>
                <w:cs/>
              </w:rPr>
            </w:pPr>
            <w:r>
              <w:rPr>
                <w:rFonts w:hint="cs"/>
                <w:cs/>
              </w:rPr>
              <w:t>จุดที่มีการเปลี่ยนแปลงการทำงาน</w:t>
            </w:r>
          </w:p>
        </w:tc>
      </w:tr>
    </w:tbl>
    <w:p w:rsidR="00125DB6" w:rsidRDefault="00125DB6" w:rsidP="00125DB6">
      <w:pPr>
        <w:spacing w:line="240" w:lineRule="auto"/>
      </w:pPr>
      <w:bookmarkStart w:id="130" w:name="_Toc404714975"/>
      <w:bookmarkStart w:id="131" w:name="_Toc407575464"/>
      <w:bookmarkStart w:id="132" w:name="_Toc409387137"/>
      <w:bookmarkStart w:id="133" w:name="_Toc410779722"/>
      <w:bookmarkStart w:id="134" w:name="_Toc420265829"/>
      <w:bookmarkStart w:id="135" w:name="_Toc399842567"/>
      <w:bookmarkEnd w:id="130"/>
      <w:bookmarkEnd w:id="131"/>
      <w:bookmarkEnd w:id="132"/>
      <w:bookmarkEnd w:id="133"/>
      <w:r w:rsidRPr="007E1467">
        <w:rPr>
          <w:cs/>
        </w:rPr>
        <w:lastRenderedPageBreak/>
        <w:t xml:space="preserve">ตารางที่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2</w:t>
      </w:r>
      <w:r>
        <w:rPr>
          <w:noProof/>
        </w:rPr>
        <w:fldChar w:fldCharType="end"/>
      </w:r>
      <w:r>
        <w:rPr>
          <w:cs/>
        </w:rPr>
        <w:noBreakHyphen/>
      </w:r>
      <w:r w:rsidR="00E44381">
        <w:rPr>
          <w:rFonts w:hint="cs"/>
          <w:cs/>
        </w:rPr>
        <w:t>3</w:t>
      </w:r>
      <w:r w:rsidRPr="007E1467">
        <w:rPr>
          <w:cs/>
        </w:rPr>
        <w:t xml:space="preserve">  คำศัพท์ที่เฉพาะ (ต่อ)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894"/>
        <w:gridCol w:w="2610"/>
        <w:gridCol w:w="4792"/>
      </w:tblGrid>
      <w:tr w:rsidR="00125DB6" w:rsidRPr="007E1467" w:rsidTr="00A47C91">
        <w:tc>
          <w:tcPr>
            <w:tcW w:w="539" w:type="pct"/>
          </w:tcPr>
          <w:p w:rsidR="00125DB6" w:rsidRPr="006A7DA8" w:rsidRDefault="00125DB6" w:rsidP="00A47C91">
            <w:pPr>
              <w:jc w:val="center"/>
              <w:rPr>
                <w:b/>
                <w:bCs/>
                <w:cs/>
              </w:rPr>
            </w:pPr>
            <w:r w:rsidRPr="006A7DA8">
              <w:rPr>
                <w:b/>
                <w:bCs/>
                <w:cs/>
              </w:rPr>
              <w:t>ลำดับ</w:t>
            </w:r>
          </w:p>
        </w:tc>
        <w:tc>
          <w:tcPr>
            <w:tcW w:w="1573" w:type="pct"/>
          </w:tcPr>
          <w:p w:rsidR="00125DB6" w:rsidRPr="006A7DA8" w:rsidRDefault="00125DB6" w:rsidP="00A47C91">
            <w:pPr>
              <w:jc w:val="center"/>
              <w:rPr>
                <w:b/>
                <w:bCs/>
              </w:rPr>
            </w:pPr>
            <w:r w:rsidRPr="006A7DA8">
              <w:rPr>
                <w:b/>
                <w:bCs/>
                <w:cs/>
              </w:rPr>
              <w:t>คำศัพท์</w:t>
            </w:r>
          </w:p>
        </w:tc>
        <w:tc>
          <w:tcPr>
            <w:tcW w:w="2888" w:type="pct"/>
          </w:tcPr>
          <w:p w:rsidR="00125DB6" w:rsidRPr="006A7DA8" w:rsidRDefault="00125DB6" w:rsidP="00A47C91">
            <w:pPr>
              <w:jc w:val="center"/>
              <w:rPr>
                <w:b/>
                <w:bCs/>
              </w:rPr>
            </w:pPr>
            <w:r w:rsidRPr="006A7DA8">
              <w:rPr>
                <w:b/>
                <w:bCs/>
                <w:cs/>
              </w:rPr>
              <w:t>ความหมาย</w:t>
            </w:r>
          </w:p>
        </w:tc>
      </w:tr>
      <w:tr w:rsidR="00125DB6" w:rsidRPr="007E1467" w:rsidTr="00A47C91">
        <w:tc>
          <w:tcPr>
            <w:tcW w:w="539" w:type="pct"/>
          </w:tcPr>
          <w:p w:rsidR="00125DB6" w:rsidRPr="007E1467" w:rsidRDefault="00E44381" w:rsidP="00A47C91">
            <w:pPr>
              <w:jc w:val="center"/>
              <w:rPr>
                <w:cs/>
              </w:rPr>
            </w:pPr>
            <w:r>
              <w:rPr>
                <w:cs/>
              </w:rPr>
              <w:t>23</w:t>
            </w:r>
            <w:r w:rsidR="00125DB6" w:rsidRPr="007E1467">
              <w:rPr>
                <w:cs/>
              </w:rPr>
              <w:t>.</w:t>
            </w:r>
          </w:p>
        </w:tc>
        <w:tc>
          <w:tcPr>
            <w:tcW w:w="1573" w:type="pct"/>
            <w:shd w:val="clear" w:color="auto" w:fill="auto"/>
          </w:tcPr>
          <w:p w:rsidR="00125DB6" w:rsidRPr="00961B40" w:rsidRDefault="00E44381" w:rsidP="00A47C91">
            <w:pPr>
              <w:jc w:val="left"/>
            </w:pPr>
            <w:r>
              <w:t>PCR</w:t>
            </w:r>
          </w:p>
        </w:tc>
        <w:tc>
          <w:tcPr>
            <w:tcW w:w="2888" w:type="pct"/>
            <w:shd w:val="clear" w:color="auto" w:fill="auto"/>
          </w:tcPr>
          <w:p w:rsidR="00125DB6" w:rsidRPr="00961B40" w:rsidRDefault="00E44381" w:rsidP="00E44381">
            <w:pPr>
              <w:jc w:val="left"/>
              <w:rPr>
                <w:rFonts w:hint="cs"/>
                <w:cs/>
              </w:rPr>
            </w:pPr>
            <w:r>
              <w:t>Process Change Report</w:t>
            </w:r>
            <w:r>
              <w:rPr>
                <w:rFonts w:hint="cs"/>
                <w:cs/>
              </w:rPr>
              <w:t xml:space="preserve"> การเปลี่ยนแปลงกระบวนการทำงาน</w:t>
            </w:r>
          </w:p>
        </w:tc>
      </w:tr>
      <w:tr w:rsidR="00E45CFA" w:rsidRPr="007E1467" w:rsidTr="00A47C91">
        <w:tc>
          <w:tcPr>
            <w:tcW w:w="539" w:type="pct"/>
          </w:tcPr>
          <w:p w:rsidR="00E45CFA" w:rsidRDefault="00E45CFA" w:rsidP="00A47C91">
            <w:pPr>
              <w:jc w:val="center"/>
              <w:rPr>
                <w:cs/>
              </w:rPr>
            </w:pPr>
            <w:r>
              <w:t>24.</w:t>
            </w:r>
          </w:p>
        </w:tc>
        <w:tc>
          <w:tcPr>
            <w:tcW w:w="1573" w:type="pct"/>
            <w:shd w:val="clear" w:color="auto" w:fill="auto"/>
          </w:tcPr>
          <w:p w:rsidR="00E45CFA" w:rsidRDefault="00E45CFA" w:rsidP="00A47C91">
            <w:pPr>
              <w:jc w:val="left"/>
            </w:pPr>
            <w:r>
              <w:t>SDM</w:t>
            </w:r>
          </w:p>
        </w:tc>
        <w:tc>
          <w:tcPr>
            <w:tcW w:w="2888" w:type="pct"/>
            <w:shd w:val="clear" w:color="auto" w:fill="auto"/>
          </w:tcPr>
          <w:p w:rsidR="00E45CFA" w:rsidRDefault="00E45CFA" w:rsidP="00E44381">
            <w:pPr>
              <w:jc w:val="left"/>
              <w:rPr>
                <w:rFonts w:hint="cs"/>
                <w:cs/>
              </w:rPr>
            </w:pPr>
            <w:r w:rsidRPr="00E45CFA">
              <w:rPr>
                <w:cs/>
              </w:rPr>
              <w:t>บริษัท สยาม เด็นโซ่ แมนูแฟคเจอริ่ง จำกัด</w:t>
            </w:r>
            <w:r>
              <w:rPr>
                <w:rFonts w:hint="cs"/>
                <w:cs/>
              </w:rPr>
              <w:t xml:space="preserve"> </w:t>
            </w:r>
          </w:p>
        </w:tc>
      </w:tr>
      <w:tr w:rsidR="00E45CFA" w:rsidRPr="007E1467" w:rsidTr="00A47C91">
        <w:tc>
          <w:tcPr>
            <w:tcW w:w="539" w:type="pct"/>
          </w:tcPr>
          <w:p w:rsidR="00E45CFA" w:rsidRDefault="00E45CFA" w:rsidP="00A47C91">
            <w:pPr>
              <w:jc w:val="center"/>
              <w:rPr>
                <w:cs/>
              </w:rPr>
            </w:pPr>
            <w:r>
              <w:t>25.</w:t>
            </w:r>
          </w:p>
        </w:tc>
        <w:tc>
          <w:tcPr>
            <w:tcW w:w="1573" w:type="pct"/>
            <w:shd w:val="clear" w:color="auto" w:fill="auto"/>
          </w:tcPr>
          <w:p w:rsidR="00E45CFA" w:rsidRDefault="00E45CFA" w:rsidP="00A47C91">
            <w:pPr>
              <w:jc w:val="left"/>
            </w:pPr>
            <w:r>
              <w:t>SKD</w:t>
            </w:r>
          </w:p>
        </w:tc>
        <w:tc>
          <w:tcPr>
            <w:tcW w:w="2888" w:type="pct"/>
            <w:shd w:val="clear" w:color="auto" w:fill="auto"/>
          </w:tcPr>
          <w:p w:rsidR="00E45CFA" w:rsidRDefault="00E45CFA" w:rsidP="00E44381">
            <w:pPr>
              <w:jc w:val="left"/>
            </w:pPr>
            <w:r w:rsidRPr="00E45CFA">
              <w:rPr>
                <w:cs/>
              </w:rPr>
              <w:t>บริษัท สยาม เคียวซัน เด็นโซ่ จำกัด</w:t>
            </w:r>
          </w:p>
        </w:tc>
      </w:tr>
    </w:tbl>
    <w:p w:rsidR="00125DB6" w:rsidRPr="00125DB6" w:rsidRDefault="00125DB6" w:rsidP="00125DB6">
      <w:pPr>
        <w:rPr>
          <w:rFonts w:hint="cs"/>
        </w:rPr>
      </w:pPr>
    </w:p>
    <w:p w:rsidR="001C2674" w:rsidRPr="007E1467" w:rsidRDefault="009F7F5E" w:rsidP="00991A87">
      <w:pPr>
        <w:pStyle w:val="Heading2"/>
      </w:pPr>
      <w:bookmarkStart w:id="136" w:name="_Toc54835776"/>
      <w:r w:rsidRPr="007E1467">
        <w:rPr>
          <w:cs/>
        </w:rPr>
        <w:t>งานวิจัยหรือบทความที่เกี่ยวข้อง</w:t>
      </w:r>
      <w:bookmarkEnd w:id="134"/>
      <w:bookmarkEnd w:id="135"/>
      <w:bookmarkEnd w:id="136"/>
    </w:p>
    <w:p w:rsidR="00760CB5" w:rsidRDefault="00437313" w:rsidP="00760CB5">
      <w:pPr>
        <w:spacing w:line="240" w:lineRule="auto"/>
        <w:ind w:firstLine="720"/>
      </w:pPr>
      <w:r w:rsidRPr="00437313">
        <w:rPr>
          <w:rFonts w:hint="cs"/>
          <w:cs/>
        </w:rPr>
        <w:t xml:space="preserve">ในการปฎิบัติงานสหกิจศึกษานั้นผู้ปฎิบัติงานสหกิจศึกษาได้รับมอบหมายให้ดูแล 1 ระบบการทำงาน ซึ่งจะต้องศึกษาแนวคิด ทฤษฎีงานวิจัย หรือบทความที่เกี่ยวข้องกับการวิเคราะห์ และการออกแบบ เพื่อนำข้อมูลมาช่วยส่งเสริมความรู้ความเข้าใจที่มีต่อระบบมากยิ่งขึ้น และสามารถนำความรู้ที่เกี่ยวข้องกับระบบเปลี่ยนแปลงกระบวนการทำงาน </w:t>
      </w:r>
      <w:r w:rsidRPr="00437313">
        <w:t xml:space="preserve">(Process Change Report : PCR) </w:t>
      </w:r>
      <w:r w:rsidRPr="00437313">
        <w:rPr>
          <w:rFonts w:hint="cs"/>
          <w:cs/>
        </w:rPr>
        <w:t>ซึ่งมีรายละเอียดดังต่อไปนี้</w:t>
      </w:r>
    </w:p>
    <w:p w:rsidR="00CF7AA8" w:rsidRPr="00437313" w:rsidRDefault="00CF7AA8" w:rsidP="00760CB5">
      <w:pPr>
        <w:spacing w:line="240" w:lineRule="auto"/>
        <w:ind w:firstLine="720"/>
        <w:rPr>
          <w:rFonts w:hint="cs"/>
        </w:rPr>
      </w:pPr>
    </w:p>
    <w:p w:rsidR="009F7F5E" w:rsidRPr="007E1467" w:rsidRDefault="00251F88" w:rsidP="00251F88">
      <w:pPr>
        <w:pStyle w:val="Heading3"/>
      </w:pPr>
      <w:bookmarkStart w:id="137" w:name="_Toc54835777"/>
      <w:r>
        <w:rPr>
          <w:cs/>
        </w:rPr>
        <w:t>ระบบเปลี่ยนแปลงกระบวนการทำงาน</w:t>
      </w:r>
      <w:r w:rsidRPr="00251F88">
        <w:rPr>
          <w:cs/>
        </w:rPr>
        <w:t xml:space="preserve"> (</w:t>
      </w:r>
      <w:r>
        <w:t>Process Change Report System : PCR</w:t>
      </w:r>
      <w:r w:rsidRPr="00251F88">
        <w:t>)</w:t>
      </w:r>
      <w:bookmarkEnd w:id="137"/>
    </w:p>
    <w:p w:rsidR="00760CB5" w:rsidRDefault="00760CB5" w:rsidP="00991A87">
      <w:pPr>
        <w:spacing w:line="240" w:lineRule="auto"/>
        <w:ind w:firstLine="720"/>
      </w:pPr>
      <w:r w:rsidRPr="00760CB5">
        <w:rPr>
          <w:cs/>
        </w:rPr>
        <w:t>ระบบเปลี่ยนแปลงกระบวนการทำงาน (</w:t>
      </w:r>
      <w:r w:rsidRPr="00760CB5">
        <w:t xml:space="preserve">Process Change Report System : PCR) </w:t>
      </w:r>
      <w:r w:rsidRPr="00760CB5">
        <w:rPr>
          <w:cs/>
        </w:rPr>
        <w:t xml:space="preserve">คือ ระบบที่พัฒนาขึ้นเพื่อใช้ในการเปลี่ยนแปลงกระบวนการทำงาน โดยระบบจะช่วยลดความยุ่งยากซับซ้อนในการทำการเปลี่ยนแปลงกระบวนการ อีกทั้งระบบยังช่วยให้องค์กรมีการนำเทคโนโลยีสารสนเทศมาช่วยให้การทำงานในองค์กร โดยข้อมูลทฤษฎี และหลักการมีดังต่อไปนี้ </w:t>
      </w:r>
    </w:p>
    <w:p w:rsidR="00323873" w:rsidRPr="00453B72" w:rsidRDefault="00453B72" w:rsidP="007C6AF4">
      <w:pPr>
        <w:pStyle w:val="ListParagraph"/>
        <w:numPr>
          <w:ilvl w:val="0"/>
          <w:numId w:val="15"/>
        </w:numPr>
        <w:spacing w:line="240" w:lineRule="auto"/>
        <w:ind w:left="993" w:hanging="284"/>
        <w:jc w:val="left"/>
        <w:rPr>
          <w:color w:val="FF0000"/>
        </w:rPr>
      </w:pPr>
      <w:r w:rsidRPr="00453B72">
        <w:rPr>
          <w:rFonts w:cs="TH SarabunPSK"/>
          <w:szCs w:val="32"/>
          <w:cs/>
        </w:rPr>
        <w:t>แบบฟอร์มที่เกี่ยวข้องในการเปลี่ยนแปลงกระบวนการทำงาน</w:t>
      </w:r>
    </w:p>
    <w:p w:rsidR="007011F2" w:rsidRDefault="002430DD" w:rsidP="007C6AF4">
      <w:pPr>
        <w:pStyle w:val="ListParagraph"/>
        <w:numPr>
          <w:ilvl w:val="1"/>
          <w:numId w:val="15"/>
        </w:numPr>
        <w:spacing w:line="240" w:lineRule="auto"/>
        <w:ind w:firstLine="201"/>
        <w:jc w:val="left"/>
        <w:rPr>
          <w:rFonts w:cs="TH SarabunPSK"/>
          <w:szCs w:val="32"/>
        </w:rPr>
      </w:pPr>
      <w:r w:rsidRPr="002430DD">
        <w:rPr>
          <w:rFonts w:cs="TH SarabunPSK"/>
          <w:szCs w:val="32"/>
          <w:cs/>
        </w:rPr>
        <w:t>แบบฟอร์มเปลี่ยนแปลงกระบวนการทำงาน (</w:t>
      </w:r>
      <w:r w:rsidRPr="002430DD">
        <w:rPr>
          <w:rFonts w:cs="TH SarabunPSK"/>
          <w:szCs w:val="32"/>
        </w:rPr>
        <w:t>PCR form)</w:t>
      </w:r>
    </w:p>
    <w:p w:rsidR="00EC0940" w:rsidRPr="00EC0940" w:rsidRDefault="007011F2" w:rsidP="00EC0940">
      <w:pPr>
        <w:pStyle w:val="ListParagraph"/>
        <w:spacing w:line="240" w:lineRule="auto"/>
        <w:ind w:left="0" w:firstLine="1418"/>
        <w:jc w:val="left"/>
        <w:rPr>
          <w:rFonts w:cs="TH SarabunPSK" w:hint="cs"/>
          <w:szCs w:val="32"/>
        </w:rPr>
      </w:pPr>
      <w:r w:rsidRPr="007011F2">
        <w:rPr>
          <w:rFonts w:cs="TH SarabunPSK"/>
          <w:szCs w:val="32"/>
          <w:cs/>
        </w:rPr>
        <w:t xml:space="preserve">เป็นแบบฟอร์มที่ใช้ในการเปลี่ยนแปลงกระบวนการทำงานของแผนกที่เกี่ยวข้อง เช่น </w:t>
      </w:r>
      <w:r w:rsidRPr="007011F2">
        <w:rPr>
          <w:rFonts w:cs="TH SarabunPSK"/>
          <w:szCs w:val="32"/>
        </w:rPr>
        <w:t xml:space="preserve">Production Engineering </w:t>
      </w:r>
      <w:r w:rsidRPr="007011F2">
        <w:rPr>
          <w:rFonts w:cs="TH SarabunPSK"/>
          <w:szCs w:val="32"/>
          <w:cs/>
        </w:rPr>
        <w:t xml:space="preserve">และ </w:t>
      </w:r>
      <w:r w:rsidRPr="007011F2">
        <w:rPr>
          <w:rFonts w:cs="TH SarabunPSK"/>
          <w:szCs w:val="32"/>
        </w:rPr>
        <w:t xml:space="preserve">Quality Assurance </w:t>
      </w:r>
      <w:r w:rsidRPr="007011F2">
        <w:rPr>
          <w:rFonts w:cs="TH SarabunPSK"/>
          <w:szCs w:val="32"/>
          <w:cs/>
        </w:rPr>
        <w:t>ในแบบฟอร์มนี้จะจัดทำขึ้นในทุก ๆ ปีที่มี</w:t>
      </w:r>
      <w:r w:rsidRPr="007011F2">
        <w:rPr>
          <w:rFonts w:cs="TH SarabunPSK"/>
          <w:szCs w:val="32"/>
          <w:cs/>
        </w:rPr>
        <w:lastRenderedPageBreak/>
        <w:t>การเปลี่ยนแปลงการะบวนการทำงานภายในแผนกดังกล่าว โดยจะแสดงรายละเอียดดัง ภาพที่ 2-1 ถึงภาพที่ 2-3</w:t>
      </w:r>
    </w:p>
    <w:p w:rsidR="00EC0940" w:rsidRPr="00192E19" w:rsidRDefault="00EC0940" w:rsidP="00192E19">
      <w:pPr>
        <w:spacing w:line="240" w:lineRule="auto"/>
        <w:jc w:val="center"/>
        <w:rPr>
          <w:rFonts w:hint="cs"/>
        </w:rPr>
      </w:pPr>
      <w:r w:rsidRPr="00D55EFD">
        <w:rPr>
          <w:noProof/>
        </w:rPr>
        <w:drawing>
          <wp:inline distT="0" distB="0" distL="0" distR="0" wp14:anchorId="2A3ED6AA" wp14:editId="47BE00D0">
            <wp:extent cx="3973195" cy="3599180"/>
            <wp:effectExtent l="19050" t="19050" r="27305" b="20320"/>
            <wp:docPr id="55" name="รูปภาพ 4">
              <a:extLst xmlns:a="http://schemas.openxmlformats.org/drawingml/2006/main">
                <a:ext uri="{FF2B5EF4-FFF2-40B4-BE49-F238E27FC236}">
                  <a16:creationId xmlns:a16="http://schemas.microsoft.com/office/drawing/2014/main" id="{718D4C19-1F1F-42DA-97BD-6EE157C400E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รูปภาพ 4">
                      <a:extLst>
                        <a:ext uri="{FF2B5EF4-FFF2-40B4-BE49-F238E27FC236}">
                          <a16:creationId xmlns:a16="http://schemas.microsoft.com/office/drawing/2014/main" id="{718D4C19-1F1F-42DA-97BD-6EE157C400E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047" t="8007"/>
                    <a:stretch/>
                  </pic:blipFill>
                  <pic:spPr bwMode="auto">
                    <a:xfrm>
                      <a:off x="0" y="0"/>
                      <a:ext cx="3973195" cy="359918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="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id="http://schemas.microsoft.com/office/word/2016/wordml/cid" xmlns:ask="http://schemas.microsoft.com/office/drawing/2018/sketchyshapes" xmlns:cx1="http://schemas.microsoft.com/office/drawing/2015/9/8/chartex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C0940" w:rsidRDefault="00EC0940" w:rsidP="00EC0940">
      <w:pPr>
        <w:spacing w:line="240" w:lineRule="auto"/>
        <w:ind w:firstLine="567"/>
        <w:jc w:val="center"/>
      </w:pPr>
      <w:r>
        <w:rPr>
          <w:rFonts w:hint="cs"/>
          <w:cs/>
        </w:rPr>
        <w:t>ภาพที่ 2-1 แบบฟอร์มเปลี่ยนแปลงกระบวนการทำงาน (</w:t>
      </w:r>
      <w:r>
        <w:t>PCR form</w:t>
      </w:r>
      <w:r>
        <w:rPr>
          <w:rFonts w:hint="cs"/>
          <w:cs/>
        </w:rPr>
        <w:t>)</w:t>
      </w:r>
    </w:p>
    <w:p w:rsidR="00EC0940" w:rsidRDefault="00EC0940" w:rsidP="00EC0940">
      <w:pPr>
        <w:spacing w:line="240" w:lineRule="auto"/>
        <w:ind w:firstLine="567"/>
        <w:jc w:val="center"/>
        <w:rPr>
          <w:cs/>
        </w:rPr>
      </w:pPr>
      <w:r>
        <w:rPr>
          <w:rFonts w:hint="cs"/>
          <w:cs/>
        </w:rPr>
        <w:t>ในส่วนของรายละเอียดของแบบฟอร์ม</w:t>
      </w:r>
    </w:p>
    <w:p w:rsidR="00DA3614" w:rsidRDefault="008758EF" w:rsidP="00DA3614">
      <w:pPr>
        <w:spacing w:line="240" w:lineRule="auto"/>
        <w:ind w:firstLine="851"/>
        <w:jc w:val="left"/>
      </w:pPr>
      <w:r>
        <w:rPr>
          <w:rFonts w:hint="cs"/>
          <w:cs/>
        </w:rPr>
        <w:t>จากภาพที่ 2-1 จะแสดงรายละเอียดของแบบฟอร์มเปลี่ยน</w:t>
      </w:r>
      <w:r w:rsidR="00DA3614">
        <w:rPr>
          <w:rFonts w:hint="cs"/>
          <w:cs/>
        </w:rPr>
        <w:t xml:space="preserve">แปลงกระบวนการทำงานโดยมีเนื้อหาประกอบไปด้วย </w:t>
      </w:r>
    </w:p>
    <w:p w:rsidR="00DA3614" w:rsidRDefault="00DA3614" w:rsidP="007C6AF4">
      <w:pPr>
        <w:pStyle w:val="ListParagraph"/>
        <w:numPr>
          <w:ilvl w:val="0"/>
          <w:numId w:val="16"/>
        </w:numPr>
        <w:spacing w:line="240" w:lineRule="auto"/>
        <w:ind w:left="2410" w:hanging="218"/>
        <w:jc w:val="left"/>
        <w:rPr>
          <w:rFonts w:cs="TH SarabunPSK"/>
          <w:szCs w:val="32"/>
        </w:rPr>
      </w:pPr>
      <w:r>
        <w:rPr>
          <w:rFonts w:cs="TH SarabunPSK" w:hint="cs"/>
          <w:szCs w:val="32"/>
          <w:cs/>
        </w:rPr>
        <w:t xml:space="preserve"> </w:t>
      </w:r>
      <w:r w:rsidRPr="00DA3614">
        <w:rPr>
          <w:rFonts w:cs="TH SarabunPSK" w:hint="cs"/>
          <w:szCs w:val="32"/>
          <w:cs/>
        </w:rPr>
        <w:t>เลขของแบบฟอร์มการเปลี่ยนแปลงกระบวนการทำงาน</w:t>
      </w:r>
    </w:p>
    <w:p w:rsidR="00DA3614" w:rsidRDefault="00DA3614" w:rsidP="007C6AF4">
      <w:pPr>
        <w:pStyle w:val="ListParagraph"/>
        <w:numPr>
          <w:ilvl w:val="0"/>
          <w:numId w:val="16"/>
        </w:numPr>
        <w:spacing w:line="240" w:lineRule="auto"/>
        <w:ind w:left="2410" w:hanging="218"/>
        <w:jc w:val="left"/>
        <w:rPr>
          <w:rFonts w:cs="TH SarabunPSK"/>
          <w:szCs w:val="32"/>
        </w:rPr>
      </w:pPr>
      <w:r w:rsidRPr="00DA3614">
        <w:rPr>
          <w:rFonts w:cs="TH SarabunPSK" w:hint="cs"/>
          <w:szCs w:val="32"/>
          <w:cs/>
        </w:rPr>
        <w:t xml:space="preserve"> </w:t>
      </w:r>
      <w:r w:rsidRPr="00DA3614">
        <w:rPr>
          <w:rFonts w:cs="TH SarabunPSK"/>
          <w:szCs w:val="32"/>
          <w:cs/>
        </w:rPr>
        <w:t>ชื่อคนสร้างแบบฟอร์ม</w:t>
      </w:r>
    </w:p>
    <w:p w:rsidR="00DA3614" w:rsidRDefault="00DA3614" w:rsidP="007C6AF4">
      <w:pPr>
        <w:pStyle w:val="ListParagraph"/>
        <w:numPr>
          <w:ilvl w:val="0"/>
          <w:numId w:val="16"/>
        </w:numPr>
        <w:spacing w:line="240" w:lineRule="auto"/>
        <w:jc w:val="left"/>
        <w:rPr>
          <w:rFonts w:cs="TH SarabunPSK"/>
          <w:szCs w:val="32"/>
        </w:rPr>
      </w:pPr>
      <w:r w:rsidRPr="00DA3614">
        <w:rPr>
          <w:rFonts w:cs="TH SarabunPSK"/>
          <w:szCs w:val="32"/>
          <w:cs/>
        </w:rPr>
        <w:t>แผนกของคนสร้างแบบฟอร์ม</w:t>
      </w:r>
    </w:p>
    <w:p w:rsidR="00DA3614" w:rsidRPr="00DA3614" w:rsidRDefault="006F0BB2" w:rsidP="007C6AF4">
      <w:pPr>
        <w:pStyle w:val="ListParagraph"/>
        <w:numPr>
          <w:ilvl w:val="0"/>
          <w:numId w:val="16"/>
        </w:numPr>
        <w:spacing w:line="240" w:lineRule="auto"/>
        <w:ind w:left="2410" w:hanging="218"/>
        <w:jc w:val="left"/>
        <w:rPr>
          <w:rFonts w:cs="TH SarabunPSK"/>
          <w:szCs w:val="32"/>
        </w:rPr>
      </w:pPr>
      <w:r>
        <w:rPr>
          <w:rFonts w:cs="TH SarabunPSK" w:hint="cs"/>
          <w:szCs w:val="32"/>
          <w:cs/>
        </w:rPr>
        <w:t xml:space="preserve"> </w:t>
      </w:r>
      <w:r w:rsidR="00DA3614" w:rsidRPr="00DA3614">
        <w:rPr>
          <w:rFonts w:cs="TH SarabunPSK" w:hint="cs"/>
          <w:szCs w:val="32"/>
          <w:cs/>
        </w:rPr>
        <w:t xml:space="preserve">วันที่ทำการสร้างแบบฟอร์ม </w:t>
      </w:r>
    </w:p>
    <w:p w:rsidR="00DA3614" w:rsidRPr="00DA3614" w:rsidRDefault="006F0BB2" w:rsidP="007C6AF4">
      <w:pPr>
        <w:pStyle w:val="ListParagraph"/>
        <w:numPr>
          <w:ilvl w:val="0"/>
          <w:numId w:val="16"/>
        </w:numPr>
        <w:spacing w:line="240" w:lineRule="auto"/>
        <w:ind w:left="2410" w:hanging="218"/>
        <w:jc w:val="left"/>
        <w:rPr>
          <w:rFonts w:cs="TH SarabunPSK"/>
          <w:szCs w:val="32"/>
        </w:rPr>
      </w:pPr>
      <w:r>
        <w:rPr>
          <w:rFonts w:cs="TH SarabunPSK" w:hint="cs"/>
          <w:szCs w:val="32"/>
          <w:cs/>
        </w:rPr>
        <w:t xml:space="preserve"> </w:t>
      </w:r>
      <w:r w:rsidR="00DA3614" w:rsidRPr="00DA3614">
        <w:rPr>
          <w:rFonts w:cs="TH SarabunPSK" w:hint="cs"/>
          <w:szCs w:val="32"/>
          <w:cs/>
        </w:rPr>
        <w:t xml:space="preserve">ชนิดของการเปลี่ยนแปลงกระบวนการทำงาน </w:t>
      </w:r>
    </w:p>
    <w:p w:rsidR="00DA3614" w:rsidRPr="00DA3614" w:rsidRDefault="006F0BB2" w:rsidP="007C6AF4">
      <w:pPr>
        <w:pStyle w:val="ListParagraph"/>
        <w:numPr>
          <w:ilvl w:val="0"/>
          <w:numId w:val="16"/>
        </w:numPr>
        <w:spacing w:line="240" w:lineRule="auto"/>
        <w:ind w:left="2410" w:hanging="218"/>
        <w:jc w:val="left"/>
        <w:rPr>
          <w:rFonts w:cs="TH SarabunPSK"/>
          <w:szCs w:val="32"/>
        </w:rPr>
      </w:pPr>
      <w:r>
        <w:rPr>
          <w:rFonts w:cs="TH SarabunPSK" w:hint="cs"/>
          <w:szCs w:val="32"/>
          <w:cs/>
        </w:rPr>
        <w:t xml:space="preserve"> </w:t>
      </w:r>
      <w:r w:rsidR="00DA3614" w:rsidRPr="00DA3614">
        <w:rPr>
          <w:rFonts w:cs="TH SarabunPSK" w:hint="cs"/>
          <w:szCs w:val="32"/>
          <w:cs/>
        </w:rPr>
        <w:t xml:space="preserve">ชื่อของผลิตภัณฑ์ที่ต้องการเปลี่ยนแปลง </w:t>
      </w:r>
    </w:p>
    <w:p w:rsidR="00DA3614" w:rsidRPr="00DA3614" w:rsidRDefault="006F0BB2" w:rsidP="007C6AF4">
      <w:pPr>
        <w:pStyle w:val="ListParagraph"/>
        <w:numPr>
          <w:ilvl w:val="0"/>
          <w:numId w:val="16"/>
        </w:numPr>
        <w:spacing w:line="240" w:lineRule="auto"/>
        <w:ind w:left="2410" w:hanging="218"/>
        <w:jc w:val="left"/>
        <w:rPr>
          <w:rFonts w:cs="TH SarabunPSK"/>
          <w:szCs w:val="32"/>
        </w:rPr>
      </w:pPr>
      <w:r>
        <w:rPr>
          <w:rFonts w:cs="TH SarabunPSK" w:hint="cs"/>
          <w:szCs w:val="32"/>
          <w:cs/>
        </w:rPr>
        <w:t xml:space="preserve"> </w:t>
      </w:r>
      <w:r w:rsidR="00DA3614" w:rsidRPr="00DA3614">
        <w:rPr>
          <w:rFonts w:cs="TH SarabunPSK" w:hint="cs"/>
          <w:szCs w:val="32"/>
          <w:cs/>
        </w:rPr>
        <w:t xml:space="preserve">ชื่อคนอนุมัติในภายในแผนก </w:t>
      </w:r>
    </w:p>
    <w:p w:rsidR="00DA3614" w:rsidRPr="00DA3614" w:rsidRDefault="006F0BB2" w:rsidP="007C6AF4">
      <w:pPr>
        <w:pStyle w:val="ListParagraph"/>
        <w:numPr>
          <w:ilvl w:val="0"/>
          <w:numId w:val="16"/>
        </w:numPr>
        <w:spacing w:line="240" w:lineRule="auto"/>
        <w:ind w:left="2410" w:hanging="218"/>
        <w:jc w:val="left"/>
        <w:rPr>
          <w:rFonts w:cs="TH SarabunPSK"/>
          <w:szCs w:val="32"/>
        </w:rPr>
      </w:pPr>
      <w:r>
        <w:rPr>
          <w:rFonts w:cs="TH SarabunPSK" w:hint="cs"/>
          <w:szCs w:val="32"/>
          <w:cs/>
        </w:rPr>
        <w:t xml:space="preserve"> </w:t>
      </w:r>
      <w:r w:rsidR="00DA3614" w:rsidRPr="00DA3614">
        <w:rPr>
          <w:rFonts w:cs="TH SarabunPSK" w:hint="cs"/>
          <w:szCs w:val="32"/>
          <w:cs/>
        </w:rPr>
        <w:t>ชื่อคนอนุมัติของแผนกที่เกี่ยวข้อง</w:t>
      </w:r>
    </w:p>
    <w:p w:rsidR="00DA3614" w:rsidRPr="00DA3614" w:rsidRDefault="006F0BB2" w:rsidP="007C6AF4">
      <w:pPr>
        <w:pStyle w:val="ListParagraph"/>
        <w:numPr>
          <w:ilvl w:val="0"/>
          <w:numId w:val="16"/>
        </w:numPr>
        <w:spacing w:line="240" w:lineRule="auto"/>
        <w:ind w:left="2410" w:hanging="218"/>
        <w:jc w:val="left"/>
        <w:rPr>
          <w:rFonts w:cs="TH SarabunPSK"/>
          <w:szCs w:val="32"/>
        </w:rPr>
      </w:pPr>
      <w:r>
        <w:rPr>
          <w:rFonts w:cs="TH SarabunPSK" w:hint="cs"/>
          <w:szCs w:val="32"/>
          <w:cs/>
        </w:rPr>
        <w:t xml:space="preserve"> </w:t>
      </w:r>
      <w:r w:rsidR="00DA3614" w:rsidRPr="00DA3614">
        <w:rPr>
          <w:rFonts w:cs="TH SarabunPSK" w:hint="cs"/>
          <w:szCs w:val="32"/>
          <w:cs/>
        </w:rPr>
        <w:t>ชื่อคนอนุมัติของแผนกคุณภาพ</w:t>
      </w:r>
    </w:p>
    <w:p w:rsidR="00DA3614" w:rsidRPr="00DA3614" w:rsidRDefault="006F0BB2" w:rsidP="007C6AF4">
      <w:pPr>
        <w:pStyle w:val="ListParagraph"/>
        <w:numPr>
          <w:ilvl w:val="0"/>
          <w:numId w:val="16"/>
        </w:numPr>
        <w:spacing w:line="240" w:lineRule="auto"/>
        <w:ind w:left="2410" w:hanging="218"/>
        <w:jc w:val="left"/>
        <w:rPr>
          <w:rFonts w:cs="TH SarabunPSK"/>
          <w:szCs w:val="32"/>
        </w:rPr>
      </w:pPr>
      <w:r>
        <w:rPr>
          <w:rFonts w:cs="TH SarabunPSK" w:hint="cs"/>
          <w:szCs w:val="32"/>
          <w:cs/>
        </w:rPr>
        <w:t xml:space="preserve"> </w:t>
      </w:r>
      <w:r w:rsidR="00DA3614" w:rsidRPr="00DA3614">
        <w:rPr>
          <w:rFonts w:cs="TH SarabunPSK" w:hint="cs"/>
          <w:szCs w:val="32"/>
          <w:cs/>
        </w:rPr>
        <w:t>รายละเอียดของแผนการทำงานของการเปลี่ยนแปลงกระบวนการ</w:t>
      </w:r>
    </w:p>
    <w:p w:rsidR="00DA3614" w:rsidRDefault="006F0BB2" w:rsidP="007C6AF4">
      <w:pPr>
        <w:pStyle w:val="ListParagraph"/>
        <w:numPr>
          <w:ilvl w:val="0"/>
          <w:numId w:val="16"/>
        </w:numPr>
        <w:spacing w:line="240" w:lineRule="auto"/>
        <w:ind w:left="2410" w:hanging="218"/>
        <w:jc w:val="left"/>
        <w:rPr>
          <w:rFonts w:cs="TH SarabunPSK"/>
          <w:szCs w:val="32"/>
        </w:rPr>
      </w:pPr>
      <w:r>
        <w:rPr>
          <w:rFonts w:cs="TH SarabunPSK" w:hint="cs"/>
          <w:szCs w:val="32"/>
          <w:cs/>
        </w:rPr>
        <w:lastRenderedPageBreak/>
        <w:t xml:space="preserve"> </w:t>
      </w:r>
      <w:r w:rsidR="00DA3614" w:rsidRPr="00DA3614">
        <w:rPr>
          <w:rFonts w:cs="TH SarabunPSK" w:hint="cs"/>
          <w:szCs w:val="32"/>
          <w:cs/>
        </w:rPr>
        <w:t>รายละเอียดของเอกสารที่เกี่ยวของ</w:t>
      </w:r>
    </w:p>
    <w:p w:rsidR="000E3473" w:rsidRPr="000E3473" w:rsidRDefault="000E3473" w:rsidP="007C6AF4">
      <w:pPr>
        <w:pStyle w:val="ListParagraph"/>
        <w:numPr>
          <w:ilvl w:val="0"/>
          <w:numId w:val="16"/>
        </w:numPr>
        <w:spacing w:line="240" w:lineRule="auto"/>
        <w:ind w:left="2410" w:hanging="218"/>
        <w:jc w:val="left"/>
        <w:rPr>
          <w:rFonts w:cs="TH SarabunPSK"/>
          <w:szCs w:val="32"/>
        </w:rPr>
      </w:pPr>
      <w:r>
        <w:rPr>
          <w:rFonts w:cs="TH SarabunPSK" w:hint="cs"/>
          <w:szCs w:val="32"/>
          <w:cs/>
        </w:rPr>
        <w:t xml:space="preserve"> </w:t>
      </w:r>
      <w:r w:rsidRPr="000E3473">
        <w:rPr>
          <w:rFonts w:cs="TH SarabunPSK" w:hint="cs"/>
          <w:szCs w:val="32"/>
          <w:cs/>
        </w:rPr>
        <w:t>หมายเลขเอกสารที่เกี่ยวข้อง</w:t>
      </w:r>
    </w:p>
    <w:p w:rsidR="000E3473" w:rsidRPr="000E3473" w:rsidRDefault="000E3473" w:rsidP="007C6AF4">
      <w:pPr>
        <w:pStyle w:val="ListParagraph"/>
        <w:numPr>
          <w:ilvl w:val="0"/>
          <w:numId w:val="16"/>
        </w:numPr>
        <w:spacing w:line="240" w:lineRule="auto"/>
        <w:ind w:left="2410" w:hanging="218"/>
        <w:jc w:val="left"/>
        <w:rPr>
          <w:rFonts w:cs="TH SarabunPSK"/>
          <w:szCs w:val="32"/>
        </w:rPr>
      </w:pPr>
      <w:r>
        <w:rPr>
          <w:rFonts w:cs="TH SarabunPSK" w:hint="cs"/>
          <w:szCs w:val="32"/>
          <w:cs/>
        </w:rPr>
        <w:t xml:space="preserve"> </w:t>
      </w:r>
      <w:r w:rsidRPr="000E3473">
        <w:rPr>
          <w:rFonts w:cs="TH SarabunPSK" w:hint="cs"/>
          <w:szCs w:val="32"/>
          <w:cs/>
        </w:rPr>
        <w:t>ชื่อหัวเรื่องของการเปลี่ยนแปลงกระบวนการทำงาน</w:t>
      </w:r>
    </w:p>
    <w:p w:rsidR="000E3473" w:rsidRPr="000E3473" w:rsidRDefault="000E3473" w:rsidP="007C6AF4">
      <w:pPr>
        <w:pStyle w:val="ListParagraph"/>
        <w:numPr>
          <w:ilvl w:val="0"/>
          <w:numId w:val="16"/>
        </w:numPr>
        <w:spacing w:line="240" w:lineRule="auto"/>
        <w:ind w:left="2410" w:hanging="218"/>
        <w:jc w:val="left"/>
        <w:rPr>
          <w:rFonts w:cs="TH SarabunPSK"/>
          <w:szCs w:val="32"/>
        </w:rPr>
      </w:pPr>
      <w:r>
        <w:rPr>
          <w:rFonts w:cs="TH SarabunPSK" w:hint="cs"/>
          <w:szCs w:val="32"/>
          <w:cs/>
        </w:rPr>
        <w:t xml:space="preserve"> </w:t>
      </w:r>
      <w:r w:rsidRPr="000E3473">
        <w:rPr>
          <w:rFonts w:cs="TH SarabunPSK" w:hint="cs"/>
          <w:szCs w:val="32"/>
          <w:cs/>
        </w:rPr>
        <w:t xml:space="preserve">ชนิดของการเปลี่ยนแปลงกระบวนการทำงาน </w:t>
      </w:r>
    </w:p>
    <w:p w:rsidR="008768A3" w:rsidRDefault="00F64EA9" w:rsidP="008768A3">
      <w:pPr>
        <w:spacing w:line="240" w:lineRule="auto"/>
        <w:jc w:val="center"/>
        <w:rPr>
          <w:rFonts w:hint="cs"/>
        </w:rPr>
      </w:pPr>
      <w:r w:rsidRPr="000E3473">
        <w:drawing>
          <wp:inline distT="0" distB="0" distL="0" distR="0" wp14:anchorId="5F320939" wp14:editId="1D98AB7F">
            <wp:extent cx="4067175" cy="4043671"/>
            <wp:effectExtent l="19050" t="19050" r="9525" b="1460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404367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="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id="http://schemas.microsoft.com/office/word/2016/wordml/cid" xmlns:ask="http://schemas.microsoft.com/office/drawing/2018/sketchyshapes" xmlns:cx1="http://schemas.microsoft.com/office/drawing/2015/9/8/chartex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:rsidR="00F64EA9" w:rsidRDefault="00F64EA9" w:rsidP="00F64EA9">
      <w:pPr>
        <w:spacing w:line="240" w:lineRule="auto"/>
        <w:jc w:val="center"/>
      </w:pPr>
      <w:r>
        <w:rPr>
          <w:rFonts w:hint="cs"/>
          <w:cs/>
        </w:rPr>
        <w:t>ภาพที่ 2-2 แบบฟอร์มเปลี่ยนแปลงกระบวนการทำงาน (</w:t>
      </w:r>
      <w:r>
        <w:t>PCR form</w:t>
      </w:r>
      <w:r>
        <w:rPr>
          <w:rFonts w:hint="cs"/>
          <w:cs/>
        </w:rPr>
        <w:t>)</w:t>
      </w:r>
      <w:r w:rsidR="008768A3">
        <w:rPr>
          <w:rFonts w:hint="cs"/>
          <w:cs/>
        </w:rPr>
        <w:t xml:space="preserve"> </w:t>
      </w:r>
      <w:r>
        <w:rPr>
          <w:rFonts w:hint="cs"/>
          <w:cs/>
        </w:rPr>
        <w:t>ในส่วนของเอกสารที่เกี่ยวข้อง และการวางแผนของแต่ละขั้นตอนการทำงาน</w:t>
      </w:r>
    </w:p>
    <w:p w:rsidR="008768A3" w:rsidRDefault="008768A3" w:rsidP="00962119">
      <w:pPr>
        <w:spacing w:line="240" w:lineRule="auto"/>
        <w:ind w:firstLine="720"/>
        <w:jc w:val="left"/>
        <w:rPr>
          <w:rFonts w:hint="cs"/>
        </w:rPr>
      </w:pPr>
      <w:r>
        <w:rPr>
          <w:rFonts w:hint="cs"/>
          <w:cs/>
        </w:rPr>
        <w:t>โดยในส่วนของเอกสารที่เกี่ยวข้อง และการวางแผนของแต่ละขั้นตอนการทำงานจะเป็นขั้นตอนในการวางแผนการทำงานการเปลี่ยนแปลงกระบวนการในส่วนของการวางแผน และการทำงานจริง โดยช่วงเวลาในการวางแผนจะมีการกรอกวัน</w:t>
      </w:r>
      <w:r w:rsidR="003519D5">
        <w:rPr>
          <w:rFonts w:hint="cs"/>
          <w:cs/>
        </w:rPr>
        <w:t xml:space="preserve">ที่ในการวางแผนการทำงานในการเปลี่ยนแปลงกระบวนการ </w:t>
      </w:r>
      <w:r w:rsidR="0021471A">
        <w:rPr>
          <w:rFonts w:hint="cs"/>
          <w:cs/>
        </w:rPr>
        <w:t>ส่วนในการทำงานจริงจะเป็นข้อมูลที่ได้จากการทำงานที่ทำงานจริงหรือมีการเปลี่ยนแปลงที่ใช้งานแล้วมากรอกข้อมูลเพื่อที่กระบวนการเปลี่ยนแปลงกระบวนการทำงานสำเร็จในที่สุด</w:t>
      </w:r>
    </w:p>
    <w:p w:rsidR="00EC0940" w:rsidRPr="008768A3" w:rsidRDefault="008768A3" w:rsidP="008768A3">
      <w:pPr>
        <w:spacing w:line="240" w:lineRule="auto"/>
        <w:jc w:val="center"/>
        <w:rPr>
          <w:rFonts w:hint="cs"/>
        </w:rPr>
      </w:pPr>
      <w:r>
        <w:rPr>
          <w:noProof/>
        </w:rPr>
        <w:lastRenderedPageBreak/>
        <w:drawing>
          <wp:inline distT="0" distB="0" distL="0" distR="0" wp14:anchorId="04F7EE2C" wp14:editId="3678C8F4">
            <wp:extent cx="3952875" cy="3744427"/>
            <wp:effectExtent l="19050" t="19050" r="9525" b="2794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69055" cy="375975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="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id="http://schemas.microsoft.com/office/word/2016/wordml/cid" xmlns:ask="http://schemas.microsoft.com/office/drawing/2018/sketchyshapes" xmlns:cx1="http://schemas.microsoft.com/office/drawing/2015/9/8/chartex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:rsidR="00FD4506" w:rsidRDefault="00FD4506" w:rsidP="00FD4506">
      <w:pPr>
        <w:spacing w:line="240" w:lineRule="auto"/>
        <w:jc w:val="center"/>
      </w:pPr>
      <w:r>
        <w:rPr>
          <w:rFonts w:hint="cs"/>
          <w:cs/>
        </w:rPr>
        <w:t>ภาพที่ 2-</w:t>
      </w:r>
      <w:r>
        <w:t>3</w:t>
      </w:r>
      <w:r>
        <w:rPr>
          <w:rFonts w:hint="cs"/>
          <w:cs/>
        </w:rPr>
        <w:t xml:space="preserve"> แบบฟอร์มเปลี่ยนแปลงกระบวนการทำงาน (</w:t>
      </w:r>
      <w:r>
        <w:t>PCR form</w:t>
      </w:r>
      <w:r>
        <w:rPr>
          <w:rFonts w:hint="cs"/>
          <w:cs/>
        </w:rPr>
        <w:t>) ในส่วนของระบุคนอนุมัติภายในแผนกและแผนกที่เกี่ยวข้อง</w:t>
      </w:r>
    </w:p>
    <w:p w:rsidR="00182367" w:rsidRDefault="00BA042D" w:rsidP="00182367">
      <w:pPr>
        <w:spacing w:line="240" w:lineRule="auto"/>
        <w:ind w:firstLine="851"/>
        <w:jc w:val="left"/>
      </w:pPr>
      <w:r>
        <w:rPr>
          <w:rFonts w:hint="cs"/>
          <w:cs/>
        </w:rPr>
        <w:t>โดย</w:t>
      </w:r>
      <w:r w:rsidR="002A2408">
        <w:rPr>
          <w:cs/>
        </w:rPr>
        <w:t>ในส่วนของระบุผู้</w:t>
      </w:r>
      <w:r w:rsidRPr="00BA042D">
        <w:rPr>
          <w:cs/>
        </w:rPr>
        <w:t>อนุมัติภายในแผนกและแผนกที่เกี่ยวข้อง</w:t>
      </w:r>
      <w:r w:rsidR="002A2408">
        <w:rPr>
          <w:rFonts w:hint="cs"/>
          <w:cs/>
        </w:rPr>
        <w:t xml:space="preserve">จะเป็นส่วนของฟอร์ม </w:t>
      </w:r>
      <w:r w:rsidR="002A2408">
        <w:t xml:space="preserve">PCR </w:t>
      </w:r>
      <w:r w:rsidR="002A2408">
        <w:rPr>
          <w:rFonts w:hint="cs"/>
          <w:cs/>
        </w:rPr>
        <w:t xml:space="preserve">ที่ผู้ออกแบบฟอร์ม </w:t>
      </w:r>
      <w:r w:rsidR="002A2408">
        <w:t xml:space="preserve">PCR </w:t>
      </w:r>
      <w:r w:rsidR="002A2408">
        <w:rPr>
          <w:rFonts w:hint="cs"/>
          <w:cs/>
        </w:rPr>
        <w:t>ได้เลือกผู้อนุมัติได้โดยจะแบ่งออกเป็น 3 ส่วน</w:t>
      </w:r>
    </w:p>
    <w:p w:rsidR="00962119" w:rsidRDefault="002A2408" w:rsidP="00182367">
      <w:pPr>
        <w:spacing w:line="240" w:lineRule="auto"/>
        <w:ind w:firstLine="851"/>
        <w:jc w:val="left"/>
      </w:pPr>
      <w:r>
        <w:rPr>
          <w:rFonts w:hint="cs"/>
          <w:cs/>
        </w:rPr>
        <w:t xml:space="preserve"> โดยส่วนแรกจะเป็นส่วนของการเลือกผู้อนุมัติภายในแผนก โดยในส่วนของผู้อนุมัติภายในแผนก</w:t>
      </w:r>
      <w:r w:rsidR="00CB7B82">
        <w:rPr>
          <w:rFonts w:hint="cs"/>
          <w:cs/>
        </w:rPr>
        <w:t xml:space="preserve">จะแบ่งเป็น 2 ส่วน โดนส่วนแรกจะเป็นส่วนของ ผู้ตรวจสอบในแผนก จะมีจำนวนผู้อนุมัติในส่วนนี้สูงสุด 5 ผู้อนุมัติ และน้อยสุด 0 ผู้อนุมัติโดยจะมีผู้อนุมัติคนสุดท้ายเรียกว่า </w:t>
      </w:r>
      <w:r w:rsidR="00CB7B82">
        <w:t xml:space="preserve">Final approver </w:t>
      </w:r>
      <w:r w:rsidR="00CB7B82">
        <w:rPr>
          <w:rFonts w:hint="cs"/>
          <w:cs/>
        </w:rPr>
        <w:t>ซึ่งเงื่อนไขในการเลือกผู้ตรวจสอบในแผนก</w:t>
      </w:r>
      <w:r w:rsidR="00962119">
        <w:rPr>
          <w:rFonts w:hint="cs"/>
          <w:cs/>
        </w:rPr>
        <w:t xml:space="preserve">จะต้องมีตำแหน่งที่มากว่าตำแหน่งของผู้ออกแบบฟอร์ม </w:t>
      </w:r>
      <w:r w:rsidR="00962119">
        <w:t xml:space="preserve">PCR </w:t>
      </w:r>
      <w:r w:rsidR="00962119">
        <w:rPr>
          <w:rFonts w:hint="cs"/>
          <w:cs/>
        </w:rPr>
        <w:t xml:space="preserve">อย่างน้อยหนึ่งตำแหน่งขึ้นไป และในส่วนที่สองจะเป็นส่วนของผู้อนุมัติในแผนก </w:t>
      </w:r>
      <w:r w:rsidR="00962119">
        <w:t xml:space="preserve">(Approver department) </w:t>
      </w:r>
      <w:r w:rsidR="00962119">
        <w:rPr>
          <w:rFonts w:hint="cs"/>
          <w:cs/>
        </w:rPr>
        <w:t xml:space="preserve">โดยจะมีเงื่อนไขของการเลือกผู้อนุมัติในแผนกจะต้องมีตำแหน่งที่เป็นตำแหน่ง </w:t>
      </w:r>
      <w:r w:rsidR="00962119">
        <w:t xml:space="preserve">AD </w:t>
      </w:r>
      <w:r w:rsidR="00962119" w:rsidRPr="00962119">
        <w:rPr>
          <w:highlight w:val="yellow"/>
        </w:rPr>
        <w:t>(</w:t>
      </w:r>
      <w:r w:rsidR="00962119" w:rsidRPr="00962119">
        <w:rPr>
          <w:color w:val="FF0000"/>
          <w:highlight w:val="yellow"/>
        </w:rPr>
        <w:t>…</w:t>
      </w:r>
      <w:r w:rsidR="00962119" w:rsidRPr="00962119">
        <w:rPr>
          <w:highlight w:val="yellow"/>
        </w:rPr>
        <w:t>)</w:t>
      </w:r>
      <w:r w:rsidR="00962119">
        <w:t xml:space="preserve"> </w:t>
      </w:r>
      <w:r w:rsidR="00962119">
        <w:rPr>
          <w:rFonts w:hint="cs"/>
          <w:cs/>
        </w:rPr>
        <w:t>ขึ้นไป</w:t>
      </w:r>
    </w:p>
    <w:p w:rsidR="00EC0940" w:rsidRDefault="00962119" w:rsidP="00096151">
      <w:pPr>
        <w:spacing w:line="240" w:lineRule="auto"/>
        <w:ind w:firstLine="851"/>
        <w:jc w:val="left"/>
      </w:pPr>
      <w:r>
        <w:rPr>
          <w:rFonts w:hint="cs"/>
          <w:cs/>
        </w:rPr>
        <w:t>ในส่วนของผู้อนุมัติแผนกที่เกี่ยวข้อง</w:t>
      </w:r>
      <w:r w:rsidR="00182367">
        <w:rPr>
          <w:rFonts w:hint="cs"/>
          <w:cs/>
        </w:rPr>
        <w:t xml:space="preserve"> โดยในส่วนของผู้อนุมัติแผนกที่เกี่ยวข้องจะมีเงื่อนไขในการเลือกผู้อนุมัติแผนกที่เกี่ยวข้อง คือผู้อนุมัติแผนกที่เกี่ยวข้องจะต้องมีตำแหน่งที่มากกว่าหรือเท่ากับ </w:t>
      </w:r>
      <w:r w:rsidR="00182367">
        <w:t xml:space="preserve">AM </w:t>
      </w:r>
      <w:r w:rsidR="00F94F89">
        <w:t>(</w:t>
      </w:r>
      <w:r w:rsidR="00F94F89" w:rsidRPr="00F94F89">
        <w:t>Assistant Manager</w:t>
      </w:r>
      <w:r w:rsidR="00F94F89">
        <w:t xml:space="preserve">) </w:t>
      </w:r>
      <w:r w:rsidR="00182367">
        <w:rPr>
          <w:rFonts w:hint="cs"/>
          <w:cs/>
        </w:rPr>
        <w:t>ขึ้นไป และในส่วนของการอนุมัติแผนกที่เกี่ยวข้องจะต้องมีผู้อนุมัติทั้งหมดถึงสองผู้อนุมัติโดยสองผู้อนุมัติจะคิดเป็นการอนุมัติเดียว</w:t>
      </w:r>
      <w:r w:rsidR="007A6494">
        <w:rPr>
          <w:rFonts w:hint="cs"/>
          <w:cs/>
        </w:rPr>
        <w:t xml:space="preserve">โดยผู้อนุมัติเป็นผู้อนุมัติที่ถูกเลือกโดยผู้ออกแบบฟอร์ม </w:t>
      </w:r>
      <w:r w:rsidR="007A6494">
        <w:t>PCR</w:t>
      </w:r>
    </w:p>
    <w:p w:rsidR="00096151" w:rsidRDefault="00096151" w:rsidP="007C6AF4">
      <w:pPr>
        <w:pStyle w:val="ListParagraph"/>
        <w:numPr>
          <w:ilvl w:val="1"/>
          <w:numId w:val="15"/>
        </w:numPr>
        <w:spacing w:line="240" w:lineRule="auto"/>
        <w:ind w:firstLine="201"/>
        <w:jc w:val="left"/>
        <w:rPr>
          <w:rFonts w:cs="TH SarabunPSK"/>
          <w:szCs w:val="32"/>
        </w:rPr>
      </w:pPr>
      <w:r w:rsidRPr="00096151">
        <w:rPr>
          <w:rFonts w:cs="TH SarabunPSK" w:hint="cs"/>
          <w:szCs w:val="32"/>
          <w:cs/>
        </w:rPr>
        <w:lastRenderedPageBreak/>
        <w:t xml:space="preserve">แบบฟอร์มการอนุมัติในส่วนงานของ </w:t>
      </w:r>
      <w:r w:rsidRPr="00096151">
        <w:rPr>
          <w:rFonts w:cs="TH SarabunPSK"/>
          <w:szCs w:val="32"/>
        </w:rPr>
        <w:t>BKD (BKD Form)</w:t>
      </w:r>
    </w:p>
    <w:p w:rsidR="00096151" w:rsidRDefault="00096151" w:rsidP="00096151">
      <w:pPr>
        <w:pStyle w:val="ListParagraph"/>
        <w:spacing w:line="240" w:lineRule="auto"/>
        <w:ind w:left="0" w:firstLine="1418"/>
        <w:jc w:val="left"/>
        <w:rPr>
          <w:rFonts w:cs="TH SarabunPSK"/>
          <w:szCs w:val="32"/>
        </w:rPr>
      </w:pPr>
      <w:r w:rsidRPr="00096151">
        <w:rPr>
          <w:rFonts w:cs="TH SarabunPSK"/>
          <w:szCs w:val="32"/>
          <w:cs/>
        </w:rPr>
        <w:t xml:space="preserve">เป็นแบบฟอร์มของส่วนงาน </w:t>
      </w:r>
      <w:r w:rsidRPr="00096151">
        <w:rPr>
          <w:rFonts w:cs="TH SarabunPSK"/>
          <w:szCs w:val="32"/>
        </w:rPr>
        <w:t xml:space="preserve">BKD </w:t>
      </w:r>
      <w:r w:rsidRPr="00096151">
        <w:rPr>
          <w:rFonts w:cs="TH SarabunPSK"/>
          <w:szCs w:val="32"/>
          <w:cs/>
        </w:rPr>
        <w:t xml:space="preserve">ซึ่งจะใช้ประกอบการอนุมัติของส่วนงาน </w:t>
      </w:r>
      <w:r w:rsidRPr="00096151">
        <w:rPr>
          <w:rFonts w:cs="TH SarabunPSK"/>
          <w:szCs w:val="32"/>
        </w:rPr>
        <w:t xml:space="preserve">BKD </w:t>
      </w:r>
      <w:r w:rsidRPr="00096151">
        <w:rPr>
          <w:rFonts w:cs="TH SarabunPSK"/>
          <w:szCs w:val="32"/>
          <w:cs/>
        </w:rPr>
        <w:t>ซึ่งจะแสดงรายละเอียดดังภาพที่ 2-2</w:t>
      </w:r>
    </w:p>
    <w:p w:rsidR="00096151" w:rsidRPr="00096151" w:rsidRDefault="00096151" w:rsidP="00096151">
      <w:pPr>
        <w:spacing w:line="240" w:lineRule="auto"/>
        <w:jc w:val="center"/>
      </w:pPr>
      <w:r>
        <w:rPr>
          <w:noProof/>
        </w:rPr>
        <w:drawing>
          <wp:inline distT="0" distB="0" distL="0" distR="0" wp14:anchorId="52C2109B" wp14:editId="7A03ED96">
            <wp:extent cx="3467100" cy="3665375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366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6151" w:rsidRPr="00096151" w:rsidRDefault="00C60938" w:rsidP="00096151">
      <w:pPr>
        <w:spacing w:line="240" w:lineRule="auto"/>
        <w:jc w:val="center"/>
        <w:rPr>
          <w:rFonts w:hint="cs"/>
        </w:rPr>
      </w:pPr>
      <w:r>
        <w:rPr>
          <w:rFonts w:hint="cs"/>
          <w:cs/>
        </w:rPr>
        <w:t>ภาพที่ 2-4</w:t>
      </w:r>
      <w:r w:rsidR="00096151" w:rsidRPr="00DE027B">
        <w:rPr>
          <w:rFonts w:hint="cs"/>
          <w:cs/>
        </w:rPr>
        <w:t xml:space="preserve"> แบบฟอร์มการอนุมัติในส่วนงานของ </w:t>
      </w:r>
      <w:r w:rsidR="00096151" w:rsidRPr="00DE027B">
        <w:t xml:space="preserve">BKD </w:t>
      </w:r>
      <w:r w:rsidR="00096151" w:rsidRPr="00DE027B">
        <w:rPr>
          <w:rFonts w:hint="cs"/>
          <w:cs/>
        </w:rPr>
        <w:t>(</w:t>
      </w:r>
      <w:r w:rsidR="00096151" w:rsidRPr="00DE027B">
        <w:t>BKD form</w:t>
      </w:r>
      <w:r w:rsidR="00096151" w:rsidRPr="00DE027B">
        <w:rPr>
          <w:rFonts w:hint="cs"/>
          <w:cs/>
        </w:rPr>
        <w:t>)</w:t>
      </w:r>
    </w:p>
    <w:p w:rsidR="00096151" w:rsidRPr="000016B9" w:rsidRDefault="000016B9" w:rsidP="00D76D92">
      <w:pPr>
        <w:pStyle w:val="ListParagraph"/>
        <w:spacing w:line="240" w:lineRule="auto"/>
        <w:ind w:left="0" w:firstLine="720"/>
        <w:jc w:val="left"/>
        <w:rPr>
          <w:rFonts w:cs="TH SarabunPSK" w:hint="cs"/>
          <w:szCs w:val="32"/>
          <w:cs/>
        </w:rPr>
      </w:pPr>
      <w:r>
        <w:rPr>
          <w:rFonts w:cs="TH SarabunPSK" w:hint="cs"/>
          <w:szCs w:val="32"/>
          <w:cs/>
        </w:rPr>
        <w:t>โดยในส่วนของ</w:t>
      </w:r>
      <w:r w:rsidRPr="000016B9">
        <w:rPr>
          <w:rFonts w:cs="TH SarabunPSK"/>
          <w:szCs w:val="32"/>
          <w:cs/>
        </w:rPr>
        <w:t xml:space="preserve">แบบฟอร์มการอนุมัติในส่วนงานของ </w:t>
      </w:r>
      <w:r w:rsidRPr="000016B9">
        <w:rPr>
          <w:rFonts w:cs="TH SarabunPSK"/>
          <w:szCs w:val="32"/>
        </w:rPr>
        <w:t>BKD</w:t>
      </w:r>
      <w:r>
        <w:rPr>
          <w:rFonts w:cs="TH SarabunPSK" w:hint="cs"/>
          <w:szCs w:val="32"/>
          <w:cs/>
        </w:rPr>
        <w:t xml:space="preserve"> จะเป็นในส่วนของการอนุมัติของแผนก </w:t>
      </w:r>
      <w:r>
        <w:rPr>
          <w:rFonts w:cs="TH SarabunPSK"/>
          <w:szCs w:val="32"/>
        </w:rPr>
        <w:t xml:space="preserve">QA </w:t>
      </w:r>
      <w:r>
        <w:rPr>
          <w:rFonts w:cs="TH SarabunPSK" w:hint="cs"/>
          <w:szCs w:val="32"/>
          <w:cs/>
        </w:rPr>
        <w:t xml:space="preserve">ในส่วนงานของ </w:t>
      </w:r>
      <w:r>
        <w:rPr>
          <w:rFonts w:cs="TH SarabunPSK"/>
          <w:szCs w:val="32"/>
        </w:rPr>
        <w:t xml:space="preserve">BKD </w:t>
      </w:r>
      <w:r>
        <w:rPr>
          <w:rFonts w:cs="TH SarabunPSK" w:hint="cs"/>
          <w:szCs w:val="32"/>
          <w:cs/>
        </w:rPr>
        <w:t>จะเป็นการกรอกฟอร์มในส่วนของการอนุมัติเพื่อใช้ในการตรวจสอบเกี่ยวกับการเปลี่ยนแปลงกระบวนการในด้านการหาสิ่งแปลกปลอมที่มีในชิ้นงานหรือผลิตภัณฑ์ที่มีการเปลี่ยนแปลงกระบวนการทำงาน</w:t>
      </w:r>
    </w:p>
    <w:p w:rsidR="00096151" w:rsidRDefault="00096151" w:rsidP="007C6AF4">
      <w:pPr>
        <w:pStyle w:val="ListParagraph"/>
        <w:numPr>
          <w:ilvl w:val="1"/>
          <w:numId w:val="15"/>
        </w:numPr>
        <w:spacing w:line="240" w:lineRule="auto"/>
        <w:ind w:firstLine="201"/>
        <w:jc w:val="left"/>
        <w:rPr>
          <w:rFonts w:cs="TH SarabunPSK"/>
          <w:szCs w:val="32"/>
        </w:rPr>
      </w:pPr>
      <w:r>
        <w:rPr>
          <w:rFonts w:cs="TH SarabunPSK" w:hint="cs"/>
          <w:szCs w:val="32"/>
          <w:cs/>
        </w:rPr>
        <w:t>แบบฟอร์ม</w:t>
      </w:r>
      <w:r w:rsidR="00DC501D" w:rsidRPr="00DC501D">
        <w:rPr>
          <w:rFonts w:cs="TH SarabunPSK"/>
          <w:szCs w:val="32"/>
          <w:cs/>
        </w:rPr>
        <w:t xml:space="preserve">แบบฟอร์มการอนุมัติในส่วนงาน </w:t>
      </w:r>
      <w:r w:rsidR="00DC501D" w:rsidRPr="00DC501D">
        <w:rPr>
          <w:rFonts w:cs="TH SarabunPSK"/>
          <w:szCs w:val="32"/>
        </w:rPr>
        <w:t>QAP (QAP form)</w:t>
      </w:r>
    </w:p>
    <w:p w:rsidR="00DC501D" w:rsidRDefault="00DC501D" w:rsidP="00DC501D">
      <w:pPr>
        <w:pStyle w:val="ListParagraph"/>
        <w:spacing w:line="240" w:lineRule="auto"/>
        <w:ind w:left="0" w:firstLine="1418"/>
        <w:jc w:val="left"/>
        <w:rPr>
          <w:rFonts w:cs="TH SarabunPSK"/>
          <w:szCs w:val="32"/>
        </w:rPr>
      </w:pPr>
      <w:r>
        <w:rPr>
          <w:rFonts w:cs="TH SarabunPSK" w:hint="cs"/>
          <w:szCs w:val="32"/>
          <w:cs/>
        </w:rPr>
        <w:t xml:space="preserve"> </w:t>
      </w:r>
      <w:r w:rsidRPr="00DC501D">
        <w:rPr>
          <w:rFonts w:cs="TH SarabunPSK"/>
          <w:szCs w:val="32"/>
          <w:cs/>
        </w:rPr>
        <w:t xml:space="preserve">เป็นแบบฟอร์มของส่วนงาน </w:t>
      </w:r>
      <w:r w:rsidRPr="00DC501D">
        <w:rPr>
          <w:rFonts w:cs="TH SarabunPSK"/>
          <w:szCs w:val="32"/>
        </w:rPr>
        <w:t xml:space="preserve">QAP </w:t>
      </w:r>
      <w:r w:rsidRPr="00DC501D">
        <w:rPr>
          <w:rFonts w:cs="TH SarabunPSK"/>
          <w:szCs w:val="32"/>
          <w:cs/>
        </w:rPr>
        <w:t xml:space="preserve">ซึ่งจะใช้ประกอบการอนุมัติของส่วนงาน </w:t>
      </w:r>
      <w:r w:rsidRPr="00DC501D">
        <w:rPr>
          <w:rFonts w:cs="TH SarabunPSK"/>
          <w:szCs w:val="32"/>
        </w:rPr>
        <w:t xml:space="preserve">QAP </w:t>
      </w:r>
      <w:r w:rsidRPr="00DC501D">
        <w:rPr>
          <w:rFonts w:cs="TH SarabunPSK"/>
          <w:szCs w:val="32"/>
          <w:cs/>
        </w:rPr>
        <w:t>ซึ่งจะแสดงรายละเอียดดังภาพที่ 2-3</w:t>
      </w:r>
    </w:p>
    <w:p w:rsidR="00C60938" w:rsidRPr="00C60938" w:rsidRDefault="00C60938" w:rsidP="00C60938">
      <w:pPr>
        <w:spacing w:line="240" w:lineRule="auto"/>
        <w:jc w:val="center"/>
      </w:pPr>
      <w:r>
        <w:rPr>
          <w:noProof/>
        </w:rPr>
        <w:lastRenderedPageBreak/>
        <w:drawing>
          <wp:inline distT="0" distB="0" distL="0" distR="0" wp14:anchorId="03BE872F" wp14:editId="3F54DAEF">
            <wp:extent cx="3438525" cy="3282868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8525" cy="3282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0938" w:rsidRPr="00C60938" w:rsidRDefault="00C60938" w:rsidP="00C60938">
      <w:pPr>
        <w:spacing w:line="240" w:lineRule="auto"/>
        <w:jc w:val="center"/>
        <w:rPr>
          <w:rFonts w:hint="cs"/>
        </w:rPr>
      </w:pPr>
      <w:r>
        <w:rPr>
          <w:rFonts w:hint="cs"/>
          <w:cs/>
        </w:rPr>
        <w:t>ภาพที่ 2-5</w:t>
      </w:r>
      <w:r w:rsidRPr="00C60938">
        <w:rPr>
          <w:rFonts w:hint="cs"/>
          <w:cs/>
        </w:rPr>
        <w:t xml:space="preserve"> แบบฟอร์มการอนุมัติในส่วนงานของ </w:t>
      </w:r>
      <w:r w:rsidRPr="00C60938">
        <w:t xml:space="preserve">QAP </w:t>
      </w:r>
      <w:r w:rsidRPr="00C60938">
        <w:rPr>
          <w:rFonts w:hint="cs"/>
          <w:cs/>
        </w:rPr>
        <w:t>(</w:t>
      </w:r>
      <w:r w:rsidRPr="00C60938">
        <w:t>QAP form</w:t>
      </w:r>
      <w:r w:rsidRPr="00C60938">
        <w:rPr>
          <w:rFonts w:hint="cs"/>
          <w:cs/>
        </w:rPr>
        <w:t>)</w:t>
      </w:r>
    </w:p>
    <w:p w:rsidR="00C60938" w:rsidRPr="003C2544" w:rsidRDefault="003C2544" w:rsidP="00D76D92">
      <w:pPr>
        <w:pStyle w:val="ListParagraph"/>
        <w:spacing w:line="240" w:lineRule="auto"/>
        <w:ind w:left="0" w:firstLine="720"/>
        <w:jc w:val="left"/>
        <w:rPr>
          <w:rFonts w:cs="TH SarabunPSK" w:hint="cs"/>
          <w:szCs w:val="32"/>
          <w:cs/>
        </w:rPr>
      </w:pPr>
      <w:r>
        <w:rPr>
          <w:rFonts w:cs="TH SarabunPSK" w:hint="cs"/>
          <w:szCs w:val="32"/>
          <w:cs/>
        </w:rPr>
        <w:t>โดยในส่วนของ</w:t>
      </w:r>
      <w:r w:rsidRPr="003C2544">
        <w:rPr>
          <w:rFonts w:cs="TH SarabunPSK"/>
          <w:szCs w:val="32"/>
          <w:cs/>
        </w:rPr>
        <w:t xml:space="preserve">แบบฟอร์มการอนุมัติในส่วนงานของ </w:t>
      </w:r>
      <w:r w:rsidRPr="003C2544">
        <w:rPr>
          <w:rFonts w:cs="TH SarabunPSK"/>
          <w:szCs w:val="32"/>
        </w:rPr>
        <w:t>QAP</w:t>
      </w:r>
      <w:r>
        <w:rPr>
          <w:rFonts w:cs="TH SarabunPSK" w:hint="cs"/>
          <w:szCs w:val="32"/>
          <w:cs/>
        </w:rPr>
        <w:t xml:space="preserve"> จะเป็นการอนุมัติในส่วนงานของแผนก </w:t>
      </w:r>
      <w:r>
        <w:rPr>
          <w:rFonts w:cs="TH SarabunPSK"/>
          <w:szCs w:val="32"/>
        </w:rPr>
        <w:t xml:space="preserve">QA </w:t>
      </w:r>
      <w:r>
        <w:rPr>
          <w:rFonts w:cs="TH SarabunPSK" w:hint="cs"/>
          <w:szCs w:val="32"/>
          <w:cs/>
        </w:rPr>
        <w:t xml:space="preserve">ในส่วนงาน </w:t>
      </w:r>
      <w:r>
        <w:rPr>
          <w:rFonts w:cs="TH SarabunPSK"/>
          <w:szCs w:val="32"/>
        </w:rPr>
        <w:t xml:space="preserve">QAP () </w:t>
      </w:r>
      <w:r>
        <w:rPr>
          <w:rFonts w:cs="TH SarabunPSK" w:hint="cs"/>
          <w:szCs w:val="32"/>
          <w:cs/>
        </w:rPr>
        <w:t xml:space="preserve">โดยการอนุมัติของ </w:t>
      </w:r>
      <w:r>
        <w:rPr>
          <w:rFonts w:cs="TH SarabunPSK"/>
          <w:szCs w:val="32"/>
        </w:rPr>
        <w:t xml:space="preserve">QAP </w:t>
      </w:r>
      <w:r>
        <w:rPr>
          <w:rFonts w:cs="TH SarabunPSK" w:hint="cs"/>
          <w:szCs w:val="32"/>
          <w:cs/>
        </w:rPr>
        <w:t xml:space="preserve">จะเป็นการอนุมัติในส่วนของการจัดการประชุมเพื่อที่จะใช้ในการประชุมเรื่องของการเปลี่ยนแปลงกระบวนการและยังมีการกรอกข้อมูลคความคิดเห็นในการอนุมัติในส่วนของ </w:t>
      </w:r>
      <w:r>
        <w:rPr>
          <w:rFonts w:cs="TH SarabunPSK"/>
          <w:szCs w:val="32"/>
        </w:rPr>
        <w:t xml:space="preserve">QAP </w:t>
      </w:r>
      <w:r>
        <w:rPr>
          <w:rFonts w:cs="TH SarabunPSK" w:hint="cs"/>
          <w:szCs w:val="32"/>
          <w:cs/>
        </w:rPr>
        <w:t>เพื่อให้มีแนะนำเกี่ยวกับการประชุมของการเปลี่ยนแปลงกระบวนการทำงาน</w:t>
      </w:r>
    </w:p>
    <w:p w:rsidR="00DC501D" w:rsidRDefault="00DC501D" w:rsidP="007C6AF4">
      <w:pPr>
        <w:pStyle w:val="ListParagraph"/>
        <w:numPr>
          <w:ilvl w:val="1"/>
          <w:numId w:val="15"/>
        </w:numPr>
        <w:spacing w:line="240" w:lineRule="auto"/>
        <w:ind w:left="0" w:firstLine="993"/>
        <w:jc w:val="left"/>
        <w:rPr>
          <w:rFonts w:cs="TH SarabunPSK"/>
          <w:szCs w:val="32"/>
        </w:rPr>
      </w:pPr>
      <w:r>
        <w:rPr>
          <w:rFonts w:cs="TH SarabunPSK" w:hint="cs"/>
          <w:szCs w:val="32"/>
          <w:cs/>
        </w:rPr>
        <w:t>แบบฟอร์ม</w:t>
      </w:r>
      <w:r w:rsidR="00A75312" w:rsidRPr="00A75312">
        <w:rPr>
          <w:rFonts w:cs="TH SarabunPSK"/>
          <w:szCs w:val="32"/>
          <w:cs/>
        </w:rPr>
        <w:t>แบบฟอร์มรายละเอียดข้อมูลเปลี่ยนแปลงกระบวนการทำงาน (</w:t>
      </w:r>
      <w:r w:rsidR="00A75312" w:rsidRPr="00A75312">
        <w:rPr>
          <w:rFonts w:cs="TH SarabunPSK"/>
          <w:szCs w:val="32"/>
        </w:rPr>
        <w:t>Annual plan form)</w:t>
      </w:r>
    </w:p>
    <w:p w:rsidR="00A75312" w:rsidRDefault="00A75312" w:rsidP="00A75312">
      <w:pPr>
        <w:pStyle w:val="ListParagraph"/>
        <w:spacing w:line="240" w:lineRule="auto"/>
        <w:ind w:left="0" w:firstLine="1418"/>
        <w:jc w:val="left"/>
        <w:rPr>
          <w:rFonts w:cs="TH SarabunPSK"/>
          <w:szCs w:val="32"/>
        </w:rPr>
      </w:pPr>
      <w:r w:rsidRPr="00A75312">
        <w:rPr>
          <w:rFonts w:cs="TH SarabunPSK" w:hint="cs"/>
          <w:szCs w:val="32"/>
          <w:cs/>
        </w:rPr>
        <w:t>เป็นแบบฟอร์มแสดงรายละเอียดของข้อมูลในการเปลี่ยนแปลงกระบวนการทำงานซึ่งใช้ควบคู่กับแบบฟอร์มเปลี่ยนแปลงกระบวนการทำงาน (</w:t>
      </w:r>
      <w:r w:rsidRPr="00A75312">
        <w:rPr>
          <w:rFonts w:cs="TH SarabunPSK"/>
          <w:szCs w:val="32"/>
        </w:rPr>
        <w:t>PCR form</w:t>
      </w:r>
      <w:r w:rsidRPr="00A75312">
        <w:rPr>
          <w:rFonts w:cs="TH SarabunPSK" w:hint="cs"/>
          <w:szCs w:val="32"/>
          <w:cs/>
        </w:rPr>
        <w:t>)</w:t>
      </w:r>
      <w:r w:rsidRPr="00A75312">
        <w:rPr>
          <w:rFonts w:cs="TH SarabunPSK"/>
          <w:szCs w:val="32"/>
          <w:cs/>
        </w:rPr>
        <w:t xml:space="preserve"> </w:t>
      </w:r>
      <w:r w:rsidRPr="00A75312">
        <w:rPr>
          <w:rFonts w:cs="TH SarabunPSK" w:hint="cs"/>
          <w:szCs w:val="32"/>
          <w:cs/>
        </w:rPr>
        <w:t>ซึ่งจะแสดงรายละเอียดดังภาพที่ 2-4</w:t>
      </w:r>
    </w:p>
    <w:p w:rsidR="00A75312" w:rsidRPr="00614E89" w:rsidRDefault="00614E89" w:rsidP="00614E89">
      <w:pPr>
        <w:spacing w:line="240" w:lineRule="auto"/>
        <w:jc w:val="center"/>
      </w:pPr>
      <w:r>
        <w:rPr>
          <w:noProof/>
        </w:rPr>
        <w:lastRenderedPageBreak/>
        <w:drawing>
          <wp:inline distT="0" distB="0" distL="0" distR="0" wp14:anchorId="355FD9E4" wp14:editId="3936DC37">
            <wp:extent cx="3619625" cy="3267075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9625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4E89" w:rsidRDefault="00614E89" w:rsidP="00614E89">
      <w:pPr>
        <w:spacing w:line="240" w:lineRule="auto"/>
        <w:jc w:val="center"/>
      </w:pPr>
      <w:r>
        <w:rPr>
          <w:cs/>
        </w:rPr>
        <w:t>ภาพที่ 2-6</w:t>
      </w:r>
      <w:r w:rsidRPr="00614E89">
        <w:rPr>
          <w:cs/>
        </w:rPr>
        <w:t xml:space="preserve"> แบบฟอร์มรายละเอียดข้อมูลเปลี่ยนแปลงกระบวนการทำงาน (</w:t>
      </w:r>
      <w:r w:rsidRPr="00614E89">
        <w:t>Annual plan form)</w:t>
      </w:r>
    </w:p>
    <w:p w:rsidR="00D76D92" w:rsidRPr="00E43514" w:rsidRDefault="00D76D92" w:rsidP="009E1BC9">
      <w:pPr>
        <w:spacing w:line="240" w:lineRule="auto"/>
        <w:jc w:val="left"/>
        <w:rPr>
          <w:rFonts w:hint="cs"/>
          <w:cs/>
        </w:rPr>
      </w:pPr>
      <w:r>
        <w:rPr>
          <w:cs/>
        </w:rPr>
        <w:tab/>
      </w:r>
      <w:r>
        <w:rPr>
          <w:rFonts w:hint="cs"/>
          <w:cs/>
        </w:rPr>
        <w:t>โดยในส่วนของ</w:t>
      </w:r>
      <w:r w:rsidRPr="00614E89">
        <w:rPr>
          <w:cs/>
        </w:rPr>
        <w:t>แบบฟอร์มรายละเอียดข้อมูลเปลี่ยนแปลงกระบวนการทำงาน</w:t>
      </w:r>
      <w:r w:rsidR="009E1BC9">
        <w:rPr>
          <w:rFonts w:hint="cs"/>
          <w:cs/>
        </w:rPr>
        <w:t>จะเป็นแบบฟอร์มที่จะจัดเก็บข้อมูลรายละเอียดที่เกี่ยวข้องกับการเปลี่ยนแปลงกระบวนการทำงานซึ่งการใช้งานแบบฟอร์ม</w:t>
      </w:r>
      <w:r w:rsidR="009E1BC9" w:rsidRPr="00614E89">
        <w:rPr>
          <w:cs/>
        </w:rPr>
        <w:t>รายละเอียดข้อมูลเปลี่ยนแปลงกระบวนการทำงาน</w:t>
      </w:r>
      <w:r w:rsidR="009E1BC9">
        <w:rPr>
          <w:rFonts w:hint="cs"/>
          <w:cs/>
        </w:rPr>
        <w:t xml:space="preserve">นี้จะถูกเรียกใช้ในแบบฟอร์ม </w:t>
      </w:r>
      <w:r w:rsidR="009E1BC9">
        <w:t xml:space="preserve">PCR </w:t>
      </w:r>
      <w:r w:rsidR="009E1BC9">
        <w:rPr>
          <w:rFonts w:hint="cs"/>
          <w:cs/>
        </w:rPr>
        <w:t xml:space="preserve">โดยผู้ที่จะสร้างแบบฟอร์มนี้ได้จะต้องเป็นผู้ที่มีบทบาท </w:t>
      </w:r>
      <w:r w:rsidR="009E1BC9">
        <w:t xml:space="preserve">QA Admin </w:t>
      </w:r>
      <w:r w:rsidR="00E43514">
        <w:rPr>
          <w:rFonts w:hint="cs"/>
          <w:cs/>
        </w:rPr>
        <w:t xml:space="preserve">ซึ่งการใช้งานของ </w:t>
      </w:r>
      <w:r w:rsidR="00E43514" w:rsidRPr="00614E89">
        <w:t>Annual plan form</w:t>
      </w:r>
      <w:r w:rsidR="00E43514">
        <w:rPr>
          <w:rFonts w:hint="cs"/>
          <w:cs/>
        </w:rPr>
        <w:t xml:space="preserve"> จะเป็นการเรียกใช้หนึ่งต่อหนึ่งกับฟอร์ม </w:t>
      </w:r>
      <w:r w:rsidR="00E43514">
        <w:t xml:space="preserve">PCR Form </w:t>
      </w:r>
      <w:r w:rsidR="00E43514">
        <w:rPr>
          <w:rFonts w:hint="cs"/>
          <w:cs/>
        </w:rPr>
        <w:t xml:space="preserve">ซึ่งถ้าเรียกใช้แล้วจะไม่สามารถเรียกใช้แบบฟอร์ม </w:t>
      </w:r>
      <w:r w:rsidR="00E43514" w:rsidRPr="00614E89">
        <w:t>Annual plan form</w:t>
      </w:r>
      <w:r w:rsidR="00E43514">
        <w:rPr>
          <w:rFonts w:hint="cs"/>
          <w:cs/>
        </w:rPr>
        <w:t xml:space="preserve"> นี้ได้อีก</w:t>
      </w:r>
    </w:p>
    <w:p w:rsidR="00D0322E" w:rsidRDefault="00D0322E" w:rsidP="007C6AF4">
      <w:pPr>
        <w:pStyle w:val="ListParagraph"/>
        <w:numPr>
          <w:ilvl w:val="0"/>
          <w:numId w:val="15"/>
        </w:numPr>
        <w:spacing w:line="240" w:lineRule="auto"/>
        <w:ind w:left="709"/>
        <w:jc w:val="left"/>
        <w:rPr>
          <w:rFonts w:cs="TH SarabunPSK"/>
          <w:szCs w:val="32"/>
        </w:rPr>
      </w:pPr>
      <w:r w:rsidRPr="00D0322E">
        <w:rPr>
          <w:rFonts w:cs="TH SarabunPSK"/>
          <w:szCs w:val="32"/>
          <w:cs/>
        </w:rPr>
        <w:t>ส่วนของภายในแผนกของผู้ขอเปลี่ยนเปลี่ยนกระบวนการทำงาน</w:t>
      </w:r>
      <w:bookmarkStart w:id="138" w:name="_Toc453667482"/>
      <w:bookmarkStart w:id="139" w:name="_Toc453683041"/>
      <w:bookmarkStart w:id="140" w:name="_Toc453683453"/>
      <w:bookmarkStart w:id="141" w:name="_Toc453683713"/>
      <w:bookmarkStart w:id="142" w:name="_Toc487543101"/>
    </w:p>
    <w:p w:rsidR="00D0322E" w:rsidRDefault="00D0322E" w:rsidP="007C6AF4">
      <w:pPr>
        <w:pStyle w:val="ListParagraph"/>
        <w:numPr>
          <w:ilvl w:val="1"/>
          <w:numId w:val="15"/>
        </w:numPr>
        <w:spacing w:line="240" w:lineRule="auto"/>
        <w:ind w:left="0" w:firstLine="709"/>
        <w:rPr>
          <w:rFonts w:cs="TH SarabunPSK"/>
          <w:szCs w:val="32"/>
        </w:rPr>
      </w:pPr>
      <w:r w:rsidRPr="00D0322E">
        <w:rPr>
          <w:rFonts w:cs="TH SarabunPSK" w:hint="cs"/>
          <w:szCs w:val="32"/>
          <w:cs/>
        </w:rPr>
        <w:t>ส่วนของภายในแผนกของผู้ขอเปลี่ยนเปลี่ยนกระบวนการทำงาน</w:t>
      </w:r>
      <w:r w:rsidRPr="00043AD9">
        <w:rPr>
          <w:rFonts w:cs="TH SarabunPSK"/>
          <w:szCs w:val="32"/>
          <w:cs/>
        </w:rPr>
        <w:t xml:space="preserve">จากส่วนงานนี้จะมีผู้อนุมัติจำนวนตั้งแต่ 1 – 5 คน โดยผู้ทำการอนุมัติต้องมีตำแหน่งมากกว่าผู้ขอเปลี่ยนแปลงกระบวนการทำงาน และลำดับสุดท้ายของการอนุมัติต้องมีตำแหน่งอยู่ที่ </w:t>
      </w:r>
      <w:r w:rsidRPr="00043AD9">
        <w:rPr>
          <w:rFonts w:cs="TH SarabunPSK"/>
          <w:szCs w:val="32"/>
        </w:rPr>
        <w:t xml:space="preserve">Associate Director </w:t>
      </w:r>
      <w:r w:rsidRPr="00043AD9">
        <w:rPr>
          <w:rFonts w:cs="TH SarabunPSK"/>
          <w:szCs w:val="32"/>
          <w:cs/>
        </w:rPr>
        <w:t>ขึ้นไป จะแสดงรายละเอียดลำดับของผู้อนุมัติดังตารางที่ 2-1</w:t>
      </w:r>
    </w:p>
    <w:p w:rsidR="00043AD9" w:rsidRDefault="00043AD9" w:rsidP="00043AD9">
      <w:pPr>
        <w:spacing w:line="240" w:lineRule="auto"/>
      </w:pPr>
    </w:p>
    <w:p w:rsidR="00043AD9" w:rsidRDefault="00043AD9" w:rsidP="00043AD9">
      <w:pPr>
        <w:spacing w:line="240" w:lineRule="auto"/>
      </w:pPr>
    </w:p>
    <w:p w:rsidR="00043AD9" w:rsidRDefault="00043AD9" w:rsidP="00043AD9">
      <w:pPr>
        <w:spacing w:line="240" w:lineRule="auto"/>
      </w:pPr>
    </w:p>
    <w:p w:rsidR="00043AD9" w:rsidRDefault="00043AD9" w:rsidP="00043AD9">
      <w:pPr>
        <w:spacing w:line="240" w:lineRule="auto"/>
      </w:pPr>
    </w:p>
    <w:p w:rsidR="00043AD9" w:rsidRPr="00043AD9" w:rsidRDefault="00043AD9" w:rsidP="00043AD9">
      <w:pPr>
        <w:spacing w:line="240" w:lineRule="auto"/>
        <w:rPr>
          <w:rFonts w:hint="cs"/>
        </w:rPr>
      </w:pPr>
    </w:p>
    <w:p w:rsidR="00043AD9" w:rsidRDefault="00043AD9" w:rsidP="00043AD9">
      <w:pPr>
        <w:spacing w:line="240" w:lineRule="auto"/>
      </w:pPr>
      <w:r w:rsidRPr="009863DF">
        <w:rPr>
          <w:rFonts w:hint="cs"/>
          <w:cs/>
        </w:rPr>
        <w:lastRenderedPageBreak/>
        <w:t>ตารางที่ 2-1 แสดงรายละเอียดของผู้อนุมัติภายในแผนก</w:t>
      </w:r>
    </w:p>
    <w:tbl>
      <w:tblPr>
        <w:tblStyle w:val="TableGrid"/>
        <w:tblW w:w="9209" w:type="dxa"/>
        <w:tblLook w:val="04A0" w:firstRow="1" w:lastRow="0" w:firstColumn="1" w:lastColumn="0" w:noHBand="0" w:noVBand="1"/>
      </w:tblPr>
      <w:tblGrid>
        <w:gridCol w:w="1620"/>
        <w:gridCol w:w="1777"/>
        <w:gridCol w:w="2552"/>
        <w:gridCol w:w="1417"/>
        <w:gridCol w:w="1843"/>
      </w:tblGrid>
      <w:tr w:rsidR="00043AD9" w:rsidTr="00A47C91">
        <w:tc>
          <w:tcPr>
            <w:tcW w:w="1620" w:type="dxa"/>
          </w:tcPr>
          <w:p w:rsidR="00043AD9" w:rsidRDefault="00043AD9" w:rsidP="00A47C91">
            <w:pPr>
              <w:jc w:val="center"/>
            </w:pPr>
            <w:r>
              <w:t>Step</w:t>
            </w:r>
          </w:p>
        </w:tc>
        <w:tc>
          <w:tcPr>
            <w:tcW w:w="1777" w:type="dxa"/>
          </w:tcPr>
          <w:p w:rsidR="00043AD9" w:rsidRDefault="00043AD9" w:rsidP="00A47C91">
            <w:pPr>
              <w:jc w:val="left"/>
            </w:pPr>
            <w:r>
              <w:t>Sub detail</w:t>
            </w:r>
          </w:p>
        </w:tc>
        <w:tc>
          <w:tcPr>
            <w:tcW w:w="2552" w:type="dxa"/>
          </w:tcPr>
          <w:p w:rsidR="00043AD9" w:rsidRDefault="00043AD9" w:rsidP="00A47C91">
            <w:pPr>
              <w:jc w:val="center"/>
            </w:pPr>
            <w:r>
              <w:t>Position</w:t>
            </w:r>
          </w:p>
        </w:tc>
        <w:tc>
          <w:tcPr>
            <w:tcW w:w="1417" w:type="dxa"/>
          </w:tcPr>
          <w:p w:rsidR="00043AD9" w:rsidRDefault="00043AD9" w:rsidP="00A47C91">
            <w:pPr>
              <w:jc w:val="center"/>
            </w:pPr>
            <w:r>
              <w:t>Priority</w:t>
            </w:r>
          </w:p>
        </w:tc>
        <w:tc>
          <w:tcPr>
            <w:tcW w:w="1843" w:type="dxa"/>
          </w:tcPr>
          <w:p w:rsidR="00043AD9" w:rsidRDefault="00043AD9" w:rsidP="00A47C91">
            <w:pPr>
              <w:jc w:val="center"/>
            </w:pPr>
            <w:r>
              <w:t>Remark</w:t>
            </w:r>
          </w:p>
        </w:tc>
      </w:tr>
      <w:tr w:rsidR="00043AD9" w:rsidTr="00A47C91">
        <w:tc>
          <w:tcPr>
            <w:tcW w:w="1620" w:type="dxa"/>
          </w:tcPr>
          <w:p w:rsidR="00043AD9" w:rsidRDefault="00043AD9" w:rsidP="00A47C91">
            <w:pPr>
              <w:jc w:val="center"/>
            </w:pPr>
            <w:r>
              <w:t>Issue</w:t>
            </w:r>
          </w:p>
        </w:tc>
        <w:tc>
          <w:tcPr>
            <w:tcW w:w="1777" w:type="dxa"/>
          </w:tcPr>
          <w:p w:rsidR="00043AD9" w:rsidRDefault="00043AD9" w:rsidP="00A47C91">
            <w:pPr>
              <w:jc w:val="center"/>
            </w:pPr>
            <w:r>
              <w:t>-</w:t>
            </w:r>
          </w:p>
        </w:tc>
        <w:tc>
          <w:tcPr>
            <w:tcW w:w="2552" w:type="dxa"/>
          </w:tcPr>
          <w:p w:rsidR="00043AD9" w:rsidRDefault="00043AD9" w:rsidP="00A47C91">
            <w:pPr>
              <w:jc w:val="center"/>
            </w:pPr>
            <w:r>
              <w:t>Staff-Sr.Staff</w:t>
            </w:r>
          </w:p>
        </w:tc>
        <w:tc>
          <w:tcPr>
            <w:tcW w:w="1417" w:type="dxa"/>
          </w:tcPr>
          <w:p w:rsidR="00043AD9" w:rsidRDefault="00043AD9" w:rsidP="00A47C91">
            <w:pPr>
              <w:jc w:val="center"/>
            </w:pPr>
            <w:r>
              <w:t>Must</w:t>
            </w:r>
          </w:p>
        </w:tc>
        <w:tc>
          <w:tcPr>
            <w:tcW w:w="1843" w:type="dxa"/>
          </w:tcPr>
          <w:p w:rsidR="00043AD9" w:rsidRDefault="00043AD9" w:rsidP="00A47C91">
            <w:pPr>
              <w:jc w:val="center"/>
            </w:pPr>
            <w:r>
              <w:t>1 person</w:t>
            </w:r>
          </w:p>
        </w:tc>
      </w:tr>
      <w:tr w:rsidR="00043AD9" w:rsidTr="00A47C91">
        <w:tc>
          <w:tcPr>
            <w:tcW w:w="1620" w:type="dxa"/>
            <w:vMerge w:val="restart"/>
          </w:tcPr>
          <w:p w:rsidR="00043AD9" w:rsidRDefault="00043AD9" w:rsidP="00A47C91">
            <w:pPr>
              <w:jc w:val="center"/>
            </w:pPr>
            <w:r>
              <w:t>Check</w:t>
            </w:r>
          </w:p>
        </w:tc>
        <w:tc>
          <w:tcPr>
            <w:tcW w:w="1777" w:type="dxa"/>
          </w:tcPr>
          <w:p w:rsidR="00043AD9" w:rsidRDefault="00043AD9" w:rsidP="00A47C91">
            <w:pPr>
              <w:jc w:val="center"/>
            </w:pPr>
            <w:r w:rsidRPr="003F2658">
              <w:t>Check-1</w:t>
            </w:r>
          </w:p>
        </w:tc>
        <w:tc>
          <w:tcPr>
            <w:tcW w:w="2552" w:type="dxa"/>
          </w:tcPr>
          <w:p w:rsidR="00043AD9" w:rsidRPr="003F2658" w:rsidRDefault="00043AD9" w:rsidP="00A47C91">
            <w:pPr>
              <w:jc w:val="center"/>
            </w:pPr>
            <w:r w:rsidRPr="003F2658">
              <w:t>Sr. Staff</w:t>
            </w:r>
            <w:r w:rsidRPr="003F2658">
              <w:rPr>
                <w:cs/>
              </w:rPr>
              <w:t xml:space="preserve"> </w:t>
            </w:r>
            <w:r w:rsidRPr="003F2658">
              <w:t>-</w:t>
            </w:r>
            <w:r w:rsidRPr="003F2658">
              <w:rPr>
                <w:cs/>
              </w:rPr>
              <w:t xml:space="preserve"> </w:t>
            </w:r>
            <w:r w:rsidRPr="003F2658">
              <w:t>GM</w:t>
            </w:r>
          </w:p>
          <w:p w:rsidR="00043AD9" w:rsidRDefault="00043AD9" w:rsidP="00A47C91">
            <w:pPr>
              <w:jc w:val="center"/>
            </w:pPr>
            <w:r w:rsidRPr="003F2658">
              <w:t>(Sr.Staff)</w:t>
            </w:r>
          </w:p>
        </w:tc>
        <w:tc>
          <w:tcPr>
            <w:tcW w:w="1417" w:type="dxa"/>
          </w:tcPr>
          <w:p w:rsidR="00043AD9" w:rsidRPr="003F2658" w:rsidRDefault="00043AD9" w:rsidP="00A47C91">
            <w:pPr>
              <w:jc w:val="center"/>
            </w:pPr>
            <w:r w:rsidRPr="003F2658">
              <w:t>Must</w:t>
            </w:r>
          </w:p>
          <w:p w:rsidR="00043AD9" w:rsidRDefault="00043AD9" w:rsidP="00A47C91">
            <w:pPr>
              <w:jc w:val="center"/>
            </w:pPr>
          </w:p>
        </w:tc>
        <w:tc>
          <w:tcPr>
            <w:tcW w:w="1843" w:type="dxa"/>
            <w:vMerge w:val="restart"/>
          </w:tcPr>
          <w:p w:rsidR="00043AD9" w:rsidRDefault="00043AD9" w:rsidP="00A47C91">
            <w:pPr>
              <w:jc w:val="center"/>
            </w:pPr>
          </w:p>
          <w:p w:rsidR="00043AD9" w:rsidRDefault="00043AD9" w:rsidP="00A47C91">
            <w:pPr>
              <w:jc w:val="center"/>
            </w:pPr>
          </w:p>
          <w:p w:rsidR="00043AD9" w:rsidRDefault="00043AD9" w:rsidP="00A47C91">
            <w:pPr>
              <w:jc w:val="center"/>
            </w:pPr>
          </w:p>
          <w:p w:rsidR="00043AD9" w:rsidRPr="00042E56" w:rsidRDefault="00043AD9" w:rsidP="00A47C91">
            <w:pPr>
              <w:jc w:val="center"/>
              <w:rPr>
                <w:rFonts w:hint="cs"/>
              </w:rPr>
            </w:pPr>
            <w:r>
              <w:t>Min =</w:t>
            </w:r>
            <w:r>
              <w:rPr>
                <w:rFonts w:hint="cs"/>
                <w:cs/>
              </w:rPr>
              <w:t>0</w:t>
            </w:r>
          </w:p>
          <w:p w:rsidR="00043AD9" w:rsidRPr="00042E56" w:rsidRDefault="00043AD9" w:rsidP="00A47C91">
            <w:pPr>
              <w:jc w:val="center"/>
            </w:pPr>
            <w:r w:rsidRPr="00042E56">
              <w:t>Max=5</w:t>
            </w:r>
          </w:p>
          <w:p w:rsidR="00043AD9" w:rsidRDefault="00043AD9" w:rsidP="00A47C91">
            <w:pPr>
              <w:jc w:val="center"/>
            </w:pPr>
            <w:r w:rsidRPr="00042E56">
              <w:t>Checker</w:t>
            </w:r>
          </w:p>
        </w:tc>
      </w:tr>
      <w:tr w:rsidR="00043AD9" w:rsidTr="00A47C91">
        <w:tc>
          <w:tcPr>
            <w:tcW w:w="1620" w:type="dxa"/>
            <w:vMerge/>
          </w:tcPr>
          <w:p w:rsidR="00043AD9" w:rsidRDefault="00043AD9" w:rsidP="00A47C91">
            <w:pPr>
              <w:jc w:val="center"/>
            </w:pPr>
          </w:p>
        </w:tc>
        <w:tc>
          <w:tcPr>
            <w:tcW w:w="1777" w:type="dxa"/>
          </w:tcPr>
          <w:p w:rsidR="00043AD9" w:rsidRDefault="00043AD9" w:rsidP="00A47C91">
            <w:pPr>
              <w:jc w:val="center"/>
            </w:pPr>
            <w:r w:rsidRPr="003F2658">
              <w:t>Check-2</w:t>
            </w:r>
          </w:p>
        </w:tc>
        <w:tc>
          <w:tcPr>
            <w:tcW w:w="2552" w:type="dxa"/>
          </w:tcPr>
          <w:p w:rsidR="00043AD9" w:rsidRDefault="00043AD9" w:rsidP="00A47C91">
            <w:pPr>
              <w:jc w:val="center"/>
            </w:pPr>
            <w:r w:rsidRPr="0053141C">
              <w:t>AM-GM</w:t>
            </w:r>
            <w:r>
              <w:t xml:space="preserve"> </w:t>
            </w:r>
            <w:r w:rsidRPr="0053141C">
              <w:t>(AM)</w:t>
            </w:r>
          </w:p>
        </w:tc>
        <w:tc>
          <w:tcPr>
            <w:tcW w:w="1417" w:type="dxa"/>
          </w:tcPr>
          <w:p w:rsidR="00043AD9" w:rsidRDefault="00043AD9" w:rsidP="00A47C91">
            <w:pPr>
              <w:jc w:val="center"/>
            </w:pPr>
            <w:r w:rsidRPr="003F2658">
              <w:t>Must</w:t>
            </w:r>
          </w:p>
        </w:tc>
        <w:tc>
          <w:tcPr>
            <w:tcW w:w="1843" w:type="dxa"/>
            <w:vMerge/>
          </w:tcPr>
          <w:p w:rsidR="00043AD9" w:rsidRPr="00042E56" w:rsidRDefault="00043AD9" w:rsidP="00A47C91">
            <w:pPr>
              <w:jc w:val="center"/>
            </w:pPr>
          </w:p>
        </w:tc>
      </w:tr>
      <w:tr w:rsidR="00043AD9" w:rsidTr="00A47C91">
        <w:tc>
          <w:tcPr>
            <w:tcW w:w="1620" w:type="dxa"/>
            <w:vMerge/>
          </w:tcPr>
          <w:p w:rsidR="00043AD9" w:rsidRDefault="00043AD9" w:rsidP="00A47C91">
            <w:pPr>
              <w:jc w:val="center"/>
            </w:pPr>
          </w:p>
        </w:tc>
        <w:tc>
          <w:tcPr>
            <w:tcW w:w="1777" w:type="dxa"/>
          </w:tcPr>
          <w:p w:rsidR="00043AD9" w:rsidRPr="00042E56" w:rsidRDefault="00043AD9" w:rsidP="00A47C91">
            <w:pPr>
              <w:jc w:val="center"/>
            </w:pPr>
            <w:r w:rsidRPr="00042E56">
              <w:t>Check-3</w:t>
            </w:r>
          </w:p>
        </w:tc>
        <w:tc>
          <w:tcPr>
            <w:tcW w:w="2552" w:type="dxa"/>
          </w:tcPr>
          <w:p w:rsidR="00043AD9" w:rsidRPr="00042E56" w:rsidRDefault="00043AD9" w:rsidP="00A47C91">
            <w:pPr>
              <w:jc w:val="center"/>
            </w:pPr>
            <w:r w:rsidRPr="00042E56">
              <w:t>M-GM (M)</w:t>
            </w:r>
          </w:p>
        </w:tc>
        <w:tc>
          <w:tcPr>
            <w:tcW w:w="1417" w:type="dxa"/>
          </w:tcPr>
          <w:p w:rsidR="00043AD9" w:rsidRPr="00042E56" w:rsidRDefault="00043AD9" w:rsidP="00A47C91">
            <w:pPr>
              <w:jc w:val="center"/>
            </w:pPr>
            <w:r w:rsidRPr="00042E56">
              <w:t>Must-If any</w:t>
            </w:r>
          </w:p>
        </w:tc>
        <w:tc>
          <w:tcPr>
            <w:tcW w:w="1843" w:type="dxa"/>
            <w:vMerge/>
          </w:tcPr>
          <w:p w:rsidR="00043AD9" w:rsidRPr="00042E56" w:rsidRDefault="00043AD9" w:rsidP="00A47C91">
            <w:pPr>
              <w:jc w:val="center"/>
            </w:pPr>
          </w:p>
        </w:tc>
      </w:tr>
      <w:tr w:rsidR="00043AD9" w:rsidTr="00A47C91">
        <w:tc>
          <w:tcPr>
            <w:tcW w:w="1620" w:type="dxa"/>
            <w:vMerge/>
          </w:tcPr>
          <w:p w:rsidR="00043AD9" w:rsidRDefault="00043AD9" w:rsidP="00A47C91">
            <w:pPr>
              <w:jc w:val="center"/>
            </w:pPr>
          </w:p>
        </w:tc>
        <w:tc>
          <w:tcPr>
            <w:tcW w:w="1777" w:type="dxa"/>
          </w:tcPr>
          <w:p w:rsidR="00043AD9" w:rsidRPr="00042E56" w:rsidRDefault="00043AD9" w:rsidP="00A47C91">
            <w:pPr>
              <w:jc w:val="center"/>
            </w:pPr>
            <w:r w:rsidRPr="00042E56">
              <w:t>Check-4</w:t>
            </w:r>
          </w:p>
        </w:tc>
        <w:tc>
          <w:tcPr>
            <w:tcW w:w="2552" w:type="dxa"/>
          </w:tcPr>
          <w:p w:rsidR="00043AD9" w:rsidRPr="00042E56" w:rsidRDefault="00043AD9" w:rsidP="00A47C91">
            <w:pPr>
              <w:jc w:val="center"/>
            </w:pPr>
            <w:r w:rsidRPr="00042E56">
              <w:t>AGM-GM (AGM)</w:t>
            </w:r>
          </w:p>
        </w:tc>
        <w:tc>
          <w:tcPr>
            <w:tcW w:w="1417" w:type="dxa"/>
          </w:tcPr>
          <w:p w:rsidR="00043AD9" w:rsidRPr="00042E56" w:rsidRDefault="00043AD9" w:rsidP="00A47C91">
            <w:pPr>
              <w:jc w:val="center"/>
            </w:pPr>
            <w:r w:rsidRPr="00042E56">
              <w:t>Must-If any</w:t>
            </w:r>
          </w:p>
        </w:tc>
        <w:tc>
          <w:tcPr>
            <w:tcW w:w="1843" w:type="dxa"/>
            <w:vMerge/>
          </w:tcPr>
          <w:p w:rsidR="00043AD9" w:rsidRPr="00042E56" w:rsidRDefault="00043AD9" w:rsidP="00A47C91">
            <w:pPr>
              <w:jc w:val="center"/>
            </w:pPr>
          </w:p>
        </w:tc>
      </w:tr>
      <w:tr w:rsidR="00043AD9" w:rsidTr="00A47C91">
        <w:tc>
          <w:tcPr>
            <w:tcW w:w="1620" w:type="dxa"/>
            <w:vMerge/>
          </w:tcPr>
          <w:p w:rsidR="00043AD9" w:rsidRDefault="00043AD9" w:rsidP="00A47C91">
            <w:pPr>
              <w:jc w:val="center"/>
            </w:pPr>
          </w:p>
        </w:tc>
        <w:tc>
          <w:tcPr>
            <w:tcW w:w="1777" w:type="dxa"/>
          </w:tcPr>
          <w:p w:rsidR="00043AD9" w:rsidRPr="00042E56" w:rsidRDefault="00043AD9" w:rsidP="00A47C91">
            <w:pPr>
              <w:jc w:val="center"/>
            </w:pPr>
            <w:r w:rsidRPr="00042E56">
              <w:t>Check-5</w:t>
            </w:r>
          </w:p>
        </w:tc>
        <w:tc>
          <w:tcPr>
            <w:tcW w:w="2552" w:type="dxa"/>
          </w:tcPr>
          <w:p w:rsidR="00043AD9" w:rsidRPr="00042E56" w:rsidRDefault="00043AD9" w:rsidP="00A47C91">
            <w:pPr>
              <w:jc w:val="center"/>
            </w:pPr>
            <w:r w:rsidRPr="00042E56">
              <w:t>GM (GM)</w:t>
            </w:r>
          </w:p>
        </w:tc>
        <w:tc>
          <w:tcPr>
            <w:tcW w:w="1417" w:type="dxa"/>
          </w:tcPr>
          <w:p w:rsidR="00043AD9" w:rsidRPr="00042E56" w:rsidRDefault="00043AD9" w:rsidP="00A47C91">
            <w:pPr>
              <w:jc w:val="center"/>
            </w:pPr>
            <w:r w:rsidRPr="00042E56">
              <w:t>Must-If any</w:t>
            </w:r>
          </w:p>
        </w:tc>
        <w:tc>
          <w:tcPr>
            <w:tcW w:w="1843" w:type="dxa"/>
            <w:vMerge/>
          </w:tcPr>
          <w:p w:rsidR="00043AD9" w:rsidRDefault="00043AD9" w:rsidP="00A47C91">
            <w:pPr>
              <w:jc w:val="center"/>
            </w:pPr>
          </w:p>
        </w:tc>
      </w:tr>
      <w:tr w:rsidR="00043AD9" w:rsidTr="00A47C91">
        <w:tc>
          <w:tcPr>
            <w:tcW w:w="1620" w:type="dxa"/>
          </w:tcPr>
          <w:p w:rsidR="00043AD9" w:rsidRPr="00042E56" w:rsidRDefault="00043AD9" w:rsidP="00A47C91">
            <w:pPr>
              <w:jc w:val="center"/>
            </w:pPr>
            <w:r w:rsidRPr="00042E56">
              <w:t>Final approve</w:t>
            </w:r>
          </w:p>
        </w:tc>
        <w:tc>
          <w:tcPr>
            <w:tcW w:w="1777" w:type="dxa"/>
          </w:tcPr>
          <w:p w:rsidR="00043AD9" w:rsidRPr="00042E56" w:rsidRDefault="00043AD9" w:rsidP="00A47C91">
            <w:pPr>
              <w:jc w:val="center"/>
            </w:pPr>
            <w:r w:rsidRPr="00042E56">
              <w:t>-</w:t>
            </w:r>
          </w:p>
        </w:tc>
        <w:tc>
          <w:tcPr>
            <w:tcW w:w="2552" w:type="dxa"/>
          </w:tcPr>
          <w:p w:rsidR="00043AD9" w:rsidRPr="00042E56" w:rsidRDefault="00043AD9" w:rsidP="00A47C91">
            <w:pPr>
              <w:jc w:val="center"/>
            </w:pPr>
            <w:r w:rsidRPr="00042E56">
              <w:t>AD up</w:t>
            </w:r>
          </w:p>
          <w:p w:rsidR="00043AD9" w:rsidRPr="00042E56" w:rsidRDefault="00043AD9" w:rsidP="00A47C91">
            <w:pPr>
              <w:jc w:val="center"/>
            </w:pPr>
          </w:p>
        </w:tc>
        <w:tc>
          <w:tcPr>
            <w:tcW w:w="1417" w:type="dxa"/>
          </w:tcPr>
          <w:p w:rsidR="00043AD9" w:rsidRPr="00042E56" w:rsidRDefault="00043AD9" w:rsidP="00A47C91">
            <w:pPr>
              <w:jc w:val="center"/>
            </w:pPr>
            <w:r w:rsidRPr="00042E56">
              <w:t>Must</w:t>
            </w:r>
          </w:p>
          <w:p w:rsidR="00043AD9" w:rsidRPr="00042E56" w:rsidRDefault="00043AD9" w:rsidP="00A47C91">
            <w:pPr>
              <w:jc w:val="center"/>
            </w:pPr>
          </w:p>
        </w:tc>
        <w:tc>
          <w:tcPr>
            <w:tcW w:w="1843" w:type="dxa"/>
          </w:tcPr>
          <w:p w:rsidR="00043AD9" w:rsidRPr="00042E56" w:rsidRDefault="00043AD9" w:rsidP="00A47C91">
            <w:pPr>
              <w:jc w:val="center"/>
            </w:pPr>
            <w:r w:rsidRPr="00042E56">
              <w:t>1 person</w:t>
            </w:r>
          </w:p>
          <w:p w:rsidR="00043AD9" w:rsidRPr="00042E56" w:rsidRDefault="00043AD9" w:rsidP="00A47C91">
            <w:pPr>
              <w:jc w:val="center"/>
            </w:pPr>
          </w:p>
        </w:tc>
      </w:tr>
    </w:tbl>
    <w:p w:rsidR="00043AD9" w:rsidRPr="00043AD9" w:rsidRDefault="00043AD9" w:rsidP="00043AD9">
      <w:pPr>
        <w:spacing w:line="240" w:lineRule="auto"/>
        <w:rPr>
          <w:rFonts w:hint="cs"/>
        </w:rPr>
      </w:pPr>
    </w:p>
    <w:p w:rsidR="00CF788C" w:rsidRPr="00CF788C" w:rsidRDefault="00CF788C" w:rsidP="007C6AF4">
      <w:pPr>
        <w:pStyle w:val="ListParagraph"/>
        <w:numPr>
          <w:ilvl w:val="1"/>
          <w:numId w:val="15"/>
        </w:numPr>
        <w:spacing w:line="240" w:lineRule="auto"/>
        <w:ind w:hanging="83"/>
        <w:rPr>
          <w:rFonts w:cs="TH SarabunPSK"/>
          <w:szCs w:val="32"/>
        </w:rPr>
      </w:pPr>
      <w:r w:rsidRPr="00CF788C">
        <w:rPr>
          <w:rFonts w:cs="TH SarabunPSK"/>
          <w:szCs w:val="32"/>
          <w:cs/>
        </w:rPr>
        <w:t>ส่วนของผู้อนุมัติแผนกที่เกี่ยวข้อง</w:t>
      </w:r>
    </w:p>
    <w:p w:rsidR="00F94F89" w:rsidRDefault="00F94F89" w:rsidP="00CF788C">
      <w:pPr>
        <w:pStyle w:val="ListParagraph"/>
        <w:spacing w:line="240" w:lineRule="auto"/>
        <w:ind w:left="0" w:firstLine="1440"/>
        <w:rPr>
          <w:rFonts w:cs="TH SarabunPSK"/>
          <w:szCs w:val="32"/>
        </w:rPr>
      </w:pPr>
      <w:r w:rsidRPr="007B5897">
        <w:rPr>
          <w:rFonts w:cs="TH SarabunPSK"/>
          <w:szCs w:val="32"/>
          <w:cs/>
        </w:rPr>
        <w:t xml:space="preserve">จากส่วนงานนี้ ผู้อนุมัติมี 1 คน ต้องมีตำแหน่ง </w:t>
      </w:r>
      <w:r w:rsidRPr="007B5897">
        <w:rPr>
          <w:rFonts w:cs="TH SarabunPSK"/>
          <w:szCs w:val="32"/>
        </w:rPr>
        <w:t xml:space="preserve">Assistant Manager </w:t>
      </w:r>
      <w:r w:rsidRPr="007B5897">
        <w:rPr>
          <w:rFonts w:cs="TH SarabunPSK"/>
          <w:szCs w:val="32"/>
          <w:cs/>
        </w:rPr>
        <w:t>ขึ้นไปของแต่ละแผนก</w:t>
      </w:r>
    </w:p>
    <w:p w:rsidR="007B5897" w:rsidRDefault="007B5897" w:rsidP="007C6AF4">
      <w:pPr>
        <w:pStyle w:val="ListParagraph"/>
        <w:numPr>
          <w:ilvl w:val="1"/>
          <w:numId w:val="15"/>
        </w:numPr>
        <w:spacing w:line="240" w:lineRule="auto"/>
        <w:ind w:hanging="83"/>
        <w:rPr>
          <w:rFonts w:cs="TH SarabunPSK"/>
          <w:szCs w:val="32"/>
        </w:rPr>
      </w:pPr>
      <w:r w:rsidRPr="007B5897">
        <w:rPr>
          <w:rFonts w:cs="TH SarabunPSK"/>
          <w:szCs w:val="32"/>
          <w:cs/>
        </w:rPr>
        <w:t xml:space="preserve">ส่วนของส่วนงาน </w:t>
      </w:r>
      <w:r w:rsidRPr="007B5897">
        <w:rPr>
          <w:rFonts w:cs="TH SarabunPSK"/>
          <w:szCs w:val="32"/>
        </w:rPr>
        <w:t xml:space="preserve">BKD </w:t>
      </w:r>
      <w:r w:rsidRPr="007B5897">
        <w:rPr>
          <w:rFonts w:cs="TH SarabunPSK"/>
          <w:szCs w:val="32"/>
          <w:cs/>
        </w:rPr>
        <w:t>ที่อยู่ในแผนกคุณภาพ</w:t>
      </w:r>
    </w:p>
    <w:p w:rsidR="00CF788C" w:rsidRPr="00CF788C" w:rsidRDefault="00CF788C" w:rsidP="00CF788C">
      <w:pPr>
        <w:pStyle w:val="ListParagraph"/>
        <w:spacing w:line="240" w:lineRule="auto"/>
        <w:ind w:left="1440"/>
        <w:rPr>
          <w:rFonts w:cs="TH SarabunPSK"/>
          <w:szCs w:val="32"/>
        </w:rPr>
      </w:pPr>
      <w:r w:rsidRPr="00CF788C">
        <w:rPr>
          <w:rFonts w:cs="TH SarabunPSK"/>
          <w:szCs w:val="32"/>
          <w:cs/>
        </w:rPr>
        <w:t xml:space="preserve">จากส่วนงานนี้ ผู้อนุมัติมี </w:t>
      </w:r>
      <w:r w:rsidRPr="00CF788C">
        <w:rPr>
          <w:rFonts w:cs="TH SarabunPSK"/>
          <w:szCs w:val="32"/>
        </w:rPr>
        <w:t>1</w:t>
      </w:r>
      <w:r w:rsidRPr="00CF788C">
        <w:rPr>
          <w:rFonts w:cs="TH SarabunPSK"/>
          <w:szCs w:val="32"/>
          <w:cs/>
        </w:rPr>
        <w:t xml:space="preserve"> คน ต้องมีตำแหน่ง </w:t>
      </w:r>
      <w:r w:rsidRPr="00CF788C">
        <w:rPr>
          <w:rFonts w:cs="TH SarabunPSK"/>
          <w:szCs w:val="32"/>
        </w:rPr>
        <w:t xml:space="preserve">Staff  </w:t>
      </w:r>
      <w:r w:rsidRPr="00CF788C">
        <w:rPr>
          <w:rFonts w:cs="TH SarabunPSK"/>
          <w:szCs w:val="32"/>
          <w:cs/>
        </w:rPr>
        <w:t xml:space="preserve">และ </w:t>
      </w:r>
      <w:r w:rsidRPr="00CF788C">
        <w:rPr>
          <w:rFonts w:cs="TH SarabunPSK"/>
          <w:szCs w:val="32"/>
        </w:rPr>
        <w:t>Senior Staff</w:t>
      </w:r>
    </w:p>
    <w:p w:rsidR="00CF788C" w:rsidRDefault="00CF788C" w:rsidP="007C6AF4">
      <w:pPr>
        <w:pStyle w:val="ListParagraph"/>
        <w:numPr>
          <w:ilvl w:val="1"/>
          <w:numId w:val="15"/>
        </w:numPr>
        <w:spacing w:line="240" w:lineRule="auto"/>
        <w:ind w:hanging="83"/>
        <w:rPr>
          <w:rFonts w:cs="TH SarabunPSK"/>
          <w:szCs w:val="32"/>
        </w:rPr>
      </w:pPr>
      <w:r w:rsidRPr="00CF788C">
        <w:rPr>
          <w:rFonts w:cs="TH SarabunPSK"/>
          <w:szCs w:val="32"/>
          <w:cs/>
        </w:rPr>
        <w:t xml:space="preserve">ส่วนของส่วนงาน </w:t>
      </w:r>
      <w:r w:rsidRPr="00CF788C">
        <w:rPr>
          <w:rFonts w:cs="TH SarabunPSK"/>
          <w:szCs w:val="32"/>
        </w:rPr>
        <w:t xml:space="preserve">Quality Assurance Planning </w:t>
      </w:r>
      <w:r w:rsidRPr="00CF788C">
        <w:rPr>
          <w:rFonts w:cs="TH SarabunPSK"/>
          <w:szCs w:val="32"/>
          <w:cs/>
        </w:rPr>
        <w:t>ที่อยู่ในแผนกคุณภาพ</w:t>
      </w:r>
    </w:p>
    <w:p w:rsidR="00CF788C" w:rsidRPr="00CF788C" w:rsidRDefault="00CF788C" w:rsidP="00C075E7">
      <w:pPr>
        <w:pStyle w:val="ListParagraph"/>
        <w:spacing w:line="240" w:lineRule="auto"/>
        <w:ind w:left="0" w:firstLine="1418"/>
        <w:rPr>
          <w:rFonts w:cs="TH SarabunPSK"/>
          <w:szCs w:val="32"/>
        </w:rPr>
      </w:pPr>
      <w:r w:rsidRPr="00CF788C">
        <w:rPr>
          <w:rFonts w:cs="TH SarabunPSK"/>
          <w:szCs w:val="32"/>
          <w:cs/>
        </w:rPr>
        <w:t xml:space="preserve">จากส่วนงานนี้ ผู้อนุมัติมี </w:t>
      </w:r>
      <w:r w:rsidRPr="00CF788C">
        <w:rPr>
          <w:rFonts w:cs="TH SarabunPSK"/>
          <w:szCs w:val="32"/>
        </w:rPr>
        <w:t xml:space="preserve">1 </w:t>
      </w:r>
      <w:r w:rsidRPr="00CF788C">
        <w:rPr>
          <w:rFonts w:cs="TH SarabunPSK"/>
          <w:szCs w:val="32"/>
          <w:cs/>
        </w:rPr>
        <w:t xml:space="preserve">คน </w:t>
      </w:r>
      <w:r>
        <w:rPr>
          <w:rFonts w:cs="TH SarabunPSK" w:hint="cs"/>
          <w:szCs w:val="32"/>
          <w:cs/>
        </w:rPr>
        <w:t xml:space="preserve">โดยผู้อนุมัติในส่วนของ </w:t>
      </w:r>
      <w:r w:rsidRPr="00CF788C">
        <w:rPr>
          <w:rFonts w:cs="TH SarabunPSK"/>
          <w:szCs w:val="32"/>
        </w:rPr>
        <w:t>Quality Assurance Planning</w:t>
      </w:r>
      <w:r>
        <w:rPr>
          <w:rFonts w:cs="TH SarabunPSK" w:hint="cs"/>
          <w:szCs w:val="32"/>
          <w:cs/>
        </w:rPr>
        <w:t xml:space="preserve"> จะถูกกำหนดโดยบทบาท </w:t>
      </w:r>
      <w:r>
        <w:rPr>
          <w:rFonts w:cs="TH SarabunPSK"/>
          <w:szCs w:val="32"/>
        </w:rPr>
        <w:t>QA Admid</w:t>
      </w:r>
    </w:p>
    <w:p w:rsidR="00CF788C" w:rsidRDefault="00CF788C" w:rsidP="007C6AF4">
      <w:pPr>
        <w:pStyle w:val="ListParagraph"/>
        <w:numPr>
          <w:ilvl w:val="1"/>
          <w:numId w:val="15"/>
        </w:numPr>
        <w:spacing w:line="240" w:lineRule="auto"/>
        <w:ind w:hanging="83"/>
        <w:rPr>
          <w:rFonts w:cs="TH SarabunPSK"/>
          <w:szCs w:val="32"/>
        </w:rPr>
      </w:pPr>
      <w:r w:rsidRPr="00CF788C">
        <w:rPr>
          <w:rFonts w:cs="TH SarabunPSK"/>
          <w:szCs w:val="32"/>
          <w:cs/>
        </w:rPr>
        <w:t xml:space="preserve">ส่วนของส่วนงาน </w:t>
      </w:r>
      <w:r w:rsidRPr="00CF788C">
        <w:rPr>
          <w:rFonts w:cs="TH SarabunPSK"/>
          <w:szCs w:val="32"/>
        </w:rPr>
        <w:t xml:space="preserve">Quality Assurance Customer </w:t>
      </w:r>
      <w:r w:rsidRPr="00CF788C">
        <w:rPr>
          <w:rFonts w:cs="TH SarabunPSK"/>
          <w:szCs w:val="32"/>
          <w:cs/>
        </w:rPr>
        <w:t>ที่อยู่ในแผนกคุณภาพ</w:t>
      </w:r>
    </w:p>
    <w:p w:rsidR="00A92648" w:rsidRDefault="00A92648" w:rsidP="00A92648">
      <w:pPr>
        <w:pStyle w:val="ListParagraph"/>
        <w:spacing w:line="240" w:lineRule="auto"/>
        <w:ind w:left="0" w:firstLine="1418"/>
        <w:rPr>
          <w:rFonts w:cs="TH SarabunPSK" w:hint="cs"/>
          <w:szCs w:val="32"/>
          <w:cs/>
        </w:rPr>
      </w:pPr>
      <w:r w:rsidRPr="00A92648">
        <w:rPr>
          <w:rFonts w:cs="TH SarabunPSK"/>
          <w:szCs w:val="32"/>
          <w:cs/>
        </w:rPr>
        <w:t xml:space="preserve">จากส่วนงานนี้มีการทำงานของการอนุมัติตามผลิตภัณฑ์ของแต่ละบริษัท โดยจะมีผู้อนุมัติ ตั้งแต่ </w:t>
      </w:r>
      <w:r w:rsidRPr="00A92648">
        <w:rPr>
          <w:rFonts w:cs="TH SarabunPSK"/>
          <w:szCs w:val="32"/>
        </w:rPr>
        <w:t>1 – 5</w:t>
      </w:r>
      <w:r w:rsidRPr="00A92648">
        <w:rPr>
          <w:rFonts w:cs="TH SarabunPSK"/>
          <w:szCs w:val="32"/>
          <w:cs/>
        </w:rPr>
        <w:t xml:space="preserve"> คน โดยผู้ทำการอนุมัติต้องมีตำแหน่งมากกว่าผู้ขอเปลี่ยนแปลงกระบวนการทำงาน และลำดับสุดท้ายของการอนุมัติต้องมีตำแหน่งอยู่ที่ </w:t>
      </w:r>
      <w:r w:rsidRPr="00A92648">
        <w:rPr>
          <w:rFonts w:cs="TH SarabunPSK"/>
          <w:szCs w:val="32"/>
        </w:rPr>
        <w:t xml:space="preserve">Associate Director </w:t>
      </w:r>
      <w:r w:rsidRPr="00A92648">
        <w:rPr>
          <w:rFonts w:cs="TH SarabunPSK"/>
          <w:szCs w:val="32"/>
          <w:cs/>
        </w:rPr>
        <w:t>ขึ้นไป จะแสดงรายละเอียดลำดับของผู้อนุมัติดัง</w:t>
      </w:r>
      <w:r w:rsidR="00C06B38">
        <w:rPr>
          <w:rFonts w:cs="TH SarabunPSK" w:hint="cs"/>
          <w:szCs w:val="32"/>
          <w:cs/>
        </w:rPr>
        <w:t>ต่อไปนี้</w:t>
      </w:r>
    </w:p>
    <w:p w:rsidR="00A92648" w:rsidRDefault="002777CA" w:rsidP="00A92648">
      <w:pPr>
        <w:spacing w:line="240" w:lineRule="auto"/>
      </w:pPr>
      <w:r>
        <w:rPr>
          <w:rFonts w:hint="cs"/>
          <w:cs/>
        </w:rPr>
        <w:lastRenderedPageBreak/>
        <w:t>ตารางที่ 2-2</w:t>
      </w:r>
      <w:r w:rsidR="00A92648" w:rsidRPr="00AA556D">
        <w:rPr>
          <w:rFonts w:hint="cs"/>
          <w:cs/>
        </w:rPr>
        <w:t xml:space="preserve"> แสดงรายละเอียดของผู้อนุมัติส่วนงาน </w:t>
      </w:r>
      <w:r w:rsidR="00A92648" w:rsidRPr="00AA556D">
        <w:t>Quality Assurance Customer</w:t>
      </w:r>
      <w:r w:rsidR="00A92648">
        <w:t xml:space="preserve"> </w:t>
      </w:r>
      <w:r w:rsidR="00A92648">
        <w:rPr>
          <w:rFonts w:hint="cs"/>
          <w:cs/>
        </w:rPr>
        <w:t xml:space="preserve">ในส่วนของผลิตภัณฑ์ </w:t>
      </w:r>
      <w:r w:rsidR="00A92648" w:rsidRPr="00E63851">
        <w:t>Gasoline</w:t>
      </w:r>
    </w:p>
    <w:p w:rsidR="00A92648" w:rsidRDefault="00A92648" w:rsidP="00A92648">
      <w:pPr>
        <w:spacing w:line="240" w:lineRule="auto"/>
      </w:pPr>
    </w:p>
    <w:p w:rsidR="00C06B38" w:rsidRDefault="00C06B38" w:rsidP="00A92648">
      <w:pPr>
        <w:spacing w:line="240" w:lineRule="auto"/>
      </w:pPr>
    </w:p>
    <w:p w:rsidR="00A92648" w:rsidRDefault="00A92648" w:rsidP="00A92648">
      <w:pPr>
        <w:spacing w:line="240" w:lineRule="auto"/>
      </w:pPr>
      <w:r>
        <w:rPr>
          <w:rFonts w:hint="cs"/>
          <w:cs/>
        </w:rPr>
        <w:t>ตารางที่ 2-</w:t>
      </w:r>
      <w:r w:rsidR="002777CA">
        <w:rPr>
          <w:rFonts w:hint="cs"/>
          <w:cs/>
        </w:rPr>
        <w:t>3</w:t>
      </w:r>
      <w:r w:rsidRPr="00AA556D">
        <w:rPr>
          <w:rFonts w:hint="cs"/>
          <w:cs/>
        </w:rPr>
        <w:t xml:space="preserve"> แสดงรายละเอียดของผู้อนุมัติส่วนงาน </w:t>
      </w:r>
      <w:r w:rsidRPr="00AA556D">
        <w:t>Quality Assurance Customer</w:t>
      </w:r>
      <w:r>
        <w:t xml:space="preserve"> </w:t>
      </w:r>
      <w:r>
        <w:rPr>
          <w:rFonts w:hint="cs"/>
          <w:cs/>
        </w:rPr>
        <w:t xml:space="preserve">ในส่วนของผลิตภัณฑ์ </w:t>
      </w:r>
      <w:r>
        <w:t>Diesel</w:t>
      </w:r>
    </w:p>
    <w:tbl>
      <w:tblPr>
        <w:tblStyle w:val="TableGrid"/>
        <w:tblpPr w:leftFromText="180" w:rightFromText="180" w:vertAnchor="page" w:horzAnchor="margin" w:tblpY="3571"/>
        <w:tblW w:w="9351" w:type="dxa"/>
        <w:tblLook w:val="04A0" w:firstRow="1" w:lastRow="0" w:firstColumn="1" w:lastColumn="0" w:noHBand="0" w:noVBand="1"/>
      </w:tblPr>
      <w:tblGrid>
        <w:gridCol w:w="1620"/>
        <w:gridCol w:w="1777"/>
        <w:gridCol w:w="2552"/>
        <w:gridCol w:w="1417"/>
        <w:gridCol w:w="1985"/>
      </w:tblGrid>
      <w:tr w:rsidR="00A92648" w:rsidTr="00A47C91">
        <w:tc>
          <w:tcPr>
            <w:tcW w:w="1620" w:type="dxa"/>
          </w:tcPr>
          <w:p w:rsidR="00A92648" w:rsidRPr="00042E56" w:rsidRDefault="00A92648" w:rsidP="00A47C91">
            <w:r w:rsidRPr="00042E56">
              <w:t>Step</w:t>
            </w:r>
          </w:p>
        </w:tc>
        <w:tc>
          <w:tcPr>
            <w:tcW w:w="1777" w:type="dxa"/>
          </w:tcPr>
          <w:p w:rsidR="00A92648" w:rsidRPr="00042E56" w:rsidRDefault="00A92648" w:rsidP="00A47C91">
            <w:r w:rsidRPr="00042E56">
              <w:t>Sub detail</w:t>
            </w:r>
          </w:p>
        </w:tc>
        <w:tc>
          <w:tcPr>
            <w:tcW w:w="2552" w:type="dxa"/>
          </w:tcPr>
          <w:p w:rsidR="00A92648" w:rsidRPr="00042E56" w:rsidRDefault="00A92648" w:rsidP="00A47C91">
            <w:pPr>
              <w:ind w:right="180"/>
              <w:jc w:val="center"/>
            </w:pPr>
            <w:r w:rsidRPr="00042E56">
              <w:t>Position</w:t>
            </w:r>
          </w:p>
        </w:tc>
        <w:tc>
          <w:tcPr>
            <w:tcW w:w="1417" w:type="dxa"/>
          </w:tcPr>
          <w:p w:rsidR="00A92648" w:rsidRPr="00042E56" w:rsidRDefault="00A92648" w:rsidP="00A47C91">
            <w:r w:rsidRPr="00042E56">
              <w:t>Priority</w:t>
            </w:r>
          </w:p>
        </w:tc>
        <w:tc>
          <w:tcPr>
            <w:tcW w:w="1985" w:type="dxa"/>
          </w:tcPr>
          <w:p w:rsidR="00A92648" w:rsidRPr="00042E56" w:rsidRDefault="00A92648" w:rsidP="00A47C91">
            <w:pPr>
              <w:jc w:val="center"/>
            </w:pPr>
            <w:r w:rsidRPr="00042E56">
              <w:t>Remark</w:t>
            </w:r>
          </w:p>
        </w:tc>
      </w:tr>
      <w:tr w:rsidR="00C06B38" w:rsidTr="00A47C91">
        <w:tc>
          <w:tcPr>
            <w:tcW w:w="1620" w:type="dxa"/>
            <w:vMerge w:val="restart"/>
          </w:tcPr>
          <w:p w:rsidR="00C06B38" w:rsidRDefault="00C06B38" w:rsidP="00A92648">
            <w:pPr>
              <w:jc w:val="center"/>
            </w:pPr>
          </w:p>
          <w:p w:rsidR="00C06B38" w:rsidRDefault="00C06B38" w:rsidP="00A92648">
            <w:pPr>
              <w:jc w:val="center"/>
            </w:pPr>
          </w:p>
          <w:p w:rsidR="00C06B38" w:rsidRDefault="00C06B38" w:rsidP="00C06B38">
            <w:pPr>
              <w:jc w:val="center"/>
            </w:pPr>
            <w:r>
              <w:t>Approve</w:t>
            </w:r>
          </w:p>
        </w:tc>
        <w:tc>
          <w:tcPr>
            <w:tcW w:w="1777" w:type="dxa"/>
          </w:tcPr>
          <w:p w:rsidR="00C06B38" w:rsidRDefault="00C06B38" w:rsidP="00A92648">
            <w:pPr>
              <w:jc w:val="center"/>
            </w:pPr>
            <w:r>
              <w:t>Approve</w:t>
            </w:r>
            <w:r w:rsidRPr="003F2658">
              <w:t>-1</w:t>
            </w:r>
          </w:p>
        </w:tc>
        <w:tc>
          <w:tcPr>
            <w:tcW w:w="2552" w:type="dxa"/>
          </w:tcPr>
          <w:p w:rsidR="00C06B38" w:rsidRDefault="00C06B38" w:rsidP="00C06B38">
            <w:pPr>
              <w:jc w:val="center"/>
            </w:pPr>
            <w:r w:rsidRPr="003F2658">
              <w:t>Sr. Staff</w:t>
            </w:r>
          </w:p>
        </w:tc>
        <w:tc>
          <w:tcPr>
            <w:tcW w:w="1417" w:type="dxa"/>
          </w:tcPr>
          <w:p w:rsidR="00C06B38" w:rsidRDefault="00C06B38" w:rsidP="00C06B38">
            <w:pPr>
              <w:jc w:val="center"/>
            </w:pPr>
            <w:r>
              <w:t>Must</w:t>
            </w:r>
          </w:p>
        </w:tc>
        <w:tc>
          <w:tcPr>
            <w:tcW w:w="1985" w:type="dxa"/>
          </w:tcPr>
          <w:p w:rsidR="00C06B38" w:rsidRDefault="00C06B38" w:rsidP="00A92648">
            <w:pPr>
              <w:jc w:val="center"/>
            </w:pPr>
            <w:r>
              <w:t>1 person</w:t>
            </w:r>
          </w:p>
        </w:tc>
      </w:tr>
      <w:tr w:rsidR="00C06B38" w:rsidTr="00A47C91">
        <w:tc>
          <w:tcPr>
            <w:tcW w:w="1620" w:type="dxa"/>
            <w:vMerge/>
          </w:tcPr>
          <w:p w:rsidR="00C06B38" w:rsidRDefault="00C06B38" w:rsidP="00A47C91">
            <w:pPr>
              <w:jc w:val="center"/>
            </w:pPr>
          </w:p>
        </w:tc>
        <w:tc>
          <w:tcPr>
            <w:tcW w:w="1777" w:type="dxa"/>
          </w:tcPr>
          <w:p w:rsidR="00C06B38" w:rsidRDefault="00C06B38" w:rsidP="00A92648">
            <w:pPr>
              <w:jc w:val="center"/>
            </w:pPr>
            <w:r>
              <w:t>Approve-2</w:t>
            </w:r>
          </w:p>
        </w:tc>
        <w:tc>
          <w:tcPr>
            <w:tcW w:w="2552" w:type="dxa"/>
          </w:tcPr>
          <w:p w:rsidR="00C06B38" w:rsidRDefault="00C06B38" w:rsidP="00A92648">
            <w:pPr>
              <w:jc w:val="center"/>
            </w:pPr>
            <w:r w:rsidRPr="00C61B83">
              <w:t>MGR.</w:t>
            </w:r>
          </w:p>
        </w:tc>
        <w:tc>
          <w:tcPr>
            <w:tcW w:w="1417" w:type="dxa"/>
          </w:tcPr>
          <w:p w:rsidR="00C06B38" w:rsidRDefault="00C06B38" w:rsidP="00C06B38">
            <w:pPr>
              <w:jc w:val="center"/>
            </w:pPr>
            <w:r>
              <w:t>Must</w:t>
            </w:r>
          </w:p>
        </w:tc>
        <w:tc>
          <w:tcPr>
            <w:tcW w:w="1985" w:type="dxa"/>
          </w:tcPr>
          <w:p w:rsidR="00C06B38" w:rsidRDefault="00C06B38" w:rsidP="00A92648">
            <w:pPr>
              <w:jc w:val="center"/>
            </w:pPr>
            <w:r>
              <w:t>1 person</w:t>
            </w:r>
          </w:p>
        </w:tc>
      </w:tr>
      <w:tr w:rsidR="00C06B38" w:rsidTr="00A47C91">
        <w:tc>
          <w:tcPr>
            <w:tcW w:w="1620" w:type="dxa"/>
            <w:vMerge/>
          </w:tcPr>
          <w:p w:rsidR="00C06B38" w:rsidRDefault="00C06B38" w:rsidP="00A47C91">
            <w:pPr>
              <w:jc w:val="center"/>
            </w:pPr>
          </w:p>
        </w:tc>
        <w:tc>
          <w:tcPr>
            <w:tcW w:w="1777" w:type="dxa"/>
          </w:tcPr>
          <w:p w:rsidR="00C06B38" w:rsidRDefault="00C06B38" w:rsidP="00A92648">
            <w:pPr>
              <w:jc w:val="center"/>
            </w:pPr>
            <w:r>
              <w:t>Approve-3</w:t>
            </w:r>
          </w:p>
        </w:tc>
        <w:tc>
          <w:tcPr>
            <w:tcW w:w="2552" w:type="dxa"/>
          </w:tcPr>
          <w:p w:rsidR="00C06B38" w:rsidRDefault="00C06B38" w:rsidP="00A92648">
            <w:pPr>
              <w:jc w:val="center"/>
            </w:pPr>
            <w:r w:rsidRPr="00C61B83">
              <w:t>AGM</w:t>
            </w:r>
          </w:p>
        </w:tc>
        <w:tc>
          <w:tcPr>
            <w:tcW w:w="1417" w:type="dxa"/>
          </w:tcPr>
          <w:p w:rsidR="00C06B38" w:rsidRDefault="00C06B38" w:rsidP="00A92648">
            <w:pPr>
              <w:jc w:val="center"/>
            </w:pPr>
            <w:r w:rsidRPr="003F2658">
              <w:t>Must</w:t>
            </w:r>
          </w:p>
        </w:tc>
        <w:tc>
          <w:tcPr>
            <w:tcW w:w="1985" w:type="dxa"/>
          </w:tcPr>
          <w:p w:rsidR="00C06B38" w:rsidRDefault="00C06B38" w:rsidP="00A92648">
            <w:pPr>
              <w:jc w:val="center"/>
            </w:pPr>
            <w:r>
              <w:t>1 person</w:t>
            </w:r>
          </w:p>
        </w:tc>
      </w:tr>
      <w:tr w:rsidR="00C06B38" w:rsidTr="00A47C91">
        <w:tc>
          <w:tcPr>
            <w:tcW w:w="1620" w:type="dxa"/>
            <w:vMerge/>
          </w:tcPr>
          <w:p w:rsidR="00C06B38" w:rsidRPr="00042E56" w:rsidRDefault="00C06B38" w:rsidP="00A92648">
            <w:pPr>
              <w:jc w:val="center"/>
            </w:pPr>
          </w:p>
        </w:tc>
        <w:tc>
          <w:tcPr>
            <w:tcW w:w="1777" w:type="dxa"/>
          </w:tcPr>
          <w:p w:rsidR="00C06B38" w:rsidRPr="00042E56" w:rsidRDefault="00C06B38" w:rsidP="00A92648">
            <w:pPr>
              <w:jc w:val="center"/>
            </w:pPr>
            <w:r>
              <w:t>Approve-</w:t>
            </w:r>
            <w:r>
              <w:rPr>
                <w:rFonts w:hint="cs"/>
                <w:cs/>
              </w:rPr>
              <w:t>4</w:t>
            </w:r>
          </w:p>
        </w:tc>
        <w:tc>
          <w:tcPr>
            <w:tcW w:w="2552" w:type="dxa"/>
          </w:tcPr>
          <w:p w:rsidR="00C06B38" w:rsidRPr="00042E56" w:rsidRDefault="00C06B38" w:rsidP="00A92648">
            <w:pPr>
              <w:jc w:val="center"/>
            </w:pPr>
            <w:r w:rsidRPr="00042E56">
              <w:t xml:space="preserve">GM </w:t>
            </w:r>
          </w:p>
        </w:tc>
        <w:tc>
          <w:tcPr>
            <w:tcW w:w="1417" w:type="dxa"/>
          </w:tcPr>
          <w:p w:rsidR="00C06B38" w:rsidRPr="00042E56" w:rsidRDefault="00C06B38" w:rsidP="00A92648">
            <w:pPr>
              <w:jc w:val="center"/>
            </w:pPr>
            <w:r w:rsidRPr="00042E56">
              <w:t>Must</w:t>
            </w:r>
          </w:p>
        </w:tc>
        <w:tc>
          <w:tcPr>
            <w:tcW w:w="1985" w:type="dxa"/>
          </w:tcPr>
          <w:p w:rsidR="00C06B38" w:rsidRPr="00042E56" w:rsidRDefault="00C06B38" w:rsidP="00A92648">
            <w:pPr>
              <w:jc w:val="center"/>
            </w:pPr>
            <w:r>
              <w:t>1 person</w:t>
            </w:r>
          </w:p>
        </w:tc>
      </w:tr>
      <w:tr w:rsidR="00A92648" w:rsidTr="00A47C91">
        <w:tc>
          <w:tcPr>
            <w:tcW w:w="1620" w:type="dxa"/>
          </w:tcPr>
          <w:p w:rsidR="00A92648" w:rsidRPr="00042E56" w:rsidRDefault="00A92648" w:rsidP="00A47C91">
            <w:pPr>
              <w:jc w:val="center"/>
            </w:pPr>
            <w:r w:rsidRPr="00042E56">
              <w:t>Final approve</w:t>
            </w:r>
          </w:p>
        </w:tc>
        <w:tc>
          <w:tcPr>
            <w:tcW w:w="1777" w:type="dxa"/>
          </w:tcPr>
          <w:p w:rsidR="00A92648" w:rsidRPr="00042E56" w:rsidRDefault="00A92648" w:rsidP="00A47C91">
            <w:pPr>
              <w:jc w:val="center"/>
            </w:pPr>
            <w:r w:rsidRPr="00042E56">
              <w:t>-</w:t>
            </w:r>
          </w:p>
        </w:tc>
        <w:tc>
          <w:tcPr>
            <w:tcW w:w="2552" w:type="dxa"/>
          </w:tcPr>
          <w:p w:rsidR="00A92648" w:rsidRPr="00042E56" w:rsidRDefault="00A92648" w:rsidP="00A47C91">
            <w:pPr>
              <w:jc w:val="center"/>
            </w:pPr>
            <w:r w:rsidRPr="00AA556D">
              <w:t>ED</w:t>
            </w:r>
          </w:p>
        </w:tc>
        <w:tc>
          <w:tcPr>
            <w:tcW w:w="1417" w:type="dxa"/>
          </w:tcPr>
          <w:p w:rsidR="00A92648" w:rsidRPr="00042E56" w:rsidRDefault="00C06B38" w:rsidP="00C06B38">
            <w:pPr>
              <w:jc w:val="center"/>
            </w:pPr>
            <w:r>
              <w:t>Must</w:t>
            </w:r>
          </w:p>
        </w:tc>
        <w:tc>
          <w:tcPr>
            <w:tcW w:w="1985" w:type="dxa"/>
          </w:tcPr>
          <w:p w:rsidR="00A92648" w:rsidRPr="00042E56" w:rsidRDefault="00C06B38" w:rsidP="00C06B38">
            <w:pPr>
              <w:jc w:val="center"/>
            </w:pPr>
            <w:r>
              <w:t>1 person</w:t>
            </w:r>
          </w:p>
        </w:tc>
      </w:tr>
    </w:tbl>
    <w:tbl>
      <w:tblPr>
        <w:tblStyle w:val="TableGrid"/>
        <w:tblW w:w="9209" w:type="dxa"/>
        <w:tblLook w:val="04A0" w:firstRow="1" w:lastRow="0" w:firstColumn="1" w:lastColumn="0" w:noHBand="0" w:noVBand="1"/>
      </w:tblPr>
      <w:tblGrid>
        <w:gridCol w:w="1620"/>
        <w:gridCol w:w="1777"/>
        <w:gridCol w:w="2552"/>
        <w:gridCol w:w="1417"/>
        <w:gridCol w:w="1843"/>
      </w:tblGrid>
      <w:tr w:rsidR="00A92648" w:rsidTr="00A47C91">
        <w:tc>
          <w:tcPr>
            <w:tcW w:w="1620" w:type="dxa"/>
          </w:tcPr>
          <w:p w:rsidR="00A92648" w:rsidRDefault="00A92648" w:rsidP="00A47C91">
            <w:pPr>
              <w:jc w:val="center"/>
            </w:pPr>
            <w:r>
              <w:t>Step</w:t>
            </w:r>
          </w:p>
        </w:tc>
        <w:tc>
          <w:tcPr>
            <w:tcW w:w="1777" w:type="dxa"/>
          </w:tcPr>
          <w:p w:rsidR="00A92648" w:rsidRDefault="00A92648" w:rsidP="00A47C91">
            <w:pPr>
              <w:jc w:val="left"/>
            </w:pPr>
            <w:r>
              <w:t>Sub detail</w:t>
            </w:r>
          </w:p>
        </w:tc>
        <w:tc>
          <w:tcPr>
            <w:tcW w:w="2552" w:type="dxa"/>
          </w:tcPr>
          <w:p w:rsidR="00A92648" w:rsidRDefault="00A92648" w:rsidP="00A47C91">
            <w:pPr>
              <w:jc w:val="center"/>
            </w:pPr>
            <w:r>
              <w:t>Position</w:t>
            </w:r>
          </w:p>
        </w:tc>
        <w:tc>
          <w:tcPr>
            <w:tcW w:w="1417" w:type="dxa"/>
          </w:tcPr>
          <w:p w:rsidR="00A92648" w:rsidRDefault="00A92648" w:rsidP="00A47C91">
            <w:pPr>
              <w:jc w:val="center"/>
            </w:pPr>
            <w:r>
              <w:t>Priority</w:t>
            </w:r>
          </w:p>
        </w:tc>
        <w:tc>
          <w:tcPr>
            <w:tcW w:w="1843" w:type="dxa"/>
          </w:tcPr>
          <w:p w:rsidR="00A92648" w:rsidRDefault="00A92648" w:rsidP="00A47C91">
            <w:pPr>
              <w:jc w:val="center"/>
            </w:pPr>
            <w:r>
              <w:t>Remark</w:t>
            </w:r>
          </w:p>
        </w:tc>
      </w:tr>
      <w:tr w:rsidR="00A92648" w:rsidTr="00A47C91">
        <w:tc>
          <w:tcPr>
            <w:tcW w:w="1620" w:type="dxa"/>
            <w:vMerge w:val="restart"/>
          </w:tcPr>
          <w:p w:rsidR="00A92648" w:rsidRDefault="00A92648" w:rsidP="00A47C91">
            <w:pPr>
              <w:jc w:val="center"/>
            </w:pPr>
          </w:p>
          <w:p w:rsidR="00A92648" w:rsidRDefault="00A92648" w:rsidP="00A47C91">
            <w:pPr>
              <w:jc w:val="center"/>
            </w:pPr>
          </w:p>
          <w:p w:rsidR="00A92648" w:rsidRDefault="00A92648" w:rsidP="00A47C91">
            <w:pPr>
              <w:jc w:val="center"/>
            </w:pPr>
            <w:r>
              <w:t>Approve</w:t>
            </w:r>
          </w:p>
        </w:tc>
        <w:tc>
          <w:tcPr>
            <w:tcW w:w="1777" w:type="dxa"/>
          </w:tcPr>
          <w:p w:rsidR="00A92648" w:rsidRDefault="00A92648" w:rsidP="00A47C91">
            <w:pPr>
              <w:jc w:val="center"/>
            </w:pPr>
            <w:r>
              <w:t>Approve</w:t>
            </w:r>
            <w:r w:rsidRPr="003F2658">
              <w:t>-1</w:t>
            </w:r>
          </w:p>
        </w:tc>
        <w:tc>
          <w:tcPr>
            <w:tcW w:w="2552" w:type="dxa"/>
          </w:tcPr>
          <w:p w:rsidR="00A92648" w:rsidRDefault="00A92648" w:rsidP="00A47C91">
            <w:pPr>
              <w:jc w:val="center"/>
            </w:pPr>
            <w:r w:rsidRPr="003F2658">
              <w:t>Sr. Staff</w:t>
            </w:r>
          </w:p>
          <w:p w:rsidR="00A92648" w:rsidRDefault="00A92648" w:rsidP="00A47C91">
            <w:pPr>
              <w:jc w:val="center"/>
            </w:pPr>
          </w:p>
        </w:tc>
        <w:tc>
          <w:tcPr>
            <w:tcW w:w="1417" w:type="dxa"/>
          </w:tcPr>
          <w:p w:rsidR="00A92648" w:rsidRPr="003F2658" w:rsidRDefault="00A92648" w:rsidP="00A47C91">
            <w:pPr>
              <w:jc w:val="center"/>
            </w:pPr>
            <w:r w:rsidRPr="003F2658">
              <w:t>Must</w:t>
            </w:r>
          </w:p>
          <w:p w:rsidR="00A92648" w:rsidRDefault="00A92648" w:rsidP="00A47C91">
            <w:pPr>
              <w:jc w:val="center"/>
            </w:pPr>
          </w:p>
        </w:tc>
        <w:tc>
          <w:tcPr>
            <w:tcW w:w="1843" w:type="dxa"/>
          </w:tcPr>
          <w:p w:rsidR="00A92648" w:rsidRDefault="00A92648" w:rsidP="00A47C91">
            <w:pPr>
              <w:jc w:val="center"/>
            </w:pPr>
            <w:r>
              <w:t>1 person</w:t>
            </w:r>
          </w:p>
        </w:tc>
      </w:tr>
      <w:tr w:rsidR="00A92648" w:rsidTr="00A47C91">
        <w:tc>
          <w:tcPr>
            <w:tcW w:w="1620" w:type="dxa"/>
            <w:vMerge/>
          </w:tcPr>
          <w:p w:rsidR="00A92648" w:rsidRDefault="00A92648" w:rsidP="00A47C91">
            <w:pPr>
              <w:jc w:val="center"/>
            </w:pPr>
          </w:p>
        </w:tc>
        <w:tc>
          <w:tcPr>
            <w:tcW w:w="1777" w:type="dxa"/>
          </w:tcPr>
          <w:p w:rsidR="00A92648" w:rsidRDefault="00A92648" w:rsidP="00A47C91">
            <w:pPr>
              <w:jc w:val="center"/>
            </w:pPr>
            <w:r>
              <w:t>Approve-2</w:t>
            </w:r>
          </w:p>
        </w:tc>
        <w:tc>
          <w:tcPr>
            <w:tcW w:w="2552" w:type="dxa"/>
          </w:tcPr>
          <w:p w:rsidR="00A92648" w:rsidRDefault="00A92648" w:rsidP="00A47C91">
            <w:pPr>
              <w:jc w:val="center"/>
            </w:pPr>
            <w:r>
              <w:t>AM</w:t>
            </w:r>
          </w:p>
        </w:tc>
        <w:tc>
          <w:tcPr>
            <w:tcW w:w="1417" w:type="dxa"/>
          </w:tcPr>
          <w:p w:rsidR="00A92648" w:rsidRPr="003F2658" w:rsidRDefault="00A92648" w:rsidP="00A47C91">
            <w:pPr>
              <w:jc w:val="center"/>
            </w:pPr>
            <w:r w:rsidRPr="003F2658">
              <w:t>Must</w:t>
            </w:r>
          </w:p>
          <w:p w:rsidR="00A92648" w:rsidRDefault="00A92648" w:rsidP="00A47C91">
            <w:pPr>
              <w:jc w:val="center"/>
            </w:pPr>
          </w:p>
        </w:tc>
        <w:tc>
          <w:tcPr>
            <w:tcW w:w="1843" w:type="dxa"/>
          </w:tcPr>
          <w:p w:rsidR="00A92648" w:rsidRDefault="00A92648" w:rsidP="00A47C91">
            <w:pPr>
              <w:jc w:val="center"/>
            </w:pPr>
            <w:r>
              <w:t>1 person</w:t>
            </w:r>
          </w:p>
        </w:tc>
      </w:tr>
      <w:tr w:rsidR="00A92648" w:rsidTr="00A47C91">
        <w:tc>
          <w:tcPr>
            <w:tcW w:w="1620" w:type="dxa"/>
            <w:vMerge/>
          </w:tcPr>
          <w:p w:rsidR="00A92648" w:rsidRDefault="00A92648" w:rsidP="00A47C91">
            <w:pPr>
              <w:jc w:val="center"/>
            </w:pPr>
          </w:p>
        </w:tc>
        <w:tc>
          <w:tcPr>
            <w:tcW w:w="1777" w:type="dxa"/>
          </w:tcPr>
          <w:p w:rsidR="00A92648" w:rsidRDefault="00A92648" w:rsidP="00A47C91">
            <w:pPr>
              <w:jc w:val="center"/>
            </w:pPr>
            <w:r>
              <w:t>Approve-3</w:t>
            </w:r>
          </w:p>
        </w:tc>
        <w:tc>
          <w:tcPr>
            <w:tcW w:w="2552" w:type="dxa"/>
          </w:tcPr>
          <w:p w:rsidR="00A92648" w:rsidRDefault="00A92648" w:rsidP="00A47C91">
            <w:pPr>
              <w:jc w:val="center"/>
            </w:pPr>
            <w:r w:rsidRPr="00C61B83">
              <w:t>AGM</w:t>
            </w:r>
          </w:p>
        </w:tc>
        <w:tc>
          <w:tcPr>
            <w:tcW w:w="1417" w:type="dxa"/>
          </w:tcPr>
          <w:p w:rsidR="00A92648" w:rsidRDefault="00A92648" w:rsidP="00A47C91">
            <w:pPr>
              <w:jc w:val="center"/>
            </w:pPr>
            <w:r w:rsidRPr="003F2658">
              <w:t>Must</w:t>
            </w:r>
          </w:p>
        </w:tc>
        <w:tc>
          <w:tcPr>
            <w:tcW w:w="1843" w:type="dxa"/>
          </w:tcPr>
          <w:p w:rsidR="00A92648" w:rsidRDefault="00A92648" w:rsidP="00A47C91">
            <w:pPr>
              <w:jc w:val="center"/>
            </w:pPr>
            <w:r>
              <w:t>1 person</w:t>
            </w:r>
          </w:p>
        </w:tc>
      </w:tr>
      <w:tr w:rsidR="00A92648" w:rsidTr="00A47C91">
        <w:tc>
          <w:tcPr>
            <w:tcW w:w="1620" w:type="dxa"/>
            <w:vMerge/>
          </w:tcPr>
          <w:p w:rsidR="00A92648" w:rsidRPr="00042E56" w:rsidRDefault="00A92648" w:rsidP="00A47C91">
            <w:pPr>
              <w:jc w:val="center"/>
            </w:pPr>
          </w:p>
        </w:tc>
        <w:tc>
          <w:tcPr>
            <w:tcW w:w="1777" w:type="dxa"/>
          </w:tcPr>
          <w:p w:rsidR="00A92648" w:rsidRPr="00042E56" w:rsidRDefault="00A92648" w:rsidP="00A47C91">
            <w:pPr>
              <w:jc w:val="center"/>
            </w:pPr>
            <w:r>
              <w:t>Approve-</w:t>
            </w:r>
            <w:r>
              <w:rPr>
                <w:rFonts w:hint="cs"/>
                <w:cs/>
              </w:rPr>
              <w:t>4</w:t>
            </w:r>
          </w:p>
        </w:tc>
        <w:tc>
          <w:tcPr>
            <w:tcW w:w="2552" w:type="dxa"/>
          </w:tcPr>
          <w:p w:rsidR="00A92648" w:rsidRPr="00042E56" w:rsidRDefault="00A92648" w:rsidP="00A47C91">
            <w:pPr>
              <w:jc w:val="center"/>
            </w:pPr>
            <w:r w:rsidRPr="00042E56">
              <w:t xml:space="preserve">GM </w:t>
            </w:r>
          </w:p>
        </w:tc>
        <w:tc>
          <w:tcPr>
            <w:tcW w:w="1417" w:type="dxa"/>
          </w:tcPr>
          <w:p w:rsidR="00A92648" w:rsidRPr="00042E56" w:rsidRDefault="00A92648" w:rsidP="00A47C91">
            <w:pPr>
              <w:jc w:val="center"/>
            </w:pPr>
            <w:r w:rsidRPr="00042E56">
              <w:t>Must</w:t>
            </w:r>
          </w:p>
        </w:tc>
        <w:tc>
          <w:tcPr>
            <w:tcW w:w="1843" w:type="dxa"/>
          </w:tcPr>
          <w:p w:rsidR="00A92648" w:rsidRPr="00042E56" w:rsidRDefault="00A92648" w:rsidP="00A47C91">
            <w:pPr>
              <w:jc w:val="center"/>
            </w:pPr>
            <w:r>
              <w:t>1 person</w:t>
            </w:r>
          </w:p>
        </w:tc>
      </w:tr>
      <w:tr w:rsidR="00A92648" w:rsidTr="00A47C91">
        <w:tc>
          <w:tcPr>
            <w:tcW w:w="1620" w:type="dxa"/>
          </w:tcPr>
          <w:p w:rsidR="00A92648" w:rsidRPr="00042E56" w:rsidRDefault="00A92648" w:rsidP="00A47C91">
            <w:pPr>
              <w:jc w:val="center"/>
            </w:pPr>
            <w:r w:rsidRPr="00042E56">
              <w:t>Final approve</w:t>
            </w:r>
          </w:p>
        </w:tc>
        <w:tc>
          <w:tcPr>
            <w:tcW w:w="1777" w:type="dxa"/>
          </w:tcPr>
          <w:p w:rsidR="00A92648" w:rsidRPr="00042E56" w:rsidRDefault="00A92648" w:rsidP="00A47C91">
            <w:pPr>
              <w:jc w:val="center"/>
            </w:pPr>
            <w:r w:rsidRPr="00042E56">
              <w:t>-</w:t>
            </w:r>
          </w:p>
        </w:tc>
        <w:tc>
          <w:tcPr>
            <w:tcW w:w="2552" w:type="dxa"/>
          </w:tcPr>
          <w:p w:rsidR="00A92648" w:rsidRPr="00042E56" w:rsidRDefault="00A92648" w:rsidP="00A47C91">
            <w:pPr>
              <w:jc w:val="center"/>
            </w:pPr>
            <w:r w:rsidRPr="00AA556D">
              <w:t>ED</w:t>
            </w:r>
          </w:p>
        </w:tc>
        <w:tc>
          <w:tcPr>
            <w:tcW w:w="1417" w:type="dxa"/>
          </w:tcPr>
          <w:p w:rsidR="00A92648" w:rsidRPr="00042E56" w:rsidRDefault="00A92648" w:rsidP="00A47C91">
            <w:pPr>
              <w:jc w:val="center"/>
            </w:pPr>
            <w:r w:rsidRPr="00042E56">
              <w:t>Must</w:t>
            </w:r>
          </w:p>
          <w:p w:rsidR="00A92648" w:rsidRPr="00042E56" w:rsidRDefault="00A92648" w:rsidP="00A47C91">
            <w:pPr>
              <w:jc w:val="center"/>
            </w:pPr>
          </w:p>
        </w:tc>
        <w:tc>
          <w:tcPr>
            <w:tcW w:w="1843" w:type="dxa"/>
          </w:tcPr>
          <w:p w:rsidR="00A92648" w:rsidRPr="00042E56" w:rsidRDefault="00A92648" w:rsidP="00A47C91">
            <w:pPr>
              <w:jc w:val="center"/>
            </w:pPr>
            <w:r w:rsidRPr="00042E56">
              <w:t>1 person</w:t>
            </w:r>
          </w:p>
          <w:p w:rsidR="00A92648" w:rsidRPr="00042E56" w:rsidRDefault="00A92648" w:rsidP="00A47C91">
            <w:pPr>
              <w:jc w:val="center"/>
            </w:pPr>
          </w:p>
        </w:tc>
      </w:tr>
    </w:tbl>
    <w:p w:rsidR="00A92648" w:rsidRPr="00A92648" w:rsidRDefault="00A92648" w:rsidP="00A92648">
      <w:pPr>
        <w:spacing w:line="240" w:lineRule="auto"/>
      </w:pPr>
    </w:p>
    <w:p w:rsidR="006E7B36" w:rsidRDefault="006E7B36" w:rsidP="006E7B36"/>
    <w:p w:rsidR="006E7B36" w:rsidRDefault="006E7B36" w:rsidP="006E7B36">
      <w:pPr>
        <w:spacing w:line="240" w:lineRule="auto"/>
      </w:pPr>
      <w:r>
        <w:rPr>
          <w:rFonts w:hint="cs"/>
          <w:cs/>
        </w:rPr>
        <w:t>ตารางที่ 2-</w:t>
      </w:r>
      <w:r w:rsidR="002777CA">
        <w:rPr>
          <w:rFonts w:hint="cs"/>
          <w:cs/>
        </w:rPr>
        <w:t>4</w:t>
      </w:r>
      <w:r w:rsidRPr="00AA556D">
        <w:rPr>
          <w:rFonts w:hint="cs"/>
          <w:cs/>
        </w:rPr>
        <w:t xml:space="preserve"> แสดงรายละเอียดของผู้อนุมัติส่วนงาน </w:t>
      </w:r>
      <w:r w:rsidRPr="00AA556D">
        <w:t>Quality Assurance Customer</w:t>
      </w:r>
      <w:r>
        <w:t xml:space="preserve"> </w:t>
      </w:r>
      <w:r>
        <w:rPr>
          <w:rFonts w:hint="cs"/>
          <w:cs/>
        </w:rPr>
        <w:t xml:space="preserve">ในส่วนของผลิตภัณฑ์ </w:t>
      </w:r>
      <w:r>
        <w:t>Diesel Solenoid</w:t>
      </w:r>
    </w:p>
    <w:tbl>
      <w:tblPr>
        <w:tblStyle w:val="TableGrid"/>
        <w:tblW w:w="9209" w:type="dxa"/>
        <w:tblLook w:val="04A0" w:firstRow="1" w:lastRow="0" w:firstColumn="1" w:lastColumn="0" w:noHBand="0" w:noVBand="1"/>
      </w:tblPr>
      <w:tblGrid>
        <w:gridCol w:w="1620"/>
        <w:gridCol w:w="1777"/>
        <w:gridCol w:w="2552"/>
        <w:gridCol w:w="1417"/>
        <w:gridCol w:w="1843"/>
      </w:tblGrid>
      <w:tr w:rsidR="006E7B36" w:rsidTr="00A47C91">
        <w:tc>
          <w:tcPr>
            <w:tcW w:w="1620" w:type="dxa"/>
          </w:tcPr>
          <w:p w:rsidR="006E7B36" w:rsidRDefault="006E7B36" w:rsidP="00A47C91">
            <w:pPr>
              <w:jc w:val="center"/>
            </w:pPr>
            <w:r>
              <w:t>Step</w:t>
            </w:r>
          </w:p>
        </w:tc>
        <w:tc>
          <w:tcPr>
            <w:tcW w:w="1777" w:type="dxa"/>
          </w:tcPr>
          <w:p w:rsidR="006E7B36" w:rsidRDefault="006E7B36" w:rsidP="00A47C91">
            <w:pPr>
              <w:jc w:val="left"/>
            </w:pPr>
            <w:r>
              <w:t>Sub detail</w:t>
            </w:r>
          </w:p>
        </w:tc>
        <w:tc>
          <w:tcPr>
            <w:tcW w:w="2552" w:type="dxa"/>
          </w:tcPr>
          <w:p w:rsidR="006E7B36" w:rsidRDefault="006E7B36" w:rsidP="00A47C91">
            <w:pPr>
              <w:jc w:val="center"/>
            </w:pPr>
            <w:r>
              <w:t>Position</w:t>
            </w:r>
          </w:p>
        </w:tc>
        <w:tc>
          <w:tcPr>
            <w:tcW w:w="1417" w:type="dxa"/>
          </w:tcPr>
          <w:p w:rsidR="006E7B36" w:rsidRDefault="006E7B36" w:rsidP="00A47C91">
            <w:pPr>
              <w:jc w:val="center"/>
            </w:pPr>
            <w:r>
              <w:t>Priority</w:t>
            </w:r>
          </w:p>
        </w:tc>
        <w:tc>
          <w:tcPr>
            <w:tcW w:w="1843" w:type="dxa"/>
          </w:tcPr>
          <w:p w:rsidR="006E7B36" w:rsidRDefault="006E7B36" w:rsidP="00A47C91">
            <w:pPr>
              <w:jc w:val="center"/>
            </w:pPr>
            <w:r>
              <w:t>Remark</w:t>
            </w:r>
          </w:p>
        </w:tc>
      </w:tr>
      <w:tr w:rsidR="006E7B36" w:rsidTr="00A47C91">
        <w:tc>
          <w:tcPr>
            <w:tcW w:w="1620" w:type="dxa"/>
            <w:vMerge w:val="restart"/>
          </w:tcPr>
          <w:p w:rsidR="006E7B36" w:rsidRDefault="006E7B36" w:rsidP="00A47C91">
            <w:pPr>
              <w:jc w:val="center"/>
            </w:pPr>
          </w:p>
          <w:p w:rsidR="006E7B36" w:rsidRDefault="006E7B36" w:rsidP="00A47C91">
            <w:pPr>
              <w:jc w:val="center"/>
            </w:pPr>
          </w:p>
          <w:p w:rsidR="006E7B36" w:rsidRDefault="006E7B36" w:rsidP="00A47C91">
            <w:pPr>
              <w:jc w:val="center"/>
            </w:pPr>
            <w:r>
              <w:t>Approve</w:t>
            </w:r>
          </w:p>
        </w:tc>
        <w:tc>
          <w:tcPr>
            <w:tcW w:w="1777" w:type="dxa"/>
          </w:tcPr>
          <w:p w:rsidR="006E7B36" w:rsidRDefault="006E7B36" w:rsidP="00A47C91">
            <w:pPr>
              <w:jc w:val="center"/>
            </w:pPr>
            <w:r>
              <w:t>Approve</w:t>
            </w:r>
            <w:r w:rsidRPr="003F2658">
              <w:t>-1</w:t>
            </w:r>
          </w:p>
        </w:tc>
        <w:tc>
          <w:tcPr>
            <w:tcW w:w="2552" w:type="dxa"/>
          </w:tcPr>
          <w:p w:rsidR="006E7B36" w:rsidRDefault="006E7B36" w:rsidP="006E7B36">
            <w:pPr>
              <w:jc w:val="center"/>
              <w:rPr>
                <w:rFonts w:hint="cs"/>
              </w:rPr>
            </w:pPr>
            <w:r w:rsidRPr="003F2658">
              <w:t>Staff</w:t>
            </w:r>
          </w:p>
        </w:tc>
        <w:tc>
          <w:tcPr>
            <w:tcW w:w="1417" w:type="dxa"/>
          </w:tcPr>
          <w:p w:rsidR="006E7B36" w:rsidRDefault="006E7B36" w:rsidP="006E7B36">
            <w:pPr>
              <w:jc w:val="center"/>
              <w:rPr>
                <w:rFonts w:hint="cs"/>
              </w:rPr>
            </w:pPr>
            <w:r>
              <w:t>Must</w:t>
            </w:r>
          </w:p>
        </w:tc>
        <w:tc>
          <w:tcPr>
            <w:tcW w:w="1843" w:type="dxa"/>
          </w:tcPr>
          <w:p w:rsidR="006E7B36" w:rsidRDefault="006E7B36" w:rsidP="00A47C91">
            <w:pPr>
              <w:jc w:val="center"/>
            </w:pPr>
            <w:r>
              <w:t>1 person</w:t>
            </w:r>
          </w:p>
        </w:tc>
      </w:tr>
      <w:tr w:rsidR="006E7B36" w:rsidTr="00A47C91">
        <w:tc>
          <w:tcPr>
            <w:tcW w:w="1620" w:type="dxa"/>
            <w:vMerge/>
          </w:tcPr>
          <w:p w:rsidR="006E7B36" w:rsidRDefault="006E7B36" w:rsidP="00A47C91">
            <w:pPr>
              <w:jc w:val="center"/>
            </w:pPr>
          </w:p>
        </w:tc>
        <w:tc>
          <w:tcPr>
            <w:tcW w:w="1777" w:type="dxa"/>
          </w:tcPr>
          <w:p w:rsidR="006E7B36" w:rsidRDefault="006E7B36" w:rsidP="00A47C91">
            <w:pPr>
              <w:jc w:val="center"/>
            </w:pPr>
            <w:r>
              <w:t>Approve-2</w:t>
            </w:r>
          </w:p>
        </w:tc>
        <w:tc>
          <w:tcPr>
            <w:tcW w:w="2552" w:type="dxa"/>
          </w:tcPr>
          <w:p w:rsidR="006E7B36" w:rsidRDefault="006E7B36" w:rsidP="006E7B36">
            <w:pPr>
              <w:jc w:val="center"/>
              <w:rPr>
                <w:rFonts w:hint="cs"/>
              </w:rPr>
            </w:pPr>
            <w:r w:rsidRPr="003F2658">
              <w:t>Sr. Staff</w:t>
            </w:r>
          </w:p>
        </w:tc>
        <w:tc>
          <w:tcPr>
            <w:tcW w:w="1417" w:type="dxa"/>
          </w:tcPr>
          <w:p w:rsidR="006E7B36" w:rsidRDefault="006E7B36" w:rsidP="006E7B36">
            <w:pPr>
              <w:jc w:val="center"/>
              <w:rPr>
                <w:rFonts w:hint="cs"/>
              </w:rPr>
            </w:pPr>
            <w:r>
              <w:t>Must</w:t>
            </w:r>
          </w:p>
        </w:tc>
        <w:tc>
          <w:tcPr>
            <w:tcW w:w="1843" w:type="dxa"/>
          </w:tcPr>
          <w:p w:rsidR="006E7B36" w:rsidRDefault="006E7B36" w:rsidP="00A47C91">
            <w:pPr>
              <w:jc w:val="center"/>
            </w:pPr>
            <w:r>
              <w:t>1 person</w:t>
            </w:r>
          </w:p>
        </w:tc>
      </w:tr>
      <w:tr w:rsidR="006E7B36" w:rsidTr="00A47C91">
        <w:tc>
          <w:tcPr>
            <w:tcW w:w="1620" w:type="dxa"/>
            <w:vMerge/>
          </w:tcPr>
          <w:p w:rsidR="006E7B36" w:rsidRDefault="006E7B36" w:rsidP="00A47C91">
            <w:pPr>
              <w:jc w:val="center"/>
            </w:pPr>
          </w:p>
        </w:tc>
        <w:tc>
          <w:tcPr>
            <w:tcW w:w="1777" w:type="dxa"/>
          </w:tcPr>
          <w:p w:rsidR="006E7B36" w:rsidRDefault="006E7B36" w:rsidP="00A47C91">
            <w:pPr>
              <w:jc w:val="center"/>
            </w:pPr>
            <w:r>
              <w:t>Approve-3</w:t>
            </w:r>
          </w:p>
        </w:tc>
        <w:tc>
          <w:tcPr>
            <w:tcW w:w="2552" w:type="dxa"/>
          </w:tcPr>
          <w:p w:rsidR="006E7B36" w:rsidRDefault="006E7B36" w:rsidP="00A47C91">
            <w:pPr>
              <w:jc w:val="center"/>
            </w:pPr>
            <w:r>
              <w:t>AM</w:t>
            </w:r>
          </w:p>
        </w:tc>
        <w:tc>
          <w:tcPr>
            <w:tcW w:w="1417" w:type="dxa"/>
          </w:tcPr>
          <w:p w:rsidR="006E7B36" w:rsidRDefault="006E7B36" w:rsidP="00A47C91">
            <w:pPr>
              <w:jc w:val="center"/>
            </w:pPr>
            <w:r w:rsidRPr="003F2658">
              <w:t>Must</w:t>
            </w:r>
          </w:p>
        </w:tc>
        <w:tc>
          <w:tcPr>
            <w:tcW w:w="1843" w:type="dxa"/>
          </w:tcPr>
          <w:p w:rsidR="006E7B36" w:rsidRDefault="006E7B36" w:rsidP="00A47C91">
            <w:pPr>
              <w:jc w:val="center"/>
            </w:pPr>
            <w:r>
              <w:t>1 person</w:t>
            </w:r>
          </w:p>
        </w:tc>
      </w:tr>
      <w:tr w:rsidR="006E7B36" w:rsidTr="00A47C91">
        <w:tc>
          <w:tcPr>
            <w:tcW w:w="1620" w:type="dxa"/>
            <w:vMerge/>
          </w:tcPr>
          <w:p w:rsidR="006E7B36" w:rsidRPr="00042E56" w:rsidRDefault="006E7B36" w:rsidP="00A47C91">
            <w:pPr>
              <w:jc w:val="center"/>
            </w:pPr>
          </w:p>
        </w:tc>
        <w:tc>
          <w:tcPr>
            <w:tcW w:w="1777" w:type="dxa"/>
          </w:tcPr>
          <w:p w:rsidR="006E7B36" w:rsidRPr="00042E56" w:rsidRDefault="006E7B36" w:rsidP="00A47C91">
            <w:pPr>
              <w:jc w:val="center"/>
            </w:pPr>
            <w:r>
              <w:t>Approve-</w:t>
            </w:r>
            <w:r>
              <w:rPr>
                <w:rFonts w:hint="cs"/>
                <w:cs/>
              </w:rPr>
              <w:t>4</w:t>
            </w:r>
          </w:p>
        </w:tc>
        <w:tc>
          <w:tcPr>
            <w:tcW w:w="2552" w:type="dxa"/>
          </w:tcPr>
          <w:p w:rsidR="006E7B36" w:rsidRPr="00042E56" w:rsidRDefault="006E7B36" w:rsidP="00A47C91">
            <w:pPr>
              <w:jc w:val="center"/>
            </w:pPr>
            <w:r>
              <w:t>MGR.</w:t>
            </w:r>
          </w:p>
        </w:tc>
        <w:tc>
          <w:tcPr>
            <w:tcW w:w="1417" w:type="dxa"/>
          </w:tcPr>
          <w:p w:rsidR="006E7B36" w:rsidRPr="00042E56" w:rsidRDefault="006E7B36" w:rsidP="00A47C91">
            <w:pPr>
              <w:jc w:val="center"/>
            </w:pPr>
            <w:r w:rsidRPr="00042E56">
              <w:t>Must</w:t>
            </w:r>
          </w:p>
        </w:tc>
        <w:tc>
          <w:tcPr>
            <w:tcW w:w="1843" w:type="dxa"/>
          </w:tcPr>
          <w:p w:rsidR="006E7B36" w:rsidRPr="00042E56" w:rsidRDefault="006E7B36" w:rsidP="00A47C91">
            <w:pPr>
              <w:jc w:val="center"/>
            </w:pPr>
            <w:r>
              <w:t>1 person</w:t>
            </w:r>
          </w:p>
        </w:tc>
      </w:tr>
      <w:tr w:rsidR="006E7B36" w:rsidTr="00A47C91">
        <w:tc>
          <w:tcPr>
            <w:tcW w:w="1620" w:type="dxa"/>
            <w:vMerge/>
          </w:tcPr>
          <w:p w:rsidR="006E7B36" w:rsidRPr="00042E56" w:rsidRDefault="006E7B36" w:rsidP="00A47C91">
            <w:pPr>
              <w:jc w:val="center"/>
            </w:pPr>
          </w:p>
        </w:tc>
        <w:tc>
          <w:tcPr>
            <w:tcW w:w="1777" w:type="dxa"/>
          </w:tcPr>
          <w:p w:rsidR="006E7B36" w:rsidRDefault="006E7B36" w:rsidP="00A47C91">
            <w:pPr>
              <w:jc w:val="center"/>
            </w:pPr>
            <w:r>
              <w:t>Approve-5</w:t>
            </w:r>
          </w:p>
        </w:tc>
        <w:tc>
          <w:tcPr>
            <w:tcW w:w="2552" w:type="dxa"/>
          </w:tcPr>
          <w:p w:rsidR="006E7B36" w:rsidRDefault="006E7B36" w:rsidP="00A47C91">
            <w:pPr>
              <w:jc w:val="center"/>
            </w:pPr>
            <w:r>
              <w:t>GM</w:t>
            </w:r>
          </w:p>
        </w:tc>
        <w:tc>
          <w:tcPr>
            <w:tcW w:w="1417" w:type="dxa"/>
          </w:tcPr>
          <w:p w:rsidR="006E7B36" w:rsidRPr="00042E56" w:rsidRDefault="006E7B36" w:rsidP="00A47C91">
            <w:pPr>
              <w:jc w:val="center"/>
            </w:pPr>
            <w:r w:rsidRPr="00042E56">
              <w:t>Must</w:t>
            </w:r>
          </w:p>
        </w:tc>
        <w:tc>
          <w:tcPr>
            <w:tcW w:w="1843" w:type="dxa"/>
          </w:tcPr>
          <w:p w:rsidR="006E7B36" w:rsidRPr="00042E56" w:rsidRDefault="006E7B36" w:rsidP="00A47C91">
            <w:pPr>
              <w:jc w:val="center"/>
            </w:pPr>
            <w:r>
              <w:t>1 person</w:t>
            </w:r>
          </w:p>
        </w:tc>
      </w:tr>
      <w:tr w:rsidR="006E7B36" w:rsidTr="00A47C91">
        <w:tc>
          <w:tcPr>
            <w:tcW w:w="1620" w:type="dxa"/>
          </w:tcPr>
          <w:p w:rsidR="006E7B36" w:rsidRPr="00042E56" w:rsidRDefault="006E7B36" w:rsidP="00A47C91">
            <w:pPr>
              <w:jc w:val="center"/>
            </w:pPr>
            <w:r w:rsidRPr="00042E56">
              <w:t>Final approve</w:t>
            </w:r>
          </w:p>
        </w:tc>
        <w:tc>
          <w:tcPr>
            <w:tcW w:w="1777" w:type="dxa"/>
          </w:tcPr>
          <w:p w:rsidR="006E7B36" w:rsidRPr="00042E56" w:rsidRDefault="006E7B36" w:rsidP="00A47C91">
            <w:pPr>
              <w:jc w:val="center"/>
            </w:pPr>
            <w:r w:rsidRPr="00042E56">
              <w:t>-</w:t>
            </w:r>
          </w:p>
        </w:tc>
        <w:tc>
          <w:tcPr>
            <w:tcW w:w="2552" w:type="dxa"/>
          </w:tcPr>
          <w:p w:rsidR="006E7B36" w:rsidRPr="00042E56" w:rsidRDefault="006E7B36" w:rsidP="00A47C91">
            <w:pPr>
              <w:jc w:val="center"/>
            </w:pPr>
            <w:r w:rsidRPr="00AA556D">
              <w:t>ED</w:t>
            </w:r>
          </w:p>
        </w:tc>
        <w:tc>
          <w:tcPr>
            <w:tcW w:w="1417" w:type="dxa"/>
          </w:tcPr>
          <w:p w:rsidR="006E7B36" w:rsidRPr="00042E56" w:rsidRDefault="006E7B36" w:rsidP="00A47C91">
            <w:pPr>
              <w:jc w:val="center"/>
            </w:pPr>
            <w:r w:rsidRPr="00042E56">
              <w:t>Must</w:t>
            </w:r>
          </w:p>
          <w:p w:rsidR="006E7B36" w:rsidRPr="00042E56" w:rsidRDefault="006E7B36" w:rsidP="00A47C91">
            <w:pPr>
              <w:jc w:val="center"/>
            </w:pPr>
          </w:p>
        </w:tc>
        <w:tc>
          <w:tcPr>
            <w:tcW w:w="1843" w:type="dxa"/>
          </w:tcPr>
          <w:p w:rsidR="006E7B36" w:rsidRPr="00042E56" w:rsidRDefault="006E7B36" w:rsidP="00A47C91">
            <w:pPr>
              <w:jc w:val="center"/>
            </w:pPr>
            <w:r w:rsidRPr="00042E56">
              <w:t>1 person</w:t>
            </w:r>
          </w:p>
          <w:p w:rsidR="006E7B36" w:rsidRPr="00042E56" w:rsidRDefault="006E7B36" w:rsidP="00A47C91">
            <w:pPr>
              <w:jc w:val="center"/>
            </w:pPr>
          </w:p>
        </w:tc>
      </w:tr>
    </w:tbl>
    <w:p w:rsidR="00A92648" w:rsidRDefault="00A92648" w:rsidP="00A92648">
      <w:pPr>
        <w:spacing w:line="240" w:lineRule="auto"/>
      </w:pPr>
    </w:p>
    <w:p w:rsidR="00234DC2" w:rsidRDefault="00234DC2" w:rsidP="00234DC2">
      <w:pPr>
        <w:spacing w:line="240" w:lineRule="auto"/>
      </w:pPr>
      <w:r>
        <w:rPr>
          <w:rFonts w:hint="cs"/>
          <w:cs/>
        </w:rPr>
        <w:t>ตารางที่ 2-</w:t>
      </w:r>
      <w:r w:rsidR="002777CA">
        <w:rPr>
          <w:rFonts w:hint="cs"/>
          <w:cs/>
        </w:rPr>
        <w:t>5</w:t>
      </w:r>
      <w:r w:rsidRPr="00AA556D">
        <w:rPr>
          <w:rFonts w:hint="cs"/>
          <w:cs/>
        </w:rPr>
        <w:t xml:space="preserve"> แสดงรายละเอียดของผู้อนุมัติส่วนงาน </w:t>
      </w:r>
      <w:r w:rsidRPr="00AA556D">
        <w:t>Quality Assurance Customer</w:t>
      </w:r>
      <w:r>
        <w:t xml:space="preserve"> </w:t>
      </w:r>
      <w:r>
        <w:rPr>
          <w:rFonts w:hint="cs"/>
          <w:cs/>
        </w:rPr>
        <w:t xml:space="preserve">ในส่วนของผลิตภัณฑ์ </w:t>
      </w:r>
      <w:r>
        <w:t>Diesel Filter</w:t>
      </w:r>
    </w:p>
    <w:tbl>
      <w:tblPr>
        <w:tblStyle w:val="TableGrid"/>
        <w:tblW w:w="9209" w:type="dxa"/>
        <w:tblLook w:val="04A0" w:firstRow="1" w:lastRow="0" w:firstColumn="1" w:lastColumn="0" w:noHBand="0" w:noVBand="1"/>
      </w:tblPr>
      <w:tblGrid>
        <w:gridCol w:w="1620"/>
        <w:gridCol w:w="1777"/>
        <w:gridCol w:w="2552"/>
        <w:gridCol w:w="1417"/>
        <w:gridCol w:w="1843"/>
      </w:tblGrid>
      <w:tr w:rsidR="00234DC2" w:rsidTr="00A47C91">
        <w:tc>
          <w:tcPr>
            <w:tcW w:w="1620" w:type="dxa"/>
          </w:tcPr>
          <w:p w:rsidR="00234DC2" w:rsidRDefault="00234DC2" w:rsidP="00A47C91">
            <w:pPr>
              <w:jc w:val="center"/>
            </w:pPr>
            <w:r>
              <w:t>Step</w:t>
            </w:r>
          </w:p>
        </w:tc>
        <w:tc>
          <w:tcPr>
            <w:tcW w:w="1777" w:type="dxa"/>
          </w:tcPr>
          <w:p w:rsidR="00234DC2" w:rsidRDefault="00234DC2" w:rsidP="00A47C91">
            <w:pPr>
              <w:jc w:val="left"/>
            </w:pPr>
            <w:r>
              <w:t>Sub detail</w:t>
            </w:r>
          </w:p>
        </w:tc>
        <w:tc>
          <w:tcPr>
            <w:tcW w:w="2552" w:type="dxa"/>
          </w:tcPr>
          <w:p w:rsidR="00234DC2" w:rsidRDefault="00234DC2" w:rsidP="00A47C91">
            <w:pPr>
              <w:jc w:val="center"/>
            </w:pPr>
            <w:r>
              <w:t>Position</w:t>
            </w:r>
          </w:p>
        </w:tc>
        <w:tc>
          <w:tcPr>
            <w:tcW w:w="1417" w:type="dxa"/>
          </w:tcPr>
          <w:p w:rsidR="00234DC2" w:rsidRDefault="00234DC2" w:rsidP="00A47C91">
            <w:pPr>
              <w:jc w:val="center"/>
            </w:pPr>
            <w:r>
              <w:t>Priority</w:t>
            </w:r>
          </w:p>
        </w:tc>
        <w:tc>
          <w:tcPr>
            <w:tcW w:w="1843" w:type="dxa"/>
          </w:tcPr>
          <w:p w:rsidR="00234DC2" w:rsidRDefault="00234DC2" w:rsidP="00A47C91">
            <w:pPr>
              <w:jc w:val="center"/>
            </w:pPr>
            <w:r>
              <w:t>Remark</w:t>
            </w:r>
          </w:p>
        </w:tc>
      </w:tr>
      <w:tr w:rsidR="00234DC2" w:rsidTr="00A47C91">
        <w:tc>
          <w:tcPr>
            <w:tcW w:w="1620" w:type="dxa"/>
            <w:vMerge w:val="restart"/>
          </w:tcPr>
          <w:p w:rsidR="00234DC2" w:rsidRDefault="00234DC2" w:rsidP="00234DC2">
            <w:pPr>
              <w:jc w:val="center"/>
            </w:pPr>
          </w:p>
          <w:p w:rsidR="00234DC2" w:rsidRDefault="00234DC2" w:rsidP="00234DC2">
            <w:pPr>
              <w:jc w:val="center"/>
              <w:rPr>
                <w:rFonts w:hint="cs"/>
              </w:rPr>
            </w:pPr>
            <w:r>
              <w:t>Approve</w:t>
            </w:r>
          </w:p>
        </w:tc>
        <w:tc>
          <w:tcPr>
            <w:tcW w:w="1777" w:type="dxa"/>
          </w:tcPr>
          <w:p w:rsidR="00234DC2" w:rsidRDefault="00234DC2" w:rsidP="00234DC2">
            <w:pPr>
              <w:jc w:val="center"/>
            </w:pPr>
            <w:r>
              <w:t>Approve</w:t>
            </w:r>
            <w:r w:rsidRPr="003F2658">
              <w:t>-1</w:t>
            </w:r>
          </w:p>
        </w:tc>
        <w:tc>
          <w:tcPr>
            <w:tcW w:w="2552" w:type="dxa"/>
          </w:tcPr>
          <w:p w:rsidR="00234DC2" w:rsidRDefault="00234DC2" w:rsidP="00234DC2">
            <w:pPr>
              <w:jc w:val="center"/>
              <w:rPr>
                <w:rFonts w:hint="cs"/>
              </w:rPr>
            </w:pPr>
            <w:r w:rsidRPr="003F2658">
              <w:t>Sr.Staff</w:t>
            </w:r>
          </w:p>
        </w:tc>
        <w:tc>
          <w:tcPr>
            <w:tcW w:w="1417" w:type="dxa"/>
          </w:tcPr>
          <w:p w:rsidR="00234DC2" w:rsidRDefault="00234DC2" w:rsidP="00234DC2">
            <w:pPr>
              <w:jc w:val="center"/>
              <w:rPr>
                <w:rFonts w:hint="cs"/>
              </w:rPr>
            </w:pPr>
            <w:r>
              <w:t>Must</w:t>
            </w:r>
          </w:p>
        </w:tc>
        <w:tc>
          <w:tcPr>
            <w:tcW w:w="1843" w:type="dxa"/>
          </w:tcPr>
          <w:p w:rsidR="00234DC2" w:rsidRDefault="00234DC2" w:rsidP="00234DC2">
            <w:pPr>
              <w:jc w:val="center"/>
            </w:pPr>
            <w:r>
              <w:t>1 person</w:t>
            </w:r>
          </w:p>
        </w:tc>
      </w:tr>
      <w:tr w:rsidR="00234DC2" w:rsidTr="00A47C91">
        <w:tc>
          <w:tcPr>
            <w:tcW w:w="1620" w:type="dxa"/>
            <w:vMerge/>
          </w:tcPr>
          <w:p w:rsidR="00234DC2" w:rsidRPr="00042E56" w:rsidRDefault="00234DC2" w:rsidP="00234DC2">
            <w:pPr>
              <w:jc w:val="center"/>
            </w:pPr>
          </w:p>
        </w:tc>
        <w:tc>
          <w:tcPr>
            <w:tcW w:w="1777" w:type="dxa"/>
          </w:tcPr>
          <w:p w:rsidR="00234DC2" w:rsidRPr="00042E56" w:rsidRDefault="00234DC2" w:rsidP="00234DC2">
            <w:pPr>
              <w:jc w:val="center"/>
            </w:pPr>
            <w:r>
              <w:t>Approve-2</w:t>
            </w:r>
          </w:p>
        </w:tc>
        <w:tc>
          <w:tcPr>
            <w:tcW w:w="2552" w:type="dxa"/>
          </w:tcPr>
          <w:p w:rsidR="00234DC2" w:rsidRPr="00042E56" w:rsidRDefault="00234DC2" w:rsidP="00234DC2">
            <w:pPr>
              <w:jc w:val="center"/>
              <w:rPr>
                <w:rFonts w:hint="cs"/>
              </w:rPr>
            </w:pPr>
            <w:r>
              <w:t>AM</w:t>
            </w:r>
          </w:p>
        </w:tc>
        <w:tc>
          <w:tcPr>
            <w:tcW w:w="1417" w:type="dxa"/>
          </w:tcPr>
          <w:p w:rsidR="00234DC2" w:rsidRPr="00042E56" w:rsidRDefault="00234DC2" w:rsidP="00234DC2">
            <w:pPr>
              <w:jc w:val="center"/>
              <w:rPr>
                <w:rFonts w:hint="cs"/>
              </w:rPr>
            </w:pPr>
            <w:r>
              <w:t>Must</w:t>
            </w:r>
          </w:p>
        </w:tc>
        <w:tc>
          <w:tcPr>
            <w:tcW w:w="1843" w:type="dxa"/>
          </w:tcPr>
          <w:p w:rsidR="00234DC2" w:rsidRPr="00042E56" w:rsidRDefault="00234DC2" w:rsidP="00234DC2">
            <w:pPr>
              <w:jc w:val="center"/>
            </w:pPr>
            <w:r>
              <w:t>1 person</w:t>
            </w:r>
          </w:p>
        </w:tc>
      </w:tr>
      <w:tr w:rsidR="00234DC2" w:rsidTr="00A47C91">
        <w:tc>
          <w:tcPr>
            <w:tcW w:w="1620" w:type="dxa"/>
            <w:vMerge/>
          </w:tcPr>
          <w:p w:rsidR="00234DC2" w:rsidRDefault="00234DC2" w:rsidP="00234DC2">
            <w:pPr>
              <w:jc w:val="center"/>
            </w:pPr>
          </w:p>
        </w:tc>
        <w:tc>
          <w:tcPr>
            <w:tcW w:w="1777" w:type="dxa"/>
          </w:tcPr>
          <w:p w:rsidR="00234DC2" w:rsidRDefault="00234DC2" w:rsidP="00234DC2">
            <w:pPr>
              <w:jc w:val="center"/>
            </w:pPr>
            <w:r>
              <w:t>Approve-3</w:t>
            </w:r>
          </w:p>
        </w:tc>
        <w:tc>
          <w:tcPr>
            <w:tcW w:w="2552" w:type="dxa"/>
          </w:tcPr>
          <w:p w:rsidR="00234DC2" w:rsidRDefault="00234DC2" w:rsidP="00234DC2">
            <w:pPr>
              <w:jc w:val="center"/>
            </w:pPr>
            <w:r>
              <w:t>MGR.</w:t>
            </w:r>
          </w:p>
        </w:tc>
        <w:tc>
          <w:tcPr>
            <w:tcW w:w="1417" w:type="dxa"/>
          </w:tcPr>
          <w:p w:rsidR="00234DC2" w:rsidRDefault="00234DC2" w:rsidP="00234DC2">
            <w:pPr>
              <w:jc w:val="center"/>
            </w:pPr>
            <w:r w:rsidRPr="003F2658">
              <w:t>Must</w:t>
            </w:r>
          </w:p>
        </w:tc>
        <w:tc>
          <w:tcPr>
            <w:tcW w:w="1843" w:type="dxa"/>
          </w:tcPr>
          <w:p w:rsidR="00234DC2" w:rsidRDefault="00234DC2" w:rsidP="00234DC2">
            <w:pPr>
              <w:jc w:val="center"/>
            </w:pPr>
            <w:r>
              <w:t>1 person</w:t>
            </w:r>
          </w:p>
        </w:tc>
      </w:tr>
      <w:tr w:rsidR="00234DC2" w:rsidTr="00A47C91">
        <w:tc>
          <w:tcPr>
            <w:tcW w:w="1620" w:type="dxa"/>
            <w:vMerge/>
          </w:tcPr>
          <w:p w:rsidR="00234DC2" w:rsidRPr="00042E56" w:rsidRDefault="00234DC2" w:rsidP="00234DC2">
            <w:pPr>
              <w:jc w:val="center"/>
            </w:pPr>
          </w:p>
        </w:tc>
        <w:tc>
          <w:tcPr>
            <w:tcW w:w="1777" w:type="dxa"/>
          </w:tcPr>
          <w:p w:rsidR="00234DC2" w:rsidRPr="00042E56" w:rsidRDefault="00234DC2" w:rsidP="00234DC2">
            <w:pPr>
              <w:jc w:val="center"/>
            </w:pPr>
            <w:r>
              <w:t>Approve-</w:t>
            </w:r>
            <w:r>
              <w:rPr>
                <w:rFonts w:hint="cs"/>
                <w:cs/>
              </w:rPr>
              <w:t>4</w:t>
            </w:r>
          </w:p>
        </w:tc>
        <w:tc>
          <w:tcPr>
            <w:tcW w:w="2552" w:type="dxa"/>
          </w:tcPr>
          <w:p w:rsidR="00234DC2" w:rsidRPr="00042E56" w:rsidRDefault="00234DC2" w:rsidP="00234DC2">
            <w:pPr>
              <w:jc w:val="center"/>
            </w:pPr>
            <w:r>
              <w:t>GM</w:t>
            </w:r>
          </w:p>
        </w:tc>
        <w:tc>
          <w:tcPr>
            <w:tcW w:w="1417" w:type="dxa"/>
          </w:tcPr>
          <w:p w:rsidR="00234DC2" w:rsidRPr="00042E56" w:rsidRDefault="00234DC2" w:rsidP="00234DC2">
            <w:pPr>
              <w:jc w:val="center"/>
            </w:pPr>
            <w:r w:rsidRPr="00042E56">
              <w:t>Must</w:t>
            </w:r>
          </w:p>
        </w:tc>
        <w:tc>
          <w:tcPr>
            <w:tcW w:w="1843" w:type="dxa"/>
          </w:tcPr>
          <w:p w:rsidR="00234DC2" w:rsidRPr="00042E56" w:rsidRDefault="00234DC2" w:rsidP="00234DC2">
            <w:pPr>
              <w:jc w:val="center"/>
            </w:pPr>
            <w:r>
              <w:t>1 person</w:t>
            </w:r>
          </w:p>
        </w:tc>
      </w:tr>
      <w:tr w:rsidR="00234DC2" w:rsidTr="00A47C91">
        <w:tc>
          <w:tcPr>
            <w:tcW w:w="1620" w:type="dxa"/>
          </w:tcPr>
          <w:p w:rsidR="00234DC2" w:rsidRPr="00042E56" w:rsidRDefault="00234DC2" w:rsidP="00A47C91">
            <w:pPr>
              <w:jc w:val="center"/>
            </w:pPr>
            <w:r w:rsidRPr="00042E56">
              <w:t>Final approve</w:t>
            </w:r>
          </w:p>
        </w:tc>
        <w:tc>
          <w:tcPr>
            <w:tcW w:w="1777" w:type="dxa"/>
          </w:tcPr>
          <w:p w:rsidR="00234DC2" w:rsidRPr="00042E56" w:rsidRDefault="00234DC2" w:rsidP="00A47C91">
            <w:pPr>
              <w:jc w:val="center"/>
            </w:pPr>
            <w:r w:rsidRPr="00042E56">
              <w:t>-</w:t>
            </w:r>
          </w:p>
        </w:tc>
        <w:tc>
          <w:tcPr>
            <w:tcW w:w="2552" w:type="dxa"/>
          </w:tcPr>
          <w:p w:rsidR="00234DC2" w:rsidRPr="00042E56" w:rsidRDefault="00234DC2" w:rsidP="00A47C91">
            <w:pPr>
              <w:jc w:val="center"/>
            </w:pPr>
            <w:r w:rsidRPr="00AA556D">
              <w:t>ED</w:t>
            </w:r>
          </w:p>
        </w:tc>
        <w:tc>
          <w:tcPr>
            <w:tcW w:w="1417" w:type="dxa"/>
          </w:tcPr>
          <w:p w:rsidR="00234DC2" w:rsidRPr="00042E56" w:rsidRDefault="00234DC2" w:rsidP="00A47C91">
            <w:pPr>
              <w:jc w:val="center"/>
            </w:pPr>
            <w:r w:rsidRPr="00042E56">
              <w:t>Must</w:t>
            </w:r>
          </w:p>
          <w:p w:rsidR="00234DC2" w:rsidRPr="00042E56" w:rsidRDefault="00234DC2" w:rsidP="00A47C91">
            <w:pPr>
              <w:jc w:val="center"/>
            </w:pPr>
          </w:p>
        </w:tc>
        <w:tc>
          <w:tcPr>
            <w:tcW w:w="1843" w:type="dxa"/>
          </w:tcPr>
          <w:p w:rsidR="00234DC2" w:rsidRPr="00042E56" w:rsidRDefault="00234DC2" w:rsidP="00A47C91">
            <w:pPr>
              <w:jc w:val="center"/>
            </w:pPr>
            <w:r w:rsidRPr="00042E56">
              <w:t>1 person</w:t>
            </w:r>
          </w:p>
          <w:p w:rsidR="00234DC2" w:rsidRPr="00042E56" w:rsidRDefault="00234DC2" w:rsidP="00A47C91">
            <w:pPr>
              <w:jc w:val="center"/>
            </w:pPr>
          </w:p>
        </w:tc>
      </w:tr>
    </w:tbl>
    <w:p w:rsidR="00341229" w:rsidRDefault="00341229" w:rsidP="00341229">
      <w:pPr>
        <w:spacing w:line="240" w:lineRule="auto"/>
      </w:pPr>
      <w:r>
        <w:rPr>
          <w:rFonts w:hint="cs"/>
          <w:cs/>
        </w:rPr>
        <w:lastRenderedPageBreak/>
        <w:t>ตารางที่ 2-</w:t>
      </w:r>
      <w:r w:rsidR="002777CA">
        <w:rPr>
          <w:rFonts w:hint="cs"/>
          <w:cs/>
        </w:rPr>
        <w:t>6</w:t>
      </w:r>
      <w:r w:rsidRPr="00AA556D">
        <w:rPr>
          <w:rFonts w:hint="cs"/>
          <w:cs/>
        </w:rPr>
        <w:t xml:space="preserve"> แสดงรายละเอียดของผู้อนุมัติส่วนงาน </w:t>
      </w:r>
      <w:r w:rsidRPr="00AA556D">
        <w:t>Quality Assurance Customer</w:t>
      </w:r>
      <w:r>
        <w:t xml:space="preserve"> </w:t>
      </w:r>
      <w:r>
        <w:rPr>
          <w:rFonts w:hint="cs"/>
          <w:cs/>
        </w:rPr>
        <w:t xml:space="preserve">ในส่วนของผลิตภัณฑ์ </w:t>
      </w:r>
      <w:r>
        <w:t>SIFS</w:t>
      </w:r>
    </w:p>
    <w:tbl>
      <w:tblPr>
        <w:tblStyle w:val="TableGrid"/>
        <w:tblW w:w="9209" w:type="dxa"/>
        <w:tblLook w:val="04A0" w:firstRow="1" w:lastRow="0" w:firstColumn="1" w:lastColumn="0" w:noHBand="0" w:noVBand="1"/>
      </w:tblPr>
      <w:tblGrid>
        <w:gridCol w:w="1620"/>
        <w:gridCol w:w="1777"/>
        <w:gridCol w:w="2552"/>
        <w:gridCol w:w="1417"/>
        <w:gridCol w:w="1843"/>
      </w:tblGrid>
      <w:tr w:rsidR="00341229" w:rsidTr="00A47C91">
        <w:tc>
          <w:tcPr>
            <w:tcW w:w="1620" w:type="dxa"/>
          </w:tcPr>
          <w:p w:rsidR="00341229" w:rsidRDefault="00341229" w:rsidP="00A47C91">
            <w:pPr>
              <w:jc w:val="center"/>
            </w:pPr>
            <w:r>
              <w:t>Step</w:t>
            </w:r>
          </w:p>
        </w:tc>
        <w:tc>
          <w:tcPr>
            <w:tcW w:w="1777" w:type="dxa"/>
          </w:tcPr>
          <w:p w:rsidR="00341229" w:rsidRDefault="00341229" w:rsidP="00A47C91">
            <w:pPr>
              <w:jc w:val="left"/>
            </w:pPr>
            <w:r>
              <w:t>Sub detail</w:t>
            </w:r>
          </w:p>
        </w:tc>
        <w:tc>
          <w:tcPr>
            <w:tcW w:w="2552" w:type="dxa"/>
          </w:tcPr>
          <w:p w:rsidR="00341229" w:rsidRDefault="00341229" w:rsidP="00A47C91">
            <w:pPr>
              <w:jc w:val="center"/>
            </w:pPr>
            <w:r>
              <w:t>Position</w:t>
            </w:r>
          </w:p>
        </w:tc>
        <w:tc>
          <w:tcPr>
            <w:tcW w:w="1417" w:type="dxa"/>
          </w:tcPr>
          <w:p w:rsidR="00341229" w:rsidRDefault="00341229" w:rsidP="00A47C91">
            <w:pPr>
              <w:jc w:val="center"/>
            </w:pPr>
            <w:r>
              <w:t>Priority</w:t>
            </w:r>
          </w:p>
        </w:tc>
        <w:tc>
          <w:tcPr>
            <w:tcW w:w="1843" w:type="dxa"/>
          </w:tcPr>
          <w:p w:rsidR="00341229" w:rsidRDefault="00341229" w:rsidP="00A47C91">
            <w:pPr>
              <w:jc w:val="center"/>
            </w:pPr>
            <w:r>
              <w:t>Remark</w:t>
            </w:r>
          </w:p>
        </w:tc>
      </w:tr>
      <w:tr w:rsidR="00341229" w:rsidTr="00A47C91">
        <w:tc>
          <w:tcPr>
            <w:tcW w:w="1620" w:type="dxa"/>
            <w:vMerge w:val="restart"/>
          </w:tcPr>
          <w:p w:rsidR="00FD6B5D" w:rsidRDefault="00FD6B5D" w:rsidP="00341229">
            <w:pPr>
              <w:jc w:val="center"/>
            </w:pPr>
          </w:p>
          <w:p w:rsidR="00FD6B5D" w:rsidRDefault="00FD6B5D" w:rsidP="00341229">
            <w:pPr>
              <w:jc w:val="center"/>
            </w:pPr>
          </w:p>
          <w:p w:rsidR="00341229" w:rsidRDefault="00341229" w:rsidP="00341229">
            <w:pPr>
              <w:jc w:val="center"/>
            </w:pPr>
            <w:r>
              <w:t>Approve</w:t>
            </w:r>
          </w:p>
        </w:tc>
        <w:tc>
          <w:tcPr>
            <w:tcW w:w="1777" w:type="dxa"/>
          </w:tcPr>
          <w:p w:rsidR="00341229" w:rsidRDefault="00341229" w:rsidP="00A47C91">
            <w:pPr>
              <w:jc w:val="center"/>
            </w:pPr>
            <w:r>
              <w:t>Approve-1</w:t>
            </w:r>
          </w:p>
        </w:tc>
        <w:tc>
          <w:tcPr>
            <w:tcW w:w="2552" w:type="dxa"/>
          </w:tcPr>
          <w:p w:rsidR="00341229" w:rsidRDefault="00341229" w:rsidP="00A47C91">
            <w:pPr>
              <w:jc w:val="center"/>
            </w:pPr>
            <w:r w:rsidRPr="003F2658">
              <w:t>Sr.Staff</w:t>
            </w:r>
          </w:p>
        </w:tc>
        <w:tc>
          <w:tcPr>
            <w:tcW w:w="1417" w:type="dxa"/>
          </w:tcPr>
          <w:p w:rsidR="00341229" w:rsidRDefault="00341229" w:rsidP="00A47C91">
            <w:pPr>
              <w:jc w:val="center"/>
            </w:pPr>
            <w:r>
              <w:t>Must</w:t>
            </w:r>
          </w:p>
        </w:tc>
        <w:tc>
          <w:tcPr>
            <w:tcW w:w="1843" w:type="dxa"/>
          </w:tcPr>
          <w:p w:rsidR="00341229" w:rsidRDefault="00341229" w:rsidP="00A47C91">
            <w:pPr>
              <w:jc w:val="center"/>
            </w:pPr>
            <w:r>
              <w:t>1 person</w:t>
            </w:r>
          </w:p>
        </w:tc>
      </w:tr>
      <w:tr w:rsidR="00341229" w:rsidTr="00A47C91">
        <w:tc>
          <w:tcPr>
            <w:tcW w:w="1620" w:type="dxa"/>
            <w:vMerge/>
          </w:tcPr>
          <w:p w:rsidR="00341229" w:rsidRDefault="00341229" w:rsidP="00A47C91">
            <w:pPr>
              <w:jc w:val="center"/>
            </w:pPr>
          </w:p>
        </w:tc>
        <w:tc>
          <w:tcPr>
            <w:tcW w:w="1777" w:type="dxa"/>
          </w:tcPr>
          <w:p w:rsidR="00341229" w:rsidRDefault="00341229" w:rsidP="00A47C91">
            <w:pPr>
              <w:jc w:val="center"/>
            </w:pPr>
            <w:r>
              <w:t>Approve-2</w:t>
            </w:r>
          </w:p>
        </w:tc>
        <w:tc>
          <w:tcPr>
            <w:tcW w:w="2552" w:type="dxa"/>
          </w:tcPr>
          <w:p w:rsidR="00341229" w:rsidRDefault="00341229" w:rsidP="00A47C91">
            <w:pPr>
              <w:jc w:val="center"/>
            </w:pPr>
            <w:r>
              <w:t>AM</w:t>
            </w:r>
          </w:p>
        </w:tc>
        <w:tc>
          <w:tcPr>
            <w:tcW w:w="1417" w:type="dxa"/>
          </w:tcPr>
          <w:p w:rsidR="00341229" w:rsidRDefault="00341229" w:rsidP="00A47C91">
            <w:pPr>
              <w:jc w:val="center"/>
            </w:pPr>
            <w:r w:rsidRPr="003F2658">
              <w:t>Must</w:t>
            </w:r>
          </w:p>
        </w:tc>
        <w:tc>
          <w:tcPr>
            <w:tcW w:w="1843" w:type="dxa"/>
          </w:tcPr>
          <w:p w:rsidR="00341229" w:rsidRDefault="00341229" w:rsidP="00A47C91">
            <w:pPr>
              <w:jc w:val="center"/>
            </w:pPr>
            <w:r>
              <w:t>1 person</w:t>
            </w:r>
          </w:p>
        </w:tc>
      </w:tr>
      <w:tr w:rsidR="00341229" w:rsidTr="00A47C91">
        <w:tc>
          <w:tcPr>
            <w:tcW w:w="1620" w:type="dxa"/>
            <w:vMerge/>
          </w:tcPr>
          <w:p w:rsidR="00341229" w:rsidRPr="00042E56" w:rsidRDefault="00341229" w:rsidP="00A47C91">
            <w:pPr>
              <w:jc w:val="center"/>
            </w:pPr>
          </w:p>
        </w:tc>
        <w:tc>
          <w:tcPr>
            <w:tcW w:w="1777" w:type="dxa"/>
          </w:tcPr>
          <w:p w:rsidR="00341229" w:rsidRPr="00042E56" w:rsidRDefault="00341229" w:rsidP="00A47C91">
            <w:pPr>
              <w:jc w:val="center"/>
            </w:pPr>
            <w:r>
              <w:t>Approve-3</w:t>
            </w:r>
          </w:p>
        </w:tc>
        <w:tc>
          <w:tcPr>
            <w:tcW w:w="2552" w:type="dxa"/>
          </w:tcPr>
          <w:p w:rsidR="00341229" w:rsidRPr="00042E56" w:rsidRDefault="00341229" w:rsidP="00A47C91">
            <w:pPr>
              <w:jc w:val="center"/>
            </w:pPr>
            <w:r>
              <w:t>MGR.</w:t>
            </w:r>
          </w:p>
        </w:tc>
        <w:tc>
          <w:tcPr>
            <w:tcW w:w="1417" w:type="dxa"/>
          </w:tcPr>
          <w:p w:rsidR="00341229" w:rsidRPr="00042E56" w:rsidRDefault="00341229" w:rsidP="00A47C91">
            <w:pPr>
              <w:jc w:val="center"/>
            </w:pPr>
            <w:r w:rsidRPr="00042E56">
              <w:t>Must</w:t>
            </w:r>
          </w:p>
        </w:tc>
        <w:tc>
          <w:tcPr>
            <w:tcW w:w="1843" w:type="dxa"/>
          </w:tcPr>
          <w:p w:rsidR="00341229" w:rsidRPr="00042E56" w:rsidRDefault="00341229" w:rsidP="00A47C91">
            <w:pPr>
              <w:jc w:val="center"/>
            </w:pPr>
            <w:r>
              <w:t>1 person</w:t>
            </w:r>
          </w:p>
        </w:tc>
      </w:tr>
      <w:tr w:rsidR="00341229" w:rsidTr="00A47C91">
        <w:tc>
          <w:tcPr>
            <w:tcW w:w="1620" w:type="dxa"/>
            <w:vMerge/>
          </w:tcPr>
          <w:p w:rsidR="00341229" w:rsidRPr="00042E56" w:rsidRDefault="00341229" w:rsidP="00A47C91">
            <w:pPr>
              <w:jc w:val="center"/>
            </w:pPr>
          </w:p>
        </w:tc>
        <w:tc>
          <w:tcPr>
            <w:tcW w:w="1777" w:type="dxa"/>
          </w:tcPr>
          <w:p w:rsidR="00341229" w:rsidRDefault="00341229" w:rsidP="00A47C91">
            <w:pPr>
              <w:jc w:val="center"/>
            </w:pPr>
            <w:r>
              <w:t>Approve-4</w:t>
            </w:r>
          </w:p>
        </w:tc>
        <w:tc>
          <w:tcPr>
            <w:tcW w:w="2552" w:type="dxa"/>
          </w:tcPr>
          <w:p w:rsidR="00341229" w:rsidRDefault="00341229" w:rsidP="00A47C91">
            <w:pPr>
              <w:jc w:val="center"/>
            </w:pPr>
            <w:r>
              <w:t>GM</w:t>
            </w:r>
          </w:p>
        </w:tc>
        <w:tc>
          <w:tcPr>
            <w:tcW w:w="1417" w:type="dxa"/>
          </w:tcPr>
          <w:p w:rsidR="00341229" w:rsidRPr="00042E56" w:rsidRDefault="00341229" w:rsidP="00A47C91">
            <w:pPr>
              <w:jc w:val="center"/>
            </w:pPr>
            <w:r w:rsidRPr="00042E56">
              <w:t>Must</w:t>
            </w:r>
          </w:p>
        </w:tc>
        <w:tc>
          <w:tcPr>
            <w:tcW w:w="1843" w:type="dxa"/>
          </w:tcPr>
          <w:p w:rsidR="00341229" w:rsidRPr="00042E56" w:rsidRDefault="00341229" w:rsidP="00A47C91">
            <w:pPr>
              <w:jc w:val="center"/>
            </w:pPr>
            <w:r>
              <w:t>1 person</w:t>
            </w:r>
          </w:p>
        </w:tc>
      </w:tr>
      <w:tr w:rsidR="00341229" w:rsidTr="00A47C91">
        <w:tc>
          <w:tcPr>
            <w:tcW w:w="1620" w:type="dxa"/>
          </w:tcPr>
          <w:p w:rsidR="00341229" w:rsidRPr="00042E56" w:rsidRDefault="00341229" w:rsidP="00A47C91">
            <w:pPr>
              <w:jc w:val="center"/>
            </w:pPr>
            <w:r w:rsidRPr="00042E56">
              <w:t>Final approve</w:t>
            </w:r>
          </w:p>
        </w:tc>
        <w:tc>
          <w:tcPr>
            <w:tcW w:w="1777" w:type="dxa"/>
          </w:tcPr>
          <w:p w:rsidR="00341229" w:rsidRPr="00042E56" w:rsidRDefault="00341229" w:rsidP="00A47C91">
            <w:pPr>
              <w:jc w:val="center"/>
            </w:pPr>
            <w:r w:rsidRPr="00042E56">
              <w:t>-</w:t>
            </w:r>
          </w:p>
        </w:tc>
        <w:tc>
          <w:tcPr>
            <w:tcW w:w="2552" w:type="dxa"/>
          </w:tcPr>
          <w:p w:rsidR="00341229" w:rsidRPr="00042E56" w:rsidRDefault="00341229" w:rsidP="00A47C91">
            <w:pPr>
              <w:jc w:val="center"/>
            </w:pPr>
            <w:r w:rsidRPr="00AA556D">
              <w:t>ED</w:t>
            </w:r>
          </w:p>
        </w:tc>
        <w:tc>
          <w:tcPr>
            <w:tcW w:w="1417" w:type="dxa"/>
          </w:tcPr>
          <w:p w:rsidR="00341229" w:rsidRPr="00042E56" w:rsidRDefault="00341229" w:rsidP="00A47C91">
            <w:pPr>
              <w:jc w:val="center"/>
            </w:pPr>
            <w:r w:rsidRPr="00042E56">
              <w:t>Must</w:t>
            </w:r>
          </w:p>
          <w:p w:rsidR="00341229" w:rsidRPr="00042E56" w:rsidRDefault="00341229" w:rsidP="00A47C91">
            <w:pPr>
              <w:jc w:val="center"/>
            </w:pPr>
          </w:p>
        </w:tc>
        <w:tc>
          <w:tcPr>
            <w:tcW w:w="1843" w:type="dxa"/>
          </w:tcPr>
          <w:p w:rsidR="00341229" w:rsidRPr="00042E56" w:rsidRDefault="00341229" w:rsidP="00A47C91">
            <w:pPr>
              <w:jc w:val="center"/>
            </w:pPr>
            <w:r w:rsidRPr="00042E56">
              <w:t>1 person</w:t>
            </w:r>
          </w:p>
          <w:p w:rsidR="00341229" w:rsidRPr="00042E56" w:rsidRDefault="00341229" w:rsidP="00A47C91">
            <w:pPr>
              <w:jc w:val="center"/>
            </w:pPr>
          </w:p>
        </w:tc>
      </w:tr>
    </w:tbl>
    <w:p w:rsidR="00A92648" w:rsidRPr="00782CF5" w:rsidRDefault="00A92648" w:rsidP="00782CF5">
      <w:pPr>
        <w:spacing w:line="240" w:lineRule="auto"/>
        <w:rPr>
          <w:rFonts w:hint="cs"/>
        </w:rPr>
      </w:pPr>
    </w:p>
    <w:p w:rsidR="00D0322E" w:rsidRDefault="00782CF5" w:rsidP="007C6AF4">
      <w:pPr>
        <w:pStyle w:val="ListParagraph"/>
        <w:numPr>
          <w:ilvl w:val="0"/>
          <w:numId w:val="15"/>
        </w:numPr>
        <w:spacing w:line="240" w:lineRule="auto"/>
        <w:ind w:firstLine="66"/>
        <w:jc w:val="left"/>
        <w:rPr>
          <w:rFonts w:cs="TH SarabunPSK"/>
          <w:szCs w:val="32"/>
        </w:rPr>
      </w:pPr>
      <w:r w:rsidRPr="00782CF5">
        <w:rPr>
          <w:rFonts w:cs="TH SarabunPSK"/>
          <w:szCs w:val="32"/>
          <w:cs/>
        </w:rPr>
        <w:t>ขั้นตอนการอนุมัติการเปลี่ยนแปลงกระบวนการทำงานแบ่งเป็นช่วงของวางแผนและช่วงของการทำงานจริง ซึ่งจะแสดงรายละเอียดของแต่ละช่วงเวลาดังนี้</w:t>
      </w:r>
    </w:p>
    <w:p w:rsidR="00782CF5" w:rsidRDefault="00782CF5" w:rsidP="007C6AF4">
      <w:pPr>
        <w:pStyle w:val="ListParagraph"/>
        <w:numPr>
          <w:ilvl w:val="1"/>
          <w:numId w:val="15"/>
        </w:numPr>
        <w:spacing w:line="240" w:lineRule="auto"/>
        <w:ind w:hanging="83"/>
        <w:jc w:val="left"/>
        <w:rPr>
          <w:rFonts w:cs="TH SarabunPSK"/>
          <w:szCs w:val="32"/>
        </w:rPr>
      </w:pPr>
      <w:r w:rsidRPr="00782CF5">
        <w:rPr>
          <w:rFonts w:cs="TH SarabunPSK"/>
          <w:szCs w:val="32"/>
          <w:cs/>
        </w:rPr>
        <w:t>ช่วงของการวางแผน</w:t>
      </w:r>
    </w:p>
    <w:p w:rsidR="006C3A77" w:rsidRDefault="006C3A77" w:rsidP="006C3A77">
      <w:pPr>
        <w:pStyle w:val="ListParagraph"/>
        <w:spacing w:line="240" w:lineRule="auto"/>
        <w:ind w:left="0" w:firstLine="1418"/>
        <w:jc w:val="left"/>
        <w:rPr>
          <w:rFonts w:cs="TH SarabunPSK"/>
          <w:szCs w:val="32"/>
        </w:rPr>
      </w:pPr>
      <w:r w:rsidRPr="006C3A77">
        <w:rPr>
          <w:rFonts w:cs="TH SarabunPSK"/>
          <w:szCs w:val="32"/>
          <w:cs/>
        </w:rPr>
        <w:t xml:space="preserve"> ในช่วงของการวางแผนจะมีรายละเอียดของขั้นตอนการจัดทำการเปลี่ยนแปลงกระบวนการทำงาน และขั้นตอนการอนุมัติการเปลี่ยนแปลงกระบวนการทำงานจะแสดงรายละเอียดดังภาพที่ 2-5 ดังนี้</w:t>
      </w:r>
    </w:p>
    <w:p w:rsidR="006C3A77" w:rsidRPr="006C3A77" w:rsidRDefault="006C3A77" w:rsidP="006C3A77">
      <w:pPr>
        <w:spacing w:line="240" w:lineRule="auto"/>
        <w:jc w:val="center"/>
      </w:pPr>
      <w:r>
        <w:rPr>
          <w:noProof/>
        </w:rPr>
        <w:lastRenderedPageBreak/>
        <w:drawing>
          <wp:inline distT="0" distB="0" distL="0" distR="0" wp14:anchorId="08AB0266" wp14:editId="2387C36C">
            <wp:extent cx="3479805" cy="4943475"/>
            <wp:effectExtent l="0" t="0" r="635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9805" cy="494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A77" w:rsidRDefault="002777CA" w:rsidP="006C3A77">
      <w:pPr>
        <w:pStyle w:val="ListParagraph"/>
        <w:spacing w:line="240" w:lineRule="auto"/>
        <w:ind w:left="0" w:firstLine="1418"/>
        <w:jc w:val="center"/>
        <w:rPr>
          <w:rFonts w:cs="TH SarabunPSK"/>
          <w:szCs w:val="32"/>
        </w:rPr>
      </w:pPr>
      <w:r>
        <w:rPr>
          <w:rFonts w:cs="TH SarabunPSK"/>
          <w:szCs w:val="32"/>
          <w:cs/>
        </w:rPr>
        <w:t>ภาพที่ 2-7</w:t>
      </w:r>
      <w:r w:rsidR="006C3A77" w:rsidRPr="006C3A77">
        <w:rPr>
          <w:rFonts w:cs="TH SarabunPSK"/>
          <w:szCs w:val="32"/>
          <w:cs/>
        </w:rPr>
        <w:t xml:space="preserve"> ขั้นตอนการจัดทำแบบฟอร์มเปลี่ยนแปลงกระบวนการทำงานและขั้นตอนการอนุมัติการเปลี่ยนแปลงกระบวนการทำงานในช่วงของการวางแผน</w:t>
      </w:r>
    </w:p>
    <w:p w:rsidR="00A47C91" w:rsidRDefault="00A47C91" w:rsidP="00A47C91">
      <w:pPr>
        <w:pStyle w:val="ListParagraph"/>
        <w:spacing w:line="240" w:lineRule="auto"/>
        <w:ind w:left="0"/>
        <w:jc w:val="left"/>
        <w:rPr>
          <w:rFonts w:cs="TH SarabunPSK"/>
          <w:szCs w:val="32"/>
        </w:rPr>
      </w:pPr>
      <w:r>
        <w:rPr>
          <w:rFonts w:cs="TH SarabunPSK"/>
          <w:szCs w:val="32"/>
          <w:cs/>
        </w:rPr>
        <w:tab/>
      </w:r>
      <w:r w:rsidRPr="00A47C91">
        <w:rPr>
          <w:rFonts w:cs="TH SarabunPSK"/>
          <w:szCs w:val="32"/>
          <w:cs/>
        </w:rPr>
        <w:t>จากภาพที่ 2-5 จะอธิบายขั้นตอนการจัดทำแบบฟอร์มเปลี่ยนแปลงกระบวนการทำงานและขั้นตอนการอนุมัติการเปลี่ยนแปลงกระบวนการทำงานในช่วงของการวางแผนโดยแบ่งแต่ละขั้นตอนดังนี้</w:t>
      </w:r>
    </w:p>
    <w:p w:rsidR="00A47C91" w:rsidRDefault="00A47C91" w:rsidP="007C6AF4">
      <w:pPr>
        <w:pStyle w:val="ListParagraph"/>
        <w:numPr>
          <w:ilvl w:val="3"/>
          <w:numId w:val="17"/>
        </w:numPr>
        <w:spacing w:line="240" w:lineRule="auto"/>
        <w:ind w:left="0" w:firstLine="851"/>
        <w:rPr>
          <w:rFonts w:cs="TH SarabunPSK"/>
          <w:szCs w:val="32"/>
        </w:rPr>
      </w:pPr>
      <w:r w:rsidRPr="00A47C91">
        <w:rPr>
          <w:rFonts w:cs="TH SarabunPSK"/>
          <w:szCs w:val="32"/>
          <w:cs/>
        </w:rPr>
        <w:t>ผู้ขอ</w:t>
      </w:r>
      <w:r w:rsidR="00152BCA">
        <w:rPr>
          <w:rFonts w:cs="TH SarabunPSK" w:hint="cs"/>
          <w:szCs w:val="32"/>
          <w:cs/>
        </w:rPr>
        <w:t>การ</w:t>
      </w:r>
      <w:r w:rsidRPr="00A47C91">
        <w:rPr>
          <w:rFonts w:cs="TH SarabunPSK"/>
          <w:szCs w:val="32"/>
          <w:cs/>
        </w:rPr>
        <w:t>เปลี่ยนแปลงกระบวนการทำงานกรอกข้อมูลลงแบบ</w:t>
      </w:r>
      <w:r w:rsidR="00152BCA">
        <w:rPr>
          <w:rFonts w:cs="TH SarabunPSK"/>
          <w:szCs w:val="32"/>
          <w:cs/>
        </w:rPr>
        <w:t>ฟอร์มเปลี่ยนแปล</w:t>
      </w:r>
      <w:r w:rsidR="00152BCA">
        <w:rPr>
          <w:rFonts w:cs="TH SarabunPSK" w:hint="cs"/>
          <w:szCs w:val="32"/>
          <w:cs/>
        </w:rPr>
        <w:t>ง</w:t>
      </w:r>
      <w:r w:rsidRPr="00A47C91">
        <w:rPr>
          <w:rFonts w:cs="TH SarabunPSK"/>
          <w:szCs w:val="32"/>
          <w:cs/>
        </w:rPr>
        <w:t>กระบวนการทำงานเสร็จเรียบร้อยถัดไปจะเป็นการอนุมัติการเปลี่ยนแปลงกระบสนการทำงาน</w:t>
      </w:r>
    </w:p>
    <w:p w:rsidR="00A47C91" w:rsidRDefault="00152BCA" w:rsidP="007C6AF4">
      <w:pPr>
        <w:pStyle w:val="ListParagraph"/>
        <w:numPr>
          <w:ilvl w:val="3"/>
          <w:numId w:val="17"/>
        </w:numPr>
        <w:spacing w:line="240" w:lineRule="auto"/>
        <w:ind w:left="0" w:firstLine="851"/>
        <w:jc w:val="left"/>
        <w:rPr>
          <w:rFonts w:cs="TH SarabunPSK"/>
          <w:szCs w:val="32"/>
        </w:rPr>
      </w:pPr>
      <w:r w:rsidRPr="00152BCA">
        <w:rPr>
          <w:rFonts w:cs="TH SarabunPSK"/>
          <w:szCs w:val="32"/>
          <w:cs/>
        </w:rPr>
        <w:t>ในการอนุมัติการเปลี่ยนแปลงกระบวนทำงานการจะเริ่มจากการอนุมัติของผู้อนุมัติของแผนกผู้ขอเปลี่ยนแปลงกระบวนการทำงาน</w:t>
      </w:r>
    </w:p>
    <w:p w:rsidR="00152BCA" w:rsidRDefault="00152BCA" w:rsidP="007C6AF4">
      <w:pPr>
        <w:pStyle w:val="ListParagraph"/>
        <w:numPr>
          <w:ilvl w:val="3"/>
          <w:numId w:val="17"/>
        </w:numPr>
        <w:spacing w:line="240" w:lineRule="auto"/>
        <w:ind w:left="0" w:firstLine="851"/>
        <w:jc w:val="left"/>
        <w:rPr>
          <w:rFonts w:cs="TH SarabunPSK"/>
          <w:szCs w:val="32"/>
        </w:rPr>
      </w:pPr>
      <w:r w:rsidRPr="00152BCA">
        <w:rPr>
          <w:rFonts w:cs="TH SarabunPSK"/>
          <w:szCs w:val="32"/>
          <w:cs/>
        </w:rPr>
        <w:t>เป็นการอนุมัติของแผนกที่เกี่ยวข้องกับการเปลี่ยนแปลงกระบวนการทำงาน</w:t>
      </w:r>
    </w:p>
    <w:p w:rsidR="00152BCA" w:rsidRDefault="00152BCA" w:rsidP="007C6AF4">
      <w:pPr>
        <w:pStyle w:val="ListParagraph"/>
        <w:numPr>
          <w:ilvl w:val="3"/>
          <w:numId w:val="17"/>
        </w:numPr>
        <w:spacing w:line="240" w:lineRule="auto"/>
        <w:ind w:left="0" w:firstLine="851"/>
        <w:jc w:val="left"/>
        <w:rPr>
          <w:rFonts w:cs="TH SarabunPSK"/>
          <w:szCs w:val="32"/>
        </w:rPr>
      </w:pPr>
      <w:r w:rsidRPr="00152BCA">
        <w:rPr>
          <w:rFonts w:cs="TH SarabunPSK"/>
          <w:szCs w:val="32"/>
          <w:cs/>
        </w:rPr>
        <w:t xml:space="preserve">ตรวจสอบว่าการเปลี่ยนแปลงกระบวนการทำงานลำดับความสำคัญของการเปลี่ยนแปลงกระบวนการทำงานมีค่าน้อยกว่า </w:t>
      </w:r>
      <w:r w:rsidRPr="00152BCA">
        <w:rPr>
          <w:rFonts w:cs="TH SarabunPSK"/>
          <w:szCs w:val="32"/>
        </w:rPr>
        <w:t>C</w:t>
      </w:r>
      <w:r w:rsidRPr="00152BCA">
        <w:rPr>
          <w:rFonts w:cs="TH SarabunPSK"/>
          <w:szCs w:val="32"/>
          <w:cs/>
        </w:rPr>
        <w:t xml:space="preserve">2 ให้ไปที่ขั้นตอนการอนุมัติของ </w:t>
      </w:r>
      <w:r w:rsidRPr="00152BCA">
        <w:rPr>
          <w:rFonts w:cs="TH SarabunPSK"/>
          <w:szCs w:val="32"/>
        </w:rPr>
        <w:t xml:space="preserve">QAP </w:t>
      </w:r>
      <w:r w:rsidRPr="00152BCA">
        <w:rPr>
          <w:rFonts w:cs="TH SarabunPSK"/>
          <w:szCs w:val="32"/>
          <w:cs/>
        </w:rPr>
        <w:t>แต่ถ้ามีค่า</w:t>
      </w:r>
      <w:r w:rsidRPr="00152BCA">
        <w:rPr>
          <w:rFonts w:cs="TH SarabunPSK"/>
          <w:szCs w:val="32"/>
          <w:cs/>
        </w:rPr>
        <w:lastRenderedPageBreak/>
        <w:t xml:space="preserve">มากกว่าหรือเท่ากับ </w:t>
      </w:r>
      <w:r w:rsidRPr="00152BCA">
        <w:rPr>
          <w:rFonts w:cs="TH SarabunPSK"/>
          <w:szCs w:val="32"/>
        </w:rPr>
        <w:t>C</w:t>
      </w:r>
      <w:r w:rsidRPr="00152BCA">
        <w:rPr>
          <w:rFonts w:cs="TH SarabunPSK"/>
          <w:szCs w:val="32"/>
          <w:cs/>
        </w:rPr>
        <w:t xml:space="preserve">2 ให้ข้ามขั้นตอนการอนุมัติของ </w:t>
      </w:r>
      <w:r w:rsidRPr="00152BCA">
        <w:rPr>
          <w:rFonts w:cs="TH SarabunPSK"/>
          <w:szCs w:val="32"/>
        </w:rPr>
        <w:t xml:space="preserve">QAP  </w:t>
      </w:r>
      <w:r w:rsidRPr="00152BCA">
        <w:rPr>
          <w:rFonts w:cs="TH SarabunPSK"/>
          <w:szCs w:val="32"/>
          <w:cs/>
        </w:rPr>
        <w:t xml:space="preserve">ไปทำขั้นตอนถัดไปคือขั้นตอนการอนุมัติของ </w:t>
      </w:r>
      <w:r w:rsidRPr="00152BCA">
        <w:rPr>
          <w:rFonts w:cs="TH SarabunPSK"/>
          <w:szCs w:val="32"/>
        </w:rPr>
        <w:t>BKD</w:t>
      </w:r>
    </w:p>
    <w:p w:rsidR="00152BCA" w:rsidRDefault="00152BCA" w:rsidP="007C6AF4">
      <w:pPr>
        <w:pStyle w:val="ListParagraph"/>
        <w:numPr>
          <w:ilvl w:val="3"/>
          <w:numId w:val="17"/>
        </w:numPr>
        <w:spacing w:line="240" w:lineRule="auto"/>
        <w:ind w:left="0" w:firstLine="851"/>
        <w:jc w:val="left"/>
        <w:rPr>
          <w:rFonts w:cs="TH SarabunPSK"/>
          <w:szCs w:val="32"/>
        </w:rPr>
      </w:pPr>
      <w:r w:rsidRPr="00152BCA">
        <w:rPr>
          <w:rFonts w:cs="TH SarabunPSK"/>
          <w:szCs w:val="32"/>
          <w:cs/>
        </w:rPr>
        <w:t xml:space="preserve">เป็นการอนุมัติของผู้อนุมัติที่อยู่ในส่วนงานของ </w:t>
      </w:r>
      <w:r w:rsidRPr="00152BCA">
        <w:rPr>
          <w:rFonts w:cs="TH SarabunPSK"/>
          <w:szCs w:val="32"/>
        </w:rPr>
        <w:t xml:space="preserve">QAP </w:t>
      </w:r>
      <w:r w:rsidRPr="00152BCA">
        <w:rPr>
          <w:rFonts w:cs="TH SarabunPSK"/>
          <w:szCs w:val="32"/>
          <w:cs/>
        </w:rPr>
        <w:t>โดยจะทำการอนุมัติเป็นการกรอกแบบฟอร์มของส่วนงานนั้น</w:t>
      </w:r>
    </w:p>
    <w:p w:rsidR="006C3A77" w:rsidRPr="00152BCA" w:rsidRDefault="00152BCA" w:rsidP="007C6AF4">
      <w:pPr>
        <w:pStyle w:val="ListParagraph"/>
        <w:numPr>
          <w:ilvl w:val="3"/>
          <w:numId w:val="17"/>
        </w:numPr>
        <w:spacing w:line="240" w:lineRule="auto"/>
        <w:ind w:left="0" w:firstLine="851"/>
        <w:jc w:val="left"/>
        <w:rPr>
          <w:rFonts w:cs="TH SarabunPSK" w:hint="cs"/>
          <w:szCs w:val="32"/>
        </w:rPr>
      </w:pPr>
      <w:r w:rsidRPr="00152BCA">
        <w:rPr>
          <w:rFonts w:cs="TH SarabunPSK"/>
          <w:szCs w:val="32"/>
          <w:cs/>
        </w:rPr>
        <w:t xml:space="preserve">เป็นการอนุมัติของผู้อนุมัติที่อยู่ในส่วนงานของ </w:t>
      </w:r>
      <w:r w:rsidRPr="00152BCA">
        <w:rPr>
          <w:rFonts w:cs="TH SarabunPSK"/>
          <w:szCs w:val="32"/>
        </w:rPr>
        <w:t xml:space="preserve">BKD </w:t>
      </w:r>
      <w:r w:rsidRPr="00152BCA">
        <w:rPr>
          <w:rFonts w:cs="TH SarabunPSK"/>
          <w:szCs w:val="32"/>
          <w:cs/>
        </w:rPr>
        <w:t>โดยจะทำการอนุมัติเป็นการกรอกแบบฟอร์มของส่วนงานนั้น</w:t>
      </w:r>
    </w:p>
    <w:p w:rsidR="006C3A77" w:rsidRDefault="006C3A77" w:rsidP="007C6AF4">
      <w:pPr>
        <w:pStyle w:val="ListParagraph"/>
        <w:numPr>
          <w:ilvl w:val="1"/>
          <w:numId w:val="15"/>
        </w:numPr>
        <w:spacing w:line="240" w:lineRule="auto"/>
        <w:ind w:hanging="83"/>
        <w:jc w:val="left"/>
        <w:rPr>
          <w:rFonts w:cs="TH SarabunPSK"/>
          <w:szCs w:val="32"/>
        </w:rPr>
      </w:pPr>
      <w:r>
        <w:rPr>
          <w:rFonts w:cs="TH SarabunPSK" w:hint="cs"/>
          <w:szCs w:val="32"/>
          <w:cs/>
        </w:rPr>
        <w:t>ช่วง</w:t>
      </w:r>
      <w:r w:rsidR="00152BCA">
        <w:rPr>
          <w:rFonts w:cs="TH SarabunPSK" w:hint="cs"/>
          <w:szCs w:val="32"/>
          <w:cs/>
        </w:rPr>
        <w:t>เวลาทำงานจริง</w:t>
      </w:r>
    </w:p>
    <w:p w:rsidR="00152BCA" w:rsidRDefault="00152BCA" w:rsidP="00152BCA">
      <w:pPr>
        <w:pStyle w:val="ListParagraph"/>
        <w:spacing w:line="240" w:lineRule="auto"/>
        <w:ind w:left="0" w:firstLine="1418"/>
        <w:jc w:val="left"/>
        <w:rPr>
          <w:rFonts w:cs="TH SarabunPSK"/>
          <w:szCs w:val="32"/>
        </w:rPr>
      </w:pPr>
      <w:r w:rsidRPr="00152BCA">
        <w:rPr>
          <w:rFonts w:cs="TH SarabunPSK"/>
          <w:szCs w:val="32"/>
          <w:cs/>
        </w:rPr>
        <w:t>ในช่วงของการวางแผนจะมีรายละเอียดของขั้นตอนการจัดทำการเปลี่ยนแปลงกระบวนการทำงาน และขั้นตอนการอนุมัติการเปลี่ยนแปลงกระบวนการทำ</w:t>
      </w:r>
      <w:r>
        <w:rPr>
          <w:rFonts w:cs="TH SarabunPSK"/>
          <w:szCs w:val="32"/>
          <w:cs/>
        </w:rPr>
        <w:t>งานจะแสดงรายละเอียดดังภาพที่ 2-8</w:t>
      </w:r>
      <w:r w:rsidRPr="00152BCA">
        <w:rPr>
          <w:rFonts w:cs="TH SarabunPSK"/>
          <w:szCs w:val="32"/>
          <w:cs/>
        </w:rPr>
        <w:t xml:space="preserve"> ดังนี้</w:t>
      </w:r>
    </w:p>
    <w:p w:rsidR="00152BCA" w:rsidRDefault="00152BCA" w:rsidP="00152BCA">
      <w:pPr>
        <w:pStyle w:val="ListParagraph"/>
        <w:spacing w:line="240" w:lineRule="auto"/>
        <w:ind w:left="0" w:firstLine="1418"/>
        <w:jc w:val="left"/>
        <w:rPr>
          <w:rFonts w:cs="TH SarabunPSK"/>
          <w:szCs w:val="32"/>
        </w:rPr>
      </w:pPr>
    </w:p>
    <w:p w:rsidR="00152BCA" w:rsidRPr="009F0E74" w:rsidRDefault="00152BCA" w:rsidP="009F0E74">
      <w:pPr>
        <w:spacing w:line="240" w:lineRule="auto"/>
        <w:jc w:val="center"/>
      </w:pPr>
      <w:r>
        <w:rPr>
          <w:noProof/>
        </w:rPr>
        <w:drawing>
          <wp:inline distT="0" distB="0" distL="0" distR="0" wp14:anchorId="2A60BAD6" wp14:editId="5BEC6AD9">
            <wp:extent cx="3394135" cy="4733925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4135" cy="473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2BCA" w:rsidRDefault="00152BCA" w:rsidP="00A07078">
      <w:pPr>
        <w:spacing w:line="240" w:lineRule="auto"/>
        <w:jc w:val="center"/>
      </w:pPr>
      <w:r>
        <w:rPr>
          <w:rFonts w:hint="cs"/>
          <w:cs/>
        </w:rPr>
        <w:t>ภาพที่ 2-8</w:t>
      </w:r>
      <w:r w:rsidRPr="00DE027B">
        <w:rPr>
          <w:rFonts w:hint="cs"/>
          <w:cs/>
        </w:rPr>
        <w:t xml:space="preserve"> </w:t>
      </w:r>
      <w:r>
        <w:rPr>
          <w:rFonts w:hint="cs"/>
          <w:cs/>
        </w:rPr>
        <w:t>ขั้นตอนการจัดทำแบบฟอร์มเปลี่ยนแปลงกระบวนการทำงานและขั้นตอนการอนุมัติการเปลี่ยนแปลงกระบวนการทำงานในช่วงของการทำงานจริง</w:t>
      </w:r>
    </w:p>
    <w:p w:rsidR="00A07078" w:rsidRDefault="00A07078" w:rsidP="00A07078">
      <w:pPr>
        <w:spacing w:line="240" w:lineRule="auto"/>
        <w:ind w:firstLine="709"/>
        <w:jc w:val="both"/>
      </w:pPr>
      <w:r>
        <w:rPr>
          <w:rFonts w:hint="cs"/>
          <w:cs/>
        </w:rPr>
        <w:lastRenderedPageBreak/>
        <w:t>จากภาพที่ 2-6 จะอธิบายขั้นตอนการจัดทำแบบฟอร์มเปลี่ยนแปลงกระบวนการทำงานและขั้นตอนการอนุมัติการเปลี่ยนแปลงกระบวนการทำงานในช่วงของการทำงานจริงโดยแบ่งแต่ละขั้นตอนดังนี้</w:t>
      </w:r>
    </w:p>
    <w:p w:rsidR="000A6558" w:rsidRPr="000A6558" w:rsidRDefault="00A07078" w:rsidP="007C6AF4">
      <w:pPr>
        <w:pStyle w:val="ListParagraph"/>
        <w:numPr>
          <w:ilvl w:val="0"/>
          <w:numId w:val="19"/>
        </w:numPr>
        <w:ind w:left="0" w:firstLine="993"/>
        <w:jc w:val="left"/>
      </w:pPr>
      <w:r w:rsidRPr="000A6558">
        <w:rPr>
          <w:rFonts w:cs="TH SarabunPSK"/>
          <w:szCs w:val="32"/>
          <w:cs/>
        </w:rPr>
        <w:t>ผู้ขอเปลี่ยนแปลงกระบวนการทำงานกรอกข้อมูลลงแบบฟอร์มเปลี่ยนแปลงกระบวนการทำงานในส่วนของรายละเอียดการทำงานจริงเสร็จเรียบร้อย ถัดไปจะเป็นการอนุมัติการเปลี่ยนแปลงกระบวนการทำงานของช่วงการวางแผน</w:t>
      </w:r>
    </w:p>
    <w:p w:rsidR="000A6558" w:rsidRDefault="000A6558" w:rsidP="007C6AF4">
      <w:pPr>
        <w:pStyle w:val="ListParagraph"/>
        <w:numPr>
          <w:ilvl w:val="0"/>
          <w:numId w:val="19"/>
        </w:numPr>
        <w:ind w:left="0" w:firstLine="993"/>
        <w:jc w:val="left"/>
        <w:rPr>
          <w:rFonts w:cs="TH SarabunPSK"/>
          <w:szCs w:val="32"/>
        </w:rPr>
      </w:pPr>
      <w:r w:rsidRPr="000A6558">
        <w:rPr>
          <w:rFonts w:cs="TH SarabunPSK"/>
          <w:szCs w:val="32"/>
          <w:cs/>
        </w:rPr>
        <w:t>ในการอนุมัติการเปลี่ยนแปลงกระบวนทำงานการจะเริ่มจากการอนุมัติของผู้อนุมัติของแผนกผู้ขอเปลี่ยนแปลงกระบวนการทำงาน</w:t>
      </w:r>
    </w:p>
    <w:p w:rsidR="000A6558" w:rsidRDefault="000A6558" w:rsidP="007C6AF4">
      <w:pPr>
        <w:pStyle w:val="ListParagraph"/>
        <w:numPr>
          <w:ilvl w:val="0"/>
          <w:numId w:val="19"/>
        </w:numPr>
        <w:ind w:left="0" w:firstLine="993"/>
        <w:jc w:val="left"/>
        <w:rPr>
          <w:rFonts w:cs="TH SarabunPSK"/>
          <w:szCs w:val="32"/>
        </w:rPr>
      </w:pPr>
      <w:r w:rsidRPr="000A6558">
        <w:rPr>
          <w:rFonts w:cs="TH SarabunPSK" w:hint="cs"/>
          <w:szCs w:val="32"/>
          <w:cs/>
        </w:rPr>
        <w:t>เป็นการอนุมัติของแผนกที่เกี่ยวข้องกับการเปลี่ยนแปลงกระบวนการทำงาน</w:t>
      </w:r>
    </w:p>
    <w:p w:rsidR="000A6558" w:rsidRDefault="000A6558" w:rsidP="007C6AF4">
      <w:pPr>
        <w:pStyle w:val="ListParagraph"/>
        <w:numPr>
          <w:ilvl w:val="0"/>
          <w:numId w:val="19"/>
        </w:numPr>
        <w:ind w:left="0" w:firstLine="993"/>
        <w:jc w:val="left"/>
        <w:rPr>
          <w:rFonts w:cs="TH SarabunPSK"/>
          <w:szCs w:val="32"/>
        </w:rPr>
      </w:pPr>
      <w:r w:rsidRPr="000A6558">
        <w:rPr>
          <w:rFonts w:cs="TH SarabunPSK" w:hint="cs"/>
          <w:szCs w:val="32"/>
          <w:cs/>
        </w:rPr>
        <w:t xml:space="preserve">เป็นการอนุมัติของผู้อนุมัติที่อยู่ในส่วนงานของ </w:t>
      </w:r>
      <w:r w:rsidRPr="000A6558">
        <w:rPr>
          <w:rFonts w:cs="TH SarabunPSK"/>
          <w:szCs w:val="32"/>
        </w:rPr>
        <w:t xml:space="preserve">QAC </w:t>
      </w:r>
      <w:r w:rsidRPr="000A6558">
        <w:rPr>
          <w:rFonts w:cs="TH SarabunPSK" w:hint="cs"/>
          <w:szCs w:val="32"/>
          <w:cs/>
        </w:rPr>
        <w:t xml:space="preserve">โดยในการอนุมัติจะแบ่งแยกคนอนุมัติตามผลิตภัณฑ์ได้แก่ </w:t>
      </w:r>
      <w:r w:rsidRPr="000A6558">
        <w:rPr>
          <w:rFonts w:cs="TH SarabunPSK"/>
          <w:szCs w:val="32"/>
        </w:rPr>
        <w:t>Gasoline, Diesel, Diesel Solenoid, Diesel Filter, SIFS</w:t>
      </w:r>
    </w:p>
    <w:p w:rsidR="00152BCA" w:rsidRPr="00C26B6F" w:rsidRDefault="000A6558" w:rsidP="007C6AF4">
      <w:pPr>
        <w:pStyle w:val="ListParagraph"/>
        <w:numPr>
          <w:ilvl w:val="0"/>
          <w:numId w:val="19"/>
        </w:numPr>
        <w:ind w:left="0" w:firstLine="993"/>
        <w:jc w:val="left"/>
        <w:rPr>
          <w:rFonts w:cs="TH SarabunPSK" w:hint="cs"/>
          <w:szCs w:val="32"/>
        </w:rPr>
      </w:pPr>
      <w:r w:rsidRPr="000A6558">
        <w:rPr>
          <w:rFonts w:cs="TH SarabunPSK"/>
          <w:szCs w:val="32"/>
          <w:cs/>
        </w:rPr>
        <w:t>เป็นการแจ้งเตือนไปยังส่วนงานที่เกี่ยวคล้องกับการเปลี่ยนแปลงกระบวนการทำงานหลังจากนั้นเป็นอันจบการทำงานของการเปลี่ยนแปลงกระบวนการทำงาน</w:t>
      </w:r>
    </w:p>
    <w:p w:rsidR="00C26B6F" w:rsidRDefault="00C26B6F" w:rsidP="00C26B6F">
      <w:pPr>
        <w:pStyle w:val="Heading3"/>
      </w:pPr>
      <w:bookmarkStart w:id="143" w:name="_Toc54835778"/>
      <w:bookmarkEnd w:id="138"/>
      <w:bookmarkEnd w:id="139"/>
      <w:bookmarkEnd w:id="140"/>
      <w:bookmarkEnd w:id="141"/>
      <w:bookmarkEnd w:id="142"/>
      <w:r w:rsidRPr="00C26B6F">
        <w:rPr>
          <w:cs/>
        </w:rPr>
        <w:t>ระบบฐานข้อมูลพนักงาน (</w:t>
      </w:r>
      <w:r w:rsidRPr="00C26B6F">
        <w:t>Database Master Centralized : DBMC)</w:t>
      </w:r>
      <w:bookmarkEnd w:id="143"/>
    </w:p>
    <w:p w:rsidR="00C26B6F" w:rsidRDefault="00C26B6F" w:rsidP="00D339A1">
      <w:pPr>
        <w:ind w:firstLine="720"/>
        <w:rPr>
          <w:rFonts w:hint="cs"/>
          <w:cs/>
        </w:rPr>
      </w:pPr>
      <w:r>
        <w:rPr>
          <w:cs/>
        </w:rPr>
        <w:t>ในการพัฒนาระบบที่ได้รับมอบหมายจำเป็นต้องศึกษาข้อมูลของระบบฐานข้อมูลพนักงาน (</w:t>
      </w:r>
      <w:r>
        <w:t xml:space="preserve">Database Master Centralized : DBMC) </w:t>
      </w:r>
      <w:r>
        <w:rPr>
          <w:cs/>
        </w:rPr>
        <w:t>เพื่อนำข้อมูลของพนักงานมาใช้ภาย</w:t>
      </w:r>
      <w:r w:rsidR="00D339A1">
        <w:rPr>
          <w:cs/>
        </w:rPr>
        <w:t>ในระบบเปลี่ยนแปลงกระบวนการทำงาน</w:t>
      </w:r>
      <w:r w:rsidR="00D339A1">
        <w:rPr>
          <w:rFonts w:hint="cs"/>
          <w:cs/>
        </w:rPr>
        <w:t xml:space="preserve">ในการนำข้อมูลของพนักงานมาใช้งาน ซึ่งนำมาใช้ในเงื่อนไขของการเปลี่ยนแปลงกระบวนการทำงานของบริษัท </w:t>
      </w:r>
      <w:r w:rsidR="00D339A1">
        <w:t>SDM</w:t>
      </w:r>
      <w:r w:rsidR="00D339A1">
        <w:rPr>
          <w:rFonts w:hint="cs"/>
          <w:cs/>
        </w:rPr>
        <w:t xml:space="preserve"> และ</w:t>
      </w:r>
      <w:r w:rsidR="00D339A1" w:rsidRPr="00D339A1">
        <w:t xml:space="preserve"> </w:t>
      </w:r>
      <w:r w:rsidR="00D339A1">
        <w:t>SKD</w:t>
      </w:r>
    </w:p>
    <w:p w:rsidR="00C26B6F" w:rsidRPr="00C26B6F" w:rsidRDefault="00C26B6F" w:rsidP="00C26B6F">
      <w:pPr>
        <w:ind w:firstLine="720"/>
      </w:pPr>
      <w:r>
        <w:rPr>
          <w:cs/>
        </w:rPr>
        <w:t xml:space="preserve">ระบบฐานข้อมูลพนักงานที่เก็บรวบรวมและจัดการข้อมูลของพนักงานของบริษัท </w:t>
      </w:r>
      <w:r>
        <w:t xml:space="preserve">SDM </w:t>
      </w:r>
      <w:r>
        <w:rPr>
          <w:cs/>
        </w:rPr>
        <w:t xml:space="preserve">และ </w:t>
      </w:r>
      <w:r>
        <w:t xml:space="preserve">SKD </w:t>
      </w:r>
      <w:r>
        <w:rPr>
          <w:cs/>
        </w:rPr>
        <w:t>โดยข้อมูลที่มีอยู่ภายในระบบ เช่น ข้อมูลส่วนตัวของพนักงาน ข้อมูลการย้ายแผนก ข้อมูลการย้ายกะ เป็นต้น</w:t>
      </w:r>
    </w:p>
    <w:p w:rsidR="00435F0C" w:rsidRDefault="00435F0C" w:rsidP="00991A87">
      <w:pPr>
        <w:spacing w:line="240" w:lineRule="auto"/>
        <w:ind w:firstLine="720"/>
      </w:pPr>
    </w:p>
    <w:p w:rsidR="00D13181" w:rsidRDefault="00D13181" w:rsidP="00991A87">
      <w:pPr>
        <w:spacing w:line="240" w:lineRule="auto"/>
        <w:ind w:firstLine="720"/>
      </w:pPr>
    </w:p>
    <w:p w:rsidR="00D13181" w:rsidRDefault="00D13181" w:rsidP="00991A87">
      <w:pPr>
        <w:spacing w:line="240" w:lineRule="auto"/>
        <w:ind w:firstLine="720"/>
      </w:pPr>
    </w:p>
    <w:p w:rsidR="00D13181" w:rsidRPr="007E1467" w:rsidRDefault="00D13181" w:rsidP="00991A87">
      <w:pPr>
        <w:spacing w:line="240" w:lineRule="auto"/>
        <w:ind w:firstLine="720"/>
      </w:pPr>
    </w:p>
    <w:p w:rsidR="001C2674" w:rsidRDefault="00D90D12" w:rsidP="00991A87">
      <w:pPr>
        <w:pStyle w:val="Heading2"/>
      </w:pPr>
      <w:bookmarkStart w:id="144" w:name="_Toc420265877"/>
      <w:bookmarkStart w:id="145" w:name="_Toc54835779"/>
      <w:r w:rsidRPr="007E1467">
        <w:rPr>
          <w:cs/>
        </w:rPr>
        <w:lastRenderedPageBreak/>
        <w:t>เครื่องมือและเทคโนโลยีที่ใช้ใน</w:t>
      </w:r>
      <w:bookmarkEnd w:id="144"/>
      <w:r w:rsidR="003D63AD" w:rsidRPr="007E1467">
        <w:rPr>
          <w:cs/>
        </w:rPr>
        <w:t>การปฏิบัติงาน</w:t>
      </w:r>
      <w:r w:rsidR="00C304B6" w:rsidRPr="007E1467">
        <w:rPr>
          <w:cs/>
        </w:rPr>
        <w:t>สหกิจศึกษา</w:t>
      </w:r>
      <w:bookmarkEnd w:id="145"/>
    </w:p>
    <w:p w:rsidR="00D13181" w:rsidRPr="00D13181" w:rsidRDefault="00D13181" w:rsidP="00D13181">
      <w:pPr>
        <w:ind w:firstLine="720"/>
        <w:rPr>
          <w:rFonts w:hint="cs"/>
          <w:cs/>
        </w:rPr>
      </w:pPr>
      <w:r>
        <w:rPr>
          <w:cs/>
        </w:rPr>
        <w:t>จากการที่องค์กรนั้นมีข้อจำ</w:t>
      </w:r>
      <w:r w:rsidRPr="00D13181">
        <w:rPr>
          <w:cs/>
        </w:rPr>
        <w:t>กัดทางเครื่องมือ ดังนั้นผู้ปฏิบัติงานสหกิจศึกษาต้องใช้ทรัพยากรที่มี</w:t>
      </w:r>
      <w:r>
        <w:rPr>
          <w:cs/>
        </w:rPr>
        <w:t>อย่างจำกัด เพื่อให้ได้ผลการดำ</w:t>
      </w:r>
      <w:r w:rsidRPr="00D13181">
        <w:rPr>
          <w:cs/>
        </w:rPr>
        <w:t>เนินงานมากที่สุดเท่าที่จะเป็นไปได้ โดยใช้ทรัพยากรที่มีอย่างคุ้มค่าที่สุด ซึ่งในการปฏิบัติสหกิจครั้งนี้ ผู้ปฏิบัติสหกิจใช้ภาษา และเครื่องมือในการพัฒนาซอฟต์แวร์ดังนี</w:t>
      </w:r>
      <w:r>
        <w:rPr>
          <w:rFonts w:hint="cs"/>
          <w:cs/>
        </w:rPr>
        <w:t>้</w:t>
      </w:r>
    </w:p>
    <w:p w:rsidR="00A1197F" w:rsidRDefault="00A1197F" w:rsidP="00FA418B">
      <w:pPr>
        <w:pStyle w:val="Heading3"/>
      </w:pPr>
      <w:bookmarkStart w:id="146" w:name="_Toc409387145"/>
      <w:bookmarkStart w:id="147" w:name="_Toc410779730"/>
      <w:bookmarkStart w:id="148" w:name="_Toc413338050"/>
      <w:bookmarkStart w:id="149" w:name="_Toc420387325"/>
      <w:bookmarkStart w:id="150" w:name="_Toc420485921"/>
      <w:bookmarkStart w:id="151" w:name="_Toc420525078"/>
      <w:bookmarkStart w:id="152" w:name="_Toc420734887"/>
      <w:bookmarkStart w:id="153" w:name="_Toc420739380"/>
      <w:bookmarkStart w:id="154" w:name="_Toc453667488"/>
      <w:bookmarkStart w:id="155" w:name="_Toc453683047"/>
      <w:bookmarkStart w:id="156" w:name="_Toc453683459"/>
      <w:bookmarkStart w:id="157" w:name="_Toc453683719"/>
      <w:bookmarkStart w:id="158" w:name="_Toc487543107"/>
      <w:bookmarkStart w:id="159" w:name="_Toc54835780"/>
      <w:r w:rsidRPr="007E1467">
        <w:rPr>
          <w:cs/>
        </w:rPr>
        <w:t>ภาษาที่ใช้ในการพัฒนา</w:t>
      </w:r>
      <w:bookmarkEnd w:id="146"/>
      <w:bookmarkEnd w:id="147"/>
      <w:bookmarkEnd w:id="148"/>
      <w:bookmarkEnd w:id="149"/>
      <w:bookmarkEnd w:id="150"/>
      <w:bookmarkEnd w:id="151"/>
      <w:bookmarkEnd w:id="152"/>
      <w:bookmarkEnd w:id="153"/>
      <w:bookmarkEnd w:id="154"/>
      <w:bookmarkEnd w:id="155"/>
      <w:bookmarkEnd w:id="156"/>
      <w:bookmarkEnd w:id="157"/>
      <w:bookmarkEnd w:id="158"/>
      <w:bookmarkEnd w:id="159"/>
    </w:p>
    <w:p w:rsidR="00D13181" w:rsidRPr="004B3A09" w:rsidRDefault="00D13181" w:rsidP="004B3A09">
      <w:pPr>
        <w:ind w:firstLine="720"/>
        <w:rPr>
          <w:rFonts w:hint="cs"/>
        </w:rPr>
      </w:pPr>
      <w:r>
        <w:rPr>
          <w:cs/>
        </w:rPr>
        <w:t>ภาษาที่ใชในการพัฒนาจัดวาเปนสิ่งที่สําคัญอยางหนึ่งในการพัฒนาระบบ เนื่องจากผูปฏิบัติงานสหกิจศึกษาไดรับมอบหมายใหพัฒนาระบบ</w:t>
      </w:r>
      <w:r>
        <w:rPr>
          <w:rFonts w:hint="cs"/>
          <w:cs/>
        </w:rPr>
        <w:t>เปลี่ยนแปลงกระบวกการทำงาน</w:t>
      </w:r>
      <w:r>
        <w:rPr>
          <w:cs/>
        </w:rPr>
        <w:t xml:space="preserve"> ซึ่งเปนเว็บแอปพลิเคชันผูปฏิบัติงานสหกิจศึกษาจึงได้</w:t>
      </w:r>
      <w:r>
        <w:rPr>
          <w:rFonts w:hint="cs"/>
          <w:cs/>
        </w:rPr>
        <w:t>เ</w:t>
      </w:r>
      <w:r>
        <w:rPr>
          <w:cs/>
        </w:rPr>
        <w:t>ลือกใ</w:t>
      </w:r>
      <w:r>
        <w:rPr>
          <w:rFonts w:hint="cs"/>
          <w:cs/>
        </w:rPr>
        <w:t>ช้</w:t>
      </w:r>
      <w:r w:rsidRPr="00103BC4">
        <w:rPr>
          <w:rFonts w:hint="cs"/>
          <w:cs/>
        </w:rPr>
        <w:t xml:space="preserve"> </w:t>
      </w:r>
      <w:r w:rsidRPr="00103BC4">
        <w:t xml:space="preserve">HTML, CSS, PHP, SQL </w:t>
      </w:r>
      <w:r w:rsidRPr="00103BC4">
        <w:rPr>
          <w:rFonts w:hint="cs"/>
          <w:cs/>
        </w:rPr>
        <w:t xml:space="preserve">และ </w:t>
      </w:r>
      <w:r w:rsidRPr="00103BC4">
        <w:t>Java script</w:t>
      </w:r>
      <w:r>
        <w:rPr>
          <w:rFonts w:hint="cs"/>
          <w:cs/>
        </w:rPr>
        <w:t xml:space="preserve"> </w:t>
      </w:r>
      <w:bookmarkStart w:id="160" w:name="_Toc409752780"/>
      <w:bookmarkStart w:id="161" w:name="_Toc409753192"/>
      <w:bookmarkStart w:id="162" w:name="_Toc416273386"/>
      <w:bookmarkStart w:id="163" w:name="_Toc416341184"/>
      <w:bookmarkStart w:id="164" w:name="_Toc420265881"/>
      <w:bookmarkStart w:id="165" w:name="_Toc420387326"/>
      <w:bookmarkStart w:id="166" w:name="_Toc420485922"/>
      <w:bookmarkStart w:id="167" w:name="_Toc420525079"/>
      <w:bookmarkStart w:id="168" w:name="_Toc420734888"/>
      <w:bookmarkStart w:id="169" w:name="_Toc420739381"/>
    </w:p>
    <w:p w:rsidR="004B3A09" w:rsidRDefault="004B3A09" w:rsidP="007C6AF4">
      <w:pPr>
        <w:pStyle w:val="ListParagraph"/>
        <w:numPr>
          <w:ilvl w:val="0"/>
          <w:numId w:val="4"/>
        </w:numPr>
        <w:spacing w:line="240" w:lineRule="auto"/>
        <w:ind w:left="0" w:firstLine="720"/>
        <w:rPr>
          <w:rFonts w:cs="TH SarabunPSK"/>
          <w:color w:val="000000" w:themeColor="text1"/>
          <w:szCs w:val="32"/>
        </w:rPr>
      </w:pPr>
      <w:r w:rsidRPr="004B3A09">
        <w:rPr>
          <w:rFonts w:cs="TH SarabunPSK"/>
          <w:color w:val="000000" w:themeColor="text1"/>
          <w:szCs w:val="32"/>
        </w:rPr>
        <w:t>HTML (</w:t>
      </w:r>
      <w:r w:rsidRPr="004B3A09">
        <w:rPr>
          <w:color w:val="000000" w:themeColor="text1"/>
        </w:rPr>
        <w:t>Hypertext Markup Language</w:t>
      </w:r>
      <w:r w:rsidRPr="004B3A09">
        <w:rPr>
          <w:rFonts w:cs="TH SarabunPSK"/>
          <w:color w:val="000000" w:themeColor="text1"/>
          <w:szCs w:val="32"/>
        </w:rPr>
        <w:t>)</w:t>
      </w:r>
    </w:p>
    <w:p w:rsidR="00B719AE" w:rsidRDefault="004B3A09" w:rsidP="00FA418B">
      <w:pPr>
        <w:spacing w:line="240" w:lineRule="auto"/>
        <w:ind w:firstLine="720"/>
        <w:rPr>
          <w:color w:val="000000" w:themeColor="text1"/>
        </w:rPr>
      </w:pPr>
      <w:r w:rsidRPr="004B3A09">
        <w:rPr>
          <w:color w:val="000000" w:themeColor="text1"/>
        </w:rPr>
        <w:t xml:space="preserve">HTML </w:t>
      </w:r>
      <w:r w:rsidRPr="004B3A09">
        <w:rPr>
          <w:color w:val="000000" w:themeColor="text1"/>
          <w:cs/>
        </w:rPr>
        <w:t xml:space="preserve">ย่อมาจาก </w:t>
      </w:r>
      <w:r w:rsidRPr="004B3A09">
        <w:rPr>
          <w:color w:val="000000" w:themeColor="text1"/>
        </w:rPr>
        <w:t xml:space="preserve">Hypertext Markup Language </w:t>
      </w:r>
      <w:r w:rsidRPr="004B3A09">
        <w:rPr>
          <w:color w:val="000000" w:themeColor="text1"/>
          <w:cs/>
        </w:rPr>
        <w:t>เป็นภาษาคอมพิวเตอร์รูปแบบหนึ่ง ที่มีโครงสร้างการเขียนโดยอาศัยตัวกำกับ (</w:t>
      </w:r>
      <w:r w:rsidRPr="004B3A09">
        <w:rPr>
          <w:color w:val="000000" w:themeColor="text1"/>
        </w:rPr>
        <w:t xml:space="preserve">TAG) </w:t>
      </w:r>
      <w:r w:rsidRPr="004B3A09">
        <w:rPr>
          <w:color w:val="000000" w:themeColor="text1"/>
          <w:cs/>
        </w:rPr>
        <w:t xml:space="preserve">ควบคุมการแสดงผลข้อความ รูปภาพ หรือวัตถุอื่น ๆ ผ่านโปรแกรมเบราเซอร์ แต่ละ </w:t>
      </w:r>
      <w:r w:rsidRPr="004B3A09">
        <w:rPr>
          <w:color w:val="000000" w:themeColor="text1"/>
        </w:rPr>
        <w:t xml:space="preserve">Tag </w:t>
      </w:r>
      <w:r w:rsidRPr="004B3A09">
        <w:rPr>
          <w:color w:val="000000" w:themeColor="text1"/>
          <w:cs/>
        </w:rPr>
        <w:t xml:space="preserve">อาจจะมีส่วนขยาย เรียกว่า </w:t>
      </w:r>
      <w:r w:rsidRPr="004B3A09">
        <w:rPr>
          <w:color w:val="000000" w:themeColor="text1"/>
        </w:rPr>
        <w:t xml:space="preserve">Attribute </w:t>
      </w:r>
      <w:r w:rsidRPr="004B3A09">
        <w:rPr>
          <w:color w:val="000000" w:themeColor="text1"/>
          <w:cs/>
        </w:rPr>
        <w:t xml:space="preserve">สำหรับระบุ หรือควบคุมการแสดงผล ของเว็บได้ด้วย </w:t>
      </w:r>
      <w:r w:rsidRPr="004B3A09">
        <w:rPr>
          <w:color w:val="000000" w:themeColor="text1"/>
        </w:rPr>
        <w:t xml:space="preserve">HTML </w:t>
      </w:r>
      <w:r w:rsidRPr="004B3A09">
        <w:rPr>
          <w:color w:val="000000" w:themeColor="text1"/>
          <w:cs/>
        </w:rPr>
        <w:t xml:space="preserve">เป็นภาษาที่ถูกพัฒนาโดย </w:t>
      </w:r>
      <w:r w:rsidRPr="004B3A09">
        <w:rPr>
          <w:color w:val="000000" w:themeColor="text1"/>
        </w:rPr>
        <w:t>World Wide Web Consortium (W</w:t>
      </w:r>
      <w:r w:rsidRPr="004B3A09">
        <w:rPr>
          <w:color w:val="000000" w:themeColor="text1"/>
          <w:cs/>
        </w:rPr>
        <w:t>3</w:t>
      </w:r>
      <w:r w:rsidRPr="004B3A09">
        <w:rPr>
          <w:color w:val="000000" w:themeColor="text1"/>
        </w:rPr>
        <w:t xml:space="preserve">C) </w:t>
      </w:r>
      <w:r w:rsidRPr="004B3A09">
        <w:rPr>
          <w:color w:val="000000" w:themeColor="text1"/>
          <w:cs/>
        </w:rPr>
        <w:t xml:space="preserve">จากแม่แบบของภาษา </w:t>
      </w:r>
      <w:r w:rsidRPr="004B3A09">
        <w:rPr>
          <w:color w:val="000000" w:themeColor="text1"/>
        </w:rPr>
        <w:t xml:space="preserve">SGML (Standard Generalized Markup Language) </w:t>
      </w:r>
      <w:r w:rsidRPr="004B3A09">
        <w:rPr>
          <w:color w:val="000000" w:themeColor="text1"/>
          <w:cs/>
        </w:rPr>
        <w:t xml:space="preserve">โดยตัดความสามารถบางส่วนออกไป เพื่อให้สามารถทำความเข้าใจและเรียนรู้ได้ง่าย และด้วยประเด็นดังกล่าว ทำให้บริการ </w:t>
      </w:r>
      <w:r w:rsidRPr="004B3A09">
        <w:rPr>
          <w:color w:val="000000" w:themeColor="text1"/>
        </w:rPr>
        <w:t xml:space="preserve">www </w:t>
      </w:r>
      <w:r w:rsidRPr="004B3A09">
        <w:rPr>
          <w:color w:val="000000" w:themeColor="text1"/>
          <w:cs/>
        </w:rPr>
        <w:t>เติบโตขยายตัวอย่</w:t>
      </w:r>
      <w:r w:rsidR="001740D6">
        <w:rPr>
          <w:color w:val="000000" w:themeColor="text1"/>
          <w:cs/>
        </w:rPr>
        <w:t>างกว้างขวาง จะแสดงดังภาพที่ 2-</w:t>
      </w:r>
      <w:r w:rsidR="001740D6">
        <w:rPr>
          <w:color w:val="000000" w:themeColor="text1"/>
        </w:rPr>
        <w:t>9</w:t>
      </w:r>
    </w:p>
    <w:p w:rsidR="00D96416" w:rsidRDefault="00D96416" w:rsidP="00D96416">
      <w:pPr>
        <w:spacing w:line="240" w:lineRule="auto"/>
        <w:ind w:firstLine="720"/>
        <w:jc w:val="center"/>
        <w:rPr>
          <w:color w:val="000000" w:themeColor="text1"/>
        </w:rPr>
      </w:pPr>
      <w:r>
        <w:rPr>
          <w:noProof/>
        </w:rPr>
        <w:drawing>
          <wp:inline distT="0" distB="0" distL="0" distR="0" wp14:anchorId="17CBEF23" wp14:editId="05A1BF33">
            <wp:extent cx="1622425" cy="1622425"/>
            <wp:effectExtent l="19050" t="19050" r="15875" b="15875"/>
            <wp:docPr id="259" name="รูปภาพ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2425" cy="16224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96416" w:rsidRPr="00755343" w:rsidRDefault="00D96416" w:rsidP="00755343">
      <w:pPr>
        <w:ind w:firstLine="720"/>
        <w:jc w:val="center"/>
      </w:pPr>
      <w:r>
        <w:rPr>
          <w:rFonts w:hint="cs"/>
          <w:cs/>
        </w:rPr>
        <w:t>ภาพที่ 2-</w:t>
      </w:r>
      <w:r>
        <w:t>9</w:t>
      </w:r>
      <w:r>
        <w:rPr>
          <w:rFonts w:hint="cs"/>
          <w:cs/>
        </w:rPr>
        <w:t xml:space="preserve"> </w:t>
      </w:r>
      <w:r w:rsidR="00F61DEF" w:rsidRPr="00F61DEF">
        <w:rPr>
          <w:cs/>
        </w:rPr>
        <w:t>สัญลักษณโปรแกรม</w:t>
      </w:r>
      <w:r w:rsidR="00F61DEF">
        <w:t xml:space="preserve"> </w:t>
      </w:r>
      <w:r w:rsidR="00755343">
        <w:t>HTML</w:t>
      </w:r>
    </w:p>
    <w:p w:rsidR="00B719AE" w:rsidRPr="001740D6" w:rsidRDefault="001740D6" w:rsidP="007C6AF4">
      <w:pPr>
        <w:pStyle w:val="ListParagraph"/>
        <w:numPr>
          <w:ilvl w:val="0"/>
          <w:numId w:val="4"/>
        </w:numPr>
        <w:spacing w:line="240" w:lineRule="auto"/>
        <w:ind w:left="0" w:firstLine="720"/>
        <w:rPr>
          <w:rFonts w:cs="TH SarabunPSK"/>
          <w:color w:val="000000" w:themeColor="text1"/>
          <w:szCs w:val="32"/>
        </w:rPr>
      </w:pPr>
      <w:r w:rsidRPr="001740D6">
        <w:rPr>
          <w:rFonts w:cs="TH SarabunPSK"/>
          <w:color w:val="000000" w:themeColor="text1"/>
          <w:szCs w:val="32"/>
        </w:rPr>
        <w:t>CSS (</w:t>
      </w:r>
      <w:r w:rsidRPr="001740D6">
        <w:rPr>
          <w:color w:val="000000" w:themeColor="text1"/>
        </w:rPr>
        <w:t>Cascading Style Sheet</w:t>
      </w:r>
      <w:r w:rsidRPr="001740D6">
        <w:rPr>
          <w:rFonts w:cs="TH SarabunPSK"/>
          <w:color w:val="000000" w:themeColor="text1"/>
          <w:szCs w:val="32"/>
        </w:rPr>
        <w:t>)</w:t>
      </w:r>
    </w:p>
    <w:p w:rsidR="001740D6" w:rsidRDefault="001740D6" w:rsidP="001740D6">
      <w:pPr>
        <w:spacing w:line="240" w:lineRule="auto"/>
        <w:ind w:firstLine="720"/>
        <w:rPr>
          <w:color w:val="000000" w:themeColor="text1"/>
        </w:rPr>
      </w:pPr>
      <w:r w:rsidRPr="001740D6">
        <w:rPr>
          <w:color w:val="000000" w:themeColor="text1"/>
        </w:rPr>
        <w:t xml:space="preserve">CSS </w:t>
      </w:r>
      <w:r w:rsidRPr="001740D6">
        <w:rPr>
          <w:color w:val="000000" w:themeColor="text1"/>
          <w:cs/>
        </w:rPr>
        <w:t xml:space="preserve">ย่อมาจาก </w:t>
      </w:r>
      <w:r w:rsidRPr="001740D6">
        <w:rPr>
          <w:color w:val="000000" w:themeColor="text1"/>
        </w:rPr>
        <w:t xml:space="preserve">Cascading Style Sheet  </w:t>
      </w:r>
      <w:r w:rsidRPr="001740D6">
        <w:rPr>
          <w:color w:val="000000" w:themeColor="text1"/>
          <w:cs/>
        </w:rPr>
        <w:t xml:space="preserve">มักเรียกโดยย่อว่า "สไตล์ชีต" คือภาษาที่ใช้เป็นส่วนของการจัดรูปแบบการแสดงผลเอกสาร  </w:t>
      </w:r>
      <w:r w:rsidRPr="001740D6">
        <w:rPr>
          <w:color w:val="000000" w:themeColor="text1"/>
        </w:rPr>
        <w:t xml:space="preserve">HTML </w:t>
      </w:r>
      <w:r w:rsidRPr="001740D6">
        <w:rPr>
          <w:color w:val="000000" w:themeColor="text1"/>
          <w:cs/>
        </w:rPr>
        <w:t xml:space="preserve">โดยที่ </w:t>
      </w:r>
      <w:r w:rsidRPr="001740D6">
        <w:rPr>
          <w:color w:val="000000" w:themeColor="text1"/>
        </w:rPr>
        <w:t xml:space="preserve">CSS </w:t>
      </w:r>
      <w:r w:rsidRPr="001740D6">
        <w:rPr>
          <w:color w:val="000000" w:themeColor="text1"/>
          <w:cs/>
        </w:rPr>
        <w:t>กำหนดกฎเกณฑ์ในการระบุรูปแบบ (หรือ "</w:t>
      </w:r>
      <w:r w:rsidRPr="001740D6">
        <w:rPr>
          <w:color w:val="000000" w:themeColor="text1"/>
        </w:rPr>
        <w:t xml:space="preserve">Style") </w:t>
      </w:r>
      <w:r w:rsidRPr="001740D6">
        <w:rPr>
          <w:color w:val="000000" w:themeColor="text1"/>
          <w:cs/>
        </w:rPr>
        <w:t>ของเนื้อหาในเอกสาร อันได้แก่ สีของข้อความ สีพื้นหลัง ประเภทตัวอักษร และการจัด</w:t>
      </w:r>
      <w:r w:rsidRPr="001740D6">
        <w:rPr>
          <w:color w:val="000000" w:themeColor="text1"/>
          <w:cs/>
        </w:rPr>
        <w:lastRenderedPageBreak/>
        <w:t xml:space="preserve">วางข้อความ ซึ่งการกำหนดรูปแบบ หรือ </w:t>
      </w:r>
      <w:r w:rsidRPr="001740D6">
        <w:rPr>
          <w:color w:val="000000" w:themeColor="text1"/>
        </w:rPr>
        <w:t xml:space="preserve">Style </w:t>
      </w:r>
      <w:r w:rsidRPr="001740D6">
        <w:rPr>
          <w:color w:val="000000" w:themeColor="text1"/>
          <w:cs/>
        </w:rPr>
        <w:t xml:space="preserve">นี้ใช้หลักการของการแยกเนื้อหาเอกสาร </w:t>
      </w:r>
      <w:r w:rsidRPr="001740D6">
        <w:rPr>
          <w:color w:val="000000" w:themeColor="text1"/>
        </w:rPr>
        <w:t xml:space="preserve">HTML </w:t>
      </w:r>
      <w:r w:rsidRPr="001740D6">
        <w:rPr>
          <w:color w:val="000000" w:themeColor="text1"/>
          <w:cs/>
        </w:rPr>
        <w:t xml:space="preserve">ออกจากคำสั่งที่ใช้ในการจัดรูปแบบการแสดงผล กำหนดให้รูปแบบของการแสดงผลเอกสาร ไม่ขึ้นอยู่กับเนื้อหาของเอกสาร เพื่อให้ง่ายต่อการจัดรูปแบบการแสดงผลลัพธ์ของเอกสาร </w:t>
      </w:r>
      <w:r w:rsidRPr="001740D6">
        <w:rPr>
          <w:color w:val="000000" w:themeColor="text1"/>
        </w:rPr>
        <w:t xml:space="preserve">HTML </w:t>
      </w:r>
      <w:r w:rsidRPr="001740D6">
        <w:rPr>
          <w:color w:val="000000" w:themeColor="text1"/>
          <w:cs/>
        </w:rPr>
        <w:t xml:space="preserve">โดยเฉพาะในกรณีที่มีการเปลี่ยนแปลงเนื้อหาเอกสารบ่อยครั้ง หรือต้องการควบคุมให้รูปแบบการแสดงผลเอกสาร </w:t>
      </w:r>
      <w:r w:rsidRPr="001740D6">
        <w:rPr>
          <w:color w:val="000000" w:themeColor="text1"/>
        </w:rPr>
        <w:t xml:space="preserve">HTML </w:t>
      </w:r>
      <w:r w:rsidRPr="001740D6">
        <w:rPr>
          <w:color w:val="000000" w:themeColor="text1"/>
          <w:cs/>
        </w:rPr>
        <w:t>มีลักษณะของความสม่ำเสมอทั่วกันทุกหน้าเอกสารภายในเว็บไซต์เดียวกัน  โดยกฎเกณฑ์ในการกำหนดรูปแบบ (</w:t>
      </w:r>
      <w:r w:rsidRPr="001740D6">
        <w:rPr>
          <w:color w:val="000000" w:themeColor="text1"/>
        </w:rPr>
        <w:t xml:space="preserve">Style) </w:t>
      </w:r>
      <w:r w:rsidRPr="001740D6">
        <w:rPr>
          <w:color w:val="000000" w:themeColor="text1"/>
          <w:cs/>
        </w:rPr>
        <w:t xml:space="preserve">เอกสาร </w:t>
      </w:r>
      <w:r w:rsidRPr="001740D6">
        <w:rPr>
          <w:color w:val="000000" w:themeColor="text1"/>
        </w:rPr>
        <w:t xml:space="preserve">HTML </w:t>
      </w:r>
      <w:r w:rsidRPr="001740D6">
        <w:rPr>
          <w:color w:val="000000" w:themeColor="text1"/>
          <w:cs/>
        </w:rPr>
        <w:t xml:space="preserve">ถูกเพิ่มเข้ามาครั้งแรกใน </w:t>
      </w:r>
      <w:r w:rsidRPr="001740D6">
        <w:rPr>
          <w:color w:val="000000" w:themeColor="text1"/>
        </w:rPr>
        <w:t xml:space="preserve">HTML 4.0  </w:t>
      </w:r>
      <w:r w:rsidRPr="001740D6">
        <w:rPr>
          <w:color w:val="000000" w:themeColor="text1"/>
          <w:cs/>
        </w:rPr>
        <w:t xml:space="preserve">เมื่อปีพ.ศ. </w:t>
      </w:r>
      <w:r w:rsidRPr="001740D6">
        <w:rPr>
          <w:color w:val="000000" w:themeColor="text1"/>
        </w:rPr>
        <w:t xml:space="preserve">2539 </w:t>
      </w:r>
      <w:r w:rsidRPr="001740D6">
        <w:rPr>
          <w:color w:val="000000" w:themeColor="text1"/>
          <w:cs/>
        </w:rPr>
        <w:t xml:space="preserve">ในรูปแบบของ </w:t>
      </w:r>
      <w:r w:rsidRPr="001740D6">
        <w:rPr>
          <w:color w:val="000000" w:themeColor="text1"/>
        </w:rPr>
        <w:t xml:space="preserve">CSS level 1 Recommendations </w:t>
      </w:r>
      <w:r w:rsidRPr="001740D6">
        <w:rPr>
          <w:color w:val="000000" w:themeColor="text1"/>
          <w:cs/>
        </w:rPr>
        <w:t xml:space="preserve">ที่กำหนดโดย องค์กร </w:t>
      </w:r>
      <w:r w:rsidRPr="001740D6">
        <w:rPr>
          <w:color w:val="000000" w:themeColor="text1"/>
        </w:rPr>
        <w:t xml:space="preserve">World Wide Web Consortium </w:t>
      </w:r>
      <w:r w:rsidRPr="001740D6">
        <w:rPr>
          <w:color w:val="000000" w:themeColor="text1"/>
          <w:cs/>
        </w:rPr>
        <w:t xml:space="preserve">หรือ </w:t>
      </w:r>
      <w:r w:rsidRPr="001740D6">
        <w:rPr>
          <w:color w:val="000000" w:themeColor="text1"/>
        </w:rPr>
        <w:t xml:space="preserve">W3C </w:t>
      </w:r>
      <w:r w:rsidRPr="001740D6">
        <w:rPr>
          <w:color w:val="000000" w:themeColor="text1"/>
          <w:cs/>
        </w:rPr>
        <w:t xml:space="preserve">จะแสดงดังภาพที่ </w:t>
      </w:r>
      <w:r>
        <w:rPr>
          <w:color w:val="000000" w:themeColor="text1"/>
        </w:rPr>
        <w:t>2-10</w:t>
      </w:r>
    </w:p>
    <w:p w:rsidR="001740D6" w:rsidRDefault="001740D6" w:rsidP="001740D6">
      <w:pPr>
        <w:spacing w:line="240" w:lineRule="auto"/>
        <w:ind w:firstLine="720"/>
        <w:jc w:val="center"/>
        <w:rPr>
          <w:color w:val="000000" w:themeColor="text1"/>
        </w:rPr>
      </w:pPr>
      <w:r>
        <w:rPr>
          <w:noProof/>
        </w:rPr>
        <w:drawing>
          <wp:inline distT="0" distB="0" distL="0" distR="0" wp14:anchorId="2930C4D2" wp14:editId="4EFB7618">
            <wp:extent cx="1207135" cy="1702435"/>
            <wp:effectExtent l="19050" t="19050" r="12065" b="12065"/>
            <wp:docPr id="260" name="รูปภาพ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7135" cy="170243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740D6" w:rsidRPr="001740D6" w:rsidRDefault="001740D6" w:rsidP="001740D6">
      <w:pPr>
        <w:ind w:firstLine="720"/>
        <w:jc w:val="center"/>
        <w:rPr>
          <w:rFonts w:hint="cs"/>
        </w:rPr>
      </w:pPr>
      <w:r>
        <w:rPr>
          <w:rFonts w:hint="cs"/>
          <w:cs/>
        </w:rPr>
        <w:t>ภาพที่ 2-</w:t>
      </w:r>
      <w:r w:rsidR="00922AA7">
        <w:t>10</w:t>
      </w:r>
      <w:r>
        <w:rPr>
          <w:rFonts w:hint="cs"/>
          <w:cs/>
        </w:rPr>
        <w:t xml:space="preserve"> </w:t>
      </w:r>
      <w:r w:rsidR="00F61DEF" w:rsidRPr="00F61DEF">
        <w:rPr>
          <w:cs/>
        </w:rPr>
        <w:t>สัญลักษณโปรแกรม</w:t>
      </w:r>
      <w:r w:rsidR="00F61DEF">
        <w:t xml:space="preserve"> </w:t>
      </w:r>
      <w:r>
        <w:t>CSS</w:t>
      </w:r>
    </w:p>
    <w:p w:rsidR="00755343" w:rsidRDefault="001740D6" w:rsidP="007C6AF4">
      <w:pPr>
        <w:pStyle w:val="ListParagraph"/>
        <w:numPr>
          <w:ilvl w:val="0"/>
          <w:numId w:val="4"/>
        </w:numPr>
        <w:spacing w:line="240" w:lineRule="auto"/>
        <w:ind w:left="0" w:firstLine="720"/>
        <w:rPr>
          <w:rFonts w:cs="TH SarabunPSK"/>
          <w:color w:val="000000" w:themeColor="text1"/>
          <w:szCs w:val="32"/>
        </w:rPr>
      </w:pPr>
      <w:r w:rsidRPr="001740D6">
        <w:rPr>
          <w:rFonts w:cs="TH SarabunPSK"/>
          <w:color w:val="000000" w:themeColor="text1"/>
          <w:szCs w:val="32"/>
        </w:rPr>
        <w:t>PHP (</w:t>
      </w:r>
      <w:r w:rsidRPr="001740D6">
        <w:rPr>
          <w:color w:val="000000" w:themeColor="text1"/>
        </w:rPr>
        <w:t>PHP Hypertext Preprocessor</w:t>
      </w:r>
      <w:r w:rsidRPr="001740D6">
        <w:rPr>
          <w:rFonts w:cs="TH SarabunPSK"/>
          <w:color w:val="000000" w:themeColor="text1"/>
          <w:szCs w:val="32"/>
        </w:rPr>
        <w:t>)</w:t>
      </w:r>
    </w:p>
    <w:p w:rsidR="00922AA7" w:rsidRDefault="00922AA7" w:rsidP="00922AA7">
      <w:pPr>
        <w:spacing w:line="240" w:lineRule="auto"/>
        <w:ind w:firstLine="720"/>
        <w:rPr>
          <w:color w:val="000000" w:themeColor="text1"/>
        </w:rPr>
      </w:pPr>
      <w:r w:rsidRPr="00922AA7">
        <w:rPr>
          <w:color w:val="000000" w:themeColor="text1"/>
          <w:cs/>
        </w:rPr>
        <w:t xml:space="preserve">ภาษาคอมพิวเตอร์ในลักษณะเซิร์ฟเวอร์-ไซด์ สคริปต์ โดยลิขสิทธิ์อยู่ในลักษณะโอเพนซอร์ส ภาษาพีเอชพีใช้สำหรับจัดทำเว็บไซต์ และแสดงผลออกมาในรูปแบบ </w:t>
      </w:r>
      <w:r w:rsidRPr="00922AA7">
        <w:rPr>
          <w:color w:val="000000" w:themeColor="text1"/>
        </w:rPr>
        <w:t xml:space="preserve">HTML </w:t>
      </w:r>
      <w:r w:rsidRPr="00922AA7">
        <w:rPr>
          <w:color w:val="000000" w:themeColor="text1"/>
          <w:cs/>
        </w:rPr>
        <w:t xml:space="preserve">โดยมีรากฐานโครงสร้างคำสั่งมาจากภาษา ภาษาซี ภาษาจาวา และ ภาษาเพิร์ล ซึ่ง ภาษาพีเอชพี นั้นง่ายต่อการเรียนรู้ ซึ่งเป้าหมายหลักของภาษานี้ คือให้นักพัฒนาเว็บไซต์สามารถเขียน เว็บเพจ ที่มีความตอบโต้ได้อย่างรวดเร็ว จะแสดงดังภาพที่ </w:t>
      </w:r>
      <w:r>
        <w:rPr>
          <w:color w:val="000000" w:themeColor="text1"/>
        </w:rPr>
        <w:t>2-11</w:t>
      </w:r>
    </w:p>
    <w:p w:rsidR="004F719D" w:rsidRDefault="004F719D" w:rsidP="004F719D">
      <w:pPr>
        <w:spacing w:line="240" w:lineRule="auto"/>
        <w:ind w:firstLine="720"/>
        <w:jc w:val="center"/>
        <w:rPr>
          <w:color w:val="000000" w:themeColor="text1"/>
        </w:rPr>
      </w:pPr>
      <w:r>
        <w:rPr>
          <w:noProof/>
        </w:rPr>
        <w:drawing>
          <wp:inline distT="0" distB="0" distL="0" distR="0" wp14:anchorId="1FEE4D57" wp14:editId="1419B52F">
            <wp:extent cx="2015490" cy="1362710"/>
            <wp:effectExtent l="19050" t="19050" r="22860" b="27940"/>
            <wp:docPr id="262" name="รูปภาพ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212" r="18473"/>
                    <a:stretch/>
                  </pic:blipFill>
                  <pic:spPr bwMode="auto">
                    <a:xfrm>
                      <a:off x="0" y="0"/>
                      <a:ext cx="2015490" cy="136271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F719D" w:rsidRPr="00103BC4" w:rsidRDefault="004F719D" w:rsidP="004F719D">
      <w:pPr>
        <w:ind w:firstLine="720"/>
        <w:jc w:val="center"/>
      </w:pPr>
      <w:r>
        <w:rPr>
          <w:rFonts w:hint="cs"/>
          <w:cs/>
        </w:rPr>
        <w:t>ภาพที่ 2-</w:t>
      </w:r>
      <w:r w:rsidR="009F0E74">
        <w:t>11</w:t>
      </w:r>
      <w:r>
        <w:rPr>
          <w:rFonts w:hint="cs"/>
          <w:cs/>
        </w:rPr>
        <w:t xml:space="preserve"> </w:t>
      </w:r>
      <w:r w:rsidR="00F61DEF" w:rsidRPr="00F61DEF">
        <w:rPr>
          <w:cs/>
        </w:rPr>
        <w:t>สัญลักษณโปรแกรม</w:t>
      </w:r>
      <w:r>
        <w:rPr>
          <w:rFonts w:hint="cs"/>
          <w:cs/>
        </w:rPr>
        <w:t xml:space="preserve"> </w:t>
      </w:r>
      <w:r>
        <w:t>PHP</w:t>
      </w:r>
    </w:p>
    <w:p w:rsidR="004F719D" w:rsidRPr="001740D6" w:rsidRDefault="004F719D" w:rsidP="004F719D">
      <w:pPr>
        <w:spacing w:line="240" w:lineRule="auto"/>
        <w:ind w:firstLine="720"/>
        <w:jc w:val="center"/>
        <w:rPr>
          <w:rFonts w:hint="cs"/>
          <w:color w:val="000000" w:themeColor="text1"/>
        </w:rPr>
      </w:pPr>
    </w:p>
    <w:p w:rsidR="00755343" w:rsidRDefault="009F0E74" w:rsidP="007C6AF4">
      <w:pPr>
        <w:pStyle w:val="ListParagraph"/>
        <w:numPr>
          <w:ilvl w:val="0"/>
          <w:numId w:val="4"/>
        </w:numPr>
        <w:spacing w:line="240" w:lineRule="auto"/>
        <w:ind w:left="0" w:firstLine="720"/>
        <w:rPr>
          <w:rFonts w:cs="TH SarabunPSK"/>
          <w:color w:val="000000" w:themeColor="text1"/>
          <w:szCs w:val="32"/>
        </w:rPr>
      </w:pPr>
      <w:r w:rsidRPr="009F0E74">
        <w:rPr>
          <w:rFonts w:cs="TH SarabunPSK"/>
          <w:color w:val="000000" w:themeColor="text1"/>
          <w:szCs w:val="32"/>
        </w:rPr>
        <w:lastRenderedPageBreak/>
        <w:t>SQL (</w:t>
      </w:r>
      <w:r w:rsidRPr="009F0E74">
        <w:rPr>
          <w:color w:val="000000" w:themeColor="text1"/>
        </w:rPr>
        <w:t>Structured Query Language</w:t>
      </w:r>
      <w:r w:rsidRPr="009F0E74">
        <w:rPr>
          <w:rFonts w:cs="TH SarabunPSK"/>
          <w:color w:val="000000" w:themeColor="text1"/>
          <w:szCs w:val="32"/>
        </w:rPr>
        <w:t>)</w:t>
      </w:r>
    </w:p>
    <w:p w:rsidR="009F0E74" w:rsidRDefault="009F0E74" w:rsidP="009F0E74">
      <w:pPr>
        <w:spacing w:line="240" w:lineRule="auto"/>
        <w:ind w:firstLine="720"/>
        <w:rPr>
          <w:color w:val="000000" w:themeColor="text1"/>
        </w:rPr>
      </w:pPr>
      <w:r w:rsidRPr="009F0E74">
        <w:rPr>
          <w:color w:val="000000" w:themeColor="text1"/>
        </w:rPr>
        <w:t xml:space="preserve">SQL </w:t>
      </w:r>
      <w:r w:rsidRPr="009F0E74">
        <w:rPr>
          <w:color w:val="000000" w:themeColor="text1"/>
          <w:cs/>
        </w:rPr>
        <w:t xml:space="preserve">มาจากคำว่า </w:t>
      </w:r>
      <w:r w:rsidRPr="009F0E74">
        <w:rPr>
          <w:color w:val="000000" w:themeColor="text1"/>
        </w:rPr>
        <w:t xml:space="preserve">Structured Query Language </w:t>
      </w:r>
      <w:r w:rsidRPr="009F0E74">
        <w:rPr>
          <w:color w:val="000000" w:themeColor="text1"/>
          <w:cs/>
        </w:rPr>
        <w:t xml:space="preserve">เป็นภาษามาตรฐานในการเข้าถึง ฐานข้อมูล เราสามารถใช้งานภาษา </w:t>
      </w:r>
      <w:r w:rsidRPr="009F0E74">
        <w:rPr>
          <w:color w:val="000000" w:themeColor="text1"/>
        </w:rPr>
        <w:t xml:space="preserve">SQL </w:t>
      </w:r>
      <w:r w:rsidRPr="009F0E74">
        <w:rPr>
          <w:color w:val="000000" w:themeColor="text1"/>
          <w:cs/>
        </w:rPr>
        <w:t xml:space="preserve">ได้จากโปรแกรมต่าง ๆ ที่ต้องทำการกับระบบฐานข้อมูล เช่น ใช้ </w:t>
      </w:r>
      <w:r w:rsidRPr="009F0E74">
        <w:rPr>
          <w:color w:val="000000" w:themeColor="text1"/>
        </w:rPr>
        <w:t xml:space="preserve">SQL </w:t>
      </w:r>
      <w:r w:rsidRPr="009F0E74">
        <w:rPr>
          <w:color w:val="000000" w:themeColor="text1"/>
          <w:cs/>
        </w:rPr>
        <w:t>ในการทำการดึงข้อมูล (</w:t>
      </w:r>
      <w:r w:rsidRPr="009F0E74">
        <w:rPr>
          <w:color w:val="000000" w:themeColor="text1"/>
        </w:rPr>
        <w:t xml:space="preserve">Retrieve Data) </w:t>
      </w:r>
      <w:r w:rsidRPr="009F0E74">
        <w:rPr>
          <w:color w:val="000000" w:themeColor="text1"/>
          <w:cs/>
        </w:rPr>
        <w:t xml:space="preserve">จากฐานข้อมูล และมันเป็นมาตรฐานกลางที่ใช้ในระบบฐานข้อมูลต่าง ๆ โดยเป็นมาตรฐานของ </w:t>
      </w:r>
      <w:r w:rsidRPr="009F0E74">
        <w:rPr>
          <w:color w:val="000000" w:themeColor="text1"/>
        </w:rPr>
        <w:t xml:space="preserve">ANSI (American National Standard Institute) </w:t>
      </w:r>
      <w:r w:rsidRPr="009F0E74">
        <w:rPr>
          <w:color w:val="000000" w:themeColor="text1"/>
          <w:cs/>
        </w:rPr>
        <w:t xml:space="preserve">จะแสดงดังภาพที่ </w:t>
      </w:r>
      <w:r>
        <w:rPr>
          <w:color w:val="000000" w:themeColor="text1"/>
        </w:rPr>
        <w:t>2-12</w:t>
      </w:r>
    </w:p>
    <w:p w:rsidR="0069012B" w:rsidRDefault="0069012B" w:rsidP="0069012B">
      <w:pPr>
        <w:spacing w:line="240" w:lineRule="auto"/>
        <w:ind w:firstLine="720"/>
        <w:jc w:val="center"/>
        <w:rPr>
          <w:color w:val="000000" w:themeColor="text1"/>
        </w:rPr>
      </w:pPr>
      <w:r>
        <w:rPr>
          <w:noProof/>
        </w:rPr>
        <w:drawing>
          <wp:inline distT="0" distB="0" distL="0" distR="0" wp14:anchorId="394896DA" wp14:editId="30D00DAD">
            <wp:extent cx="3409950" cy="1207122"/>
            <wp:effectExtent l="19050" t="19050" r="19050" b="12700"/>
            <wp:docPr id="72" name="Picture 72" descr="https://blog.vzmart.com/wp-content/uploads/2015/12/sq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blog.vzmart.com/wp-content/uploads/2015/12/sql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9950" cy="120712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9012B" w:rsidRPr="00103BC4" w:rsidRDefault="0069012B" w:rsidP="0069012B">
      <w:pPr>
        <w:ind w:firstLine="720"/>
        <w:jc w:val="center"/>
      </w:pPr>
      <w:r>
        <w:rPr>
          <w:rFonts w:hint="cs"/>
          <w:cs/>
        </w:rPr>
        <w:t>ภาพที่ 2-</w:t>
      </w:r>
      <w:r>
        <w:t>12</w:t>
      </w:r>
      <w:r>
        <w:rPr>
          <w:rFonts w:hint="cs"/>
          <w:cs/>
        </w:rPr>
        <w:t xml:space="preserve"> </w:t>
      </w:r>
      <w:r w:rsidR="00F61DEF" w:rsidRPr="00F61DEF">
        <w:rPr>
          <w:cs/>
        </w:rPr>
        <w:t>สัญลักษณโปรแกรม</w:t>
      </w:r>
      <w:r>
        <w:rPr>
          <w:rFonts w:hint="cs"/>
          <w:cs/>
        </w:rPr>
        <w:t xml:space="preserve"> </w:t>
      </w:r>
      <w:r w:rsidRPr="00103BC4">
        <w:t>SQL</w:t>
      </w:r>
    </w:p>
    <w:p w:rsidR="009F0E74" w:rsidRPr="009F0E74" w:rsidRDefault="009F0E74" w:rsidP="0069012B">
      <w:pPr>
        <w:spacing w:line="240" w:lineRule="auto"/>
        <w:ind w:firstLine="720"/>
        <w:jc w:val="center"/>
        <w:rPr>
          <w:rFonts w:hint="cs"/>
          <w:color w:val="000000" w:themeColor="text1"/>
        </w:rPr>
      </w:pPr>
    </w:p>
    <w:p w:rsidR="00755343" w:rsidRPr="003A1338" w:rsidRDefault="003A1338" w:rsidP="007C6AF4">
      <w:pPr>
        <w:pStyle w:val="ListParagraph"/>
        <w:numPr>
          <w:ilvl w:val="0"/>
          <w:numId w:val="4"/>
        </w:numPr>
        <w:spacing w:line="240" w:lineRule="auto"/>
        <w:ind w:left="0" w:firstLine="720"/>
        <w:rPr>
          <w:rFonts w:cs="TH SarabunPSK" w:hint="cs"/>
          <w:color w:val="000000" w:themeColor="text1"/>
          <w:szCs w:val="32"/>
        </w:rPr>
      </w:pPr>
      <w:r w:rsidRPr="003A1338">
        <w:rPr>
          <w:rFonts w:cs="TH SarabunPSK"/>
          <w:color w:val="000000" w:themeColor="text1"/>
          <w:szCs w:val="32"/>
        </w:rPr>
        <w:t>Java scirpt</w:t>
      </w:r>
    </w:p>
    <w:p w:rsidR="003A1338" w:rsidRPr="003A1338" w:rsidRDefault="003A1338" w:rsidP="003A1338">
      <w:pPr>
        <w:spacing w:line="240" w:lineRule="auto"/>
        <w:ind w:firstLine="720"/>
        <w:rPr>
          <w:color w:val="000000" w:themeColor="text1"/>
        </w:rPr>
      </w:pPr>
      <w:r w:rsidRPr="003A1338">
        <w:rPr>
          <w:color w:val="000000" w:themeColor="text1"/>
        </w:rPr>
        <w:t xml:space="preserve">JavaScript </w:t>
      </w:r>
      <w:r w:rsidRPr="003A1338">
        <w:rPr>
          <w:color w:val="000000" w:themeColor="text1"/>
          <w:cs/>
        </w:rPr>
        <w:t xml:space="preserve">คือ ภาษาคอมพิวเตอร์สำหรับการเขียนโปรแกรมบนระบบอินเทอร์เน็ต ที่กำลังได้รับความนิยมอย่างสูง </w:t>
      </w:r>
      <w:r w:rsidRPr="003A1338">
        <w:rPr>
          <w:color w:val="000000" w:themeColor="text1"/>
        </w:rPr>
        <w:t xml:space="preserve">Java JavaScript </w:t>
      </w:r>
      <w:r w:rsidRPr="003A1338">
        <w:rPr>
          <w:color w:val="000000" w:themeColor="text1"/>
          <w:cs/>
        </w:rPr>
        <w:t>เป็น ภาษาสคริปต์เชิงวัตถุ (ที่เรียกกันว่า "สคริปต์" (</w:t>
      </w:r>
      <w:r w:rsidRPr="003A1338">
        <w:rPr>
          <w:color w:val="000000" w:themeColor="text1"/>
        </w:rPr>
        <w:t xml:space="preserve">script) </w:t>
      </w:r>
      <w:r w:rsidRPr="003A1338">
        <w:rPr>
          <w:color w:val="000000" w:themeColor="text1"/>
          <w:cs/>
        </w:rPr>
        <w:t xml:space="preserve">ซึ่งในการสร้างและพัฒนาเว็บไซต์ (ใช่ร่วมกับ </w:t>
      </w:r>
      <w:r w:rsidRPr="003A1338">
        <w:rPr>
          <w:color w:val="000000" w:themeColor="text1"/>
        </w:rPr>
        <w:t xml:space="preserve">HTML) </w:t>
      </w:r>
      <w:r w:rsidRPr="003A1338">
        <w:rPr>
          <w:color w:val="000000" w:themeColor="text1"/>
          <w:cs/>
        </w:rPr>
        <w:t>เพื่อให้เว็บไซต์ของเราดูมีการเคลื่อนไหว สามารถตอบสนองผู้ใช้งานได้มากขึ้น ซึ่งมีวิธีการทำงานในลักษณะ "แปลความและดำเนินงานไปทีละคำสั่ง" (</w:t>
      </w:r>
      <w:r w:rsidRPr="003A1338">
        <w:rPr>
          <w:color w:val="000000" w:themeColor="text1"/>
        </w:rPr>
        <w:t xml:space="preserve">interpret) </w:t>
      </w:r>
      <w:r w:rsidRPr="003A1338">
        <w:rPr>
          <w:color w:val="000000" w:themeColor="text1"/>
          <w:cs/>
        </w:rPr>
        <w:t>หรือเรียกว่า อ็อบเจ็กโอเรียลเต็ด (</w:t>
      </w:r>
      <w:r w:rsidRPr="003A1338">
        <w:rPr>
          <w:color w:val="000000" w:themeColor="text1"/>
        </w:rPr>
        <w:t xml:space="preserve">Object Oriented Programming) </w:t>
      </w:r>
      <w:r w:rsidRPr="003A1338">
        <w:rPr>
          <w:color w:val="000000" w:themeColor="text1"/>
          <w:cs/>
        </w:rPr>
        <w:t xml:space="preserve">ที่มีเป้าหมายในการ ออกแบบและพัฒนาโปรแกรมในระบบอินเทอร์เน็ต สำหรับผู้เขียนด้วยภาษา </w:t>
      </w:r>
      <w:r w:rsidRPr="003A1338">
        <w:rPr>
          <w:color w:val="000000" w:themeColor="text1"/>
        </w:rPr>
        <w:t xml:space="preserve">HTML </w:t>
      </w:r>
      <w:r w:rsidRPr="003A1338">
        <w:rPr>
          <w:color w:val="000000" w:themeColor="text1"/>
          <w:cs/>
        </w:rPr>
        <w:t xml:space="preserve">สามารถทำงานข้ามแพลตฟอร์มได้ โดยทำงานร่วมกับ ภาษา </w:t>
      </w:r>
      <w:r w:rsidRPr="003A1338">
        <w:rPr>
          <w:color w:val="000000" w:themeColor="text1"/>
        </w:rPr>
        <w:t xml:space="preserve">HTML </w:t>
      </w:r>
      <w:r w:rsidRPr="003A1338">
        <w:rPr>
          <w:color w:val="000000" w:themeColor="text1"/>
          <w:cs/>
        </w:rPr>
        <w:t xml:space="preserve">และภาษา </w:t>
      </w:r>
      <w:r w:rsidRPr="003A1338">
        <w:rPr>
          <w:color w:val="000000" w:themeColor="text1"/>
        </w:rPr>
        <w:t xml:space="preserve">Java </w:t>
      </w:r>
      <w:r w:rsidRPr="003A1338">
        <w:rPr>
          <w:color w:val="000000" w:themeColor="text1"/>
          <w:cs/>
        </w:rPr>
        <w:t>ได้ทั้งทางฝั่งไคลเอนต์ (</w:t>
      </w:r>
      <w:r w:rsidRPr="003A1338">
        <w:rPr>
          <w:color w:val="000000" w:themeColor="text1"/>
        </w:rPr>
        <w:t xml:space="preserve">Client) </w:t>
      </w:r>
      <w:r w:rsidRPr="003A1338">
        <w:rPr>
          <w:color w:val="000000" w:themeColor="text1"/>
          <w:cs/>
        </w:rPr>
        <w:t>และ ทางฝั่งเซิร์ฟเวอร์ (</w:t>
      </w:r>
      <w:r w:rsidRPr="003A1338">
        <w:rPr>
          <w:color w:val="000000" w:themeColor="text1"/>
        </w:rPr>
        <w:t>Server)</w:t>
      </w:r>
    </w:p>
    <w:p w:rsidR="00755343" w:rsidRDefault="003A1338" w:rsidP="003A1338">
      <w:pPr>
        <w:spacing w:line="240" w:lineRule="auto"/>
        <w:ind w:firstLine="720"/>
        <w:rPr>
          <w:color w:val="000000" w:themeColor="text1"/>
        </w:rPr>
      </w:pPr>
      <w:r w:rsidRPr="003A1338">
        <w:rPr>
          <w:color w:val="000000" w:themeColor="text1"/>
        </w:rPr>
        <w:t xml:space="preserve"> </w:t>
      </w:r>
      <w:r w:rsidRPr="003A1338">
        <w:rPr>
          <w:color w:val="000000" w:themeColor="text1"/>
        </w:rPr>
        <w:tab/>
        <w:t xml:space="preserve">JavaScript </w:t>
      </w:r>
      <w:r w:rsidRPr="003A1338">
        <w:rPr>
          <w:color w:val="000000" w:themeColor="text1"/>
          <w:cs/>
        </w:rPr>
        <w:t>ถูกพัฒนาขึ้นโดย เน็ตสเคปคอมมิวนิเคชันส์ (</w:t>
      </w:r>
      <w:r w:rsidRPr="003A1338">
        <w:rPr>
          <w:color w:val="000000" w:themeColor="text1"/>
        </w:rPr>
        <w:t xml:space="preserve">Netscape Communications Corporation) </w:t>
      </w:r>
      <w:r w:rsidRPr="003A1338">
        <w:rPr>
          <w:color w:val="000000" w:themeColor="text1"/>
          <w:cs/>
        </w:rPr>
        <w:t xml:space="preserve">โดยใช้ชื่อว่า </w:t>
      </w:r>
      <w:r w:rsidRPr="003A1338">
        <w:rPr>
          <w:color w:val="000000" w:themeColor="text1"/>
        </w:rPr>
        <w:t xml:space="preserve">Live Script </w:t>
      </w:r>
      <w:r w:rsidRPr="003A1338">
        <w:rPr>
          <w:color w:val="000000" w:themeColor="text1"/>
          <w:cs/>
        </w:rPr>
        <w:t xml:space="preserve">ออกมาพร้อมกับ </w:t>
      </w:r>
      <w:r w:rsidRPr="003A1338">
        <w:rPr>
          <w:color w:val="000000" w:themeColor="text1"/>
        </w:rPr>
        <w:t>Netscape Navigator2.0</w:t>
      </w:r>
      <w:r w:rsidRPr="003A1338">
        <w:rPr>
          <w:color w:val="000000" w:themeColor="text1"/>
          <w:cs/>
        </w:rPr>
        <w:t xml:space="preserve"> เพื่อใช้สร้างเว็บเพจโดยติดต่อกับเซิร์ฟเวอร์แบบ </w:t>
      </w:r>
      <w:r w:rsidRPr="003A1338">
        <w:rPr>
          <w:color w:val="000000" w:themeColor="text1"/>
        </w:rPr>
        <w:t xml:space="preserve">Live Wire </w:t>
      </w:r>
      <w:r w:rsidRPr="003A1338">
        <w:rPr>
          <w:color w:val="000000" w:themeColor="text1"/>
          <w:cs/>
        </w:rPr>
        <w:t xml:space="preserve">ต่อมาเน็ตสเคปจึงได้ร่วมมือกับ บริษัทซันไมโครซิสเต็มส์ปรับปรุงระบบของบราวเซอร์เพื่อให้สามารถติดต่อใช้งานกับภาษาจาวาได้ และได้ปรับปรุง </w:t>
      </w:r>
      <w:r w:rsidRPr="003A1338">
        <w:rPr>
          <w:color w:val="000000" w:themeColor="text1"/>
        </w:rPr>
        <w:t xml:space="preserve">LiveScript </w:t>
      </w:r>
      <w:r w:rsidRPr="003A1338">
        <w:rPr>
          <w:color w:val="000000" w:themeColor="text1"/>
          <w:cs/>
        </w:rPr>
        <w:t xml:space="preserve">ใหม่เมื่อ ปี </w:t>
      </w:r>
      <w:r w:rsidRPr="003A1338">
        <w:rPr>
          <w:color w:val="000000" w:themeColor="text1"/>
        </w:rPr>
        <w:t>2538</w:t>
      </w:r>
      <w:r w:rsidRPr="003A1338">
        <w:rPr>
          <w:color w:val="000000" w:themeColor="text1"/>
          <w:cs/>
        </w:rPr>
        <w:t xml:space="preserve"> แล้วตั้งชื่อใหม่ว่า </w:t>
      </w:r>
      <w:r w:rsidRPr="003A1338">
        <w:rPr>
          <w:color w:val="000000" w:themeColor="text1"/>
        </w:rPr>
        <w:t xml:space="preserve">JavaScript JavaScript </w:t>
      </w:r>
      <w:r w:rsidRPr="003A1338">
        <w:rPr>
          <w:color w:val="000000" w:themeColor="text1"/>
          <w:cs/>
        </w:rPr>
        <w:t xml:space="preserve">สามารถทำให้ การสร้างเว็บเพจ มีลูกเล่น ต่าง ๆ มากมาย และยังสามารถโต้ตอบกับผู้ใช้ได้อย่างทันที เช่น การใช้เมาส์คลิก </w:t>
      </w:r>
      <w:r>
        <w:rPr>
          <w:color w:val="000000" w:themeColor="text1"/>
          <w:cs/>
        </w:rPr>
        <w:t xml:space="preserve">หรือการกรอกแบบฟอร์ม เป็นต้น </w:t>
      </w:r>
      <w:r w:rsidRPr="003A1338">
        <w:rPr>
          <w:color w:val="000000" w:themeColor="text1"/>
          <w:cs/>
        </w:rPr>
        <w:t xml:space="preserve">จะแสดงดังภาพที่ </w:t>
      </w:r>
      <w:r>
        <w:rPr>
          <w:color w:val="000000" w:themeColor="text1"/>
        </w:rPr>
        <w:t>2-13</w:t>
      </w:r>
    </w:p>
    <w:p w:rsidR="00F61DEF" w:rsidRDefault="00F61DEF" w:rsidP="00F61DEF">
      <w:pPr>
        <w:spacing w:line="240" w:lineRule="auto"/>
        <w:ind w:firstLine="720"/>
        <w:jc w:val="center"/>
        <w:rPr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38A96F94" wp14:editId="572A506A">
            <wp:extent cx="1685925" cy="2266950"/>
            <wp:effectExtent l="0" t="0" r="9525" b="0"/>
            <wp:docPr id="74" name="Picture 74" descr="https://miro.medium.com/max/2800/0*GymaM1KzCxQFoh-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miro.medium.com/max/2800/0*GymaM1KzCxQFoh-0.jpeg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953" r="34080" b="22509"/>
                    <a:stretch/>
                  </pic:blipFill>
                  <pic:spPr bwMode="auto">
                    <a:xfrm>
                      <a:off x="0" y="0"/>
                      <a:ext cx="1685925" cy="226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61DEF" w:rsidRPr="00F61DEF" w:rsidRDefault="00F61DEF" w:rsidP="00F61DEF">
      <w:pPr>
        <w:ind w:firstLine="720"/>
        <w:jc w:val="center"/>
        <w:rPr>
          <w:rFonts w:hint="cs"/>
        </w:rPr>
      </w:pPr>
      <w:r>
        <w:rPr>
          <w:rFonts w:hint="cs"/>
          <w:cs/>
        </w:rPr>
        <w:t>ภาพที่ 2-</w:t>
      </w:r>
      <w:r>
        <w:t>13</w:t>
      </w:r>
      <w:r>
        <w:rPr>
          <w:rFonts w:hint="cs"/>
          <w:cs/>
        </w:rPr>
        <w:t xml:space="preserve"> </w:t>
      </w:r>
      <w:r w:rsidRPr="00F61DEF">
        <w:rPr>
          <w:cs/>
        </w:rPr>
        <w:t>สัญลักษณโปรแกรม</w:t>
      </w:r>
      <w:r>
        <w:t xml:space="preserve"> </w:t>
      </w:r>
      <w:r w:rsidRPr="003A1338">
        <w:rPr>
          <w:color w:val="000000" w:themeColor="text1"/>
        </w:rPr>
        <w:t>JavaScript</w:t>
      </w:r>
    </w:p>
    <w:p w:rsidR="00A1197F" w:rsidRPr="007E1467" w:rsidRDefault="00D90D12" w:rsidP="00991A87">
      <w:pPr>
        <w:pStyle w:val="Heading3"/>
        <w:rPr>
          <w:ins w:id="170" w:author="Pahommie" w:date="2014-11-05T16:16:00Z"/>
        </w:rPr>
      </w:pPr>
      <w:bookmarkStart w:id="171" w:name="_Toc453667489"/>
      <w:bookmarkStart w:id="172" w:name="_Toc453683048"/>
      <w:bookmarkStart w:id="173" w:name="_Toc453683460"/>
      <w:bookmarkStart w:id="174" w:name="_Toc453683720"/>
      <w:bookmarkStart w:id="175" w:name="_Toc487543108"/>
      <w:bookmarkStart w:id="176" w:name="_Toc54835781"/>
      <w:r w:rsidRPr="007E1467">
        <w:rPr>
          <w:cs/>
        </w:rPr>
        <w:t>ซอฟต์แวร์ที่ใช้ในการพัฒนา</w:t>
      </w:r>
      <w:bookmarkEnd w:id="160"/>
      <w:bookmarkEnd w:id="161"/>
      <w:bookmarkEnd w:id="162"/>
      <w:bookmarkEnd w:id="163"/>
      <w:bookmarkEnd w:id="164"/>
      <w:bookmarkEnd w:id="165"/>
      <w:bookmarkEnd w:id="166"/>
      <w:bookmarkEnd w:id="167"/>
      <w:bookmarkEnd w:id="168"/>
      <w:bookmarkEnd w:id="169"/>
      <w:bookmarkEnd w:id="171"/>
      <w:bookmarkEnd w:id="172"/>
      <w:bookmarkEnd w:id="173"/>
      <w:bookmarkEnd w:id="174"/>
      <w:bookmarkEnd w:id="175"/>
      <w:bookmarkEnd w:id="176"/>
    </w:p>
    <w:p w:rsidR="00342A2E" w:rsidRPr="000025DA" w:rsidRDefault="009D7A70" w:rsidP="009D7A70">
      <w:pPr>
        <w:spacing w:line="240" w:lineRule="auto"/>
        <w:rPr>
          <w:color w:val="000000" w:themeColor="text1"/>
        </w:rPr>
      </w:pPr>
      <w:r w:rsidRPr="000025DA">
        <w:rPr>
          <w:color w:val="000000" w:themeColor="text1"/>
          <w:cs/>
        </w:rPr>
        <w:t>จากการที่องค์กรนั้นมีข้อจ</w:t>
      </w:r>
      <w:r w:rsidRPr="000025DA">
        <w:rPr>
          <w:rFonts w:hint="cs"/>
          <w:color w:val="000000" w:themeColor="text1"/>
          <w:cs/>
        </w:rPr>
        <w:t>ำ</w:t>
      </w:r>
      <w:r w:rsidRPr="000025DA">
        <w:rPr>
          <w:color w:val="000000" w:themeColor="text1"/>
          <w:cs/>
        </w:rPr>
        <w:t>กัดทางเครื่องมือ ดังนั้นผู้ปฏิบัติงานสหกิจศึกษาต้องใช้ทรัพยากรที่มีอย่างจำกัด เพื่อให้ได้ผลการดำเนินงานมากที่สุดเท่าที่จะเป็นไปได้ โดยใช้ทรัพยากรที่มีอย่างคุ้มค่าทีสุด ซึ่งในการปฏิบัติสหกิจครั้งนี้ ผู้ปฏิบัติสหกิจใช้เครื่องมือในการพัฒนาซอฟต์แวร์ดังนี</w:t>
      </w:r>
      <w:r w:rsidRPr="000025DA">
        <w:rPr>
          <w:rFonts w:hint="cs"/>
          <w:color w:val="000000" w:themeColor="text1"/>
          <w:cs/>
        </w:rPr>
        <w:t>้</w:t>
      </w:r>
    </w:p>
    <w:p w:rsidR="00857332" w:rsidRPr="000025DA" w:rsidRDefault="000025DA" w:rsidP="007C6AF4">
      <w:pPr>
        <w:pStyle w:val="ListParagraph"/>
        <w:numPr>
          <w:ilvl w:val="0"/>
          <w:numId w:val="13"/>
        </w:numPr>
        <w:spacing w:line="240" w:lineRule="auto"/>
        <w:rPr>
          <w:rFonts w:cs="TH SarabunPSK"/>
          <w:color w:val="000000" w:themeColor="text1"/>
          <w:szCs w:val="32"/>
        </w:rPr>
      </w:pPr>
      <w:r w:rsidRPr="000025DA">
        <w:rPr>
          <w:rFonts w:cs="TH SarabunPSK"/>
          <w:color w:val="000000" w:themeColor="text1"/>
          <w:szCs w:val="32"/>
        </w:rPr>
        <w:t>Notepad++</w:t>
      </w:r>
    </w:p>
    <w:p w:rsidR="000025DA" w:rsidRPr="000025DA" w:rsidRDefault="000025DA" w:rsidP="000025DA">
      <w:pPr>
        <w:spacing w:line="240" w:lineRule="auto"/>
        <w:ind w:firstLine="720"/>
        <w:rPr>
          <w:color w:val="000000" w:themeColor="text1"/>
        </w:rPr>
      </w:pPr>
      <w:r w:rsidRPr="000025DA">
        <w:rPr>
          <w:color w:val="000000" w:themeColor="text1"/>
        </w:rPr>
        <w:t xml:space="preserve">Notepad++ </w:t>
      </w:r>
      <w:r w:rsidRPr="000025DA">
        <w:rPr>
          <w:color w:val="000000" w:themeColor="text1"/>
          <w:cs/>
        </w:rPr>
        <w:t xml:space="preserve">เป็นโปรแกรมประเภท </w:t>
      </w:r>
      <w:r w:rsidRPr="000025DA">
        <w:rPr>
          <w:color w:val="000000" w:themeColor="text1"/>
        </w:rPr>
        <w:t xml:space="preserve">Text Editor </w:t>
      </w:r>
      <w:r w:rsidRPr="000025DA">
        <w:rPr>
          <w:color w:val="000000" w:themeColor="text1"/>
          <w:cs/>
        </w:rPr>
        <w:t xml:space="preserve">ซึ่งจะเป็นซอฟแวร์ประเภท </w:t>
      </w:r>
      <w:r w:rsidRPr="000025DA">
        <w:rPr>
          <w:color w:val="000000" w:themeColor="text1"/>
        </w:rPr>
        <w:t>Open</w:t>
      </w:r>
      <w:r w:rsidRPr="000025DA">
        <w:rPr>
          <w:rFonts w:hint="cs"/>
          <w:color w:val="000000" w:themeColor="text1"/>
          <w:cs/>
        </w:rPr>
        <w:t xml:space="preserve"> </w:t>
      </w:r>
      <w:r w:rsidRPr="000025DA">
        <w:rPr>
          <w:color w:val="000000" w:themeColor="text1"/>
        </w:rPr>
        <w:t xml:space="preserve">Source </w:t>
      </w:r>
      <w:r w:rsidRPr="000025DA">
        <w:rPr>
          <w:color w:val="000000" w:themeColor="text1"/>
          <w:cs/>
        </w:rPr>
        <w:t xml:space="preserve">สามารถนำไปใช้งานได้ฟรี หรือจะนำ </w:t>
      </w:r>
      <w:r w:rsidRPr="000025DA">
        <w:rPr>
          <w:color w:val="000000" w:themeColor="text1"/>
        </w:rPr>
        <w:t xml:space="preserve">source code </w:t>
      </w:r>
      <w:r w:rsidRPr="000025DA">
        <w:rPr>
          <w:color w:val="000000" w:themeColor="text1"/>
          <w:cs/>
        </w:rPr>
        <w:t>ไปพัฒนาต่อ โปรแกรม</w:t>
      </w:r>
      <w:r w:rsidRPr="000025DA">
        <w:rPr>
          <w:rFonts w:hint="cs"/>
          <w:color w:val="000000" w:themeColor="text1"/>
          <w:cs/>
        </w:rPr>
        <w:t xml:space="preserve"> </w:t>
      </w:r>
      <w:r w:rsidRPr="000025DA">
        <w:rPr>
          <w:color w:val="000000" w:themeColor="text1"/>
        </w:rPr>
        <w:t xml:space="preserve">Notepad++ </w:t>
      </w:r>
      <w:r w:rsidRPr="000025DA">
        <w:rPr>
          <w:color w:val="000000" w:themeColor="text1"/>
          <w:cs/>
        </w:rPr>
        <w:t xml:space="preserve">ยังเป็นโปรแกรมสำหรับการเปิด สร้าง และแก้ไข </w:t>
      </w:r>
      <w:r w:rsidRPr="000025DA">
        <w:rPr>
          <w:color w:val="000000" w:themeColor="text1"/>
        </w:rPr>
        <w:t xml:space="preserve">source code </w:t>
      </w:r>
      <w:r w:rsidRPr="000025DA">
        <w:rPr>
          <w:color w:val="000000" w:themeColor="text1"/>
          <w:cs/>
        </w:rPr>
        <w:t xml:space="preserve">สำหรับนักพัฒนาโปรแกรม โดย </w:t>
      </w:r>
      <w:r w:rsidRPr="000025DA">
        <w:rPr>
          <w:color w:val="000000" w:themeColor="text1"/>
        </w:rPr>
        <w:t xml:space="preserve">Notepad++ </w:t>
      </w:r>
      <w:r w:rsidRPr="000025DA">
        <w:rPr>
          <w:color w:val="000000" w:themeColor="text1"/>
          <w:cs/>
        </w:rPr>
        <w:t xml:space="preserve">ถูกสร้างขึ้นมาให้ใช้งานแทน </w:t>
      </w:r>
      <w:r w:rsidRPr="000025DA">
        <w:rPr>
          <w:color w:val="000000" w:themeColor="text1"/>
        </w:rPr>
        <w:t xml:space="preserve">Notepad </w:t>
      </w:r>
      <w:r w:rsidRPr="000025DA">
        <w:rPr>
          <w:color w:val="000000" w:themeColor="text1"/>
          <w:cs/>
        </w:rPr>
        <w:t xml:space="preserve">รองรับการทำงานบนระบบปฏิบัติการ </w:t>
      </w:r>
      <w:r w:rsidRPr="000025DA">
        <w:rPr>
          <w:color w:val="000000" w:themeColor="text1"/>
        </w:rPr>
        <w:t xml:space="preserve">MSWindows </w:t>
      </w:r>
      <w:r w:rsidRPr="000025DA">
        <w:rPr>
          <w:color w:val="000000" w:themeColor="text1"/>
          <w:cs/>
        </w:rPr>
        <w:t xml:space="preserve">โดยการใช้งานเป็นไปตาม </w:t>
      </w:r>
      <w:r w:rsidRPr="000025DA">
        <w:rPr>
          <w:color w:val="000000" w:themeColor="text1"/>
        </w:rPr>
        <w:t>GPL License</w:t>
      </w:r>
    </w:p>
    <w:p w:rsidR="00342A2E" w:rsidRDefault="000025DA" w:rsidP="000025DA">
      <w:pPr>
        <w:spacing w:line="240" w:lineRule="auto"/>
        <w:ind w:firstLine="720"/>
        <w:rPr>
          <w:color w:val="000000" w:themeColor="text1"/>
        </w:rPr>
      </w:pPr>
      <w:r w:rsidRPr="000025DA">
        <w:rPr>
          <w:color w:val="000000" w:themeColor="text1"/>
        </w:rPr>
        <w:t xml:space="preserve"> Notepad++ </w:t>
      </w:r>
      <w:r w:rsidRPr="000025DA">
        <w:rPr>
          <w:color w:val="000000" w:themeColor="text1"/>
          <w:cs/>
        </w:rPr>
        <w:t xml:space="preserve">พัฒนาบนภาษา </w:t>
      </w:r>
      <w:r w:rsidRPr="000025DA">
        <w:rPr>
          <w:color w:val="000000" w:themeColor="text1"/>
        </w:rPr>
        <w:t xml:space="preserve">C++ </w:t>
      </w:r>
      <w:r w:rsidRPr="000025DA">
        <w:rPr>
          <w:color w:val="000000" w:themeColor="text1"/>
          <w:cs/>
        </w:rPr>
        <w:t xml:space="preserve">ใช้ </w:t>
      </w:r>
      <w:r w:rsidRPr="000025DA">
        <w:rPr>
          <w:color w:val="000000" w:themeColor="text1"/>
        </w:rPr>
        <w:t xml:space="preserve">Win32 API </w:t>
      </w:r>
      <w:r w:rsidRPr="000025DA">
        <w:rPr>
          <w:color w:val="000000" w:themeColor="text1"/>
          <w:cs/>
        </w:rPr>
        <w:t xml:space="preserve">และ </w:t>
      </w:r>
      <w:r w:rsidRPr="000025DA">
        <w:rPr>
          <w:color w:val="000000" w:themeColor="text1"/>
        </w:rPr>
        <w:t xml:space="preserve">STL </w:t>
      </w:r>
      <w:r>
        <w:rPr>
          <w:color w:val="000000" w:themeColor="text1"/>
          <w:cs/>
        </w:rPr>
        <w:t>ซึ่งทำ</w:t>
      </w:r>
      <w:r w:rsidRPr="000025DA">
        <w:rPr>
          <w:color w:val="000000" w:themeColor="text1"/>
          <w:cs/>
        </w:rPr>
        <w:t>ให้โปรแกรมมี</w:t>
      </w:r>
      <w:r>
        <w:rPr>
          <w:color w:val="000000" w:themeColor="text1"/>
          <w:cs/>
        </w:rPr>
        <w:t>ความสามารถสูง ทำ</w:t>
      </w:r>
      <w:r w:rsidRPr="000025DA">
        <w:rPr>
          <w:color w:val="000000" w:themeColor="text1"/>
          <w:cs/>
        </w:rPr>
        <w:t xml:space="preserve">งานได้รวดเร็ว ภายใต้การใช้งานทรัพยากรเครื่องต่ าและไฟล์ติดตั้งที่มีขนาดเล็ก จะแสดงดังภาพที่ </w:t>
      </w:r>
      <w:r>
        <w:rPr>
          <w:color w:val="000000" w:themeColor="text1"/>
        </w:rPr>
        <w:t>2-</w:t>
      </w:r>
      <w:r>
        <w:rPr>
          <w:rFonts w:hint="cs"/>
          <w:color w:val="000000" w:themeColor="text1"/>
          <w:cs/>
        </w:rPr>
        <w:t>14</w:t>
      </w:r>
    </w:p>
    <w:p w:rsidR="000B78D3" w:rsidRDefault="000B78D3" w:rsidP="000B78D3">
      <w:pPr>
        <w:spacing w:line="240" w:lineRule="auto"/>
        <w:ind w:firstLine="720"/>
        <w:jc w:val="center"/>
        <w:rPr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0D5BCF92" wp14:editId="1636DE72">
            <wp:extent cx="2524760" cy="1809115"/>
            <wp:effectExtent l="19050" t="19050" r="27940" b="19685"/>
            <wp:docPr id="75" name="รูปภาพ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4760" cy="180911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B78D3" w:rsidRPr="00F61DEF" w:rsidRDefault="000B78D3" w:rsidP="000B78D3">
      <w:pPr>
        <w:ind w:firstLine="720"/>
        <w:jc w:val="center"/>
        <w:rPr>
          <w:rFonts w:hint="cs"/>
        </w:rPr>
      </w:pPr>
      <w:r>
        <w:rPr>
          <w:rFonts w:hint="cs"/>
          <w:cs/>
        </w:rPr>
        <w:t>ภาพที่ 2-</w:t>
      </w:r>
      <w:r>
        <w:rPr>
          <w:rFonts w:hint="cs"/>
          <w:color w:val="000000" w:themeColor="text1"/>
          <w:cs/>
        </w:rPr>
        <w:t xml:space="preserve">14 </w:t>
      </w:r>
      <w:r w:rsidRPr="00F61DEF">
        <w:rPr>
          <w:cs/>
        </w:rPr>
        <w:t>สัญลักษณโปรแกรม</w:t>
      </w:r>
      <w:r>
        <w:t xml:space="preserve"> </w:t>
      </w:r>
      <w:r w:rsidRPr="000B78D3">
        <w:t>Notepad++</w:t>
      </w:r>
    </w:p>
    <w:p w:rsidR="000B78D3" w:rsidRPr="000B78D3" w:rsidRDefault="000B78D3" w:rsidP="000B78D3">
      <w:pPr>
        <w:spacing w:line="240" w:lineRule="auto"/>
        <w:ind w:firstLine="720"/>
        <w:jc w:val="center"/>
        <w:rPr>
          <w:rFonts w:hint="cs"/>
          <w:color w:val="000000" w:themeColor="text1"/>
        </w:rPr>
      </w:pPr>
    </w:p>
    <w:p w:rsidR="000025DA" w:rsidRPr="00D30790" w:rsidRDefault="000025DA" w:rsidP="000025DA">
      <w:pPr>
        <w:spacing w:line="240" w:lineRule="auto"/>
        <w:ind w:firstLine="720"/>
        <w:rPr>
          <w:rFonts w:hint="cs"/>
          <w:color w:val="FF0000"/>
        </w:rPr>
      </w:pPr>
    </w:p>
    <w:p w:rsidR="00857332" w:rsidRPr="00D30790" w:rsidRDefault="00D30790" w:rsidP="007C6AF4">
      <w:pPr>
        <w:pStyle w:val="ListParagraph"/>
        <w:numPr>
          <w:ilvl w:val="0"/>
          <w:numId w:val="13"/>
        </w:numPr>
        <w:spacing w:line="240" w:lineRule="auto"/>
        <w:ind w:left="0" w:firstLine="720"/>
        <w:rPr>
          <w:rFonts w:cs="TH SarabunPSK"/>
          <w:color w:val="000000" w:themeColor="text1"/>
          <w:szCs w:val="32"/>
        </w:rPr>
      </w:pPr>
      <w:r w:rsidRPr="00D30790">
        <w:rPr>
          <w:rFonts w:cs="TH SarabunPSK"/>
          <w:color w:val="000000" w:themeColor="text1"/>
          <w:szCs w:val="32"/>
        </w:rPr>
        <w:t>Microsoft Word</w:t>
      </w:r>
    </w:p>
    <w:p w:rsidR="00342A2E" w:rsidRDefault="00D30790" w:rsidP="00D30790">
      <w:pPr>
        <w:spacing w:line="240" w:lineRule="auto"/>
        <w:ind w:firstLine="720"/>
        <w:rPr>
          <w:color w:val="000000" w:themeColor="text1"/>
        </w:rPr>
      </w:pPr>
      <w:r w:rsidRPr="00D30790">
        <w:rPr>
          <w:color w:val="000000" w:themeColor="text1"/>
          <w:cs/>
        </w:rPr>
        <w:t xml:space="preserve">เครื่องมือส าหรับประมวลผลคำ เป็นเครื่องมือที่ผู้ใช้บริการทั่วโลกให้การยอมรับ อีกทั้งยังเป็นโปรแกรมประเภท </w:t>
      </w:r>
      <w:r w:rsidRPr="00D30790">
        <w:rPr>
          <w:color w:val="000000" w:themeColor="text1"/>
        </w:rPr>
        <w:t xml:space="preserve">word processor </w:t>
      </w:r>
      <w:r w:rsidRPr="00D30790">
        <w:rPr>
          <w:color w:val="000000" w:themeColor="text1"/>
          <w:cs/>
        </w:rPr>
        <w:t>ที่ใช้เหมาะสำหรับการพิมพ์รายงาน พิมพ์จดหมา</w:t>
      </w:r>
      <w:r w:rsidRPr="00D30790">
        <w:rPr>
          <w:rFonts w:hint="cs"/>
          <w:color w:val="000000" w:themeColor="text1"/>
          <w:cs/>
        </w:rPr>
        <w:t>ย</w:t>
      </w:r>
      <w:r w:rsidRPr="00D30790">
        <w:rPr>
          <w:color w:val="000000" w:themeColor="text1"/>
          <w:cs/>
        </w:rPr>
        <w:t xml:space="preserve">หรือจะ35ใช้สำหรับแต่งนิยาย เป็นหนึ่งในโปรแกรม </w:t>
      </w:r>
      <w:r w:rsidRPr="00D30790">
        <w:rPr>
          <w:color w:val="000000" w:themeColor="text1"/>
        </w:rPr>
        <w:t xml:space="preserve">Microsoft Office </w:t>
      </w:r>
      <w:r w:rsidRPr="00D30790">
        <w:rPr>
          <w:color w:val="000000" w:themeColor="text1"/>
          <w:cs/>
        </w:rPr>
        <w:t xml:space="preserve">ซึ่งมีพัฒนาการอย่างต่อเนื่อง หลากหลายเวอร์ชัน แต่อย่างไรก็ตาม โดยหลักการหากมีการศึกษา </w:t>
      </w:r>
      <w:r w:rsidRPr="00D30790">
        <w:rPr>
          <w:color w:val="000000" w:themeColor="text1"/>
        </w:rPr>
        <w:t xml:space="preserve">Microsoft Word </w:t>
      </w:r>
      <w:r w:rsidRPr="00D30790">
        <w:rPr>
          <w:color w:val="000000" w:themeColor="text1"/>
          <w:cs/>
        </w:rPr>
        <w:t>เวอร์ชันใดเวอร์ชันหนึ่ง ก็จะทำให้สามารถเรียนรู้เวอร์ชันอื่น ๆ ได้โดยง่าย เพราะส่วนใหญ่เวอร์ชันใหม่ ๆ ก็จะการเปลี่ยนแปลงในลักษณะเพิ่มเติมเสียมากกว่าการลบออกไป มีการใช้งานอย่างแพร่หลาย จะแสดง</w:t>
      </w:r>
      <w:r>
        <w:rPr>
          <w:color w:val="000000" w:themeColor="text1"/>
          <w:cs/>
        </w:rPr>
        <w:t>ดังภาพที่ 2-15</w:t>
      </w:r>
    </w:p>
    <w:p w:rsidR="00D30790" w:rsidRDefault="00D30790" w:rsidP="00D30790">
      <w:pPr>
        <w:spacing w:line="240" w:lineRule="auto"/>
        <w:ind w:firstLine="720"/>
        <w:rPr>
          <w:color w:val="000000" w:themeColor="text1"/>
        </w:rPr>
      </w:pPr>
    </w:p>
    <w:p w:rsidR="00D30790" w:rsidRDefault="00D30790" w:rsidP="00D30790">
      <w:pPr>
        <w:spacing w:line="240" w:lineRule="auto"/>
        <w:ind w:firstLine="720"/>
        <w:jc w:val="center"/>
        <w:rPr>
          <w:color w:val="000000" w:themeColor="text1"/>
        </w:rPr>
      </w:pPr>
      <w:r>
        <w:rPr>
          <w:noProof/>
        </w:rPr>
        <w:drawing>
          <wp:inline distT="0" distB="0" distL="0" distR="0" wp14:anchorId="52007D0D" wp14:editId="77CA3A0E">
            <wp:extent cx="1993900" cy="1908175"/>
            <wp:effectExtent l="0" t="0" r="6350" b="0"/>
            <wp:docPr id="76" name="รูปภาพ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3900" cy="190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0790" w:rsidRPr="00D30790" w:rsidRDefault="00D30790" w:rsidP="00D30790">
      <w:pPr>
        <w:ind w:firstLine="720"/>
        <w:jc w:val="center"/>
        <w:rPr>
          <w:rFonts w:hint="cs"/>
        </w:rPr>
      </w:pPr>
      <w:r>
        <w:rPr>
          <w:rFonts w:hint="cs"/>
          <w:cs/>
        </w:rPr>
        <w:t>ภาพที่ 2-</w:t>
      </w:r>
      <w:r>
        <w:rPr>
          <w:rFonts w:hint="cs"/>
          <w:color w:val="000000" w:themeColor="text1"/>
          <w:cs/>
        </w:rPr>
        <w:t xml:space="preserve">15 </w:t>
      </w:r>
      <w:r w:rsidRPr="00F61DEF">
        <w:rPr>
          <w:cs/>
        </w:rPr>
        <w:t>สัญลักษณโปรแกรม</w:t>
      </w:r>
      <w:r w:rsidRPr="00D30790">
        <w:t xml:space="preserve"> Microsoft Word</w:t>
      </w:r>
    </w:p>
    <w:p w:rsidR="00D30790" w:rsidRPr="003A7DB4" w:rsidRDefault="00D30790" w:rsidP="00D30790">
      <w:pPr>
        <w:spacing w:line="240" w:lineRule="auto"/>
        <w:ind w:firstLine="720"/>
        <w:jc w:val="center"/>
        <w:rPr>
          <w:rFonts w:hint="cs"/>
          <w:color w:val="000000" w:themeColor="text1"/>
        </w:rPr>
      </w:pPr>
    </w:p>
    <w:p w:rsidR="00857332" w:rsidRPr="003A7DB4" w:rsidRDefault="003A7DB4" w:rsidP="007C6AF4">
      <w:pPr>
        <w:pStyle w:val="ListParagraph"/>
        <w:numPr>
          <w:ilvl w:val="0"/>
          <w:numId w:val="13"/>
        </w:numPr>
        <w:spacing w:line="240" w:lineRule="auto"/>
        <w:ind w:left="0" w:firstLine="720"/>
        <w:rPr>
          <w:rFonts w:cs="TH SarabunPSK"/>
          <w:color w:val="000000" w:themeColor="text1"/>
          <w:szCs w:val="32"/>
        </w:rPr>
      </w:pPr>
      <w:r w:rsidRPr="003A7DB4">
        <w:rPr>
          <w:rFonts w:cs="TH SarabunPSK"/>
          <w:color w:val="000000" w:themeColor="text1"/>
          <w:szCs w:val="32"/>
        </w:rPr>
        <w:lastRenderedPageBreak/>
        <w:t>Microsoft Powerpoint</w:t>
      </w:r>
    </w:p>
    <w:p w:rsidR="003A7DB4" w:rsidRDefault="003A7DB4" w:rsidP="003A7DB4">
      <w:pPr>
        <w:spacing w:line="240" w:lineRule="auto"/>
        <w:ind w:firstLine="720"/>
        <w:rPr>
          <w:color w:val="000000" w:themeColor="text1"/>
        </w:rPr>
      </w:pPr>
      <w:r w:rsidRPr="003A7DB4">
        <w:rPr>
          <w:color w:val="000000" w:themeColor="text1"/>
        </w:rPr>
        <w:t xml:space="preserve">PowerPoint  </w:t>
      </w:r>
      <w:r w:rsidRPr="003A7DB4">
        <w:rPr>
          <w:color w:val="000000" w:themeColor="text1"/>
          <w:cs/>
        </w:rPr>
        <w:t>เป็นโปรแกรมสั่งงานคอมพิวเตอร์ที่ถูกออกแบบมาให้ใช้กับงานด้าน การนำเสนอเรื่องราวต่าง ๆ (</w:t>
      </w:r>
      <w:r w:rsidRPr="003A7DB4">
        <w:rPr>
          <w:color w:val="000000" w:themeColor="text1"/>
        </w:rPr>
        <w:t xml:space="preserve">Presentation) </w:t>
      </w:r>
      <w:r w:rsidRPr="003A7DB4">
        <w:rPr>
          <w:color w:val="000000" w:themeColor="text1"/>
          <w:cs/>
        </w:rPr>
        <w:t>ในลักษณะคล้ายๆกับการฉายสไลด์ (</w:t>
      </w:r>
      <w:r w:rsidRPr="003A7DB4">
        <w:rPr>
          <w:color w:val="000000" w:themeColor="text1"/>
        </w:rPr>
        <w:t xml:space="preserve">Slide Show) </w:t>
      </w:r>
      <w:r w:rsidRPr="003A7DB4">
        <w:rPr>
          <w:color w:val="000000" w:themeColor="text1"/>
          <w:cs/>
        </w:rPr>
        <w:t xml:space="preserve">โดยเราสามารถใช้คำสั่งของ </w:t>
      </w:r>
      <w:r w:rsidRPr="003A7DB4">
        <w:rPr>
          <w:color w:val="000000" w:themeColor="text1"/>
        </w:rPr>
        <w:t xml:space="preserve">PowerPoint </w:t>
      </w:r>
      <w:r w:rsidRPr="003A7DB4">
        <w:rPr>
          <w:color w:val="000000" w:themeColor="text1"/>
          <w:cs/>
        </w:rPr>
        <w:t xml:space="preserve">สร้างแผ่นสไลด์ที่มีรูปภาพและข้อความบรรยายเรื่องราวที่ต้องการจะนำเสนอได้อย่างรวดเร็ว พร้อมทั้งกำหนดลักษณะแสงเงา และลวดลายสีพื้นให้สไลด์แต่ละแผ่นมีความสวยงามน่าสนใจยิ่งขึ้น นอกจากนี้เรายังสามารถกำหนดรูปแบบการฉายสไลด์แต่ละแผ่น อย่างต่อเนื่อง และใช้เทคนิคพิเศษในการแสดงข้อความแต่ละบรรทัด เพื่อให้ผู้ชมการฉายสไลด์ค่อย ๆ เห็นข้อความบรรยายและภาพเหล่านี้ทีละขั้น ๆ อย่างต่อเนื่องกันเป็นเรื่องราวตามระยะเวลาที่เรากำหนดไว้ จะแสดงดังภาพที่ </w:t>
      </w:r>
      <w:r>
        <w:rPr>
          <w:color w:val="000000" w:themeColor="text1"/>
        </w:rPr>
        <w:t>2-16</w:t>
      </w:r>
    </w:p>
    <w:p w:rsidR="003A7DB4" w:rsidRDefault="003A7DB4" w:rsidP="003A7DB4">
      <w:pPr>
        <w:spacing w:line="240" w:lineRule="auto"/>
        <w:ind w:firstLine="720"/>
        <w:jc w:val="center"/>
        <w:rPr>
          <w:color w:val="000000" w:themeColor="text1"/>
        </w:rPr>
      </w:pPr>
      <w:r>
        <w:rPr>
          <w:noProof/>
        </w:rPr>
        <w:drawing>
          <wp:inline distT="0" distB="0" distL="0" distR="0" wp14:anchorId="24221F3A" wp14:editId="4C14BC87">
            <wp:extent cx="1810385" cy="1777365"/>
            <wp:effectExtent l="19050" t="19050" r="18415" b="13335"/>
            <wp:docPr id="78" name="รูปภาพ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0385" cy="177736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A7DB4" w:rsidRPr="00D30790" w:rsidRDefault="003A7DB4" w:rsidP="003A7DB4">
      <w:pPr>
        <w:ind w:firstLine="720"/>
        <w:jc w:val="center"/>
        <w:rPr>
          <w:rFonts w:hint="cs"/>
        </w:rPr>
      </w:pPr>
      <w:r>
        <w:rPr>
          <w:rFonts w:hint="cs"/>
          <w:cs/>
        </w:rPr>
        <w:t>ภาพที่ 2-</w:t>
      </w:r>
      <w:r>
        <w:rPr>
          <w:rFonts w:hint="cs"/>
          <w:color w:val="000000" w:themeColor="text1"/>
          <w:cs/>
        </w:rPr>
        <w:t>1</w:t>
      </w:r>
      <w:r>
        <w:rPr>
          <w:color w:val="000000" w:themeColor="text1"/>
        </w:rPr>
        <w:t>6</w:t>
      </w:r>
      <w:r>
        <w:rPr>
          <w:rFonts w:hint="cs"/>
          <w:color w:val="000000" w:themeColor="text1"/>
          <w:cs/>
        </w:rPr>
        <w:t xml:space="preserve"> </w:t>
      </w:r>
      <w:r w:rsidRPr="00F61DEF">
        <w:rPr>
          <w:cs/>
        </w:rPr>
        <w:t>สัญลักษณโปรแกรม</w:t>
      </w:r>
      <w:r w:rsidRPr="00D30790">
        <w:t xml:space="preserve"> </w:t>
      </w:r>
      <w:r w:rsidR="0000356D" w:rsidRPr="003A7DB4">
        <w:rPr>
          <w:color w:val="000000" w:themeColor="text1"/>
        </w:rPr>
        <w:t xml:space="preserve">Microsoft </w:t>
      </w:r>
      <w:r w:rsidRPr="003A7DB4">
        <w:rPr>
          <w:color w:val="000000" w:themeColor="text1"/>
        </w:rPr>
        <w:t>Powerpoint</w:t>
      </w:r>
    </w:p>
    <w:p w:rsidR="003A7DB4" w:rsidRPr="003A7DB4" w:rsidRDefault="003A7DB4" w:rsidP="003A7DB4">
      <w:pPr>
        <w:spacing w:line="240" w:lineRule="auto"/>
        <w:ind w:firstLine="720"/>
        <w:jc w:val="center"/>
        <w:rPr>
          <w:color w:val="000000" w:themeColor="text1"/>
        </w:rPr>
      </w:pPr>
    </w:p>
    <w:p w:rsidR="000E1F69" w:rsidRDefault="000E1F69" w:rsidP="007C6AF4">
      <w:pPr>
        <w:pStyle w:val="ListParagraph"/>
        <w:numPr>
          <w:ilvl w:val="0"/>
          <w:numId w:val="13"/>
        </w:numPr>
        <w:spacing w:line="240" w:lineRule="auto"/>
        <w:ind w:left="0" w:firstLine="720"/>
        <w:rPr>
          <w:rFonts w:cs="TH SarabunPSK"/>
          <w:color w:val="000000" w:themeColor="text1"/>
          <w:szCs w:val="32"/>
        </w:rPr>
      </w:pPr>
      <w:r>
        <w:rPr>
          <w:rFonts w:cs="TH SarabunPSK"/>
          <w:color w:val="000000" w:themeColor="text1"/>
          <w:szCs w:val="32"/>
        </w:rPr>
        <w:t>Microsoft Excel</w:t>
      </w:r>
    </w:p>
    <w:p w:rsidR="000E1F69" w:rsidRDefault="000E1F69" w:rsidP="000E1F69">
      <w:pPr>
        <w:spacing w:line="240" w:lineRule="auto"/>
        <w:ind w:firstLine="720"/>
        <w:rPr>
          <w:color w:val="000000" w:themeColor="text1"/>
        </w:rPr>
      </w:pPr>
      <w:r w:rsidRPr="000E1F69">
        <w:rPr>
          <w:color w:val="000000" w:themeColor="text1"/>
          <w:cs/>
        </w:rPr>
        <w:t xml:space="preserve">เป็นโปรแกรมประเภท </w:t>
      </w:r>
      <w:r w:rsidRPr="000E1F69">
        <w:rPr>
          <w:color w:val="000000" w:themeColor="text1"/>
        </w:rPr>
        <w:t xml:space="preserve">Spreadsheet </w:t>
      </w:r>
      <w:r w:rsidRPr="000E1F69">
        <w:rPr>
          <w:color w:val="000000" w:themeColor="text1"/>
          <w:cs/>
        </w:rPr>
        <w:t xml:space="preserve">หรือตารางคํานวณอิเล็กทรอนิกส์ ซึ่งออกแบบมาสำหรับบันทึกวิเคราะห์ และแสดงข้อมูลเกี่ยวกับตัวเลขได้อย่างมีประสิทธิภาพ ทั้งในรูปแบบของแผนภาพ หรือรายงาน ซึ่งโปรแกรม </w:t>
      </w:r>
      <w:r w:rsidRPr="000E1F69">
        <w:rPr>
          <w:color w:val="000000" w:themeColor="text1"/>
        </w:rPr>
        <w:t xml:space="preserve">Microsoft Excel </w:t>
      </w:r>
      <w:r w:rsidRPr="000E1F69">
        <w:rPr>
          <w:color w:val="000000" w:themeColor="text1"/>
          <w:cs/>
        </w:rPr>
        <w:t>ยังมีความสามารถในการจัดรูปแบบเอกสารได้สวยงาม และง่ายดายไม่แพ้โปรแกรมอื่น ๆ</w:t>
      </w:r>
    </w:p>
    <w:p w:rsidR="000E1F69" w:rsidRDefault="000E1F69" w:rsidP="000E1F69">
      <w:pPr>
        <w:spacing w:line="240" w:lineRule="auto"/>
        <w:ind w:firstLine="720"/>
        <w:rPr>
          <w:color w:val="000000" w:themeColor="text1"/>
        </w:rPr>
      </w:pPr>
      <w:r w:rsidRPr="000E1F69">
        <w:rPr>
          <w:color w:val="000000" w:themeColor="text1"/>
          <w:cs/>
        </w:rPr>
        <w:t xml:space="preserve">การบันทึกขอมูลลงในโปรแกรม </w:t>
      </w:r>
      <w:r w:rsidRPr="000E1F69">
        <w:rPr>
          <w:color w:val="000000" w:themeColor="text1"/>
        </w:rPr>
        <w:t xml:space="preserve">Microsoft Excel </w:t>
      </w:r>
      <w:r w:rsidRPr="000E1F69">
        <w:rPr>
          <w:color w:val="000000" w:themeColor="text1"/>
          <w:cs/>
        </w:rPr>
        <w:t xml:space="preserve">จะบันทึกลงในช่องที่เรียกว่า </w:t>
      </w:r>
      <w:r w:rsidRPr="000E1F69">
        <w:rPr>
          <w:color w:val="000000" w:themeColor="text1"/>
        </w:rPr>
        <w:t xml:space="preserve">Cell </w:t>
      </w:r>
      <w:r w:rsidRPr="000E1F69">
        <w:rPr>
          <w:color w:val="000000" w:themeColor="text1"/>
          <w:cs/>
        </w:rPr>
        <w:t xml:space="preserve">โดยแต่ละเซลล์ จะอยู่ตารางซึ่งประกอบไปด้วย </w:t>
      </w:r>
      <w:r w:rsidRPr="000E1F69">
        <w:rPr>
          <w:color w:val="000000" w:themeColor="text1"/>
        </w:rPr>
        <w:t xml:space="preserve">Row </w:t>
      </w:r>
      <w:r w:rsidRPr="000E1F69">
        <w:rPr>
          <w:color w:val="000000" w:themeColor="text1"/>
          <w:cs/>
        </w:rPr>
        <w:t xml:space="preserve">(แถว) และ </w:t>
      </w:r>
      <w:r w:rsidRPr="000E1F69">
        <w:rPr>
          <w:color w:val="000000" w:themeColor="text1"/>
        </w:rPr>
        <w:t xml:space="preserve">Column </w:t>
      </w:r>
      <w:r w:rsidRPr="000E1F69">
        <w:rPr>
          <w:color w:val="000000" w:themeColor="text1"/>
          <w:cs/>
        </w:rPr>
        <w:t xml:space="preserve">(คอลัมน์) ซึ่งตารางในแต่ละตารางเราเรียกว่า </w:t>
      </w:r>
      <w:r w:rsidRPr="000E1F69">
        <w:rPr>
          <w:color w:val="000000" w:themeColor="text1"/>
        </w:rPr>
        <w:t xml:space="preserve">Worksheet </w:t>
      </w:r>
      <w:r w:rsidRPr="000E1F69">
        <w:rPr>
          <w:color w:val="000000" w:themeColor="text1"/>
          <w:cs/>
        </w:rPr>
        <w:t xml:space="preserve">และ </w:t>
      </w:r>
      <w:r w:rsidRPr="000E1F69">
        <w:rPr>
          <w:color w:val="000000" w:themeColor="text1"/>
        </w:rPr>
        <w:t xml:space="preserve">Worksheet </w:t>
      </w:r>
      <w:r w:rsidRPr="000E1F69">
        <w:rPr>
          <w:color w:val="000000" w:themeColor="text1"/>
          <w:cs/>
        </w:rPr>
        <w:t xml:space="preserve">หลายๆ </w:t>
      </w:r>
      <w:r w:rsidRPr="000E1F69">
        <w:rPr>
          <w:color w:val="000000" w:themeColor="text1"/>
        </w:rPr>
        <w:t xml:space="preserve">Worksheet </w:t>
      </w:r>
      <w:r w:rsidRPr="000E1F69">
        <w:rPr>
          <w:color w:val="000000" w:themeColor="text1"/>
          <w:cs/>
        </w:rPr>
        <w:t xml:space="preserve">รวมกันเราจะเรียกว่า </w:t>
      </w:r>
      <w:r>
        <w:rPr>
          <w:color w:val="000000" w:themeColor="text1"/>
        </w:rPr>
        <w:t xml:space="preserve">Workbook </w:t>
      </w:r>
    </w:p>
    <w:p w:rsidR="000E1F69" w:rsidRDefault="000E1F69" w:rsidP="000E1F69">
      <w:pPr>
        <w:spacing w:line="240" w:lineRule="auto"/>
        <w:ind w:firstLine="720"/>
        <w:rPr>
          <w:color w:val="000000" w:themeColor="text1"/>
        </w:rPr>
      </w:pPr>
      <w:r w:rsidRPr="000E1F69">
        <w:rPr>
          <w:color w:val="000000" w:themeColor="text1"/>
          <w:cs/>
        </w:rPr>
        <w:lastRenderedPageBreak/>
        <w:t xml:space="preserve">โปรแกรม </w:t>
      </w:r>
      <w:r w:rsidRPr="000E1F69">
        <w:rPr>
          <w:color w:val="000000" w:themeColor="text1"/>
        </w:rPr>
        <w:t xml:space="preserve">Excel </w:t>
      </w:r>
      <w:r w:rsidRPr="000E1F69">
        <w:rPr>
          <w:color w:val="000000" w:themeColor="text1"/>
          <w:cs/>
        </w:rPr>
        <w:t>ช่วยให้</w:t>
      </w:r>
      <w:r w:rsidRPr="000E1F69">
        <w:rPr>
          <w:rFonts w:hint="cs"/>
          <w:color w:val="000000" w:themeColor="text1"/>
          <w:cs/>
        </w:rPr>
        <w:t>คำนวณ</w:t>
      </w:r>
      <w:r w:rsidRPr="000E1F69">
        <w:rPr>
          <w:color w:val="000000" w:themeColor="text1"/>
          <w:cs/>
        </w:rPr>
        <w:t xml:space="preserve">ตัวเลขในตารางได้ง่าย ๆ ตั้งแต่คณิตศาสตร์ขั้นพื้นฐานไปจนถึงสูตรทางการเงินที่ซับซ้อน และยังสามารถใช้ </w:t>
      </w:r>
      <w:r w:rsidRPr="000E1F69">
        <w:rPr>
          <w:color w:val="000000" w:themeColor="text1"/>
        </w:rPr>
        <w:t xml:space="preserve">Excel </w:t>
      </w:r>
      <w:r w:rsidRPr="000E1F69">
        <w:rPr>
          <w:color w:val="000000" w:themeColor="text1"/>
          <w:cs/>
        </w:rPr>
        <w:t>ในการจัดกลุ่มข้อมูล วิเคราะห์ข้อมูล สร้างรายงาน</w:t>
      </w:r>
      <w:r w:rsidRPr="000E1F69">
        <w:rPr>
          <w:color w:val="000000" w:themeColor="text1"/>
        </w:rPr>
        <w:t> </w:t>
      </w:r>
      <w:r w:rsidRPr="000E1F69">
        <w:rPr>
          <w:color w:val="000000" w:themeColor="text1"/>
          <w:cs/>
        </w:rPr>
        <w:t>และสร้างแผนภูมิ</w:t>
      </w:r>
      <w:r w:rsidRPr="000E1F69">
        <w:rPr>
          <w:rFonts w:hint="cs"/>
          <w:color w:val="000000" w:themeColor="text1"/>
          <w:cs/>
        </w:rPr>
        <w:t xml:space="preserve"> เป้นต้น</w:t>
      </w:r>
      <w:r w:rsidRPr="000E1F69">
        <w:rPr>
          <w:color w:val="000000" w:themeColor="text1"/>
          <w:cs/>
        </w:rPr>
        <w:t xml:space="preserve"> </w:t>
      </w:r>
      <w:r w:rsidRPr="000E1F69">
        <w:rPr>
          <w:rFonts w:hint="cs"/>
          <w:color w:val="000000" w:themeColor="text1"/>
          <w:cs/>
        </w:rPr>
        <w:t>จะแสดงดังภาพที่ 2-</w:t>
      </w:r>
      <w:r>
        <w:rPr>
          <w:color w:val="000000" w:themeColor="text1"/>
        </w:rPr>
        <w:t>17</w:t>
      </w:r>
    </w:p>
    <w:p w:rsidR="000E1F69" w:rsidRDefault="000E1F69" w:rsidP="000E1F69">
      <w:pPr>
        <w:spacing w:line="240" w:lineRule="auto"/>
        <w:ind w:firstLine="720"/>
        <w:jc w:val="center"/>
        <w:rPr>
          <w:color w:val="000000" w:themeColor="text1"/>
        </w:rPr>
      </w:pPr>
      <w:r>
        <w:rPr>
          <w:noProof/>
        </w:rPr>
        <w:drawing>
          <wp:inline distT="0" distB="0" distL="0" distR="0" wp14:anchorId="52915352" wp14:editId="2C36472F">
            <wp:extent cx="1743075" cy="1743075"/>
            <wp:effectExtent l="19050" t="19050" r="28575" b="28575"/>
            <wp:docPr id="80" name="รูปภาพ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3075" cy="17430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E28C0" w:rsidRPr="00D30790" w:rsidRDefault="001E28C0" w:rsidP="001E28C0">
      <w:pPr>
        <w:ind w:firstLine="720"/>
        <w:jc w:val="center"/>
        <w:rPr>
          <w:rFonts w:hint="cs"/>
        </w:rPr>
      </w:pPr>
      <w:r>
        <w:rPr>
          <w:rFonts w:hint="cs"/>
          <w:cs/>
        </w:rPr>
        <w:t>ภาพที่ 2-</w:t>
      </w:r>
      <w:r>
        <w:rPr>
          <w:rFonts w:hint="cs"/>
          <w:color w:val="000000" w:themeColor="text1"/>
          <w:cs/>
        </w:rPr>
        <w:t>1</w:t>
      </w:r>
      <w:r>
        <w:rPr>
          <w:color w:val="000000" w:themeColor="text1"/>
        </w:rPr>
        <w:t>7</w:t>
      </w:r>
      <w:r>
        <w:rPr>
          <w:rFonts w:hint="cs"/>
          <w:color w:val="000000" w:themeColor="text1"/>
          <w:cs/>
        </w:rPr>
        <w:t xml:space="preserve"> </w:t>
      </w:r>
      <w:r w:rsidRPr="00F61DEF">
        <w:rPr>
          <w:cs/>
        </w:rPr>
        <w:t>สัญลักษณโปรแกรม</w:t>
      </w:r>
      <w:r w:rsidRPr="00D30790">
        <w:t xml:space="preserve"> </w:t>
      </w:r>
      <w:r w:rsidRPr="00D924D8">
        <w:rPr>
          <w:color w:val="000000" w:themeColor="text1"/>
        </w:rPr>
        <w:t>Microsoft Excel</w:t>
      </w:r>
    </w:p>
    <w:p w:rsidR="000E1F69" w:rsidRPr="000E1F69" w:rsidRDefault="000E1F69" w:rsidP="001E28C0">
      <w:pPr>
        <w:spacing w:line="240" w:lineRule="auto"/>
        <w:ind w:firstLine="720"/>
        <w:jc w:val="center"/>
        <w:rPr>
          <w:color w:val="000000" w:themeColor="text1"/>
        </w:rPr>
      </w:pPr>
    </w:p>
    <w:p w:rsidR="000E1F69" w:rsidRPr="003A7DB4" w:rsidRDefault="000E1F69" w:rsidP="000E1F69">
      <w:pPr>
        <w:pStyle w:val="ListParagraph"/>
        <w:spacing w:line="240" w:lineRule="auto"/>
        <w:rPr>
          <w:rFonts w:cs="TH SarabunPSK"/>
          <w:color w:val="000000" w:themeColor="text1"/>
          <w:szCs w:val="32"/>
        </w:rPr>
      </w:pPr>
      <w:r>
        <w:rPr>
          <w:rFonts w:cs="TH SarabunPSK"/>
          <w:color w:val="000000" w:themeColor="text1"/>
          <w:szCs w:val="32"/>
        </w:rPr>
        <w:tab/>
      </w:r>
    </w:p>
    <w:p w:rsidR="003A7DB4" w:rsidRPr="001E28C0" w:rsidRDefault="00F67F4D" w:rsidP="007C6AF4">
      <w:pPr>
        <w:pStyle w:val="ListParagraph"/>
        <w:numPr>
          <w:ilvl w:val="0"/>
          <w:numId w:val="13"/>
        </w:numPr>
        <w:spacing w:line="240" w:lineRule="auto"/>
        <w:ind w:left="0" w:firstLine="720"/>
        <w:rPr>
          <w:rFonts w:cs="TH SarabunPSK"/>
          <w:color w:val="000000" w:themeColor="text1"/>
          <w:szCs w:val="32"/>
        </w:rPr>
      </w:pPr>
      <w:r w:rsidRPr="001E28C0">
        <w:rPr>
          <w:rFonts w:cs="TH SarabunPSK"/>
          <w:color w:val="000000" w:themeColor="text1"/>
          <w:szCs w:val="32"/>
        </w:rPr>
        <w:t>Draw.io</w:t>
      </w:r>
    </w:p>
    <w:p w:rsidR="00F67F4D" w:rsidRDefault="00F67F4D" w:rsidP="00F67F4D">
      <w:pPr>
        <w:spacing w:line="240" w:lineRule="auto"/>
        <w:ind w:firstLine="720"/>
        <w:rPr>
          <w:rFonts w:hint="cs"/>
          <w:color w:val="000000" w:themeColor="text1"/>
        </w:rPr>
      </w:pPr>
      <w:r>
        <w:rPr>
          <w:rFonts w:hint="cs"/>
          <w:color w:val="000000" w:themeColor="text1"/>
          <w:cs/>
        </w:rPr>
        <w:t>เ</w:t>
      </w:r>
      <w:r w:rsidRPr="00F67F4D">
        <w:rPr>
          <w:color w:val="000000" w:themeColor="text1"/>
          <w:cs/>
        </w:rPr>
        <w:t xml:space="preserve">ป็นโปรแกรมออนไลน์ที่ใช้ในการสร้างแผนภาพประเภทต่าง ๆ ซึ่งภายในโปรแกรม </w:t>
      </w:r>
      <w:r w:rsidRPr="00F67F4D">
        <w:rPr>
          <w:color w:val="000000" w:themeColor="text1"/>
        </w:rPr>
        <w:t xml:space="preserve">Draw.io </w:t>
      </w:r>
      <w:r w:rsidRPr="00F67F4D">
        <w:rPr>
          <w:color w:val="000000" w:themeColor="text1"/>
          <w:cs/>
        </w:rPr>
        <w:t xml:space="preserve">จะมีตัวช่วยเสริมอีกมากมายให้เลือกใช้ ซึ่งง่ายต่อการค้นหาและจัดวางรูปแบบตามความต้องการ เช่น ชนิดของลูกศร กล่องข้อความ สัญลักษณ์ที่สื่อความหมายบางประเภทของแต่ละแผนภาพ เป็นต้น ความสะดวกสบายของโปรแกรม </w:t>
      </w:r>
      <w:r w:rsidRPr="00F67F4D">
        <w:rPr>
          <w:color w:val="000000" w:themeColor="text1"/>
        </w:rPr>
        <w:t xml:space="preserve">Draw.io </w:t>
      </w:r>
      <w:r w:rsidRPr="00F67F4D">
        <w:rPr>
          <w:color w:val="000000" w:themeColor="text1"/>
          <w:cs/>
        </w:rPr>
        <w:t xml:space="preserve">เป็นโปรแกรมที่ไม่ต้องติดตั้งซอฟต์แวร์บนเครื่องคอมพิวเตอร์ รวมทั้งยังสามารถออกแบบผังงานระบบต่าง ๆ ได้อย่างง่าย โดยไม่สิ้นเปลืองทรัพยากรของเครื่อง เนื่องจากโปรแกรมดังกล่าวมีการเก็บไฟล์งานที่เคยท าไว้ก่อนหน้าเสมอ จะแสดงดังภาพที่ </w:t>
      </w:r>
      <w:r>
        <w:rPr>
          <w:color w:val="000000" w:themeColor="text1"/>
        </w:rPr>
        <w:t>2-1</w:t>
      </w:r>
      <w:r>
        <w:rPr>
          <w:rFonts w:hint="cs"/>
          <w:color w:val="000000" w:themeColor="text1"/>
          <w:cs/>
        </w:rPr>
        <w:t>8</w:t>
      </w:r>
    </w:p>
    <w:p w:rsidR="00F67F4D" w:rsidRDefault="001E28C0" w:rsidP="001E28C0">
      <w:pPr>
        <w:spacing w:line="240" w:lineRule="auto"/>
        <w:ind w:firstLine="720"/>
        <w:jc w:val="center"/>
        <w:rPr>
          <w:color w:val="000000" w:themeColor="text1"/>
        </w:rPr>
      </w:pPr>
      <w:r>
        <w:rPr>
          <w:noProof/>
        </w:rPr>
        <w:drawing>
          <wp:inline distT="0" distB="0" distL="0" distR="0" wp14:anchorId="39559A1C" wp14:editId="2405FB51">
            <wp:extent cx="3686810" cy="969010"/>
            <wp:effectExtent l="19050" t="19050" r="27940" b="21590"/>
            <wp:docPr id="81" name="รูปภาพ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6810" cy="96901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E28C0" w:rsidRDefault="001E28C0" w:rsidP="001E28C0">
      <w:pPr>
        <w:ind w:firstLine="720"/>
        <w:jc w:val="center"/>
        <w:rPr>
          <w:color w:val="000000" w:themeColor="text1"/>
        </w:rPr>
      </w:pPr>
      <w:r>
        <w:rPr>
          <w:rFonts w:hint="cs"/>
          <w:cs/>
        </w:rPr>
        <w:t>ภาพที่ 2-</w:t>
      </w:r>
      <w:r>
        <w:rPr>
          <w:rFonts w:hint="cs"/>
          <w:color w:val="000000" w:themeColor="text1"/>
          <w:cs/>
        </w:rPr>
        <w:t xml:space="preserve">18 </w:t>
      </w:r>
      <w:r w:rsidRPr="00F61DEF">
        <w:rPr>
          <w:cs/>
        </w:rPr>
        <w:t>สัญลักษณโปรแกรม</w:t>
      </w:r>
      <w:r>
        <w:rPr>
          <w:rFonts w:hint="cs"/>
          <w:cs/>
        </w:rPr>
        <w:t xml:space="preserve"> </w:t>
      </w:r>
      <w:r w:rsidRPr="001E28C0">
        <w:rPr>
          <w:color w:val="000000" w:themeColor="text1"/>
        </w:rPr>
        <w:t>Draw.io</w:t>
      </w:r>
    </w:p>
    <w:p w:rsidR="00874C28" w:rsidRDefault="00874C28" w:rsidP="001E28C0">
      <w:pPr>
        <w:ind w:firstLine="720"/>
        <w:jc w:val="center"/>
        <w:rPr>
          <w:color w:val="000000" w:themeColor="text1"/>
        </w:rPr>
      </w:pPr>
    </w:p>
    <w:p w:rsidR="00874C28" w:rsidRPr="001E28C0" w:rsidRDefault="00874C28" w:rsidP="001E28C0">
      <w:pPr>
        <w:ind w:firstLine="720"/>
        <w:jc w:val="center"/>
        <w:rPr>
          <w:rFonts w:hint="cs"/>
        </w:rPr>
      </w:pPr>
    </w:p>
    <w:p w:rsidR="003A7DB4" w:rsidRDefault="00874C28" w:rsidP="007C6AF4">
      <w:pPr>
        <w:pStyle w:val="ListParagraph"/>
        <w:numPr>
          <w:ilvl w:val="0"/>
          <w:numId w:val="13"/>
        </w:numPr>
        <w:spacing w:line="240" w:lineRule="auto"/>
        <w:ind w:left="0" w:firstLine="720"/>
        <w:rPr>
          <w:rFonts w:cs="TH SarabunPSK"/>
          <w:color w:val="000000" w:themeColor="text1"/>
          <w:szCs w:val="32"/>
        </w:rPr>
      </w:pPr>
      <w:r w:rsidRPr="00874C28">
        <w:rPr>
          <w:rFonts w:cs="TH SarabunPSK"/>
          <w:color w:val="000000" w:themeColor="text1"/>
          <w:szCs w:val="32"/>
        </w:rPr>
        <w:lastRenderedPageBreak/>
        <w:t>HeidiSQL</w:t>
      </w:r>
    </w:p>
    <w:p w:rsidR="00874C28" w:rsidRDefault="00874C28" w:rsidP="00874C28">
      <w:pPr>
        <w:spacing w:line="240" w:lineRule="auto"/>
        <w:ind w:firstLine="720"/>
        <w:rPr>
          <w:color w:val="000000" w:themeColor="text1"/>
        </w:rPr>
      </w:pPr>
      <w:r w:rsidRPr="00874C28">
        <w:rPr>
          <w:color w:val="000000" w:themeColor="text1"/>
          <w:cs/>
        </w:rPr>
        <w:t xml:space="preserve">เป็นโปรแกรมขนาดเล็กที่ใช้ติดต่อกับ </w:t>
      </w:r>
      <w:r w:rsidRPr="00874C28">
        <w:rPr>
          <w:color w:val="000000" w:themeColor="text1"/>
        </w:rPr>
        <w:t xml:space="preserve">SQL Server </w:t>
      </w:r>
      <w:r w:rsidRPr="00874C28">
        <w:rPr>
          <w:color w:val="000000" w:themeColor="text1"/>
          <w:cs/>
        </w:rPr>
        <w:t xml:space="preserve">เพื่อบริหาร และจัดการฐานข้อมูล </w:t>
      </w:r>
      <w:r w:rsidRPr="00874C28">
        <w:rPr>
          <w:color w:val="000000" w:themeColor="text1"/>
        </w:rPr>
        <w:t xml:space="preserve">MySQL/MSSQL </w:t>
      </w:r>
      <w:r w:rsidRPr="00874C28">
        <w:rPr>
          <w:color w:val="000000" w:themeColor="text1"/>
          <w:cs/>
        </w:rPr>
        <w:t xml:space="preserve">ทั้งที่อยู่ใน </w:t>
      </w:r>
      <w:r w:rsidRPr="00874C28">
        <w:rPr>
          <w:color w:val="000000" w:themeColor="text1"/>
        </w:rPr>
        <w:t xml:space="preserve">Localhost </w:t>
      </w:r>
      <w:r w:rsidRPr="00874C28">
        <w:rPr>
          <w:color w:val="000000" w:themeColor="text1"/>
          <w:cs/>
        </w:rPr>
        <w:t xml:space="preserve">และ บน </w:t>
      </w:r>
      <w:r w:rsidRPr="00874C28">
        <w:rPr>
          <w:color w:val="000000" w:themeColor="text1"/>
        </w:rPr>
        <w:t xml:space="preserve">Web Hosting </w:t>
      </w:r>
      <w:r w:rsidRPr="00874C28">
        <w:rPr>
          <w:color w:val="000000" w:themeColor="text1"/>
          <w:cs/>
        </w:rPr>
        <w:t xml:space="preserve">สามารถ </w:t>
      </w:r>
      <w:r w:rsidRPr="00874C28">
        <w:rPr>
          <w:color w:val="000000" w:themeColor="text1"/>
        </w:rPr>
        <w:t>Create Table, Create</w:t>
      </w:r>
      <w:r>
        <w:rPr>
          <w:rFonts w:hint="cs"/>
          <w:color w:val="000000" w:themeColor="text1"/>
          <w:cs/>
        </w:rPr>
        <w:t xml:space="preserve"> </w:t>
      </w:r>
      <w:r w:rsidRPr="00874C28">
        <w:rPr>
          <w:color w:val="000000" w:themeColor="text1"/>
        </w:rPr>
        <w:t>View, Create Stored Procedure, Create Trigger, Create scheduled event, Run SQL</w:t>
      </w:r>
      <w:r>
        <w:rPr>
          <w:rFonts w:hint="cs"/>
          <w:color w:val="000000" w:themeColor="text1"/>
          <w:cs/>
        </w:rPr>
        <w:t xml:space="preserve"> </w:t>
      </w:r>
      <w:r w:rsidRPr="00874C28">
        <w:rPr>
          <w:color w:val="000000" w:themeColor="text1"/>
        </w:rPr>
        <w:t xml:space="preserve">queries </w:t>
      </w:r>
      <w:r w:rsidRPr="00874C28">
        <w:rPr>
          <w:color w:val="000000" w:themeColor="text1"/>
          <w:cs/>
        </w:rPr>
        <w:t>และอื่นๆ อีกมากมาย ใช้งานง่าย และสะดวก</w:t>
      </w:r>
    </w:p>
    <w:p w:rsidR="00874C28" w:rsidRDefault="00874C28" w:rsidP="00874C28">
      <w:pPr>
        <w:spacing w:line="240" w:lineRule="auto"/>
        <w:ind w:firstLine="720"/>
        <w:rPr>
          <w:color w:val="000000" w:themeColor="text1"/>
        </w:rPr>
      </w:pPr>
      <w:r w:rsidRPr="00874C28">
        <w:rPr>
          <w:color w:val="000000" w:themeColor="text1"/>
        </w:rPr>
        <w:t xml:space="preserve">HeidiSQL </w:t>
      </w:r>
      <w:r w:rsidRPr="00874C28">
        <w:rPr>
          <w:color w:val="000000" w:themeColor="text1"/>
          <w:cs/>
        </w:rPr>
        <w:t xml:space="preserve">ช่วยให้สามารถจัดการฐานข้อมูล และเรียกดูเนื้อหาจากตารางที่ง่ายต่อการอินเตอร์เฟซที่ใช้ </w:t>
      </w:r>
      <w:r w:rsidRPr="00874C28">
        <w:rPr>
          <w:color w:val="000000" w:themeColor="text1"/>
        </w:rPr>
        <w:t xml:space="preserve">Windows </w:t>
      </w:r>
      <w:r w:rsidRPr="00874C28">
        <w:rPr>
          <w:color w:val="000000" w:themeColor="text1"/>
          <w:cs/>
        </w:rPr>
        <w:t>นอ</w:t>
      </w:r>
      <w:r>
        <w:rPr>
          <w:color w:val="000000" w:themeColor="text1"/>
          <w:cs/>
        </w:rPr>
        <w:t>กจากงานทั่วไป เช่นการเรียกใช้คำ</w:t>
      </w:r>
      <w:r w:rsidRPr="00874C28">
        <w:rPr>
          <w:color w:val="000000" w:themeColor="text1"/>
          <w:cs/>
        </w:rPr>
        <w:t xml:space="preserve">สั่ง </w:t>
      </w:r>
      <w:r w:rsidRPr="00874C28">
        <w:rPr>
          <w:color w:val="000000" w:themeColor="text1"/>
        </w:rPr>
        <w:t xml:space="preserve">SQL, </w:t>
      </w:r>
      <w:r>
        <w:rPr>
          <w:color w:val="000000" w:themeColor="text1"/>
          <w:cs/>
        </w:rPr>
        <w:t>การสร้างที่ลดต่ำ</w:t>
      </w:r>
      <w:r w:rsidRPr="00874C28">
        <w:rPr>
          <w:color w:val="000000" w:themeColor="text1"/>
          <w:cs/>
        </w:rPr>
        <w:t>ลง และ</w:t>
      </w:r>
      <w:r>
        <w:rPr>
          <w:color w:val="000000" w:themeColor="text1"/>
          <w:cs/>
        </w:rPr>
        <w:t>การแก้ไขตารางยังสามารถดำเนินการบำ</w:t>
      </w:r>
      <w:r w:rsidRPr="00874C28">
        <w:rPr>
          <w:color w:val="000000" w:themeColor="text1"/>
          <w:cs/>
        </w:rPr>
        <w:t>รุงรักษาต่าง ๆ รวมถึงการตรวจสอบความสมบูรณ์เพิ่มประสิทธิภาพของฐานข้อมูลการซ่อมแซม</w:t>
      </w:r>
      <w:r>
        <w:rPr>
          <w:color w:val="000000" w:themeColor="text1"/>
          <w:cs/>
        </w:rPr>
        <w:t xml:space="preserve"> และอื่น ๆ นอกจากนี้ยังสามารถนำเข้าข้อมูลจากไฟล์</w:t>
      </w:r>
      <w:r w:rsidRPr="00874C28">
        <w:rPr>
          <w:color w:val="000000" w:themeColor="text1"/>
          <w:cs/>
        </w:rPr>
        <w:t xml:space="preserve">ข้อความตารางตรงกันระหว่างสองฐานข้อมูลและการส่งออกตารางที่เลือกไปยังฐานข้อมูลอื่น ๆ หรือสคริปต์ </w:t>
      </w:r>
      <w:r w:rsidRPr="00874C28">
        <w:rPr>
          <w:color w:val="000000" w:themeColor="text1"/>
        </w:rPr>
        <w:t xml:space="preserve">SQL </w:t>
      </w:r>
      <w:r w:rsidRPr="00874C28">
        <w:rPr>
          <w:color w:val="000000" w:themeColor="text1"/>
          <w:cs/>
        </w:rPr>
        <w:t>คุณ</w:t>
      </w:r>
      <w:r>
        <w:rPr>
          <w:color w:val="000000" w:themeColor="text1"/>
          <w:cs/>
        </w:rPr>
        <w:t>สมบัติอื่น ๆ จะแสดงดังภาพที่ 2-19</w:t>
      </w:r>
    </w:p>
    <w:p w:rsidR="00874C28" w:rsidRDefault="00874C28" w:rsidP="00874C28">
      <w:pPr>
        <w:spacing w:line="240" w:lineRule="auto"/>
        <w:ind w:firstLine="720"/>
        <w:jc w:val="center"/>
        <w:rPr>
          <w:color w:val="000000" w:themeColor="text1"/>
        </w:rPr>
      </w:pPr>
      <w:r>
        <w:rPr>
          <w:noProof/>
        </w:rPr>
        <w:drawing>
          <wp:inline distT="0" distB="0" distL="0" distR="0" wp14:anchorId="14870F6C" wp14:editId="1C67502B">
            <wp:extent cx="1628140" cy="1628140"/>
            <wp:effectExtent l="19050" t="19050" r="10160" b="10160"/>
            <wp:docPr id="83" name="รูปภาพ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8140" cy="162814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74C28" w:rsidRDefault="00874C28" w:rsidP="00874C28">
      <w:pPr>
        <w:ind w:firstLine="720"/>
        <w:jc w:val="center"/>
        <w:rPr>
          <w:color w:val="000000" w:themeColor="text1"/>
        </w:rPr>
      </w:pPr>
      <w:r>
        <w:rPr>
          <w:rFonts w:hint="cs"/>
          <w:cs/>
        </w:rPr>
        <w:t>ภาพที่ 2-</w:t>
      </w:r>
      <w:r>
        <w:rPr>
          <w:rFonts w:hint="cs"/>
          <w:color w:val="000000" w:themeColor="text1"/>
          <w:cs/>
        </w:rPr>
        <w:t xml:space="preserve">19 </w:t>
      </w:r>
      <w:r w:rsidRPr="00F61DEF">
        <w:rPr>
          <w:cs/>
        </w:rPr>
        <w:t>สัญลักษณโปรแกรม</w:t>
      </w:r>
      <w:r>
        <w:rPr>
          <w:rFonts w:hint="cs"/>
          <w:cs/>
        </w:rPr>
        <w:t xml:space="preserve"> </w:t>
      </w:r>
      <w:r w:rsidRPr="00874C28">
        <w:rPr>
          <w:color w:val="000000" w:themeColor="text1"/>
        </w:rPr>
        <w:t>HeidiSQL</w:t>
      </w:r>
    </w:p>
    <w:p w:rsidR="003A7DB4" w:rsidRPr="00F26E2E" w:rsidRDefault="003A7DB4" w:rsidP="00F26E2E">
      <w:pPr>
        <w:spacing w:line="240" w:lineRule="auto"/>
        <w:rPr>
          <w:rFonts w:hint="cs"/>
          <w:color w:val="FF0000"/>
        </w:rPr>
      </w:pPr>
    </w:p>
    <w:p w:rsidR="00342A2E" w:rsidRPr="007E1467" w:rsidRDefault="00342A2E" w:rsidP="00991A87">
      <w:pPr>
        <w:pStyle w:val="Heading1"/>
        <w:spacing w:line="240" w:lineRule="auto"/>
        <w:rPr>
          <w:cs/>
        </w:rPr>
        <w:sectPr w:rsidR="00342A2E" w:rsidRPr="007E1467" w:rsidSect="00751999">
          <w:pgSz w:w="11906" w:h="16838" w:code="9"/>
          <w:pgMar w:top="2160" w:right="1440" w:bottom="1440" w:left="2160" w:header="1008" w:footer="720" w:gutter="0"/>
          <w:cols w:space="708"/>
          <w:titlePg/>
          <w:docGrid w:linePitch="435"/>
        </w:sectPr>
      </w:pPr>
      <w:bookmarkStart w:id="177" w:name="_Toc399842572"/>
    </w:p>
    <w:p w:rsidR="00F31E88" w:rsidRPr="007E1467" w:rsidRDefault="00A87D64" w:rsidP="00991A87">
      <w:pPr>
        <w:pStyle w:val="Heading1"/>
        <w:spacing w:line="240" w:lineRule="auto"/>
        <w:rPr>
          <w:rFonts w:hint="cs"/>
        </w:rPr>
      </w:pPr>
      <w:r>
        <w:rPr>
          <w:cs/>
        </w:rPr>
        <w:lastRenderedPageBreak/>
        <w:br/>
      </w:r>
      <w:bookmarkStart w:id="178" w:name="_Toc54835782"/>
      <w:r w:rsidR="00B27644" w:rsidRPr="007E1467">
        <w:rPr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427B425C" wp14:editId="0DAD9ADE">
                <wp:simplePos x="0" y="0"/>
                <wp:positionH relativeFrom="column">
                  <wp:posOffset>5142313</wp:posOffset>
                </wp:positionH>
                <wp:positionV relativeFrom="paragraph">
                  <wp:posOffset>-685220</wp:posOffset>
                </wp:positionV>
                <wp:extent cx="457200" cy="457200"/>
                <wp:effectExtent l="0" t="0" r="0" b="0"/>
                <wp:wrapNone/>
                <wp:docPr id="10" name="Rectangl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4572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2EF4EFFE" id="Rectangle 10" o:spid="_x0000_s1026" style="position:absolute;margin-left:404.9pt;margin-top:-53.95pt;width:36pt;height:36pt;z-index:25177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" fillcolor="white [3212]" stroked="f" strokeweight="1pt"/>
            </w:pict>
          </mc:Fallback>
        </mc:AlternateContent>
      </w:r>
      <w:bookmarkEnd w:id="177"/>
      <w:r w:rsidR="00E272D4" w:rsidRPr="007E1467">
        <w:rPr>
          <w:cs/>
        </w:rPr>
        <w:br/>
        <w:t>รายละเอียดของ</w:t>
      </w:r>
      <w:r w:rsidR="003D63AD" w:rsidRPr="007E1467">
        <w:rPr>
          <w:cs/>
        </w:rPr>
        <w:t>การปฏิบัติงาน</w:t>
      </w:r>
      <w:r w:rsidR="00E272D4" w:rsidRPr="007E1467">
        <w:rPr>
          <w:cs/>
        </w:rPr>
        <w:t>สหกิจศึกษา</w:t>
      </w:r>
      <w:bookmarkEnd w:id="178"/>
    </w:p>
    <w:p w:rsidR="005F0200" w:rsidRPr="005F2B18" w:rsidRDefault="00906893" w:rsidP="00906893">
      <w:pPr>
        <w:spacing w:line="240" w:lineRule="auto"/>
        <w:ind w:firstLine="720"/>
        <w:rPr>
          <w:color w:val="000000" w:themeColor="text1"/>
        </w:rPr>
      </w:pPr>
      <w:r w:rsidRPr="005F2B18">
        <w:rPr>
          <w:color w:val="000000" w:themeColor="text1"/>
          <w:cs/>
        </w:rPr>
        <w:t>หลังจากการศึกษาค้นคว้าหาข้อมูลที่จำเป็นต่อการปฏิบัติงานแล้วนั้น อีกหนึ่งขั้นตอนที่มีความสำคัญ คือ การนำเอาความรู้ หรือข้อมูลที่มีอยู่ มาปรับใช้กับงานของผู้ปฏิบัติงานสหกิจศึกษาเพื่อก่อให้เกิดทักษะการปรับใช้ข้อมูลที่เกิดประโยชน์ โดยนำข้อมูลที่ได้มาประยุกต์ใช้กับองค์ความรู้ที่ตัวผู้ปฏิบัติงานสหกิจศึกษาได้เรียนรู้มาจากการเรียนในห้องเรียน ไม่ว่าจะเป็นการจัดทำแผนภาพต่าง ๆหลักการวิเคราะห์ระบบ การจัดทำเอกสารต่าง ๆ ที่ใช้ในการประชุม</w:t>
      </w:r>
    </w:p>
    <w:p w:rsidR="006D0F84" w:rsidRDefault="005F2B18" w:rsidP="005F2B18">
      <w:pPr>
        <w:spacing w:line="240" w:lineRule="auto"/>
        <w:ind w:firstLine="720"/>
        <w:rPr>
          <w:color w:val="000000" w:themeColor="text1"/>
        </w:rPr>
      </w:pPr>
      <w:r w:rsidRPr="005F2B18">
        <w:rPr>
          <w:color w:val="000000" w:themeColor="text1"/>
          <w:cs/>
        </w:rPr>
        <w:t>สำหรับการปฏิบัติงานสหกิจศึกษานั้นพี่ที่ปรึกษาได้มอบหมายให้ผู้ปฏิบัติงานสหกิจศึกษาได้ปฏิบัติงานเปรียบเสมือนเป็นพนักงานในองค์กร ซึ่งนิสิตได้เรียนรู้การทำงานจริง ได้รับประสบการณ์การทำงานจริง โดยการวิเคราะห์ และการออกแบบนั้น ผู้ปฏิบัติงานสหกิจศึกษาได้ค้นคว้าหาข้อมูลการวิเคราะห์ระบบ ซึ่งก็ได้นำมาปรับใช้กับการทำงานโดยมีทั้ง แผนภาพความคิด แผนนภาพยูสเคส แผนภาพกิจกรรม และแผนภาพความสัมพันธ์ข้อมู</w:t>
      </w:r>
      <w:r w:rsidRPr="005F2B18">
        <w:rPr>
          <w:rFonts w:hint="cs"/>
          <w:color w:val="000000" w:themeColor="text1"/>
          <w:cs/>
        </w:rPr>
        <w:t>ล</w:t>
      </w:r>
    </w:p>
    <w:p w:rsidR="00D22776" w:rsidRPr="00436FF3" w:rsidRDefault="00D22776" w:rsidP="00D22776">
      <w:pPr>
        <w:spacing w:line="240" w:lineRule="auto"/>
        <w:ind w:firstLine="720"/>
        <w:rPr>
          <w:rFonts w:hint="cs"/>
          <w:color w:val="000000" w:themeColor="text1"/>
          <w:cs/>
        </w:rPr>
      </w:pPr>
      <w:r w:rsidRPr="00D22776">
        <w:rPr>
          <w:color w:val="000000" w:themeColor="text1"/>
          <w:cs/>
        </w:rPr>
        <w:t>โดยในส่วนนี้จะเป็นการอธิบายเนื้อหารายละเอียดของการปฏิบัติงานสหกิจศึกษา ซึ่งผู้ปฏิบัติงานสหกิจ</w:t>
      </w:r>
      <w:r w:rsidR="00436FF3">
        <w:rPr>
          <w:color w:val="000000" w:themeColor="text1"/>
          <w:cs/>
        </w:rPr>
        <w:t>ศึกษาได้รับมอบหมายให้ทำ</w:t>
      </w:r>
      <w:r>
        <w:rPr>
          <w:color w:val="000000" w:themeColor="text1"/>
          <w:cs/>
        </w:rPr>
        <w:t>งานใน</w:t>
      </w:r>
      <w:r w:rsidR="00436FF3">
        <w:rPr>
          <w:rFonts w:hint="cs"/>
          <w:color w:val="000000" w:themeColor="text1"/>
          <w:cs/>
        </w:rPr>
        <w:t xml:space="preserve"> </w:t>
      </w:r>
      <w:r w:rsidR="00436FF3">
        <w:rPr>
          <w:cs/>
        </w:rPr>
        <w:t>ตำแหนงนักพัฒนาซอฟตแวร (</w:t>
      </w:r>
      <w:r w:rsidR="00436FF3">
        <w:t>Programmer)</w:t>
      </w:r>
      <w:r w:rsidR="00436FF3">
        <w:rPr>
          <w:rFonts w:hint="cs"/>
          <w:cs/>
        </w:rPr>
        <w:t xml:space="preserve"> โดยการทำงานส่วนใหญ่จะเป็นการพัฒนาระบบ โดยทางสถานประกอบการณ์ได้มอบหมายงานให้พัฒนาระบบเปลี่ยงแปลงกระบวนการทำงาน ซึ่งจะต้องมีขั้นตอนการรับความต้องการจากผู้ใช้ และนำความต้องการที่ได้มานั้นวิเคราะห์ และออกแบบระบบตามความต้องการ โดยการวิเคราะห์ และการออกแบบนั้นผู้ปฎิบัติสหกิจศึกษาได้นำความรู้ในห้องเรียนมาประยุกต์เพื่อวิเคราะห์และออกแบบระบบในรูปแบบแผนภาพต่างๆ เพื่อให้เข้าใจรายละเอียดการทำงานของระบบที่ได้รับมอบหมายได้อย่างครอบคลุม โดยการทำงานของผู้ปฎิบัติสหกิจจะอ้างอิงการทำงานตามวัฎจักรการพัฒนาระบบ</w:t>
      </w:r>
      <w:r w:rsidR="00436FF3">
        <w:t xml:space="preserve"> (Systems Development Lift Cycle :SDLC) </w:t>
      </w:r>
      <w:r w:rsidR="00784EE2" w:rsidRPr="00784EE2">
        <w:rPr>
          <w:cs/>
        </w:rPr>
        <w:t>ซึ่งรายละเอียดการวิเคราะห์ และการออกแบบมีดังต่อไปน</w:t>
      </w:r>
      <w:r w:rsidR="00784EE2">
        <w:rPr>
          <w:rFonts w:hint="cs"/>
          <w:cs/>
        </w:rPr>
        <w:t>ี้</w:t>
      </w:r>
      <w:bookmarkStart w:id="179" w:name="_GoBack"/>
      <w:bookmarkEnd w:id="179"/>
    </w:p>
    <w:p w:rsidR="001C2674" w:rsidRPr="007E1467" w:rsidRDefault="00857332" w:rsidP="00991A87">
      <w:pPr>
        <w:pStyle w:val="Heading2"/>
      </w:pPr>
      <w:bookmarkStart w:id="180" w:name="_Toc420265885"/>
      <w:bookmarkStart w:id="181" w:name="_Toc399842573"/>
      <w:bookmarkStart w:id="182" w:name="_Toc54835783"/>
      <w:r w:rsidRPr="007E1467">
        <w:rPr>
          <w:cs/>
        </w:rPr>
        <w:t>วิเคราะห์และออกแบบการทำงานของระบบสารสนเทศ</w:t>
      </w:r>
      <w:bookmarkEnd w:id="180"/>
      <w:del w:id="183" w:author="Pahommie" w:date="2014-11-05T20:27:00Z">
        <w:r w:rsidR="001C2674" w:rsidRPr="007E1467" w:rsidDel="005D0CD9">
          <w:rPr>
            <w:cs/>
          </w:rPr>
          <w:delText xml:space="preserve"> [ระบบที่ </w:delText>
        </w:r>
        <w:r w:rsidR="001C2674" w:rsidRPr="007E1467" w:rsidDel="005D0CD9">
          <w:delText>1</w:delText>
        </w:r>
        <w:r w:rsidR="001C2674" w:rsidRPr="007E1467" w:rsidDel="005D0CD9">
          <w:rPr>
            <w:cs/>
          </w:rPr>
          <w:delText>]</w:delText>
        </w:r>
      </w:del>
      <w:bookmarkEnd w:id="181"/>
      <w:bookmarkEnd w:id="182"/>
    </w:p>
    <w:p w:rsidR="001C2674" w:rsidRPr="007E1467" w:rsidRDefault="001C2674" w:rsidP="00FA418B">
      <w:pPr>
        <w:spacing w:line="240" w:lineRule="auto"/>
        <w:ind w:firstLine="720"/>
        <w:rPr>
          <w:ins w:id="184" w:author="Pahommie" w:date="2014-11-05T20:29:00Z"/>
          <w:color w:val="FF0000"/>
        </w:rPr>
      </w:pPr>
      <w:del w:id="185" w:author="Pahommie" w:date="2014-11-05T20:28:00Z">
        <w:r w:rsidRPr="007E1467" w:rsidDel="005D0CD9">
          <w:rPr>
            <w:cs/>
          </w:rPr>
          <w:delText>การวิเคราะห์ระบบสารสนเทศตามที่ได้รับมอบหมาย ซึ่งในส่วนนี้นิสิตกรณีที่นิสิตทำมากกว่าหนึ่งระบบ ให้เขียนหัวข้อนี้แยกข้อ กรณีที่ทำเพียงบางส่วนให้เขียนบรรยายความระบบสารสนเทศโดยภาพรวม แต่ให้สรุปงานเฉพาะส่วนที่ทำ</w:delText>
        </w:r>
      </w:del>
      <w:r w:rsidR="004348C7" w:rsidRPr="007E1467">
        <w:rPr>
          <w:color w:val="FF0000"/>
          <w:cs/>
        </w:rPr>
        <w:t>…………………………………………………………………………………………………………………………………………</w:t>
      </w:r>
      <w:r w:rsidR="004348C7" w:rsidRPr="007E1467">
        <w:rPr>
          <w:color w:val="FF0000"/>
          <w:cs/>
        </w:rPr>
        <w:lastRenderedPageBreak/>
        <w:t>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</w:t>
      </w:r>
      <w:r w:rsidR="00857332" w:rsidRPr="007E1467">
        <w:rPr>
          <w:cs/>
        </w:rPr>
        <w:t>ดังแผนภาพต่อไปนี้</w:t>
      </w:r>
    </w:p>
    <w:p w:rsidR="00554D84" w:rsidRPr="007E1467" w:rsidRDefault="00857332" w:rsidP="007C6AF4">
      <w:pPr>
        <w:pStyle w:val="ListParagraph"/>
        <w:numPr>
          <w:ilvl w:val="0"/>
          <w:numId w:val="12"/>
        </w:numPr>
        <w:spacing w:line="240" w:lineRule="auto"/>
        <w:ind w:left="0" w:firstLine="720"/>
      </w:pPr>
      <w:r w:rsidRPr="007E1467">
        <w:rPr>
          <w:rFonts w:cs="TH SarabunPSK"/>
          <w:szCs w:val="32"/>
          <w:cs/>
        </w:rPr>
        <w:t>รายละเอียดแผนภาพยูสเคส (</w:t>
      </w:r>
      <w:r w:rsidRPr="007E1467">
        <w:rPr>
          <w:rFonts w:cs="TH SarabunPSK"/>
          <w:szCs w:val="32"/>
        </w:rPr>
        <w:t>Use Case Diagram</w:t>
      </w:r>
      <w:r w:rsidRPr="007E1467">
        <w:rPr>
          <w:rFonts w:cs="TH SarabunPSK"/>
          <w:szCs w:val="32"/>
          <w:cs/>
        </w:rPr>
        <w:t>)</w:t>
      </w:r>
    </w:p>
    <w:p w:rsidR="0060742F" w:rsidRPr="007E1467" w:rsidRDefault="0060742F" w:rsidP="007C6AF4">
      <w:pPr>
        <w:pStyle w:val="ListParagraph"/>
        <w:numPr>
          <w:ilvl w:val="0"/>
          <w:numId w:val="12"/>
        </w:numPr>
        <w:spacing w:line="240" w:lineRule="auto"/>
        <w:ind w:left="0" w:firstLine="720"/>
        <w:rPr>
          <w:rFonts w:cs="TH SarabunPSK"/>
          <w:szCs w:val="32"/>
        </w:rPr>
      </w:pPr>
      <w:r w:rsidRPr="007E1467">
        <w:rPr>
          <w:rFonts w:cs="TH SarabunPSK"/>
          <w:szCs w:val="32"/>
          <w:cs/>
        </w:rPr>
        <w:t>รายละเอียดคำอธิบาย</w:t>
      </w:r>
      <w:r w:rsidR="005F15F8" w:rsidRPr="007E1467">
        <w:rPr>
          <w:rFonts w:cs="TH SarabunPSK"/>
          <w:szCs w:val="32"/>
          <w:cs/>
        </w:rPr>
        <w:t>แผนภาพ</w:t>
      </w:r>
      <w:r w:rsidRPr="007E1467">
        <w:rPr>
          <w:rFonts w:cs="TH SarabunPSK"/>
          <w:szCs w:val="32"/>
          <w:cs/>
        </w:rPr>
        <w:t>ยูสเคส (</w:t>
      </w:r>
      <w:r w:rsidRPr="007E1467">
        <w:rPr>
          <w:rFonts w:cs="TH SarabunPSK"/>
          <w:szCs w:val="32"/>
        </w:rPr>
        <w:t>Use Case Description</w:t>
      </w:r>
      <w:r w:rsidRPr="007E1467">
        <w:rPr>
          <w:rFonts w:cs="TH SarabunPSK"/>
          <w:szCs w:val="32"/>
          <w:cs/>
        </w:rPr>
        <w:t>)</w:t>
      </w:r>
    </w:p>
    <w:p w:rsidR="00FA418B" w:rsidRDefault="00857332" w:rsidP="007C6AF4">
      <w:pPr>
        <w:pStyle w:val="ListParagraph"/>
        <w:numPr>
          <w:ilvl w:val="0"/>
          <w:numId w:val="12"/>
        </w:numPr>
        <w:spacing w:line="240" w:lineRule="auto"/>
        <w:ind w:left="0" w:firstLine="720"/>
        <w:rPr>
          <w:rFonts w:cs="TH SarabunPSK"/>
          <w:szCs w:val="32"/>
        </w:rPr>
      </w:pPr>
      <w:r w:rsidRPr="007E1467">
        <w:rPr>
          <w:rFonts w:cs="TH SarabunPSK"/>
          <w:szCs w:val="32"/>
          <w:cs/>
        </w:rPr>
        <w:t>รายละเอียดแผนภาพกิจกรรม (</w:t>
      </w:r>
      <w:r w:rsidRPr="007E1467">
        <w:rPr>
          <w:rFonts w:cs="TH SarabunPSK"/>
          <w:szCs w:val="32"/>
        </w:rPr>
        <w:t>Activity Diagram</w:t>
      </w:r>
      <w:r w:rsidRPr="007E1467">
        <w:rPr>
          <w:rFonts w:cs="TH SarabunPSK"/>
          <w:szCs w:val="32"/>
          <w:cs/>
        </w:rPr>
        <w:t>)</w:t>
      </w:r>
    </w:p>
    <w:p w:rsidR="00D43464" w:rsidRPr="00FA418B" w:rsidRDefault="00857332" w:rsidP="007C6AF4">
      <w:pPr>
        <w:pStyle w:val="ListParagraph"/>
        <w:numPr>
          <w:ilvl w:val="0"/>
          <w:numId w:val="12"/>
        </w:numPr>
        <w:spacing w:line="240" w:lineRule="auto"/>
        <w:ind w:left="0" w:firstLine="720"/>
        <w:rPr>
          <w:rFonts w:cs="TH SarabunPSK"/>
          <w:szCs w:val="32"/>
        </w:rPr>
      </w:pPr>
      <w:r w:rsidRPr="00FA418B">
        <w:rPr>
          <w:rFonts w:cs="TH SarabunPSK"/>
          <w:szCs w:val="32"/>
          <w:cs/>
        </w:rPr>
        <w:t>รายละเอียดแผนภาพคลาส (</w:t>
      </w:r>
      <w:r w:rsidRPr="00FA418B">
        <w:rPr>
          <w:rFonts w:cs="TH SarabunPSK"/>
          <w:szCs w:val="32"/>
        </w:rPr>
        <w:t>Class Diagram</w:t>
      </w:r>
      <w:r w:rsidRPr="00FA418B">
        <w:rPr>
          <w:rFonts w:cs="TH SarabunPSK"/>
          <w:szCs w:val="32"/>
          <w:cs/>
        </w:rPr>
        <w:t>)</w:t>
      </w:r>
    </w:p>
    <w:p w:rsidR="000633CE" w:rsidRPr="007E1467" w:rsidRDefault="000633CE" w:rsidP="007C6AF4">
      <w:pPr>
        <w:pStyle w:val="ListParagraph"/>
        <w:numPr>
          <w:ilvl w:val="0"/>
          <w:numId w:val="12"/>
        </w:numPr>
        <w:spacing w:line="240" w:lineRule="auto"/>
        <w:ind w:left="0" w:firstLine="720"/>
        <w:rPr>
          <w:ins w:id="186" w:author="Pahommie" w:date="2014-11-05T21:04:00Z"/>
          <w:rFonts w:cs="TH SarabunPSK"/>
          <w:szCs w:val="32"/>
        </w:rPr>
      </w:pPr>
      <w:r w:rsidRPr="007E1467">
        <w:rPr>
          <w:rFonts w:cs="TH SarabunPSK"/>
          <w:szCs w:val="32"/>
          <w:cs/>
        </w:rPr>
        <w:t>รายละเอียดแผนภาพลำดับกิจกรรม (</w:t>
      </w:r>
      <w:r w:rsidRPr="007E1467">
        <w:rPr>
          <w:rFonts w:cs="TH SarabunPSK"/>
          <w:szCs w:val="32"/>
        </w:rPr>
        <w:t>Sequence Diagram</w:t>
      </w:r>
      <w:r w:rsidRPr="007E1467">
        <w:rPr>
          <w:rFonts w:cs="TH SarabunPSK"/>
          <w:szCs w:val="32"/>
          <w:cs/>
        </w:rPr>
        <w:t>)</w:t>
      </w:r>
    </w:p>
    <w:p w:rsidR="00D43464" w:rsidRPr="007E1467" w:rsidRDefault="00857332" w:rsidP="007C6AF4">
      <w:pPr>
        <w:pStyle w:val="ListParagraph"/>
        <w:numPr>
          <w:ilvl w:val="0"/>
          <w:numId w:val="12"/>
        </w:numPr>
        <w:spacing w:line="240" w:lineRule="auto"/>
        <w:ind w:left="0" w:firstLine="720"/>
        <w:rPr>
          <w:ins w:id="187" w:author="Pahommie" w:date="2014-11-05T21:09:00Z"/>
        </w:rPr>
      </w:pPr>
      <w:r w:rsidRPr="007E1467">
        <w:rPr>
          <w:rFonts w:cs="TH SarabunPSK"/>
          <w:szCs w:val="32"/>
          <w:cs/>
        </w:rPr>
        <w:t>รายละเอียดแผนภาพ</w:t>
      </w:r>
      <w:r w:rsidR="00CE5892" w:rsidRPr="007E1467">
        <w:rPr>
          <w:rFonts w:cs="TH SarabunPSK"/>
          <w:szCs w:val="32"/>
          <w:cs/>
        </w:rPr>
        <w:t>ความสัมพันธ์ของ</w:t>
      </w:r>
      <w:r w:rsidRPr="007E1467">
        <w:rPr>
          <w:rFonts w:cs="TH SarabunPSK"/>
          <w:szCs w:val="32"/>
          <w:cs/>
        </w:rPr>
        <w:t>ข้อมูล (</w:t>
      </w:r>
      <w:r w:rsidRPr="007E1467">
        <w:rPr>
          <w:rFonts w:cs="TH SarabunPSK"/>
          <w:szCs w:val="32"/>
        </w:rPr>
        <w:t>Entity Relationship Diagram</w:t>
      </w:r>
      <w:r w:rsidRPr="007E1467">
        <w:rPr>
          <w:rFonts w:cs="TH SarabunPSK"/>
          <w:szCs w:val="32"/>
          <w:cs/>
        </w:rPr>
        <w:t>)</w:t>
      </w:r>
    </w:p>
    <w:p w:rsidR="007A010A" w:rsidRPr="007E1467" w:rsidRDefault="007A010A" w:rsidP="00991A87">
      <w:pPr>
        <w:spacing w:line="240" w:lineRule="auto"/>
      </w:pPr>
      <w:bookmarkStart w:id="188" w:name="_Toc409752786"/>
      <w:bookmarkStart w:id="189" w:name="_Toc409753198"/>
      <w:bookmarkStart w:id="190" w:name="_Toc416273392"/>
      <w:bookmarkStart w:id="191" w:name="_Toc420265887"/>
      <w:bookmarkStart w:id="192" w:name="_Toc420387330"/>
      <w:bookmarkStart w:id="193" w:name="_Toc420485926"/>
      <w:bookmarkStart w:id="194" w:name="_Toc420525083"/>
      <w:r w:rsidRPr="007E1467">
        <w:rPr>
          <w:color w:val="FFFFFF" w:themeColor="background1"/>
          <w:cs/>
        </w:rPr>
        <w:t>กาดำเนินงานภายในระบบฯ</w:t>
      </w:r>
    </w:p>
    <w:p w:rsidR="00857332" w:rsidRPr="007E1467" w:rsidRDefault="00857332" w:rsidP="00FA418B">
      <w:pPr>
        <w:pStyle w:val="Heading3"/>
      </w:pPr>
      <w:bookmarkStart w:id="195" w:name="_Toc420734892"/>
      <w:bookmarkStart w:id="196" w:name="_Toc420739385"/>
      <w:bookmarkStart w:id="197" w:name="_Toc453667493"/>
      <w:bookmarkStart w:id="198" w:name="_Toc453683052"/>
      <w:bookmarkStart w:id="199" w:name="_Toc453683464"/>
      <w:bookmarkStart w:id="200" w:name="_Toc453683724"/>
      <w:bookmarkStart w:id="201" w:name="_Toc487543112"/>
      <w:bookmarkStart w:id="202" w:name="_Toc54835784"/>
      <w:r w:rsidRPr="007E1467">
        <w:rPr>
          <w:cs/>
        </w:rPr>
        <w:lastRenderedPageBreak/>
        <w:t>แผนภาพยูสเคส (</w:t>
      </w:r>
      <w:r w:rsidRPr="007E1467">
        <w:t>Use Case Diagram</w:t>
      </w:r>
      <w:r w:rsidRPr="007E1467">
        <w:rPr>
          <w:cs/>
        </w:rPr>
        <w:t>)</w:t>
      </w:r>
      <w:bookmarkEnd w:id="188"/>
      <w:bookmarkEnd w:id="189"/>
      <w:bookmarkEnd w:id="190"/>
      <w:bookmarkEnd w:id="191"/>
      <w:bookmarkEnd w:id="192"/>
      <w:bookmarkEnd w:id="193"/>
      <w:bookmarkEnd w:id="194"/>
      <w:bookmarkEnd w:id="195"/>
      <w:bookmarkEnd w:id="196"/>
      <w:bookmarkEnd w:id="197"/>
      <w:bookmarkEnd w:id="198"/>
      <w:bookmarkEnd w:id="199"/>
      <w:bookmarkEnd w:id="200"/>
      <w:bookmarkEnd w:id="201"/>
      <w:bookmarkEnd w:id="202"/>
    </w:p>
    <w:p w:rsidR="004348C7" w:rsidRPr="007E1467" w:rsidRDefault="00880CD4" w:rsidP="00991A87">
      <w:pPr>
        <w:spacing w:line="240" w:lineRule="auto"/>
        <w:ind w:firstLine="720"/>
        <w:rPr>
          <w:color w:val="FFFFFF" w:themeColor="background1"/>
        </w:rPr>
      </w:pPr>
      <w:bookmarkStart w:id="203" w:name="_Toc420387331"/>
      <w:r w:rsidRPr="007E1467">
        <w:rPr>
          <w:noProof/>
          <w:color w:val="FF0000"/>
        </w:rPr>
        <mc:AlternateContent>
          <mc:Choice Requires="wps">
            <w:drawing>
              <wp:anchor distT="45720" distB="45720" distL="114300" distR="114300" simplePos="0" relativeHeight="251789312" behindDoc="0" locked="0" layoutInCell="1" allowOverlap="1" wp14:anchorId="581AE926" wp14:editId="1B6F40FB">
                <wp:simplePos x="0" y="0"/>
                <wp:positionH relativeFrom="column">
                  <wp:posOffset>3924300</wp:posOffset>
                </wp:positionH>
                <wp:positionV relativeFrom="paragraph">
                  <wp:posOffset>3542665</wp:posOffset>
                </wp:positionV>
                <wp:extent cx="2360930" cy="534035"/>
                <wp:effectExtent l="0" t="0" r="318" b="0"/>
                <wp:wrapTopAndBottom/>
                <wp:docPr id="7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rot="16200000">
                          <a:off x="0" y="0"/>
                          <a:ext cx="2360930" cy="53403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36FF3" w:rsidRDefault="00436FF3" w:rsidP="00857332">
                            <w:r>
                              <w:rPr>
                                <w:rFonts w:hint="cs"/>
                                <w:cs/>
                              </w:rPr>
                              <w:t xml:space="preserve">ภาพที่ 3-1  </w:t>
                            </w:r>
                            <w:r w:rsidRPr="008D47B7">
                              <w:rPr>
                                <w:cs/>
                              </w:rPr>
                              <w:t>แผนภาพ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ยูสเคส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81AE926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309pt;margin-top:278.95pt;width:185.9pt;height:42.05pt;rotation:-90;z-index:2517893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" filled="f" stroked="f">
                <v:textbox>
                  <w:txbxContent>
                    <w:p w:rsidR="00436FF3" w:rsidRDefault="00436FF3" w:rsidP="00857332">
                      <w:r>
                        <w:rPr>
                          <w:rFonts w:hint="cs"/>
                          <w:cs/>
                        </w:rPr>
                        <w:t xml:space="preserve">ภาพที่ 3-1  </w:t>
                      </w:r>
                      <w:r w:rsidRPr="008D47B7">
                        <w:rPr>
                          <w:cs/>
                        </w:rPr>
                        <w:t>แผนภาพ</w:t>
                      </w:r>
                      <w:r>
                        <w:rPr>
                          <w:rFonts w:hint="cs"/>
                          <w:cs/>
                        </w:rPr>
                        <w:t>ยูสเคส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7E1467">
        <w:rPr>
          <w:noProof/>
        </w:rPr>
        <w:drawing>
          <wp:anchor distT="0" distB="0" distL="114300" distR="114300" simplePos="0" relativeHeight="251788288" behindDoc="0" locked="0" layoutInCell="1" allowOverlap="1" wp14:anchorId="161C9F6C" wp14:editId="631CBB96">
            <wp:simplePos x="0" y="0"/>
            <wp:positionH relativeFrom="column">
              <wp:posOffset>-690880</wp:posOffset>
            </wp:positionH>
            <wp:positionV relativeFrom="paragraph">
              <wp:posOffset>2161540</wp:posOffset>
            </wp:positionV>
            <wp:extent cx="6515735" cy="4237355"/>
            <wp:effectExtent l="15240" t="22860" r="14605" b="14605"/>
            <wp:wrapTopAndBottom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useCase_manageProject.jp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6515735" cy="42373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203"/>
      <w:r w:rsidR="004348C7" w:rsidRPr="007E1467">
        <w:rPr>
          <w:color w:val="FF0000"/>
          <w:cs/>
        </w:rPr>
        <w:t>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</w:t>
      </w:r>
    </w:p>
    <w:p w:rsidR="00E450CA" w:rsidRPr="007E1467" w:rsidRDefault="0099161B" w:rsidP="00991A87">
      <w:pPr>
        <w:pStyle w:val="a0"/>
        <w:rPr>
          <w:color w:val="FFFFFF" w:themeColor="background1"/>
          <w:cs/>
        </w:rPr>
      </w:pPr>
      <w:bookmarkStart w:id="204" w:name="_Toc424818805"/>
      <w:r w:rsidRPr="007E1467">
        <w:rPr>
          <w:color w:val="FFFFFF" w:themeColor="background1"/>
          <w:cs/>
        </w:rPr>
        <w:lastRenderedPageBreak/>
        <w:t xml:space="preserve">ภาพที่ </w:t>
      </w:r>
      <w:r w:rsidR="00530FE1" w:rsidRPr="007E1467">
        <w:rPr>
          <w:color w:val="FFFFFF" w:themeColor="background1"/>
          <w:cs/>
        </w:rPr>
        <w:fldChar w:fldCharType="begin"/>
      </w:r>
      <w:r w:rsidR="00530FE1" w:rsidRPr="007E1467">
        <w:rPr>
          <w:color w:val="FFFFFF" w:themeColor="background1"/>
          <w:cs/>
        </w:rPr>
        <w:instrText xml:space="preserve"> </w:instrText>
      </w:r>
      <w:r w:rsidR="00530FE1" w:rsidRPr="007E1467">
        <w:rPr>
          <w:color w:val="FFFFFF" w:themeColor="background1"/>
        </w:rPr>
        <w:instrText xml:space="preserve">STYLEREF </w:instrText>
      </w:r>
      <w:r w:rsidR="00530FE1" w:rsidRPr="007E1467">
        <w:rPr>
          <w:color w:val="FFFFFF" w:themeColor="background1"/>
          <w:cs/>
        </w:rPr>
        <w:instrText xml:space="preserve">1 </w:instrText>
      </w:r>
      <w:r w:rsidR="00530FE1" w:rsidRPr="007E1467">
        <w:rPr>
          <w:color w:val="FFFFFF" w:themeColor="background1"/>
        </w:rPr>
        <w:instrText>\s</w:instrText>
      </w:r>
      <w:r w:rsidR="00530FE1" w:rsidRPr="007E1467">
        <w:rPr>
          <w:color w:val="FFFFFF" w:themeColor="background1"/>
          <w:cs/>
        </w:rPr>
        <w:instrText xml:space="preserve"> </w:instrText>
      </w:r>
      <w:r w:rsidR="00530FE1" w:rsidRPr="007E1467">
        <w:rPr>
          <w:color w:val="FFFFFF" w:themeColor="background1"/>
          <w:cs/>
        </w:rPr>
        <w:fldChar w:fldCharType="separate"/>
      </w:r>
      <w:r w:rsidR="00CF1698">
        <w:rPr>
          <w:noProof/>
          <w:color w:val="FFFFFF" w:themeColor="background1"/>
          <w:cs/>
        </w:rPr>
        <w:t>3</w:t>
      </w:r>
      <w:r w:rsidR="00530FE1" w:rsidRPr="007E1467">
        <w:rPr>
          <w:color w:val="FFFFFF" w:themeColor="background1"/>
          <w:cs/>
        </w:rPr>
        <w:fldChar w:fldCharType="end"/>
      </w:r>
      <w:r w:rsidR="00530FE1" w:rsidRPr="007E1467">
        <w:rPr>
          <w:color w:val="FFFFFF" w:themeColor="background1"/>
          <w:cs/>
        </w:rPr>
        <w:noBreakHyphen/>
      </w:r>
      <w:r w:rsidR="00530FE1" w:rsidRPr="007E1467">
        <w:rPr>
          <w:color w:val="FFFFFF" w:themeColor="background1"/>
          <w:cs/>
        </w:rPr>
        <w:fldChar w:fldCharType="begin"/>
      </w:r>
      <w:r w:rsidR="00530FE1" w:rsidRPr="007E1467">
        <w:rPr>
          <w:color w:val="FFFFFF" w:themeColor="background1"/>
          <w:cs/>
        </w:rPr>
        <w:instrText xml:space="preserve"> </w:instrText>
      </w:r>
      <w:r w:rsidR="00530FE1" w:rsidRPr="007E1467">
        <w:rPr>
          <w:color w:val="FFFFFF" w:themeColor="background1"/>
        </w:rPr>
        <w:instrText xml:space="preserve">SEQ </w:instrText>
      </w:r>
      <w:r w:rsidR="00530FE1" w:rsidRPr="007E1467">
        <w:rPr>
          <w:color w:val="FFFFFF" w:themeColor="background1"/>
          <w:cs/>
        </w:rPr>
        <w:instrText xml:space="preserve">ภาพที่ </w:instrText>
      </w:r>
      <w:r w:rsidR="00530FE1" w:rsidRPr="007E1467">
        <w:rPr>
          <w:color w:val="FFFFFF" w:themeColor="background1"/>
        </w:rPr>
        <w:instrText>\</w:instrText>
      </w:r>
      <w:r w:rsidR="00530FE1" w:rsidRPr="007E1467">
        <w:rPr>
          <w:color w:val="FFFFFF" w:themeColor="background1"/>
          <w:cs/>
        </w:rPr>
        <w:instrText xml:space="preserve">* </w:instrText>
      </w:r>
      <w:r w:rsidR="00530FE1" w:rsidRPr="007E1467">
        <w:rPr>
          <w:color w:val="FFFFFF" w:themeColor="background1"/>
        </w:rPr>
        <w:instrText xml:space="preserve">ARABIC \s </w:instrText>
      </w:r>
      <w:r w:rsidR="00530FE1" w:rsidRPr="007E1467">
        <w:rPr>
          <w:color w:val="FFFFFF" w:themeColor="background1"/>
          <w:cs/>
        </w:rPr>
        <w:instrText xml:space="preserve">1 </w:instrText>
      </w:r>
      <w:r w:rsidR="00530FE1" w:rsidRPr="007E1467">
        <w:rPr>
          <w:color w:val="FFFFFF" w:themeColor="background1"/>
          <w:cs/>
        </w:rPr>
        <w:fldChar w:fldCharType="separate"/>
      </w:r>
      <w:r w:rsidR="00CF1698">
        <w:rPr>
          <w:noProof/>
          <w:color w:val="FFFFFF" w:themeColor="background1"/>
          <w:cs/>
        </w:rPr>
        <w:t>1</w:t>
      </w:r>
      <w:r w:rsidR="00530FE1" w:rsidRPr="007E1467">
        <w:rPr>
          <w:color w:val="FFFFFF" w:themeColor="background1"/>
          <w:cs/>
        </w:rPr>
        <w:fldChar w:fldCharType="end"/>
      </w:r>
      <w:r w:rsidRPr="007E1467">
        <w:rPr>
          <w:color w:val="FFFFFF" w:themeColor="background1"/>
          <w:cs/>
        </w:rPr>
        <w:t xml:space="preserve">  </w:t>
      </w:r>
      <w:r w:rsidR="006B6750" w:rsidRPr="007E1467">
        <w:rPr>
          <w:noProof/>
          <w:color w:val="FFFFFF" w:themeColor="background1"/>
          <w:cs/>
        </w:rPr>
        <w:t>แผนภาพยูสเคส</w:t>
      </w:r>
      <w:bookmarkStart w:id="205" w:name="_Toc409752790"/>
      <w:bookmarkStart w:id="206" w:name="_Toc409753202"/>
      <w:bookmarkStart w:id="207" w:name="_Toc416273396"/>
      <w:bookmarkStart w:id="208" w:name="_Toc420265891"/>
      <w:bookmarkStart w:id="209" w:name="_Toc420387332"/>
      <w:bookmarkStart w:id="210" w:name="_Toc420485927"/>
      <w:bookmarkEnd w:id="204"/>
    </w:p>
    <w:p w:rsidR="005F15F8" w:rsidRPr="007E1467" w:rsidRDefault="005F15F8" w:rsidP="00991A87">
      <w:pPr>
        <w:pStyle w:val="Heading3"/>
        <w:rPr>
          <w:cs/>
        </w:rPr>
      </w:pPr>
      <w:bookmarkStart w:id="211" w:name="_Toc420525084"/>
      <w:bookmarkStart w:id="212" w:name="_Toc420734893"/>
      <w:bookmarkStart w:id="213" w:name="_Toc420739386"/>
      <w:bookmarkStart w:id="214" w:name="_Toc453667494"/>
      <w:bookmarkStart w:id="215" w:name="_Toc453683053"/>
      <w:bookmarkStart w:id="216" w:name="_Toc453683465"/>
      <w:bookmarkStart w:id="217" w:name="_Toc453683725"/>
      <w:bookmarkStart w:id="218" w:name="_Toc487543113"/>
      <w:bookmarkStart w:id="219" w:name="_Toc54835785"/>
      <w:r w:rsidRPr="007E1467">
        <w:rPr>
          <w:cs/>
        </w:rPr>
        <w:t>คำอธิบายแผนภาพยูสเคส</w:t>
      </w:r>
      <w:r w:rsidR="00E85EB6" w:rsidRPr="007E1467">
        <w:rPr>
          <w:cs/>
        </w:rPr>
        <w:t xml:space="preserve"> (</w:t>
      </w:r>
      <w:r w:rsidR="00E85EB6" w:rsidRPr="007E1467">
        <w:t>Use Case Description</w:t>
      </w:r>
      <w:r w:rsidR="00E85EB6" w:rsidRPr="007E1467">
        <w:rPr>
          <w:cs/>
        </w:rPr>
        <w:t>)</w:t>
      </w:r>
      <w:bookmarkEnd w:id="211"/>
      <w:bookmarkEnd w:id="212"/>
      <w:bookmarkEnd w:id="213"/>
      <w:bookmarkEnd w:id="214"/>
      <w:bookmarkEnd w:id="215"/>
      <w:bookmarkEnd w:id="216"/>
      <w:bookmarkEnd w:id="217"/>
      <w:bookmarkEnd w:id="218"/>
      <w:bookmarkEnd w:id="219"/>
    </w:p>
    <w:p w:rsidR="002C5C53" w:rsidRPr="007E1467" w:rsidRDefault="002C5C53" w:rsidP="00991A87">
      <w:pPr>
        <w:spacing w:before="0" w:after="0" w:line="240" w:lineRule="auto"/>
        <w:ind w:firstLine="720"/>
      </w:pPr>
    </w:p>
    <w:p w:rsidR="004348C7" w:rsidRPr="007E1467" w:rsidRDefault="004348C7" w:rsidP="00991A87">
      <w:pPr>
        <w:spacing w:line="240" w:lineRule="auto"/>
        <w:ind w:firstLine="720"/>
        <w:rPr>
          <w:color w:val="FF0000"/>
        </w:rPr>
      </w:pPr>
      <w:bookmarkStart w:id="220" w:name="_Toc420526500"/>
      <w:bookmarkStart w:id="221" w:name="_Toc420530172"/>
      <w:bookmarkStart w:id="222" w:name="_Toc420530191"/>
      <w:bookmarkStart w:id="223" w:name="_Toc420530467"/>
      <w:bookmarkStart w:id="224" w:name="_Toc420530486"/>
      <w:bookmarkStart w:id="225" w:name="_Toc420530505"/>
      <w:bookmarkStart w:id="226" w:name="_Toc420530524"/>
      <w:bookmarkStart w:id="227" w:name="_Toc420542599"/>
      <w:bookmarkStart w:id="228" w:name="_Toc420543130"/>
      <w:bookmarkStart w:id="229" w:name="_Toc420543192"/>
      <w:r w:rsidRPr="007E1467">
        <w:rPr>
          <w:color w:val="FF0000"/>
          <w:cs/>
        </w:rPr>
        <w:t>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</w:t>
      </w:r>
    </w:p>
    <w:p w:rsidR="008B569B" w:rsidRPr="007E1467" w:rsidRDefault="008B569B" w:rsidP="00991A87">
      <w:pPr>
        <w:pStyle w:val="a1"/>
      </w:pPr>
      <w:bookmarkStart w:id="230" w:name="_Toc424818443"/>
      <w:bookmarkStart w:id="231" w:name="_Toc487546666"/>
      <w:r w:rsidRPr="007E1467">
        <w:rPr>
          <w:cs/>
        </w:rPr>
        <w:t xml:space="preserve">ตารางที่ </w:t>
      </w:r>
      <w:r w:rsidR="001B5F27">
        <w:fldChar w:fldCharType="begin"/>
      </w:r>
      <w:r w:rsidR="001B5F27">
        <w:instrText xml:space="preserve"> STYLEREF 1 \s </w:instrText>
      </w:r>
      <w:r w:rsidR="001B5F27">
        <w:fldChar w:fldCharType="separate"/>
      </w:r>
      <w:r w:rsidR="00CF1698">
        <w:rPr>
          <w:noProof/>
        </w:rPr>
        <w:t>3</w:t>
      </w:r>
      <w:r w:rsidR="001B5F27">
        <w:rPr>
          <w:noProof/>
        </w:rPr>
        <w:fldChar w:fldCharType="end"/>
      </w:r>
      <w:r w:rsidR="000B749A">
        <w:noBreakHyphen/>
      </w:r>
      <w:r w:rsidR="001B5F27">
        <w:fldChar w:fldCharType="begin"/>
      </w:r>
      <w:r w:rsidR="001B5F27">
        <w:instrText xml:space="preserve"> SEQ </w:instrText>
      </w:r>
      <w:r w:rsidR="001B5F27">
        <w:rPr>
          <w:cs/>
        </w:rPr>
        <w:instrText xml:space="preserve">ตารางที่ </w:instrText>
      </w:r>
      <w:r w:rsidR="001B5F27">
        <w:instrText xml:space="preserve">\* ARABIC \s 1 </w:instrText>
      </w:r>
      <w:r w:rsidR="001B5F27">
        <w:fldChar w:fldCharType="separate"/>
      </w:r>
      <w:r w:rsidR="00CF1698">
        <w:rPr>
          <w:noProof/>
        </w:rPr>
        <w:t>1</w:t>
      </w:r>
      <w:r w:rsidR="001B5F27">
        <w:rPr>
          <w:noProof/>
        </w:rPr>
        <w:fldChar w:fldCharType="end"/>
      </w:r>
      <w:r w:rsidRPr="007E1467">
        <w:rPr>
          <w:cs/>
        </w:rPr>
        <w:t xml:space="preserve">  คำอธิบายยูสเคส</w:t>
      </w:r>
      <w:bookmarkEnd w:id="220"/>
      <w:bookmarkEnd w:id="221"/>
      <w:bookmarkEnd w:id="222"/>
      <w:bookmarkEnd w:id="223"/>
      <w:bookmarkEnd w:id="224"/>
      <w:bookmarkEnd w:id="225"/>
      <w:bookmarkEnd w:id="226"/>
      <w:bookmarkEnd w:id="227"/>
      <w:bookmarkEnd w:id="228"/>
      <w:bookmarkEnd w:id="229"/>
      <w:r w:rsidR="0099161B" w:rsidRPr="007E1467">
        <w:rPr>
          <w:cs/>
        </w:rPr>
        <w:t xml:space="preserve"> </w:t>
      </w:r>
      <w:r w:rsidR="0099161B" w:rsidRPr="007E1467">
        <w:t>UC01</w:t>
      </w:r>
      <w:bookmarkEnd w:id="230"/>
      <w:bookmarkEnd w:id="231"/>
    </w:p>
    <w:tbl>
      <w:tblPr>
        <w:tblStyle w:val="TableGrid"/>
        <w:tblW w:w="5000" w:type="pct"/>
        <w:tblLayout w:type="fixed"/>
        <w:tblLook w:val="04A0" w:firstRow="1" w:lastRow="0" w:firstColumn="1" w:lastColumn="0" w:noHBand="0" w:noVBand="1"/>
      </w:tblPr>
      <w:tblGrid>
        <w:gridCol w:w="3175"/>
        <w:gridCol w:w="2733"/>
        <w:gridCol w:w="2388"/>
      </w:tblGrid>
      <w:tr w:rsidR="00890768" w:rsidRPr="007E1467" w:rsidTr="007F3AA6">
        <w:tc>
          <w:tcPr>
            <w:tcW w:w="1914" w:type="pct"/>
          </w:tcPr>
          <w:p w:rsidR="006A5073" w:rsidRPr="007E1467" w:rsidRDefault="006A5073" w:rsidP="00991A87">
            <w:pPr>
              <w:rPr>
                <w:cs/>
              </w:rPr>
            </w:pPr>
            <w:r w:rsidRPr="007E1467">
              <w:rPr>
                <w:cs/>
              </w:rPr>
              <w:t xml:space="preserve">ชื่อยูสเคส : </w:t>
            </w:r>
            <w:r w:rsidR="00F8636F" w:rsidRPr="007E1467">
              <w:rPr>
                <w:cs/>
                <w:lang w:val="th-TH"/>
              </w:rPr>
              <w:t>ตั้งค่าสิทธิ์จัดการโครงการ</w:t>
            </w:r>
          </w:p>
        </w:tc>
        <w:tc>
          <w:tcPr>
            <w:tcW w:w="1647" w:type="pct"/>
          </w:tcPr>
          <w:p w:rsidR="006A5073" w:rsidRPr="007E1467" w:rsidRDefault="006A5073" w:rsidP="00991A87">
            <w:r w:rsidRPr="007E1467">
              <w:rPr>
                <w:cs/>
              </w:rPr>
              <w:t xml:space="preserve">รหัส </w:t>
            </w:r>
            <w:r w:rsidRPr="007E1467">
              <w:t>UC01</w:t>
            </w:r>
          </w:p>
        </w:tc>
        <w:tc>
          <w:tcPr>
            <w:tcW w:w="1439" w:type="pct"/>
          </w:tcPr>
          <w:p w:rsidR="006A5073" w:rsidRPr="007E1467" w:rsidRDefault="006A5073" w:rsidP="00991A87">
            <w:pPr>
              <w:rPr>
                <w:cs/>
              </w:rPr>
            </w:pPr>
            <w:r w:rsidRPr="007E1467">
              <w:rPr>
                <w:cs/>
              </w:rPr>
              <w:t>ระดับความสำคัญ : สูง (ต่ำ/กลาง/สูง)</w:t>
            </w:r>
          </w:p>
        </w:tc>
      </w:tr>
      <w:tr w:rsidR="00CA09ED" w:rsidRPr="007E1467" w:rsidTr="007F3AA6">
        <w:tc>
          <w:tcPr>
            <w:tcW w:w="1914" w:type="pct"/>
          </w:tcPr>
          <w:p w:rsidR="006A5073" w:rsidRPr="007E1467" w:rsidRDefault="006A5073" w:rsidP="00991A87">
            <w:pPr>
              <w:rPr>
                <w:cs/>
              </w:rPr>
            </w:pPr>
            <w:r w:rsidRPr="007E1467">
              <w:rPr>
                <w:cs/>
              </w:rPr>
              <w:t xml:space="preserve">ผู้กระทำหลัก : </w:t>
            </w:r>
            <w:r w:rsidR="00F8636F" w:rsidRPr="007E1467">
              <w:rPr>
                <w:cs/>
              </w:rPr>
              <w:t>ผู้ดูแลระบบวิทยาลัย</w:t>
            </w:r>
          </w:p>
        </w:tc>
        <w:tc>
          <w:tcPr>
            <w:tcW w:w="3086" w:type="pct"/>
            <w:gridSpan w:val="2"/>
          </w:tcPr>
          <w:p w:rsidR="006A5073" w:rsidRPr="007E1467" w:rsidRDefault="007F3AA6" w:rsidP="00991A87">
            <w:pPr>
              <w:rPr>
                <w:cs/>
              </w:rPr>
            </w:pPr>
            <w:r>
              <w:rPr>
                <w:rFonts w:hint="cs"/>
                <w:cs/>
              </w:rPr>
              <w:t xml:space="preserve">ระดับความซับซ้อน </w:t>
            </w:r>
            <w:r w:rsidR="006A5073" w:rsidRPr="007E1467">
              <w:rPr>
                <w:cs/>
              </w:rPr>
              <w:t xml:space="preserve">: </w:t>
            </w:r>
          </w:p>
        </w:tc>
      </w:tr>
      <w:tr w:rsidR="006A5073" w:rsidRPr="007E1467" w:rsidTr="00024A88">
        <w:tc>
          <w:tcPr>
            <w:tcW w:w="5000" w:type="pct"/>
            <w:gridSpan w:val="3"/>
          </w:tcPr>
          <w:p w:rsidR="006A5073" w:rsidRPr="007E1467" w:rsidRDefault="006A5073" w:rsidP="00991A87">
            <w:pPr>
              <w:rPr>
                <w:cs/>
              </w:rPr>
            </w:pPr>
            <w:r w:rsidRPr="007E1467">
              <w:rPr>
                <w:cs/>
              </w:rPr>
              <w:t xml:space="preserve">ผู้มีส่วนเกี่ยวข้องและการใช้ประโยชน์ : </w:t>
            </w:r>
            <w:r w:rsidR="00F8636F" w:rsidRPr="007E1467">
              <w:rPr>
                <w:cs/>
              </w:rPr>
              <w:t xml:space="preserve">เจ้าหน้าที่โครงการสถาบัน </w:t>
            </w:r>
            <w:r w:rsidR="00F12917" w:rsidRPr="007E1467">
              <w:rPr>
                <w:cs/>
              </w:rPr>
              <w:t>และ</w:t>
            </w:r>
            <w:r w:rsidR="00F8636F" w:rsidRPr="007E1467">
              <w:rPr>
                <w:cs/>
              </w:rPr>
              <w:t>เจ้าหน้าที่โครงการวิทยาลัย</w:t>
            </w:r>
          </w:p>
        </w:tc>
      </w:tr>
      <w:tr w:rsidR="006A5073" w:rsidRPr="007E1467" w:rsidTr="00024A88">
        <w:tc>
          <w:tcPr>
            <w:tcW w:w="5000" w:type="pct"/>
            <w:gridSpan w:val="3"/>
          </w:tcPr>
          <w:p w:rsidR="006A5073" w:rsidRPr="007E1467" w:rsidRDefault="006A5073" w:rsidP="00991A87">
            <w:pPr>
              <w:rPr>
                <w:cs/>
              </w:rPr>
            </w:pPr>
            <w:r w:rsidRPr="007E1467">
              <w:rPr>
                <w:cs/>
              </w:rPr>
              <w:t xml:space="preserve">คำอธิบาย : </w:t>
            </w:r>
            <w:r w:rsidR="00F22B07" w:rsidRPr="007E1467">
              <w:t>xxxxxxxxxxxxxxxxxxxxxxxxxxxxxxxxx</w:t>
            </w:r>
            <w:r w:rsidR="007F3AA6">
              <w:rPr>
                <w:rFonts w:hint="cs"/>
                <w:cs/>
              </w:rPr>
              <w:t xml:space="preserve"> (3บรรทัดขึ้นไป)</w:t>
            </w:r>
          </w:p>
        </w:tc>
      </w:tr>
      <w:tr w:rsidR="007F3AA6" w:rsidRPr="007E1467" w:rsidTr="00024A88">
        <w:tc>
          <w:tcPr>
            <w:tcW w:w="5000" w:type="pct"/>
            <w:gridSpan w:val="3"/>
          </w:tcPr>
          <w:p w:rsidR="007F3AA6" w:rsidRPr="007E1467" w:rsidRDefault="007F3AA6" w:rsidP="00991A87">
            <w:pPr>
              <w:rPr>
                <w:cs/>
              </w:rPr>
            </w:pPr>
            <w:r w:rsidRPr="007E1467">
              <w:rPr>
                <w:cs/>
              </w:rPr>
              <w:t xml:space="preserve">สิ่งกระตุ้น : </w:t>
            </w:r>
          </w:p>
        </w:tc>
      </w:tr>
      <w:tr w:rsidR="006A5073" w:rsidRPr="007E1467" w:rsidTr="00024A88">
        <w:tc>
          <w:tcPr>
            <w:tcW w:w="5000" w:type="pct"/>
            <w:gridSpan w:val="3"/>
          </w:tcPr>
          <w:p w:rsidR="006A5073" w:rsidRPr="007E1467" w:rsidRDefault="007F3AA6" w:rsidP="00991A87">
            <w:pPr>
              <w:rPr>
                <w:cs/>
              </w:rPr>
            </w:pPr>
            <w:r>
              <w:rPr>
                <w:cs/>
              </w:rPr>
              <w:t>ประเภทสิ่ง</w:t>
            </w:r>
            <w:r w:rsidRPr="007E1467">
              <w:rPr>
                <w:cs/>
              </w:rPr>
              <w:t>กระตุ้น : ภายนอก</w:t>
            </w:r>
          </w:p>
        </w:tc>
      </w:tr>
      <w:tr w:rsidR="006A5073" w:rsidRPr="007E1467" w:rsidTr="00024A88">
        <w:tc>
          <w:tcPr>
            <w:tcW w:w="5000" w:type="pct"/>
            <w:gridSpan w:val="3"/>
          </w:tcPr>
          <w:p w:rsidR="006A5073" w:rsidRPr="007E1467" w:rsidRDefault="006A5073" w:rsidP="00991A87">
            <w:r w:rsidRPr="007E1467">
              <w:rPr>
                <w:cs/>
              </w:rPr>
              <w:t>ความสัมพันธ์ :</w:t>
            </w:r>
          </w:p>
          <w:p w:rsidR="006A5073" w:rsidRPr="007E1467" w:rsidRDefault="006A5073" w:rsidP="00991A87">
            <w:pPr>
              <w:ind w:left="720"/>
              <w:rPr>
                <w:cs/>
              </w:rPr>
            </w:pPr>
            <w:r w:rsidRPr="007E1467">
              <w:rPr>
                <w:cs/>
              </w:rPr>
              <w:t>ความเกี่ยวเนื่อง : -</w:t>
            </w:r>
          </w:p>
          <w:p w:rsidR="006A5073" w:rsidRPr="007E1467" w:rsidRDefault="006A5073" w:rsidP="00991A87">
            <w:pPr>
              <w:ind w:left="720"/>
              <w:rPr>
                <w:cs/>
              </w:rPr>
            </w:pPr>
            <w:r w:rsidRPr="007E1467">
              <w:rPr>
                <w:cs/>
              </w:rPr>
              <w:t>การรวม : -</w:t>
            </w:r>
          </w:p>
          <w:p w:rsidR="006A5073" w:rsidRPr="007E1467" w:rsidRDefault="006A5073" w:rsidP="00991A87">
            <w:pPr>
              <w:ind w:left="720"/>
              <w:rPr>
                <w:cs/>
              </w:rPr>
            </w:pPr>
            <w:r w:rsidRPr="007E1467">
              <w:rPr>
                <w:cs/>
              </w:rPr>
              <w:t>การขยาย : -</w:t>
            </w:r>
          </w:p>
          <w:p w:rsidR="006A5073" w:rsidRPr="007E1467" w:rsidRDefault="006A5073" w:rsidP="00991A87">
            <w:pPr>
              <w:ind w:left="720"/>
            </w:pPr>
            <w:r w:rsidRPr="007E1467">
              <w:rPr>
                <w:cs/>
              </w:rPr>
              <w:t>การรับทอดคุณสมบัติ : -</w:t>
            </w:r>
          </w:p>
        </w:tc>
      </w:tr>
      <w:tr w:rsidR="00CA09ED" w:rsidRPr="007E1467" w:rsidTr="007F3AA6">
        <w:tc>
          <w:tcPr>
            <w:tcW w:w="1914" w:type="pct"/>
          </w:tcPr>
          <w:p w:rsidR="006A5073" w:rsidRPr="007E1467" w:rsidRDefault="006A5073" w:rsidP="00991A87">
            <w:pPr>
              <w:rPr>
                <w:cs/>
              </w:rPr>
            </w:pPr>
            <w:r w:rsidRPr="007E1467">
              <w:rPr>
                <w:cs/>
              </w:rPr>
              <w:t>เงื่อนไขก่อนการทำงาน</w:t>
            </w:r>
          </w:p>
        </w:tc>
        <w:tc>
          <w:tcPr>
            <w:tcW w:w="3086" w:type="pct"/>
            <w:gridSpan w:val="2"/>
          </w:tcPr>
          <w:p w:rsidR="006A5073" w:rsidRPr="007E1467" w:rsidRDefault="00EA163E" w:rsidP="00991A87">
            <w:r w:rsidRPr="007E1467">
              <w:rPr>
                <w:cs/>
              </w:rPr>
              <w:t>ต้องมีสิทธิ์การเข้าถึงเมนูดังกล่าว (ผู้ดูแลระบบ</w:t>
            </w:r>
            <w:r w:rsidR="00062041" w:rsidRPr="007E1467">
              <w:rPr>
                <w:cs/>
              </w:rPr>
              <w:t>ฯ</w:t>
            </w:r>
            <w:r w:rsidRPr="007E1467">
              <w:rPr>
                <w:cs/>
              </w:rPr>
              <w:t>)</w:t>
            </w:r>
          </w:p>
        </w:tc>
      </w:tr>
      <w:tr w:rsidR="00CA09ED" w:rsidRPr="007E1467" w:rsidTr="007F3AA6">
        <w:tc>
          <w:tcPr>
            <w:tcW w:w="1914" w:type="pct"/>
          </w:tcPr>
          <w:p w:rsidR="006A5073" w:rsidRPr="007E1467" w:rsidRDefault="006A5073" w:rsidP="00991A87">
            <w:pPr>
              <w:rPr>
                <w:cs/>
              </w:rPr>
            </w:pPr>
            <w:r w:rsidRPr="007E1467">
              <w:rPr>
                <w:cs/>
              </w:rPr>
              <w:t>เงื่อนไขหลังการทำงาน</w:t>
            </w:r>
          </w:p>
        </w:tc>
        <w:tc>
          <w:tcPr>
            <w:tcW w:w="3086" w:type="pct"/>
            <w:gridSpan w:val="2"/>
          </w:tcPr>
          <w:p w:rsidR="006A5073" w:rsidRPr="007E1467" w:rsidRDefault="00C71CBC" w:rsidP="00991A87">
            <w:pPr>
              <w:rPr>
                <w:cs/>
              </w:rPr>
            </w:pPr>
            <w:r w:rsidRPr="007E1467">
              <w:rPr>
                <w:cs/>
              </w:rPr>
              <w:t>ตั้งค่าสิทธิ์การเข้าถึงเมนูที่เกี่ยวข้องกับการจัดการโครงการ</w:t>
            </w:r>
          </w:p>
        </w:tc>
      </w:tr>
      <w:tr w:rsidR="00890768" w:rsidRPr="007E1467" w:rsidTr="007F3AA6">
        <w:tc>
          <w:tcPr>
            <w:tcW w:w="1914" w:type="pct"/>
          </w:tcPr>
          <w:p w:rsidR="006A5073" w:rsidRPr="007E1467" w:rsidRDefault="006A5073" w:rsidP="00991A87">
            <w:r w:rsidRPr="007E1467">
              <w:rPr>
                <w:cs/>
              </w:rPr>
              <w:lastRenderedPageBreak/>
              <w:t>ขั้นตอนการทำงานปกติ</w:t>
            </w:r>
          </w:p>
        </w:tc>
        <w:tc>
          <w:tcPr>
            <w:tcW w:w="1647" w:type="pct"/>
          </w:tcPr>
          <w:p w:rsidR="006A5073" w:rsidRPr="007E1467" w:rsidRDefault="007F3AA6" w:rsidP="00991A87">
            <w:pPr>
              <w:jc w:val="center"/>
            </w:pPr>
            <w:r>
              <w:rPr>
                <w:rFonts w:hint="cs"/>
                <w:cs/>
              </w:rPr>
              <w:t>ผู้ใช้งาน</w:t>
            </w:r>
          </w:p>
        </w:tc>
        <w:tc>
          <w:tcPr>
            <w:tcW w:w="1439" w:type="pct"/>
          </w:tcPr>
          <w:p w:rsidR="006A5073" w:rsidRPr="007E1467" w:rsidRDefault="007F3AA6" w:rsidP="00991A87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ระบบ</w:t>
            </w:r>
          </w:p>
        </w:tc>
      </w:tr>
      <w:tr w:rsidR="00024A88" w:rsidRPr="007E1467" w:rsidTr="007F3AA6">
        <w:tc>
          <w:tcPr>
            <w:tcW w:w="1914" w:type="pct"/>
          </w:tcPr>
          <w:p w:rsidR="006A5073" w:rsidRPr="007E1467" w:rsidRDefault="006A5073" w:rsidP="00991A87">
            <w:pPr>
              <w:rPr>
                <w:cs/>
              </w:rPr>
            </w:pPr>
          </w:p>
        </w:tc>
        <w:tc>
          <w:tcPr>
            <w:tcW w:w="1647" w:type="pct"/>
          </w:tcPr>
          <w:p w:rsidR="006A5073" w:rsidRPr="007E1467" w:rsidRDefault="00C71CBC" w:rsidP="007C6AF4">
            <w:pPr>
              <w:pStyle w:val="ListParagraph"/>
              <w:numPr>
                <w:ilvl w:val="0"/>
                <w:numId w:val="7"/>
              </w:numPr>
              <w:spacing w:before="0" w:line="240" w:lineRule="auto"/>
              <w:ind w:left="400"/>
              <w:jc w:val="left"/>
              <w:rPr>
                <w:rFonts w:cs="TH SarabunPSK"/>
                <w:szCs w:val="32"/>
              </w:rPr>
            </w:pPr>
            <w:r w:rsidRPr="007E1467">
              <w:rPr>
                <w:rFonts w:cs="TH SarabunPSK"/>
                <w:szCs w:val="32"/>
                <w:cs/>
              </w:rPr>
              <w:t>ผู้ดูและระบบ  คลิกเมนูตั้งค่าโครงการ</w:t>
            </w:r>
          </w:p>
        </w:tc>
        <w:tc>
          <w:tcPr>
            <w:tcW w:w="1439" w:type="pct"/>
          </w:tcPr>
          <w:p w:rsidR="006A5073" w:rsidRPr="007E1467" w:rsidRDefault="006A5073" w:rsidP="00991A87">
            <w:pPr>
              <w:spacing w:before="0"/>
              <w:jc w:val="left"/>
            </w:pPr>
          </w:p>
        </w:tc>
      </w:tr>
    </w:tbl>
    <w:p w:rsidR="00330FC9" w:rsidRDefault="00330FC9" w:rsidP="00991A87">
      <w:pPr>
        <w:pStyle w:val="a1"/>
      </w:pPr>
      <w:bookmarkStart w:id="232" w:name="_Toc420526501"/>
      <w:bookmarkStart w:id="233" w:name="_Toc420530173"/>
      <w:bookmarkStart w:id="234" w:name="_Toc420530192"/>
      <w:bookmarkStart w:id="235" w:name="_Toc420530468"/>
      <w:bookmarkStart w:id="236" w:name="_Toc420530487"/>
      <w:bookmarkStart w:id="237" w:name="_Toc420530506"/>
      <w:bookmarkStart w:id="238" w:name="_Toc420530525"/>
      <w:bookmarkStart w:id="239" w:name="_Toc420542600"/>
      <w:bookmarkStart w:id="240" w:name="_Toc420543131"/>
      <w:bookmarkStart w:id="241" w:name="_Toc420543193"/>
      <w:bookmarkStart w:id="242" w:name="_Toc424818444"/>
      <w:bookmarkStart w:id="243" w:name="_Toc487546667"/>
    </w:p>
    <w:p w:rsidR="00024A88" w:rsidRPr="007E1467" w:rsidRDefault="00024A88" w:rsidP="00991A87">
      <w:pPr>
        <w:pStyle w:val="a1"/>
      </w:pPr>
      <w:r w:rsidRPr="007E1467">
        <w:rPr>
          <w:cs/>
        </w:rPr>
        <w:t xml:space="preserve">ตารางที่ </w:t>
      </w:r>
      <w:r w:rsidR="001B5F27">
        <w:fldChar w:fldCharType="begin"/>
      </w:r>
      <w:r w:rsidR="001B5F27">
        <w:instrText xml:space="preserve"> STYLEREF 1 \s </w:instrText>
      </w:r>
      <w:r w:rsidR="001B5F27">
        <w:fldChar w:fldCharType="separate"/>
      </w:r>
      <w:r w:rsidR="00CF1698">
        <w:rPr>
          <w:noProof/>
        </w:rPr>
        <w:t>3</w:t>
      </w:r>
      <w:r w:rsidR="001B5F27">
        <w:rPr>
          <w:noProof/>
        </w:rPr>
        <w:fldChar w:fldCharType="end"/>
      </w:r>
      <w:r w:rsidR="000B749A">
        <w:noBreakHyphen/>
      </w:r>
      <w:r w:rsidR="001B5F27">
        <w:fldChar w:fldCharType="begin"/>
      </w:r>
      <w:r w:rsidR="001B5F27">
        <w:instrText xml:space="preserve"> SEQ </w:instrText>
      </w:r>
      <w:r w:rsidR="001B5F27">
        <w:rPr>
          <w:cs/>
        </w:rPr>
        <w:instrText xml:space="preserve">ตารางที่ </w:instrText>
      </w:r>
      <w:r w:rsidR="001B5F27">
        <w:instrText xml:space="preserve">\* ARABIC \s 1 </w:instrText>
      </w:r>
      <w:r w:rsidR="001B5F27">
        <w:fldChar w:fldCharType="separate"/>
      </w:r>
      <w:r w:rsidR="00CF1698">
        <w:rPr>
          <w:noProof/>
        </w:rPr>
        <w:t>2</w:t>
      </w:r>
      <w:r w:rsidR="001B5F27">
        <w:rPr>
          <w:noProof/>
        </w:rPr>
        <w:fldChar w:fldCharType="end"/>
      </w:r>
      <w:r w:rsidRPr="007E1467">
        <w:rPr>
          <w:cs/>
        </w:rPr>
        <w:t xml:space="preserve">  คำอธิบายยูสเคส</w:t>
      </w:r>
      <w:r w:rsidR="0099161B" w:rsidRPr="007E1467">
        <w:t xml:space="preserve"> UC01</w:t>
      </w:r>
      <w:r w:rsidR="00F22B07" w:rsidRPr="007E1467">
        <w:rPr>
          <w:cs/>
        </w:rPr>
        <w:t xml:space="preserve"> (ต่อ</w:t>
      </w:r>
      <w:r w:rsidRPr="007E1467">
        <w:rPr>
          <w:cs/>
        </w:rPr>
        <w:t>)</w:t>
      </w:r>
      <w:bookmarkEnd w:id="232"/>
      <w:bookmarkEnd w:id="233"/>
      <w:bookmarkEnd w:id="234"/>
      <w:bookmarkEnd w:id="235"/>
      <w:bookmarkEnd w:id="236"/>
      <w:bookmarkEnd w:id="237"/>
      <w:bookmarkEnd w:id="238"/>
      <w:bookmarkEnd w:id="239"/>
      <w:bookmarkEnd w:id="240"/>
      <w:bookmarkEnd w:id="241"/>
      <w:bookmarkEnd w:id="242"/>
      <w:bookmarkEnd w:id="243"/>
    </w:p>
    <w:tbl>
      <w:tblPr>
        <w:tblStyle w:val="TableGrid"/>
        <w:tblW w:w="4937" w:type="pct"/>
        <w:tblLayout w:type="fixed"/>
        <w:tblLook w:val="04A0" w:firstRow="1" w:lastRow="0" w:firstColumn="1" w:lastColumn="0" w:noHBand="0" w:noVBand="1"/>
      </w:tblPr>
      <w:tblGrid>
        <w:gridCol w:w="2228"/>
        <w:gridCol w:w="2749"/>
        <w:gridCol w:w="3214"/>
      </w:tblGrid>
      <w:tr w:rsidR="007F3AA6" w:rsidRPr="007E1467" w:rsidTr="007F3AA6">
        <w:trPr>
          <w:trHeight w:val="605"/>
        </w:trPr>
        <w:tc>
          <w:tcPr>
            <w:tcW w:w="1360" w:type="pct"/>
          </w:tcPr>
          <w:p w:rsidR="007F3AA6" w:rsidRPr="007E1467" w:rsidRDefault="007F3AA6" w:rsidP="007F3AA6">
            <w:r w:rsidRPr="007E1467">
              <w:rPr>
                <w:cs/>
              </w:rPr>
              <w:t>ขั้นตอนการทำงานปกติ</w:t>
            </w:r>
          </w:p>
        </w:tc>
        <w:tc>
          <w:tcPr>
            <w:tcW w:w="1678" w:type="pct"/>
            <w:tcBorders>
              <w:bottom w:val="single" w:sz="4" w:space="0" w:color="auto"/>
            </w:tcBorders>
          </w:tcPr>
          <w:p w:rsidR="007F3AA6" w:rsidRPr="00A60A6F" w:rsidRDefault="007F3AA6" w:rsidP="007F3AA6">
            <w:pPr>
              <w:jc w:val="center"/>
              <w:rPr>
                <w:cs/>
              </w:rPr>
            </w:pPr>
            <w:r w:rsidRPr="00A60A6F">
              <w:rPr>
                <w:cs/>
              </w:rPr>
              <w:t>ผู้ใช้งาน</w:t>
            </w:r>
          </w:p>
        </w:tc>
        <w:tc>
          <w:tcPr>
            <w:tcW w:w="1962" w:type="pct"/>
            <w:tcBorders>
              <w:bottom w:val="single" w:sz="4" w:space="0" w:color="auto"/>
            </w:tcBorders>
          </w:tcPr>
          <w:p w:rsidR="007F3AA6" w:rsidRDefault="007F3AA6" w:rsidP="007F3AA6">
            <w:pPr>
              <w:jc w:val="center"/>
            </w:pPr>
            <w:r w:rsidRPr="00A60A6F">
              <w:rPr>
                <w:cs/>
              </w:rPr>
              <w:t>ระบบ</w:t>
            </w:r>
          </w:p>
        </w:tc>
      </w:tr>
      <w:tr w:rsidR="00BF004E" w:rsidRPr="007E1467" w:rsidTr="007F3AA6">
        <w:trPr>
          <w:trHeight w:val="731"/>
        </w:trPr>
        <w:tc>
          <w:tcPr>
            <w:tcW w:w="1360" w:type="pct"/>
            <w:vMerge w:val="restart"/>
          </w:tcPr>
          <w:p w:rsidR="00BF004E" w:rsidRPr="007E1467" w:rsidRDefault="00BF004E" w:rsidP="00991A87">
            <w:pPr>
              <w:rPr>
                <w:cs/>
              </w:rPr>
            </w:pPr>
          </w:p>
        </w:tc>
        <w:tc>
          <w:tcPr>
            <w:tcW w:w="1678" w:type="pct"/>
            <w:tcBorders>
              <w:bottom w:val="nil"/>
            </w:tcBorders>
          </w:tcPr>
          <w:p w:rsidR="00BF004E" w:rsidRPr="007E1467" w:rsidRDefault="00BF004E" w:rsidP="00991A87">
            <w:pPr>
              <w:pStyle w:val="ListParagraph"/>
              <w:spacing w:before="0" w:line="240" w:lineRule="auto"/>
              <w:ind w:left="400"/>
              <w:jc w:val="left"/>
              <w:rPr>
                <w:rFonts w:cs="TH SarabunPSK"/>
                <w:szCs w:val="32"/>
                <w:cs/>
              </w:rPr>
            </w:pPr>
          </w:p>
        </w:tc>
        <w:tc>
          <w:tcPr>
            <w:tcW w:w="1962" w:type="pct"/>
            <w:tcBorders>
              <w:bottom w:val="nil"/>
            </w:tcBorders>
          </w:tcPr>
          <w:p w:rsidR="00BF004E" w:rsidRPr="007E1467" w:rsidRDefault="00BF004E" w:rsidP="007C6AF4">
            <w:pPr>
              <w:pStyle w:val="ListParagraph"/>
              <w:numPr>
                <w:ilvl w:val="0"/>
                <w:numId w:val="8"/>
              </w:numPr>
              <w:spacing w:before="0" w:line="240" w:lineRule="auto"/>
              <w:ind w:left="432"/>
              <w:jc w:val="left"/>
              <w:rPr>
                <w:rFonts w:cs="TH SarabunPSK"/>
                <w:szCs w:val="32"/>
              </w:rPr>
            </w:pPr>
            <w:r w:rsidRPr="007E1467">
              <w:rPr>
                <w:rFonts w:cs="TH SarabunPSK"/>
                <w:szCs w:val="32"/>
                <w:cs/>
              </w:rPr>
              <w:t xml:space="preserve">ระบบแสดงหน้าจอเมนูตั้งค่าโครงการ </w:t>
            </w:r>
          </w:p>
        </w:tc>
      </w:tr>
      <w:tr w:rsidR="00BF004E" w:rsidRPr="007E1467" w:rsidTr="007F3AA6">
        <w:trPr>
          <w:trHeight w:val="731"/>
        </w:trPr>
        <w:tc>
          <w:tcPr>
            <w:tcW w:w="1360" w:type="pct"/>
            <w:vMerge/>
          </w:tcPr>
          <w:p w:rsidR="00BF004E" w:rsidRPr="007E1467" w:rsidRDefault="00BF004E" w:rsidP="00991A87"/>
        </w:tc>
        <w:tc>
          <w:tcPr>
            <w:tcW w:w="1678" w:type="pct"/>
            <w:tcBorders>
              <w:top w:val="nil"/>
              <w:bottom w:val="nil"/>
            </w:tcBorders>
          </w:tcPr>
          <w:p w:rsidR="00BF004E" w:rsidRPr="007E1467" w:rsidRDefault="00BF004E" w:rsidP="007C6AF4">
            <w:pPr>
              <w:pStyle w:val="ListParagraph"/>
              <w:numPr>
                <w:ilvl w:val="0"/>
                <w:numId w:val="8"/>
              </w:numPr>
              <w:spacing w:before="0" w:line="240" w:lineRule="auto"/>
              <w:ind w:left="397"/>
              <w:jc w:val="left"/>
              <w:rPr>
                <w:rFonts w:cs="TH SarabunPSK"/>
                <w:szCs w:val="32"/>
                <w:cs/>
              </w:rPr>
            </w:pPr>
            <w:r w:rsidRPr="007E1467">
              <w:rPr>
                <w:rFonts w:cs="TH SarabunPSK"/>
                <w:szCs w:val="32"/>
                <w:cs/>
              </w:rPr>
              <w:t>ผู้ดูแลระบบ คลิกเมนูตั้งค่าแบบฟอร์มโครงการ</w:t>
            </w:r>
          </w:p>
        </w:tc>
        <w:tc>
          <w:tcPr>
            <w:tcW w:w="1962" w:type="pct"/>
            <w:tcBorders>
              <w:top w:val="nil"/>
              <w:bottom w:val="nil"/>
            </w:tcBorders>
          </w:tcPr>
          <w:p w:rsidR="00BF004E" w:rsidRPr="007E1467" w:rsidRDefault="00BF004E" w:rsidP="00991A87">
            <w:pPr>
              <w:pStyle w:val="ListParagraph"/>
              <w:spacing w:before="0" w:line="240" w:lineRule="auto"/>
              <w:ind w:left="432"/>
              <w:jc w:val="left"/>
              <w:rPr>
                <w:rFonts w:cs="TH SarabunPSK"/>
                <w:szCs w:val="32"/>
                <w:cs/>
              </w:rPr>
            </w:pPr>
          </w:p>
        </w:tc>
      </w:tr>
      <w:tr w:rsidR="00BF004E" w:rsidRPr="007E1467" w:rsidTr="007F3AA6">
        <w:trPr>
          <w:trHeight w:val="742"/>
        </w:trPr>
        <w:tc>
          <w:tcPr>
            <w:tcW w:w="1360" w:type="pct"/>
            <w:vMerge/>
          </w:tcPr>
          <w:p w:rsidR="00BF004E" w:rsidRPr="007E1467" w:rsidRDefault="00BF004E" w:rsidP="00991A87">
            <w:pPr>
              <w:rPr>
                <w:cs/>
              </w:rPr>
            </w:pPr>
          </w:p>
        </w:tc>
        <w:tc>
          <w:tcPr>
            <w:tcW w:w="1678" w:type="pct"/>
            <w:tcBorders>
              <w:top w:val="nil"/>
              <w:bottom w:val="nil"/>
            </w:tcBorders>
          </w:tcPr>
          <w:p w:rsidR="00BF004E" w:rsidRPr="007E1467" w:rsidRDefault="00BF004E" w:rsidP="00991A87">
            <w:pPr>
              <w:pStyle w:val="ListParagraph"/>
              <w:spacing w:before="0" w:line="240" w:lineRule="auto"/>
              <w:ind w:left="397"/>
              <w:jc w:val="left"/>
              <w:rPr>
                <w:rFonts w:cs="TH SarabunPSK"/>
                <w:szCs w:val="32"/>
                <w:cs/>
              </w:rPr>
            </w:pPr>
          </w:p>
        </w:tc>
        <w:tc>
          <w:tcPr>
            <w:tcW w:w="1962" w:type="pct"/>
            <w:tcBorders>
              <w:top w:val="nil"/>
              <w:bottom w:val="nil"/>
            </w:tcBorders>
          </w:tcPr>
          <w:p w:rsidR="00BF004E" w:rsidRPr="007E1467" w:rsidRDefault="00BF004E" w:rsidP="007C6AF4">
            <w:pPr>
              <w:pStyle w:val="ListParagraph"/>
              <w:numPr>
                <w:ilvl w:val="0"/>
                <w:numId w:val="8"/>
              </w:numPr>
              <w:spacing w:before="0" w:line="240" w:lineRule="auto"/>
              <w:jc w:val="left"/>
              <w:rPr>
                <w:rFonts w:cs="TH SarabunPSK"/>
                <w:szCs w:val="32"/>
                <w:cs/>
              </w:rPr>
            </w:pPr>
            <w:r w:rsidRPr="007E1467">
              <w:rPr>
                <w:rFonts w:cs="TH SarabunPSK"/>
                <w:szCs w:val="32"/>
                <w:cs/>
              </w:rPr>
              <w:t>บันทึกการตั้งค่าอัตโนมัติ เมื่อคลิกเปิด/ปิดสิทธิ์</w:t>
            </w:r>
          </w:p>
        </w:tc>
      </w:tr>
      <w:tr w:rsidR="00BF004E" w:rsidRPr="007E1467" w:rsidTr="007F3AA6">
        <w:trPr>
          <w:trHeight w:val="2994"/>
        </w:trPr>
        <w:tc>
          <w:tcPr>
            <w:tcW w:w="1360" w:type="pct"/>
            <w:vMerge/>
          </w:tcPr>
          <w:p w:rsidR="00BF004E" w:rsidRPr="007E1467" w:rsidRDefault="00BF004E" w:rsidP="00991A87">
            <w:pPr>
              <w:rPr>
                <w:cs/>
              </w:rPr>
            </w:pPr>
          </w:p>
        </w:tc>
        <w:tc>
          <w:tcPr>
            <w:tcW w:w="1678" w:type="pct"/>
            <w:tcBorders>
              <w:top w:val="nil"/>
            </w:tcBorders>
          </w:tcPr>
          <w:p w:rsidR="00BF004E" w:rsidRPr="007E1467" w:rsidRDefault="00BF004E" w:rsidP="007C6AF4">
            <w:pPr>
              <w:pStyle w:val="ListParagraph"/>
              <w:numPr>
                <w:ilvl w:val="0"/>
                <w:numId w:val="9"/>
              </w:numPr>
              <w:spacing w:before="0" w:line="240" w:lineRule="auto"/>
              <w:ind w:left="400"/>
              <w:jc w:val="left"/>
              <w:rPr>
                <w:rFonts w:cs="TH SarabunPSK"/>
                <w:szCs w:val="32"/>
              </w:rPr>
            </w:pPr>
            <w:r w:rsidRPr="007E1467">
              <w:rPr>
                <w:rFonts w:cs="TH SarabunPSK"/>
                <w:szCs w:val="32"/>
                <w:cs/>
              </w:rPr>
              <w:t>ผู้ดูแลระบบ คลิกเปิด/ปิด สิทธิ์ของผู้ใช้ตามการเข้าถึงเมนูที่เกี่ยวข้องที่ปรากฎ โดยปุ่ม</w:t>
            </w:r>
          </w:p>
          <w:p w:rsidR="00BF004E" w:rsidRPr="007E1467" w:rsidRDefault="00BF004E" w:rsidP="00991A87">
            <w:pPr>
              <w:ind w:left="400"/>
              <w:rPr>
                <w:cs/>
              </w:rPr>
            </w:pPr>
            <w:r w:rsidRPr="007E1467">
              <w:rPr>
                <w:noProof/>
              </w:rPr>
              <w:drawing>
                <wp:inline distT="0" distB="0" distL="0" distR="0" wp14:anchorId="60556306" wp14:editId="46C4CED9">
                  <wp:extent cx="570506" cy="188145"/>
                  <wp:effectExtent l="0" t="0" r="1270" b="254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onButton.png"/>
                          <pic:cNvPicPr/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4277" cy="2025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7E1467">
              <w:rPr>
                <w:cs/>
              </w:rPr>
              <w:t xml:space="preserve">  : การเปิดสิทธิ์</w:t>
            </w:r>
          </w:p>
          <w:p w:rsidR="00BF004E" w:rsidRPr="007E1467" w:rsidRDefault="00BF004E" w:rsidP="00991A87">
            <w:pPr>
              <w:ind w:left="400"/>
            </w:pPr>
            <w:r w:rsidRPr="007E1467">
              <w:rPr>
                <w:noProof/>
              </w:rPr>
              <w:drawing>
                <wp:inline distT="0" distB="0" distL="0" distR="0" wp14:anchorId="0740235E" wp14:editId="42997A08">
                  <wp:extent cx="625586" cy="206237"/>
                  <wp:effectExtent l="0" t="0" r="3175" b="3810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offButton.png"/>
                          <pic:cNvPicPr/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6703" cy="2099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7E1467">
              <w:rPr>
                <w:cs/>
              </w:rPr>
              <w:t xml:space="preserve"> :การปิดสิทธิ์</w:t>
            </w:r>
          </w:p>
          <w:p w:rsidR="00BF004E" w:rsidRPr="007E1467" w:rsidRDefault="00BF004E" w:rsidP="00991A87">
            <w:pPr>
              <w:pStyle w:val="ListParagraph"/>
              <w:spacing w:before="0" w:line="240" w:lineRule="auto"/>
              <w:ind w:left="400"/>
              <w:jc w:val="left"/>
              <w:rPr>
                <w:rFonts w:cs="TH SarabunPSK"/>
                <w:szCs w:val="32"/>
                <w:cs/>
              </w:rPr>
            </w:pPr>
          </w:p>
        </w:tc>
        <w:tc>
          <w:tcPr>
            <w:tcW w:w="1962" w:type="pct"/>
            <w:tcBorders>
              <w:top w:val="nil"/>
            </w:tcBorders>
          </w:tcPr>
          <w:p w:rsidR="00BF004E" w:rsidRPr="007E1467" w:rsidRDefault="00BF004E" w:rsidP="00991A87">
            <w:pPr>
              <w:jc w:val="both"/>
              <w:rPr>
                <w:cs/>
              </w:rPr>
            </w:pPr>
          </w:p>
        </w:tc>
      </w:tr>
      <w:tr w:rsidR="006A5073" w:rsidRPr="007E1467" w:rsidTr="00646BD2">
        <w:trPr>
          <w:trHeight w:val="605"/>
        </w:trPr>
        <w:tc>
          <w:tcPr>
            <w:tcW w:w="1360" w:type="pct"/>
          </w:tcPr>
          <w:p w:rsidR="006A5073" w:rsidRPr="007E1467" w:rsidRDefault="006A5073" w:rsidP="00991A87">
            <w:r w:rsidRPr="007E1467">
              <w:rPr>
                <w:cs/>
              </w:rPr>
              <w:t>เงื่อนไขการทำงานพิเศษ</w:t>
            </w:r>
          </w:p>
        </w:tc>
        <w:tc>
          <w:tcPr>
            <w:tcW w:w="3640" w:type="pct"/>
            <w:gridSpan w:val="2"/>
          </w:tcPr>
          <w:p w:rsidR="006A5073" w:rsidRPr="007E1467" w:rsidRDefault="006A5073" w:rsidP="00991A87">
            <w:pPr>
              <w:rPr>
                <w:cs/>
              </w:rPr>
            </w:pPr>
            <w:r w:rsidRPr="007E1467">
              <w:rPr>
                <w:cs/>
              </w:rPr>
              <w:t>-</w:t>
            </w:r>
          </w:p>
        </w:tc>
      </w:tr>
    </w:tbl>
    <w:p w:rsidR="002F5D1E" w:rsidRPr="007E1467" w:rsidRDefault="002F5D1E" w:rsidP="00991A87">
      <w:pPr>
        <w:spacing w:line="240" w:lineRule="auto"/>
        <w:rPr>
          <w:cs/>
        </w:rPr>
        <w:sectPr w:rsidR="002F5D1E" w:rsidRPr="007E1467" w:rsidSect="00751999">
          <w:pgSz w:w="11906" w:h="16838" w:code="9"/>
          <w:pgMar w:top="2160" w:right="1440" w:bottom="1440" w:left="2160" w:header="1008" w:footer="720" w:gutter="0"/>
          <w:cols w:space="708"/>
          <w:titlePg/>
          <w:docGrid w:linePitch="435"/>
        </w:sectPr>
      </w:pPr>
    </w:p>
    <w:p w:rsidR="00A27409" w:rsidRPr="007E1467" w:rsidRDefault="00857332" w:rsidP="00991A87">
      <w:pPr>
        <w:pStyle w:val="Heading3"/>
        <w:rPr>
          <w:ins w:id="244" w:author="Pahommie" w:date="2014-11-11T10:38:00Z"/>
        </w:rPr>
      </w:pPr>
      <w:bookmarkStart w:id="245" w:name="_Toc420525085"/>
      <w:bookmarkStart w:id="246" w:name="_Toc420734894"/>
      <w:bookmarkStart w:id="247" w:name="_Toc420739387"/>
      <w:bookmarkStart w:id="248" w:name="_Toc453667495"/>
      <w:bookmarkStart w:id="249" w:name="_Toc453683054"/>
      <w:bookmarkStart w:id="250" w:name="_Toc453683466"/>
      <w:bookmarkStart w:id="251" w:name="_Toc453683726"/>
      <w:bookmarkStart w:id="252" w:name="_Toc487543114"/>
      <w:bookmarkStart w:id="253" w:name="_Toc54835786"/>
      <w:r w:rsidRPr="007E1467">
        <w:rPr>
          <w:cs/>
        </w:rPr>
        <w:lastRenderedPageBreak/>
        <w:t>แผนภาพกิจกรรม (</w:t>
      </w:r>
      <w:r w:rsidRPr="007E1467">
        <w:t>Activity Diagram</w:t>
      </w:r>
      <w:r w:rsidRPr="007E1467">
        <w:rPr>
          <w:cs/>
        </w:rPr>
        <w:t>)</w:t>
      </w:r>
      <w:bookmarkEnd w:id="205"/>
      <w:bookmarkEnd w:id="206"/>
      <w:bookmarkEnd w:id="207"/>
      <w:bookmarkEnd w:id="208"/>
      <w:bookmarkEnd w:id="209"/>
      <w:bookmarkEnd w:id="210"/>
      <w:bookmarkEnd w:id="245"/>
      <w:bookmarkEnd w:id="246"/>
      <w:bookmarkEnd w:id="247"/>
      <w:bookmarkEnd w:id="248"/>
      <w:bookmarkEnd w:id="249"/>
      <w:bookmarkEnd w:id="250"/>
      <w:bookmarkEnd w:id="251"/>
      <w:bookmarkEnd w:id="252"/>
      <w:bookmarkEnd w:id="253"/>
      <w:ins w:id="254" w:author="Pahommie" w:date="2014-11-11T10:35:00Z">
        <w:r w:rsidR="00A27409" w:rsidRPr="007E1467">
          <w:rPr>
            <w:cs/>
          </w:rPr>
          <w:t xml:space="preserve"> </w:t>
        </w:r>
      </w:ins>
    </w:p>
    <w:p w:rsidR="004348C7" w:rsidRPr="007E1467" w:rsidRDefault="004348C7" w:rsidP="00991A87">
      <w:pPr>
        <w:spacing w:line="240" w:lineRule="auto"/>
        <w:ind w:firstLine="720"/>
        <w:rPr>
          <w:color w:val="FF0000"/>
        </w:rPr>
      </w:pPr>
      <w:r w:rsidRPr="007E1467">
        <w:rPr>
          <w:color w:val="FF0000"/>
          <w:cs/>
        </w:rPr>
        <w:t>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</w:t>
      </w:r>
    </w:p>
    <w:p w:rsidR="00961424" w:rsidRPr="007E1467" w:rsidRDefault="002D3B7D" w:rsidP="00991A87">
      <w:pPr>
        <w:keepNext/>
        <w:spacing w:after="0" w:line="240" w:lineRule="auto"/>
        <w:jc w:val="center"/>
      </w:pPr>
      <w:r w:rsidRPr="007E1467">
        <w:rPr>
          <w:noProof/>
        </w:rPr>
        <w:lastRenderedPageBreak/>
        <w:drawing>
          <wp:inline distT="0" distB="0" distL="0" distR="0" wp14:anchorId="14EB572E" wp14:editId="237C441F">
            <wp:extent cx="5457190" cy="5551170"/>
            <wp:effectExtent l="19050" t="19050" r="10160" b="1143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equence_config_manageProject.jp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7190" cy="55511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67923" w:rsidRPr="007E1467" w:rsidRDefault="00962A40" w:rsidP="00991A87">
      <w:pPr>
        <w:pStyle w:val="Caption"/>
        <w:spacing w:before="320"/>
        <w:jc w:val="center"/>
        <w:rPr>
          <w:i w:val="0"/>
          <w:iCs w:val="0"/>
          <w:color w:val="auto"/>
          <w:sz w:val="32"/>
          <w:szCs w:val="32"/>
        </w:rPr>
      </w:pPr>
      <w:bookmarkStart w:id="255" w:name="_Toc424818806"/>
      <w:r w:rsidRPr="007E1467">
        <w:rPr>
          <w:i w:val="0"/>
          <w:iCs w:val="0"/>
          <w:color w:val="auto"/>
          <w:sz w:val="32"/>
          <w:szCs w:val="32"/>
          <w:cs/>
        </w:rPr>
        <w:t>ภาพที่</w:t>
      </w:r>
      <w:r w:rsidR="00F328C5" w:rsidRPr="007E1467">
        <w:rPr>
          <w:i w:val="0"/>
          <w:iCs w:val="0"/>
          <w:color w:val="auto"/>
          <w:sz w:val="32"/>
          <w:szCs w:val="32"/>
          <w:cs/>
        </w:rPr>
        <w:t xml:space="preserve"> </w:t>
      </w:r>
      <w:r w:rsidR="00530FE1" w:rsidRPr="007E1467">
        <w:rPr>
          <w:i w:val="0"/>
          <w:iCs w:val="0"/>
          <w:color w:val="auto"/>
          <w:sz w:val="32"/>
          <w:szCs w:val="32"/>
          <w:cs/>
        </w:rPr>
        <w:fldChar w:fldCharType="begin"/>
      </w:r>
      <w:r w:rsidR="00530FE1" w:rsidRPr="007E1467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530FE1" w:rsidRPr="007E1467">
        <w:rPr>
          <w:i w:val="0"/>
          <w:iCs w:val="0"/>
          <w:color w:val="auto"/>
          <w:sz w:val="32"/>
          <w:szCs w:val="32"/>
        </w:rPr>
        <w:instrText xml:space="preserve">STYLEREF </w:instrText>
      </w:r>
      <w:r w:rsidR="00530FE1" w:rsidRPr="007E1467">
        <w:rPr>
          <w:i w:val="0"/>
          <w:iCs w:val="0"/>
          <w:color w:val="auto"/>
          <w:sz w:val="32"/>
          <w:szCs w:val="32"/>
          <w:cs/>
        </w:rPr>
        <w:instrText xml:space="preserve">1 </w:instrText>
      </w:r>
      <w:r w:rsidR="00530FE1" w:rsidRPr="007E1467">
        <w:rPr>
          <w:i w:val="0"/>
          <w:iCs w:val="0"/>
          <w:color w:val="auto"/>
          <w:sz w:val="32"/>
          <w:szCs w:val="32"/>
        </w:rPr>
        <w:instrText>\s</w:instrText>
      </w:r>
      <w:r w:rsidR="00530FE1" w:rsidRPr="007E1467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530FE1" w:rsidRPr="007E1467">
        <w:rPr>
          <w:i w:val="0"/>
          <w:iCs w:val="0"/>
          <w:color w:val="auto"/>
          <w:sz w:val="32"/>
          <w:szCs w:val="32"/>
          <w:cs/>
        </w:rPr>
        <w:fldChar w:fldCharType="separate"/>
      </w:r>
      <w:r w:rsidR="00CF1698">
        <w:rPr>
          <w:i w:val="0"/>
          <w:iCs w:val="0"/>
          <w:noProof/>
          <w:color w:val="auto"/>
          <w:sz w:val="32"/>
          <w:szCs w:val="32"/>
          <w:cs/>
        </w:rPr>
        <w:t>3</w:t>
      </w:r>
      <w:r w:rsidR="00530FE1" w:rsidRPr="007E1467">
        <w:rPr>
          <w:i w:val="0"/>
          <w:iCs w:val="0"/>
          <w:color w:val="auto"/>
          <w:sz w:val="32"/>
          <w:szCs w:val="32"/>
          <w:cs/>
        </w:rPr>
        <w:fldChar w:fldCharType="end"/>
      </w:r>
      <w:r w:rsidR="00530FE1" w:rsidRPr="007E1467">
        <w:rPr>
          <w:i w:val="0"/>
          <w:iCs w:val="0"/>
          <w:color w:val="auto"/>
          <w:sz w:val="32"/>
          <w:szCs w:val="32"/>
          <w:cs/>
        </w:rPr>
        <w:noBreakHyphen/>
      </w:r>
      <w:r w:rsidR="00530FE1" w:rsidRPr="007E1467">
        <w:rPr>
          <w:i w:val="0"/>
          <w:iCs w:val="0"/>
          <w:color w:val="auto"/>
          <w:sz w:val="32"/>
          <w:szCs w:val="32"/>
          <w:cs/>
        </w:rPr>
        <w:fldChar w:fldCharType="begin"/>
      </w:r>
      <w:r w:rsidR="00530FE1" w:rsidRPr="007E1467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530FE1" w:rsidRPr="007E1467">
        <w:rPr>
          <w:i w:val="0"/>
          <w:iCs w:val="0"/>
          <w:color w:val="auto"/>
          <w:sz w:val="32"/>
          <w:szCs w:val="32"/>
        </w:rPr>
        <w:instrText xml:space="preserve">SEQ </w:instrText>
      </w:r>
      <w:r w:rsidR="00530FE1" w:rsidRPr="007E1467">
        <w:rPr>
          <w:i w:val="0"/>
          <w:iCs w:val="0"/>
          <w:color w:val="auto"/>
          <w:sz w:val="32"/>
          <w:szCs w:val="32"/>
          <w:cs/>
        </w:rPr>
        <w:instrText xml:space="preserve">ภาพที่ </w:instrText>
      </w:r>
      <w:r w:rsidR="00530FE1" w:rsidRPr="007E1467">
        <w:rPr>
          <w:i w:val="0"/>
          <w:iCs w:val="0"/>
          <w:color w:val="auto"/>
          <w:sz w:val="32"/>
          <w:szCs w:val="32"/>
        </w:rPr>
        <w:instrText>\</w:instrText>
      </w:r>
      <w:r w:rsidR="00530FE1" w:rsidRPr="007E1467">
        <w:rPr>
          <w:i w:val="0"/>
          <w:iCs w:val="0"/>
          <w:color w:val="auto"/>
          <w:sz w:val="32"/>
          <w:szCs w:val="32"/>
          <w:cs/>
        </w:rPr>
        <w:instrText xml:space="preserve">* </w:instrText>
      </w:r>
      <w:r w:rsidR="00530FE1" w:rsidRPr="007E1467">
        <w:rPr>
          <w:i w:val="0"/>
          <w:iCs w:val="0"/>
          <w:color w:val="auto"/>
          <w:sz w:val="32"/>
          <w:szCs w:val="32"/>
        </w:rPr>
        <w:instrText xml:space="preserve">ARABIC \s </w:instrText>
      </w:r>
      <w:r w:rsidR="00530FE1" w:rsidRPr="007E1467">
        <w:rPr>
          <w:i w:val="0"/>
          <w:iCs w:val="0"/>
          <w:color w:val="auto"/>
          <w:sz w:val="32"/>
          <w:szCs w:val="32"/>
          <w:cs/>
        </w:rPr>
        <w:instrText xml:space="preserve">1 </w:instrText>
      </w:r>
      <w:r w:rsidR="00530FE1" w:rsidRPr="007E1467">
        <w:rPr>
          <w:i w:val="0"/>
          <w:iCs w:val="0"/>
          <w:color w:val="auto"/>
          <w:sz w:val="32"/>
          <w:szCs w:val="32"/>
          <w:cs/>
        </w:rPr>
        <w:fldChar w:fldCharType="separate"/>
      </w:r>
      <w:r w:rsidR="00CF1698">
        <w:rPr>
          <w:i w:val="0"/>
          <w:iCs w:val="0"/>
          <w:noProof/>
          <w:color w:val="auto"/>
          <w:sz w:val="32"/>
          <w:szCs w:val="32"/>
          <w:cs/>
        </w:rPr>
        <w:t>2</w:t>
      </w:r>
      <w:r w:rsidR="00530FE1" w:rsidRPr="007E1467">
        <w:rPr>
          <w:i w:val="0"/>
          <w:iCs w:val="0"/>
          <w:color w:val="auto"/>
          <w:sz w:val="32"/>
          <w:szCs w:val="32"/>
          <w:cs/>
        </w:rPr>
        <w:fldChar w:fldCharType="end"/>
      </w:r>
      <w:r w:rsidR="00961424" w:rsidRPr="007E1467">
        <w:rPr>
          <w:i w:val="0"/>
          <w:iCs w:val="0"/>
          <w:color w:val="auto"/>
          <w:sz w:val="32"/>
          <w:szCs w:val="32"/>
          <w:cs/>
        </w:rPr>
        <w:t xml:space="preserve">  แผนภาพกิจกรรมการ</w:t>
      </w:r>
      <w:r w:rsidR="0099161B" w:rsidRPr="007E1467">
        <w:rPr>
          <w:i w:val="0"/>
          <w:iCs w:val="0"/>
          <w:color w:val="auto"/>
          <w:sz w:val="32"/>
          <w:szCs w:val="32"/>
        </w:rPr>
        <w:t>XXXXXXX</w:t>
      </w:r>
      <w:bookmarkEnd w:id="255"/>
    </w:p>
    <w:p w:rsidR="00961424" w:rsidRPr="007E1467" w:rsidRDefault="00390AA4" w:rsidP="00991A87">
      <w:pPr>
        <w:keepNext/>
        <w:spacing w:after="0" w:line="240" w:lineRule="auto"/>
        <w:jc w:val="center"/>
      </w:pPr>
      <w:r w:rsidRPr="007E1467">
        <w:rPr>
          <w:noProof/>
        </w:rPr>
        <w:lastRenderedPageBreak/>
        <w:drawing>
          <wp:inline distT="0" distB="0" distL="0" distR="0" wp14:anchorId="714E2CE1" wp14:editId="5F1CA8DA">
            <wp:extent cx="5455493" cy="6572747"/>
            <wp:effectExtent l="19050" t="19050" r="12065" b="190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Activity_manageProject.jp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4381" cy="658345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67923" w:rsidRPr="007E1467" w:rsidRDefault="00962A40" w:rsidP="00991A87">
      <w:pPr>
        <w:pStyle w:val="Caption"/>
        <w:spacing w:before="320"/>
        <w:jc w:val="center"/>
        <w:rPr>
          <w:i w:val="0"/>
          <w:iCs w:val="0"/>
          <w:color w:val="auto"/>
          <w:sz w:val="32"/>
          <w:szCs w:val="32"/>
        </w:rPr>
      </w:pPr>
      <w:bookmarkStart w:id="256" w:name="_Toc424818807"/>
      <w:r w:rsidRPr="007E1467">
        <w:rPr>
          <w:i w:val="0"/>
          <w:iCs w:val="0"/>
          <w:color w:val="auto"/>
          <w:sz w:val="32"/>
          <w:szCs w:val="32"/>
          <w:cs/>
        </w:rPr>
        <w:t>ภาพที่</w:t>
      </w:r>
      <w:r w:rsidR="00F328C5" w:rsidRPr="007E1467">
        <w:rPr>
          <w:i w:val="0"/>
          <w:iCs w:val="0"/>
          <w:color w:val="auto"/>
          <w:sz w:val="32"/>
          <w:szCs w:val="32"/>
          <w:cs/>
        </w:rPr>
        <w:t xml:space="preserve"> </w:t>
      </w:r>
      <w:r w:rsidR="00530FE1" w:rsidRPr="007E1467">
        <w:rPr>
          <w:i w:val="0"/>
          <w:iCs w:val="0"/>
          <w:color w:val="auto"/>
          <w:sz w:val="32"/>
          <w:szCs w:val="32"/>
          <w:cs/>
        </w:rPr>
        <w:fldChar w:fldCharType="begin"/>
      </w:r>
      <w:r w:rsidR="00530FE1" w:rsidRPr="007E1467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530FE1" w:rsidRPr="007E1467">
        <w:rPr>
          <w:i w:val="0"/>
          <w:iCs w:val="0"/>
          <w:color w:val="auto"/>
          <w:sz w:val="32"/>
          <w:szCs w:val="32"/>
        </w:rPr>
        <w:instrText xml:space="preserve">STYLEREF </w:instrText>
      </w:r>
      <w:r w:rsidR="00530FE1" w:rsidRPr="007E1467">
        <w:rPr>
          <w:i w:val="0"/>
          <w:iCs w:val="0"/>
          <w:color w:val="auto"/>
          <w:sz w:val="32"/>
          <w:szCs w:val="32"/>
          <w:cs/>
        </w:rPr>
        <w:instrText xml:space="preserve">1 </w:instrText>
      </w:r>
      <w:r w:rsidR="00530FE1" w:rsidRPr="007E1467">
        <w:rPr>
          <w:i w:val="0"/>
          <w:iCs w:val="0"/>
          <w:color w:val="auto"/>
          <w:sz w:val="32"/>
          <w:szCs w:val="32"/>
        </w:rPr>
        <w:instrText>\s</w:instrText>
      </w:r>
      <w:r w:rsidR="00530FE1" w:rsidRPr="007E1467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530FE1" w:rsidRPr="007E1467">
        <w:rPr>
          <w:i w:val="0"/>
          <w:iCs w:val="0"/>
          <w:color w:val="auto"/>
          <w:sz w:val="32"/>
          <w:szCs w:val="32"/>
          <w:cs/>
        </w:rPr>
        <w:fldChar w:fldCharType="separate"/>
      </w:r>
      <w:r w:rsidR="00CF1698">
        <w:rPr>
          <w:i w:val="0"/>
          <w:iCs w:val="0"/>
          <w:noProof/>
          <w:color w:val="auto"/>
          <w:sz w:val="32"/>
          <w:szCs w:val="32"/>
          <w:cs/>
        </w:rPr>
        <w:t>3</w:t>
      </w:r>
      <w:r w:rsidR="00530FE1" w:rsidRPr="007E1467">
        <w:rPr>
          <w:i w:val="0"/>
          <w:iCs w:val="0"/>
          <w:color w:val="auto"/>
          <w:sz w:val="32"/>
          <w:szCs w:val="32"/>
          <w:cs/>
        </w:rPr>
        <w:fldChar w:fldCharType="end"/>
      </w:r>
      <w:r w:rsidR="00530FE1" w:rsidRPr="007E1467">
        <w:rPr>
          <w:i w:val="0"/>
          <w:iCs w:val="0"/>
          <w:color w:val="auto"/>
          <w:sz w:val="32"/>
          <w:szCs w:val="32"/>
          <w:cs/>
        </w:rPr>
        <w:noBreakHyphen/>
      </w:r>
      <w:r w:rsidR="00530FE1" w:rsidRPr="007E1467">
        <w:rPr>
          <w:i w:val="0"/>
          <w:iCs w:val="0"/>
          <w:color w:val="auto"/>
          <w:sz w:val="32"/>
          <w:szCs w:val="32"/>
          <w:cs/>
        </w:rPr>
        <w:fldChar w:fldCharType="begin"/>
      </w:r>
      <w:r w:rsidR="00530FE1" w:rsidRPr="007E1467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530FE1" w:rsidRPr="007E1467">
        <w:rPr>
          <w:i w:val="0"/>
          <w:iCs w:val="0"/>
          <w:color w:val="auto"/>
          <w:sz w:val="32"/>
          <w:szCs w:val="32"/>
        </w:rPr>
        <w:instrText xml:space="preserve">SEQ </w:instrText>
      </w:r>
      <w:r w:rsidR="00530FE1" w:rsidRPr="007E1467">
        <w:rPr>
          <w:i w:val="0"/>
          <w:iCs w:val="0"/>
          <w:color w:val="auto"/>
          <w:sz w:val="32"/>
          <w:szCs w:val="32"/>
          <w:cs/>
        </w:rPr>
        <w:instrText xml:space="preserve">ภาพที่ </w:instrText>
      </w:r>
      <w:r w:rsidR="00530FE1" w:rsidRPr="007E1467">
        <w:rPr>
          <w:i w:val="0"/>
          <w:iCs w:val="0"/>
          <w:color w:val="auto"/>
          <w:sz w:val="32"/>
          <w:szCs w:val="32"/>
        </w:rPr>
        <w:instrText>\</w:instrText>
      </w:r>
      <w:r w:rsidR="00530FE1" w:rsidRPr="007E1467">
        <w:rPr>
          <w:i w:val="0"/>
          <w:iCs w:val="0"/>
          <w:color w:val="auto"/>
          <w:sz w:val="32"/>
          <w:szCs w:val="32"/>
          <w:cs/>
        </w:rPr>
        <w:instrText xml:space="preserve">* </w:instrText>
      </w:r>
      <w:r w:rsidR="00530FE1" w:rsidRPr="007E1467">
        <w:rPr>
          <w:i w:val="0"/>
          <w:iCs w:val="0"/>
          <w:color w:val="auto"/>
          <w:sz w:val="32"/>
          <w:szCs w:val="32"/>
        </w:rPr>
        <w:instrText xml:space="preserve">ARABIC \s </w:instrText>
      </w:r>
      <w:r w:rsidR="00530FE1" w:rsidRPr="007E1467">
        <w:rPr>
          <w:i w:val="0"/>
          <w:iCs w:val="0"/>
          <w:color w:val="auto"/>
          <w:sz w:val="32"/>
          <w:szCs w:val="32"/>
          <w:cs/>
        </w:rPr>
        <w:instrText xml:space="preserve">1 </w:instrText>
      </w:r>
      <w:r w:rsidR="00530FE1" w:rsidRPr="007E1467">
        <w:rPr>
          <w:i w:val="0"/>
          <w:iCs w:val="0"/>
          <w:color w:val="auto"/>
          <w:sz w:val="32"/>
          <w:szCs w:val="32"/>
          <w:cs/>
        </w:rPr>
        <w:fldChar w:fldCharType="separate"/>
      </w:r>
      <w:r w:rsidR="00CF1698">
        <w:rPr>
          <w:i w:val="0"/>
          <w:iCs w:val="0"/>
          <w:noProof/>
          <w:color w:val="auto"/>
          <w:sz w:val="32"/>
          <w:szCs w:val="32"/>
          <w:cs/>
        </w:rPr>
        <w:t>3</w:t>
      </w:r>
      <w:r w:rsidR="00530FE1" w:rsidRPr="007E1467">
        <w:rPr>
          <w:i w:val="0"/>
          <w:iCs w:val="0"/>
          <w:color w:val="auto"/>
          <w:sz w:val="32"/>
          <w:szCs w:val="32"/>
          <w:cs/>
        </w:rPr>
        <w:fldChar w:fldCharType="end"/>
      </w:r>
      <w:r w:rsidR="00961424" w:rsidRPr="007E1467">
        <w:rPr>
          <w:i w:val="0"/>
          <w:iCs w:val="0"/>
          <w:color w:val="auto"/>
          <w:sz w:val="32"/>
          <w:szCs w:val="32"/>
          <w:cs/>
        </w:rPr>
        <w:t xml:space="preserve">  แผนภาพกิจกรรมการ</w:t>
      </w:r>
      <w:r w:rsidR="0099161B" w:rsidRPr="007E1467">
        <w:rPr>
          <w:i w:val="0"/>
          <w:iCs w:val="0"/>
          <w:color w:val="auto"/>
          <w:sz w:val="32"/>
          <w:szCs w:val="32"/>
        </w:rPr>
        <w:t>XXXXXXX</w:t>
      </w:r>
      <w:bookmarkEnd w:id="256"/>
    </w:p>
    <w:p w:rsidR="00554D84" w:rsidRPr="007E1467" w:rsidRDefault="00467923" w:rsidP="00991A87">
      <w:pPr>
        <w:pStyle w:val="Heading3"/>
      </w:pPr>
      <w:bookmarkStart w:id="257" w:name="_Toc409752791"/>
      <w:bookmarkStart w:id="258" w:name="_Toc409753203"/>
      <w:bookmarkStart w:id="259" w:name="_Toc416273397"/>
      <w:bookmarkStart w:id="260" w:name="_Toc420265892"/>
      <w:bookmarkStart w:id="261" w:name="_Toc420387333"/>
      <w:bookmarkStart w:id="262" w:name="_Toc420485928"/>
      <w:bookmarkStart w:id="263" w:name="_Toc420525086"/>
      <w:bookmarkStart w:id="264" w:name="_Toc420734895"/>
      <w:bookmarkStart w:id="265" w:name="_Toc420739388"/>
      <w:bookmarkStart w:id="266" w:name="_Toc453667496"/>
      <w:bookmarkStart w:id="267" w:name="_Toc453683055"/>
      <w:bookmarkStart w:id="268" w:name="_Toc453683467"/>
      <w:bookmarkStart w:id="269" w:name="_Toc453683727"/>
      <w:bookmarkStart w:id="270" w:name="_Toc487543115"/>
      <w:bookmarkStart w:id="271" w:name="_Toc54835787"/>
      <w:r w:rsidRPr="007E1467">
        <w:rPr>
          <w:cs/>
        </w:rPr>
        <w:t>แผนภาพคลาส (</w:t>
      </w:r>
      <w:r w:rsidRPr="007E1467">
        <w:t>Class Diagram</w:t>
      </w:r>
      <w:r w:rsidRPr="007E1467">
        <w:rPr>
          <w:cs/>
        </w:rPr>
        <w:t>)</w:t>
      </w:r>
      <w:bookmarkEnd w:id="257"/>
      <w:bookmarkEnd w:id="258"/>
      <w:bookmarkEnd w:id="259"/>
      <w:bookmarkEnd w:id="260"/>
      <w:bookmarkEnd w:id="261"/>
      <w:bookmarkEnd w:id="262"/>
      <w:bookmarkEnd w:id="263"/>
      <w:bookmarkEnd w:id="264"/>
      <w:bookmarkEnd w:id="265"/>
      <w:bookmarkEnd w:id="266"/>
      <w:bookmarkEnd w:id="267"/>
      <w:bookmarkEnd w:id="268"/>
      <w:bookmarkEnd w:id="269"/>
      <w:bookmarkEnd w:id="270"/>
      <w:bookmarkEnd w:id="271"/>
    </w:p>
    <w:p w:rsidR="004348C7" w:rsidRPr="007E1467" w:rsidRDefault="004348C7" w:rsidP="00991A87">
      <w:pPr>
        <w:spacing w:line="240" w:lineRule="auto"/>
        <w:ind w:firstLine="720"/>
        <w:rPr>
          <w:color w:val="FF0000"/>
        </w:rPr>
      </w:pPr>
      <w:bookmarkStart w:id="272" w:name="_Toc420485929"/>
      <w:bookmarkStart w:id="273" w:name="_Toc420525087"/>
      <w:bookmarkStart w:id="274" w:name="_Toc420734896"/>
      <w:bookmarkStart w:id="275" w:name="_Toc420739389"/>
      <w:r w:rsidRPr="007E1467">
        <w:rPr>
          <w:color w:val="FF0000"/>
          <w:cs/>
        </w:rPr>
        <w:t>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</w:t>
      </w:r>
      <w:r w:rsidRPr="007E1467">
        <w:rPr>
          <w:color w:val="FF0000"/>
          <w:cs/>
        </w:rPr>
        <w:lastRenderedPageBreak/>
        <w:t>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</w:t>
      </w:r>
    </w:p>
    <w:p w:rsidR="006D16F3" w:rsidRPr="007E1467" w:rsidRDefault="006D16F3" w:rsidP="00991A87">
      <w:pPr>
        <w:pStyle w:val="Heading3"/>
      </w:pPr>
      <w:bookmarkStart w:id="276" w:name="_Toc453667497"/>
      <w:bookmarkStart w:id="277" w:name="_Toc453683056"/>
      <w:bookmarkStart w:id="278" w:name="_Toc453683468"/>
      <w:bookmarkStart w:id="279" w:name="_Toc453683728"/>
      <w:bookmarkStart w:id="280" w:name="_Toc487543116"/>
      <w:bookmarkStart w:id="281" w:name="_Toc54835788"/>
      <w:r w:rsidRPr="007E1467">
        <w:rPr>
          <w:cs/>
        </w:rPr>
        <w:t>แผนภาพลำด</w:t>
      </w:r>
      <w:r w:rsidR="00574B0D" w:rsidRPr="007E1467">
        <w:rPr>
          <w:cs/>
        </w:rPr>
        <w:t>ับ</w:t>
      </w:r>
      <w:r w:rsidRPr="007E1467">
        <w:rPr>
          <w:cs/>
        </w:rPr>
        <w:t>กิจกรรม</w:t>
      </w:r>
      <w:r w:rsidR="00B34C66" w:rsidRPr="007E1467">
        <w:rPr>
          <w:cs/>
        </w:rPr>
        <w:t xml:space="preserve"> (</w:t>
      </w:r>
      <w:r w:rsidR="00B34C66" w:rsidRPr="007E1467">
        <w:t>Sequence Diagram</w:t>
      </w:r>
      <w:r w:rsidR="00B34C66" w:rsidRPr="007E1467">
        <w:rPr>
          <w:cs/>
        </w:rPr>
        <w:t>)</w:t>
      </w:r>
      <w:bookmarkEnd w:id="272"/>
      <w:bookmarkEnd w:id="273"/>
      <w:bookmarkEnd w:id="274"/>
      <w:bookmarkEnd w:id="275"/>
      <w:bookmarkEnd w:id="276"/>
      <w:bookmarkEnd w:id="277"/>
      <w:bookmarkEnd w:id="278"/>
      <w:bookmarkEnd w:id="279"/>
      <w:bookmarkEnd w:id="280"/>
      <w:bookmarkEnd w:id="281"/>
    </w:p>
    <w:p w:rsidR="004348C7" w:rsidRPr="007E1467" w:rsidRDefault="004348C7" w:rsidP="00991A87">
      <w:pPr>
        <w:spacing w:line="240" w:lineRule="auto"/>
        <w:ind w:firstLine="720"/>
        <w:rPr>
          <w:color w:val="FF0000"/>
        </w:rPr>
      </w:pPr>
      <w:bookmarkStart w:id="282" w:name="_Toc409752792"/>
      <w:bookmarkStart w:id="283" w:name="_Toc409753204"/>
      <w:bookmarkStart w:id="284" w:name="_Toc416273398"/>
      <w:bookmarkStart w:id="285" w:name="_Toc420265893"/>
      <w:bookmarkStart w:id="286" w:name="_Toc420387334"/>
      <w:bookmarkStart w:id="287" w:name="_Toc420485930"/>
      <w:bookmarkStart w:id="288" w:name="_Toc420525088"/>
      <w:bookmarkStart w:id="289" w:name="_Toc420734897"/>
      <w:bookmarkStart w:id="290" w:name="_Toc420739390"/>
      <w:r w:rsidRPr="007E1467">
        <w:rPr>
          <w:color w:val="FF0000"/>
          <w:cs/>
        </w:rPr>
        <w:t>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</w:t>
      </w:r>
    </w:p>
    <w:p w:rsidR="0009261A" w:rsidRPr="007E1467" w:rsidRDefault="00467923" w:rsidP="00991A87">
      <w:pPr>
        <w:pStyle w:val="Heading3"/>
      </w:pPr>
      <w:bookmarkStart w:id="291" w:name="_Toc453667498"/>
      <w:bookmarkStart w:id="292" w:name="_Toc453683057"/>
      <w:bookmarkStart w:id="293" w:name="_Toc453683469"/>
      <w:bookmarkStart w:id="294" w:name="_Toc453683729"/>
      <w:bookmarkStart w:id="295" w:name="_Toc487543117"/>
      <w:bookmarkStart w:id="296" w:name="_Toc54835789"/>
      <w:r w:rsidRPr="007E1467">
        <w:rPr>
          <w:cs/>
        </w:rPr>
        <w:t>แผนภาพความ</w:t>
      </w:r>
      <w:r w:rsidR="00F90B26" w:rsidRPr="007E1467">
        <w:rPr>
          <w:cs/>
        </w:rPr>
        <w:t>ของข้อมูล</w:t>
      </w:r>
      <w:r w:rsidRPr="007E1467">
        <w:rPr>
          <w:cs/>
        </w:rPr>
        <w:t>สัมพันธ์ (</w:t>
      </w:r>
      <w:r w:rsidRPr="007E1467">
        <w:t>Entity Relationship Diagram</w:t>
      </w:r>
      <w:r w:rsidRPr="007E1467">
        <w:rPr>
          <w:cs/>
        </w:rPr>
        <w:t>)</w:t>
      </w:r>
      <w:bookmarkEnd w:id="282"/>
      <w:bookmarkEnd w:id="283"/>
      <w:bookmarkEnd w:id="284"/>
      <w:bookmarkEnd w:id="285"/>
      <w:bookmarkEnd w:id="286"/>
      <w:bookmarkEnd w:id="287"/>
      <w:bookmarkEnd w:id="288"/>
      <w:bookmarkEnd w:id="289"/>
      <w:bookmarkEnd w:id="290"/>
      <w:bookmarkEnd w:id="291"/>
      <w:bookmarkEnd w:id="292"/>
      <w:bookmarkEnd w:id="293"/>
      <w:bookmarkEnd w:id="294"/>
      <w:bookmarkEnd w:id="295"/>
      <w:bookmarkEnd w:id="296"/>
    </w:p>
    <w:p w:rsidR="008A66EC" w:rsidRPr="007E1467" w:rsidRDefault="004348C7" w:rsidP="00991A87">
      <w:pPr>
        <w:spacing w:line="240" w:lineRule="auto"/>
        <w:ind w:firstLine="720"/>
        <w:rPr>
          <w:color w:val="FF0000"/>
        </w:rPr>
      </w:pPr>
      <w:r w:rsidRPr="007E1467">
        <w:rPr>
          <w:color w:val="FF0000"/>
          <w:cs/>
        </w:rPr>
        <w:t>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</w:t>
      </w:r>
      <w:r w:rsidRPr="007E1467">
        <w:rPr>
          <w:color w:val="FF0000"/>
          <w:cs/>
        </w:rPr>
        <w:lastRenderedPageBreak/>
        <w:t>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</w:t>
      </w:r>
    </w:p>
    <w:p w:rsidR="00E87020" w:rsidRPr="007E1467" w:rsidRDefault="000630E4" w:rsidP="00991A87">
      <w:pPr>
        <w:spacing w:line="240" w:lineRule="auto"/>
        <w:jc w:val="center"/>
        <w:rPr>
          <w:noProof/>
        </w:rPr>
      </w:pPr>
      <w:r w:rsidRPr="007E1467">
        <w:rPr>
          <w:noProof/>
        </w:rPr>
        <w:lastRenderedPageBreak/>
        <w:drawing>
          <wp:inline distT="0" distB="0" distL="0" distR="0" wp14:anchorId="69868970" wp14:editId="69536A26">
            <wp:extent cx="5457190" cy="7787201"/>
            <wp:effectExtent l="19050" t="19050" r="10160" b="23495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ClassDiagram_create_project.jp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7190" cy="778720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B1330" w:rsidRPr="007E1467" w:rsidRDefault="00A33286" w:rsidP="00991A87">
      <w:pPr>
        <w:pStyle w:val="a0"/>
        <w:rPr>
          <w:noProof/>
          <w:cs/>
        </w:rPr>
        <w:sectPr w:rsidR="005B1330" w:rsidRPr="007E1467" w:rsidSect="00751999">
          <w:pgSz w:w="11906" w:h="16838" w:code="9"/>
          <w:pgMar w:top="2160" w:right="1440" w:bottom="1440" w:left="2160" w:header="1008" w:footer="720" w:gutter="0"/>
          <w:cols w:space="708"/>
          <w:titlePg/>
          <w:docGrid w:linePitch="435"/>
        </w:sectPr>
      </w:pPr>
      <w:bookmarkStart w:id="297" w:name="_Toc424818808"/>
      <w:r w:rsidRPr="007E1467">
        <w:rPr>
          <w:cs/>
        </w:rPr>
        <w:t xml:space="preserve">ภาพที่ </w:t>
      </w:r>
      <w:r w:rsidR="001B5F27">
        <w:fldChar w:fldCharType="begin"/>
      </w:r>
      <w:r w:rsidR="001B5F27">
        <w:instrText xml:space="preserve"> STYLEREF 1 \s </w:instrText>
      </w:r>
      <w:r w:rsidR="001B5F27">
        <w:fldChar w:fldCharType="separate"/>
      </w:r>
      <w:r w:rsidR="00CF1698">
        <w:rPr>
          <w:noProof/>
        </w:rPr>
        <w:t>3</w:t>
      </w:r>
      <w:r w:rsidR="001B5F27">
        <w:rPr>
          <w:noProof/>
        </w:rPr>
        <w:fldChar w:fldCharType="end"/>
      </w:r>
      <w:r w:rsidR="00530FE1" w:rsidRPr="007E1467">
        <w:rPr>
          <w:cs/>
        </w:rPr>
        <w:noBreakHyphen/>
      </w:r>
      <w:r w:rsidR="001B5F27">
        <w:fldChar w:fldCharType="begin"/>
      </w:r>
      <w:r w:rsidR="001B5F27">
        <w:instrText xml:space="preserve"> SEQ </w:instrText>
      </w:r>
      <w:r w:rsidR="001B5F27">
        <w:rPr>
          <w:cs/>
        </w:rPr>
        <w:instrText xml:space="preserve">ภาพที่ </w:instrText>
      </w:r>
      <w:r w:rsidR="001B5F27">
        <w:instrText xml:space="preserve">\* ARABIC \s 1 </w:instrText>
      </w:r>
      <w:r w:rsidR="001B5F27">
        <w:fldChar w:fldCharType="separate"/>
      </w:r>
      <w:r w:rsidR="00CF1698">
        <w:rPr>
          <w:noProof/>
        </w:rPr>
        <w:t>4</w:t>
      </w:r>
      <w:r w:rsidR="001B5F27">
        <w:rPr>
          <w:noProof/>
        </w:rPr>
        <w:fldChar w:fldCharType="end"/>
      </w:r>
      <w:r w:rsidRPr="007E1467">
        <w:rPr>
          <w:cs/>
        </w:rPr>
        <w:t xml:space="preserve">  </w:t>
      </w:r>
      <w:r w:rsidR="00961424" w:rsidRPr="007E1467">
        <w:rPr>
          <w:noProof/>
          <w:cs/>
        </w:rPr>
        <w:t>แผนภาพคลาส</w:t>
      </w:r>
      <w:bookmarkEnd w:id="297"/>
      <w:r w:rsidR="00961424" w:rsidRPr="007E1467">
        <w:rPr>
          <w:noProof/>
          <w:cs/>
        </w:rPr>
        <w:t xml:space="preserve"> </w:t>
      </w:r>
    </w:p>
    <w:p w:rsidR="00E87020" w:rsidRPr="007E1467" w:rsidRDefault="0072715B" w:rsidP="00991A87">
      <w:pPr>
        <w:pStyle w:val="a1"/>
        <w:jc w:val="center"/>
        <w:rPr>
          <w:cs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57920" behindDoc="0" locked="0" layoutInCell="1" allowOverlap="1" wp14:anchorId="401C1330" wp14:editId="1018FB0C">
                <wp:simplePos x="0" y="0"/>
                <wp:positionH relativeFrom="column">
                  <wp:posOffset>5454187</wp:posOffset>
                </wp:positionH>
                <wp:positionV relativeFrom="paragraph">
                  <wp:posOffset>-849017</wp:posOffset>
                </wp:positionV>
                <wp:extent cx="659218" cy="510362"/>
                <wp:effectExtent l="0" t="1588" r="25083" b="25082"/>
                <wp:wrapNone/>
                <wp:docPr id="23" name="Rectangl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659218" cy="510362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36FF3" w:rsidRDefault="00436FF3" w:rsidP="0072715B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01C1330" id="Rectangle 23" o:spid="_x0000_s1027" style="position:absolute;left:0;text-align:left;margin-left:429.45pt;margin-top:-66.85pt;width:51.9pt;height:40.2pt;rotation:-90;z-index:251857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" fillcolor="white [3201]" strokecolor="white [3212]" strokeweight="1pt">
                <v:textbox>
                  <w:txbxContent>
                    <w:p w:rsidR="00436FF3" w:rsidRDefault="00436FF3" w:rsidP="0072715B">
                      <w:pPr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>24</w:t>
                      </w:r>
                    </w:p>
                  </w:txbxContent>
                </v:textbox>
              </v:rect>
            </w:pict>
          </mc:Fallback>
        </mc:AlternateContent>
      </w:r>
      <w:r w:rsidR="00E31196" w:rsidRPr="007E1467">
        <w:rPr>
          <w:noProof/>
          <w:color w:val="FFFFFF" w:themeColor="background1"/>
          <w:cs/>
        </w:rPr>
        <mc:AlternateContent>
          <mc:Choice Requires="wps">
            <w:drawing>
              <wp:anchor distT="45720" distB="45720" distL="114300" distR="114300" simplePos="0" relativeHeight="251784192" behindDoc="0" locked="0" layoutInCell="1" allowOverlap="1" wp14:anchorId="2963B056" wp14:editId="707096D3">
                <wp:simplePos x="0" y="0"/>
                <wp:positionH relativeFrom="column">
                  <wp:posOffset>3688080</wp:posOffset>
                </wp:positionH>
                <wp:positionV relativeFrom="paragraph">
                  <wp:posOffset>3202940</wp:posOffset>
                </wp:positionV>
                <wp:extent cx="3851910" cy="1404620"/>
                <wp:effectExtent l="0" t="0" r="0" b="0"/>
                <wp:wrapSquare wrapText="bothSides"/>
                <wp:docPr id="1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rot="16200000">
                          <a:off x="0" y="0"/>
                          <a:ext cx="385191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36FF3" w:rsidRDefault="00436FF3">
                            <w:r>
                              <w:rPr>
                                <w:rFonts w:hint="cs"/>
                                <w:cs/>
                              </w:rPr>
                              <w:t>ภาพที่ 3-</w:t>
                            </w:r>
                            <w:r>
                              <w:t>5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แผนภาพลำดับกิจกรรมแสดงการ</w:t>
                            </w:r>
                            <w:r>
                              <w:t>XXXXX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963B056" id="_x0000_s1028" type="#_x0000_t202" style="position:absolute;left:0;text-align:left;margin-left:290.4pt;margin-top:252.2pt;width:303.3pt;height:110.6pt;rotation:-90;z-index:25178419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" filled="f" stroked="f">
                <v:textbox style="mso-fit-shape-to-text:t">
                  <w:txbxContent>
                    <w:p w:rsidR="00436FF3" w:rsidRDefault="00436FF3">
                      <w:r>
                        <w:rPr>
                          <w:rFonts w:hint="cs"/>
                          <w:cs/>
                        </w:rPr>
                        <w:t>ภาพที่ 3-</w:t>
                      </w:r>
                      <w:r>
                        <w:t>5</w:t>
                      </w:r>
                      <w:r>
                        <w:rPr>
                          <w:rFonts w:hint="cs"/>
                          <w:cs/>
                        </w:rPr>
                        <w:t xml:space="preserve"> แผนภาพลำดับกิจกรรมแสดงการ</w:t>
                      </w:r>
                      <w:r>
                        <w:t>XXXXX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613563" w:rsidRPr="007E1467">
        <w:rPr>
          <w:noProof/>
        </w:rPr>
        <w:drawing>
          <wp:inline distT="0" distB="0" distL="0" distR="0" wp14:anchorId="2A5716B6" wp14:editId="6A0F19E8">
            <wp:extent cx="7717509" cy="4680567"/>
            <wp:effectExtent l="13653" t="24447" r="11747" b="11748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equence_config_manageProject.jp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717509" cy="468056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A66EC" w:rsidRPr="007E1467" w:rsidRDefault="00962A40" w:rsidP="00991A87">
      <w:pPr>
        <w:pStyle w:val="a1"/>
        <w:jc w:val="center"/>
        <w:rPr>
          <w:color w:val="FFFFFF" w:themeColor="background1"/>
          <w:cs/>
        </w:rPr>
        <w:sectPr w:rsidR="008A66EC" w:rsidRPr="007E1467" w:rsidSect="00751999">
          <w:pgSz w:w="11906" w:h="16838" w:code="9"/>
          <w:pgMar w:top="2160" w:right="1440" w:bottom="1440" w:left="2160" w:header="1008" w:footer="720" w:gutter="0"/>
          <w:cols w:space="708"/>
          <w:titlePg/>
          <w:docGrid w:linePitch="435"/>
        </w:sectPr>
      </w:pPr>
      <w:bookmarkStart w:id="298" w:name="_Toc424818809"/>
      <w:r w:rsidRPr="007E1467">
        <w:rPr>
          <w:color w:val="FFFFFF" w:themeColor="background1"/>
          <w:cs/>
        </w:rPr>
        <w:t>ภาพที่</w:t>
      </w:r>
      <w:r w:rsidR="00E31196" w:rsidRPr="007E1467">
        <w:rPr>
          <w:color w:val="FFFFFF" w:themeColor="background1"/>
          <w:cs/>
        </w:rPr>
        <w:t xml:space="preserve"> </w:t>
      </w:r>
      <w:r w:rsidR="00530FE1" w:rsidRPr="007E1467">
        <w:rPr>
          <w:color w:val="FFFFFF" w:themeColor="background1"/>
          <w:cs/>
        </w:rPr>
        <w:fldChar w:fldCharType="begin"/>
      </w:r>
      <w:r w:rsidR="00530FE1" w:rsidRPr="007E1467">
        <w:rPr>
          <w:color w:val="FFFFFF" w:themeColor="background1"/>
          <w:cs/>
        </w:rPr>
        <w:instrText xml:space="preserve"> </w:instrText>
      </w:r>
      <w:r w:rsidR="00530FE1" w:rsidRPr="007E1467">
        <w:rPr>
          <w:color w:val="FFFFFF" w:themeColor="background1"/>
        </w:rPr>
        <w:instrText xml:space="preserve">STYLEREF </w:instrText>
      </w:r>
      <w:r w:rsidR="00530FE1" w:rsidRPr="007E1467">
        <w:rPr>
          <w:color w:val="FFFFFF" w:themeColor="background1"/>
          <w:cs/>
        </w:rPr>
        <w:instrText xml:space="preserve">1 </w:instrText>
      </w:r>
      <w:r w:rsidR="00530FE1" w:rsidRPr="007E1467">
        <w:rPr>
          <w:color w:val="FFFFFF" w:themeColor="background1"/>
        </w:rPr>
        <w:instrText>\s</w:instrText>
      </w:r>
      <w:r w:rsidR="00530FE1" w:rsidRPr="007E1467">
        <w:rPr>
          <w:color w:val="FFFFFF" w:themeColor="background1"/>
          <w:cs/>
        </w:rPr>
        <w:instrText xml:space="preserve"> </w:instrText>
      </w:r>
      <w:r w:rsidR="00530FE1" w:rsidRPr="007E1467">
        <w:rPr>
          <w:color w:val="FFFFFF" w:themeColor="background1"/>
          <w:cs/>
        </w:rPr>
        <w:fldChar w:fldCharType="separate"/>
      </w:r>
      <w:r w:rsidR="00CF1698">
        <w:rPr>
          <w:noProof/>
          <w:color w:val="FFFFFF" w:themeColor="background1"/>
          <w:cs/>
        </w:rPr>
        <w:t>3</w:t>
      </w:r>
      <w:r w:rsidR="00530FE1" w:rsidRPr="007E1467">
        <w:rPr>
          <w:color w:val="FFFFFF" w:themeColor="background1"/>
          <w:cs/>
        </w:rPr>
        <w:fldChar w:fldCharType="end"/>
      </w:r>
      <w:r w:rsidR="00530FE1" w:rsidRPr="007E1467">
        <w:rPr>
          <w:color w:val="FFFFFF" w:themeColor="background1"/>
          <w:cs/>
        </w:rPr>
        <w:noBreakHyphen/>
      </w:r>
      <w:r w:rsidR="00530FE1" w:rsidRPr="007E1467">
        <w:rPr>
          <w:color w:val="FFFFFF" w:themeColor="background1"/>
          <w:cs/>
        </w:rPr>
        <w:fldChar w:fldCharType="begin"/>
      </w:r>
      <w:r w:rsidR="00530FE1" w:rsidRPr="007E1467">
        <w:rPr>
          <w:color w:val="FFFFFF" w:themeColor="background1"/>
          <w:cs/>
        </w:rPr>
        <w:instrText xml:space="preserve"> </w:instrText>
      </w:r>
      <w:r w:rsidR="00530FE1" w:rsidRPr="007E1467">
        <w:rPr>
          <w:color w:val="FFFFFF" w:themeColor="background1"/>
        </w:rPr>
        <w:instrText xml:space="preserve">SEQ </w:instrText>
      </w:r>
      <w:r w:rsidR="00530FE1" w:rsidRPr="007E1467">
        <w:rPr>
          <w:color w:val="FFFFFF" w:themeColor="background1"/>
          <w:cs/>
        </w:rPr>
        <w:instrText xml:space="preserve">ภาพที่ </w:instrText>
      </w:r>
      <w:r w:rsidR="00530FE1" w:rsidRPr="007E1467">
        <w:rPr>
          <w:color w:val="FFFFFF" w:themeColor="background1"/>
        </w:rPr>
        <w:instrText>\</w:instrText>
      </w:r>
      <w:r w:rsidR="00530FE1" w:rsidRPr="007E1467">
        <w:rPr>
          <w:color w:val="FFFFFF" w:themeColor="background1"/>
          <w:cs/>
        </w:rPr>
        <w:instrText xml:space="preserve">* </w:instrText>
      </w:r>
      <w:r w:rsidR="00530FE1" w:rsidRPr="007E1467">
        <w:rPr>
          <w:color w:val="FFFFFF" w:themeColor="background1"/>
        </w:rPr>
        <w:instrText xml:space="preserve">ARABIC \s </w:instrText>
      </w:r>
      <w:r w:rsidR="00530FE1" w:rsidRPr="007E1467">
        <w:rPr>
          <w:color w:val="FFFFFF" w:themeColor="background1"/>
          <w:cs/>
        </w:rPr>
        <w:instrText xml:space="preserve">1 </w:instrText>
      </w:r>
      <w:r w:rsidR="00530FE1" w:rsidRPr="007E1467">
        <w:rPr>
          <w:color w:val="FFFFFF" w:themeColor="background1"/>
          <w:cs/>
        </w:rPr>
        <w:fldChar w:fldCharType="separate"/>
      </w:r>
      <w:r w:rsidR="00CF1698">
        <w:rPr>
          <w:noProof/>
          <w:color w:val="FFFFFF" w:themeColor="background1"/>
          <w:cs/>
        </w:rPr>
        <w:t>5</w:t>
      </w:r>
      <w:r w:rsidR="00530FE1" w:rsidRPr="007E1467">
        <w:rPr>
          <w:color w:val="FFFFFF" w:themeColor="background1"/>
          <w:cs/>
        </w:rPr>
        <w:fldChar w:fldCharType="end"/>
      </w:r>
      <w:r w:rsidR="00E87020" w:rsidRPr="007E1467">
        <w:rPr>
          <w:noProof/>
          <w:color w:val="FFFFFF" w:themeColor="background1"/>
        </w:rPr>
        <mc:AlternateContent>
          <mc:Choice Requires="wps">
            <w:drawing>
              <wp:anchor distT="45720" distB="45720" distL="114300" distR="114300" simplePos="0" relativeHeight="251728896" behindDoc="0" locked="0" layoutInCell="1" allowOverlap="1" wp14:anchorId="6061D8A8" wp14:editId="24C19D25">
                <wp:simplePos x="0" y="0"/>
                <wp:positionH relativeFrom="margin">
                  <wp:posOffset>7696200</wp:posOffset>
                </wp:positionH>
                <wp:positionV relativeFrom="paragraph">
                  <wp:posOffset>3667125</wp:posOffset>
                </wp:positionV>
                <wp:extent cx="847725" cy="390525"/>
                <wp:effectExtent l="0" t="0" r="0" b="0"/>
                <wp:wrapNone/>
                <wp:docPr id="26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47725" cy="39052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36FF3" w:rsidRPr="009E168A" w:rsidRDefault="00436FF3" w:rsidP="00E87020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hint="cs"/>
                                <w:b/>
                                <w:bCs/>
                                <w:cs/>
                              </w:rPr>
                              <w:t xml:space="preserve">ส่วนที่ </w:t>
                            </w:r>
                            <w:r>
                              <w:rPr>
                                <w:b/>
                                <w:bCs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61D8A8" id="_x0000_s1029" type="#_x0000_t202" style="position:absolute;left:0;text-align:left;margin-left:606pt;margin-top:288.75pt;width:66.75pt;height:30.75pt;z-index:25172889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" filled="f" stroked="f">
                <v:textbox>
                  <w:txbxContent>
                    <w:p w:rsidR="00436FF3" w:rsidRPr="009E168A" w:rsidRDefault="00436FF3" w:rsidP="00E87020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hint="cs"/>
                          <w:b/>
                          <w:bCs/>
                          <w:cs/>
                        </w:rPr>
                        <w:t xml:space="preserve">ส่วนที่ </w:t>
                      </w:r>
                      <w:r>
                        <w:rPr>
                          <w:b/>
                          <w:bCs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B1330" w:rsidRPr="007E1467">
        <w:rPr>
          <w:color w:val="FFFFFF" w:themeColor="background1"/>
          <w:cs/>
        </w:rPr>
        <w:t xml:space="preserve">  แผนภาพลำดับ</w:t>
      </w:r>
      <w:r w:rsidR="00A95AE5" w:rsidRPr="007E1467">
        <w:rPr>
          <w:color w:val="FFFFFF" w:themeColor="background1"/>
          <w:cs/>
        </w:rPr>
        <w:t>กิจกรรมแสดงการ</w:t>
      </w:r>
      <w:r w:rsidR="00A95AE5" w:rsidRPr="007E1467">
        <w:rPr>
          <w:color w:val="FFFFFF" w:themeColor="background1"/>
        </w:rPr>
        <w:t>XXXXX</w:t>
      </w:r>
      <w:bookmarkEnd w:id="298"/>
    </w:p>
    <w:p w:rsidR="008A66EC" w:rsidRPr="007E1467" w:rsidRDefault="0072715B" w:rsidP="00991A87">
      <w:pPr>
        <w:pStyle w:val="a1"/>
        <w:jc w:val="right"/>
        <w:rPr>
          <w:color w:val="FFFFFF" w:themeColor="background1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55872" behindDoc="0" locked="0" layoutInCell="1" allowOverlap="1" wp14:anchorId="32B64E70" wp14:editId="16EBE8CB">
                <wp:simplePos x="0" y="0"/>
                <wp:positionH relativeFrom="column">
                  <wp:posOffset>5369126</wp:posOffset>
                </wp:positionH>
                <wp:positionV relativeFrom="paragraph">
                  <wp:posOffset>-923444</wp:posOffset>
                </wp:positionV>
                <wp:extent cx="659218" cy="510362"/>
                <wp:effectExtent l="0" t="1588" r="25083" b="25082"/>
                <wp:wrapNone/>
                <wp:docPr id="22" name="Rectangl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659218" cy="510362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36FF3" w:rsidRDefault="00436FF3" w:rsidP="0072715B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25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2B64E70" id="Rectangle 22" o:spid="_x0000_s1030" style="position:absolute;left:0;text-align:left;margin-left:422.75pt;margin-top:-72.7pt;width:51.9pt;height:40.2pt;rotation:-90;z-index:251855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" fillcolor="white [3201]" strokecolor="white [3212]" strokeweight="1pt">
                <v:textbox>
                  <w:txbxContent>
                    <w:p w:rsidR="00436FF3" w:rsidRDefault="00436FF3" w:rsidP="0072715B">
                      <w:pPr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>25</w:t>
                      </w:r>
                    </w:p>
                  </w:txbxContent>
                </v:textbox>
              </v:rect>
            </w:pict>
          </mc:Fallback>
        </mc:AlternateContent>
      </w:r>
      <w:r w:rsidR="008A66EC" w:rsidRPr="007E1467">
        <w:rPr>
          <w:noProof/>
          <w:color w:val="FFFFFF" w:themeColor="background1"/>
          <w:cs/>
        </w:rPr>
        <mc:AlternateContent>
          <mc:Choice Requires="wps">
            <w:drawing>
              <wp:anchor distT="45720" distB="45720" distL="114300" distR="114300" simplePos="0" relativeHeight="251787264" behindDoc="0" locked="0" layoutInCell="1" allowOverlap="1" wp14:anchorId="734E7FDF" wp14:editId="258C7CD5">
                <wp:simplePos x="0" y="0"/>
                <wp:positionH relativeFrom="column">
                  <wp:posOffset>3571240</wp:posOffset>
                </wp:positionH>
                <wp:positionV relativeFrom="paragraph">
                  <wp:posOffset>2797810</wp:posOffset>
                </wp:positionV>
                <wp:extent cx="3851910" cy="1404620"/>
                <wp:effectExtent l="0" t="0" r="0" b="0"/>
                <wp:wrapSquare wrapText="bothSides"/>
                <wp:docPr id="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rot="16200000">
                          <a:off x="0" y="0"/>
                          <a:ext cx="385191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36FF3" w:rsidRDefault="00436FF3" w:rsidP="008A66EC">
                            <w:r>
                              <w:rPr>
                                <w:rFonts w:hint="cs"/>
                                <w:cs/>
                              </w:rPr>
                              <w:t>ภาพที่ 3-</w:t>
                            </w:r>
                            <w:r>
                              <w:t>6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แผนภาพลำดับกิจกรรมแสดงการ</w:t>
                            </w:r>
                            <w:r>
                              <w:t>YYY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34E7FDF" id="_x0000_s1031" type="#_x0000_t202" style="position:absolute;left:0;text-align:left;margin-left:281.2pt;margin-top:220.3pt;width:303.3pt;height:110.6pt;rotation:-90;z-index:25178726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" filled="f" stroked="f">
                <v:textbox style="mso-fit-shape-to-text:t">
                  <w:txbxContent>
                    <w:p w:rsidR="00436FF3" w:rsidRDefault="00436FF3" w:rsidP="008A66EC">
                      <w:r>
                        <w:rPr>
                          <w:rFonts w:hint="cs"/>
                          <w:cs/>
                        </w:rPr>
                        <w:t>ภาพที่ 3-</w:t>
                      </w:r>
                      <w:r>
                        <w:t>6</w:t>
                      </w:r>
                      <w:r>
                        <w:rPr>
                          <w:rFonts w:hint="cs"/>
                          <w:cs/>
                        </w:rPr>
                        <w:t xml:space="preserve"> แผนภาพลำดับกิจกรรมแสดงการ</w:t>
                      </w:r>
                      <w:r>
                        <w:t>YYY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8A66EC" w:rsidRPr="007E1467">
        <w:rPr>
          <w:noProof/>
          <w:color w:val="FFFFFF" w:themeColor="background1"/>
        </w:rPr>
        <w:drawing>
          <wp:inline distT="0" distB="0" distL="0" distR="0" wp14:anchorId="199DC3BC" wp14:editId="546ABA4B">
            <wp:extent cx="7166560" cy="4205273"/>
            <wp:effectExtent l="13653" t="24447" r="10477" b="10478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equence_createproject.jp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177959" cy="421196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A66EC" w:rsidRPr="007E1467" w:rsidRDefault="008A66EC" w:rsidP="00991A87">
      <w:pPr>
        <w:pStyle w:val="a0"/>
        <w:rPr>
          <w:color w:val="FFFFFF" w:themeColor="background1"/>
        </w:rPr>
      </w:pPr>
      <w:bookmarkStart w:id="299" w:name="_Toc424818810"/>
      <w:r w:rsidRPr="007E1467">
        <w:rPr>
          <w:color w:val="FFFFFF" w:themeColor="background1"/>
          <w:cs/>
        </w:rPr>
        <w:t xml:space="preserve">ภาพที่ </w:t>
      </w:r>
      <w:r w:rsidR="00530FE1" w:rsidRPr="007E1467">
        <w:rPr>
          <w:color w:val="FFFFFF" w:themeColor="background1"/>
          <w:cs/>
        </w:rPr>
        <w:fldChar w:fldCharType="begin"/>
      </w:r>
      <w:r w:rsidR="00530FE1" w:rsidRPr="007E1467">
        <w:rPr>
          <w:color w:val="FFFFFF" w:themeColor="background1"/>
          <w:cs/>
        </w:rPr>
        <w:instrText xml:space="preserve"> </w:instrText>
      </w:r>
      <w:r w:rsidR="00530FE1" w:rsidRPr="007E1467">
        <w:rPr>
          <w:color w:val="FFFFFF" w:themeColor="background1"/>
        </w:rPr>
        <w:instrText xml:space="preserve">STYLEREF </w:instrText>
      </w:r>
      <w:r w:rsidR="00530FE1" w:rsidRPr="007E1467">
        <w:rPr>
          <w:color w:val="FFFFFF" w:themeColor="background1"/>
          <w:cs/>
        </w:rPr>
        <w:instrText xml:space="preserve">1 </w:instrText>
      </w:r>
      <w:r w:rsidR="00530FE1" w:rsidRPr="007E1467">
        <w:rPr>
          <w:color w:val="FFFFFF" w:themeColor="background1"/>
        </w:rPr>
        <w:instrText>\s</w:instrText>
      </w:r>
      <w:r w:rsidR="00530FE1" w:rsidRPr="007E1467">
        <w:rPr>
          <w:color w:val="FFFFFF" w:themeColor="background1"/>
          <w:cs/>
        </w:rPr>
        <w:instrText xml:space="preserve"> </w:instrText>
      </w:r>
      <w:r w:rsidR="00530FE1" w:rsidRPr="007E1467">
        <w:rPr>
          <w:color w:val="FFFFFF" w:themeColor="background1"/>
          <w:cs/>
        </w:rPr>
        <w:fldChar w:fldCharType="separate"/>
      </w:r>
      <w:r w:rsidR="00CF1698">
        <w:rPr>
          <w:noProof/>
          <w:color w:val="FFFFFF" w:themeColor="background1"/>
          <w:cs/>
        </w:rPr>
        <w:t>3</w:t>
      </w:r>
      <w:r w:rsidR="00530FE1" w:rsidRPr="007E1467">
        <w:rPr>
          <w:color w:val="FFFFFF" w:themeColor="background1"/>
          <w:cs/>
        </w:rPr>
        <w:fldChar w:fldCharType="end"/>
      </w:r>
      <w:r w:rsidR="00530FE1" w:rsidRPr="007E1467">
        <w:rPr>
          <w:color w:val="FFFFFF" w:themeColor="background1"/>
          <w:cs/>
        </w:rPr>
        <w:noBreakHyphen/>
      </w:r>
      <w:r w:rsidR="00530FE1" w:rsidRPr="007E1467">
        <w:rPr>
          <w:color w:val="FFFFFF" w:themeColor="background1"/>
          <w:cs/>
        </w:rPr>
        <w:fldChar w:fldCharType="begin"/>
      </w:r>
      <w:r w:rsidR="00530FE1" w:rsidRPr="007E1467">
        <w:rPr>
          <w:color w:val="FFFFFF" w:themeColor="background1"/>
          <w:cs/>
        </w:rPr>
        <w:instrText xml:space="preserve"> </w:instrText>
      </w:r>
      <w:r w:rsidR="00530FE1" w:rsidRPr="007E1467">
        <w:rPr>
          <w:color w:val="FFFFFF" w:themeColor="background1"/>
        </w:rPr>
        <w:instrText xml:space="preserve">SEQ </w:instrText>
      </w:r>
      <w:r w:rsidR="00530FE1" w:rsidRPr="007E1467">
        <w:rPr>
          <w:color w:val="FFFFFF" w:themeColor="background1"/>
          <w:cs/>
        </w:rPr>
        <w:instrText xml:space="preserve">ภาพที่ </w:instrText>
      </w:r>
      <w:r w:rsidR="00530FE1" w:rsidRPr="007E1467">
        <w:rPr>
          <w:color w:val="FFFFFF" w:themeColor="background1"/>
        </w:rPr>
        <w:instrText>\</w:instrText>
      </w:r>
      <w:r w:rsidR="00530FE1" w:rsidRPr="007E1467">
        <w:rPr>
          <w:color w:val="FFFFFF" w:themeColor="background1"/>
          <w:cs/>
        </w:rPr>
        <w:instrText xml:space="preserve">* </w:instrText>
      </w:r>
      <w:r w:rsidR="00530FE1" w:rsidRPr="007E1467">
        <w:rPr>
          <w:color w:val="FFFFFF" w:themeColor="background1"/>
        </w:rPr>
        <w:instrText xml:space="preserve">ARABIC \s </w:instrText>
      </w:r>
      <w:r w:rsidR="00530FE1" w:rsidRPr="007E1467">
        <w:rPr>
          <w:color w:val="FFFFFF" w:themeColor="background1"/>
          <w:cs/>
        </w:rPr>
        <w:instrText xml:space="preserve">1 </w:instrText>
      </w:r>
      <w:r w:rsidR="00530FE1" w:rsidRPr="007E1467">
        <w:rPr>
          <w:color w:val="FFFFFF" w:themeColor="background1"/>
          <w:cs/>
        </w:rPr>
        <w:fldChar w:fldCharType="separate"/>
      </w:r>
      <w:r w:rsidR="00CF1698">
        <w:rPr>
          <w:noProof/>
          <w:color w:val="FFFFFF" w:themeColor="background1"/>
          <w:cs/>
        </w:rPr>
        <w:t>6</w:t>
      </w:r>
      <w:r w:rsidR="00530FE1" w:rsidRPr="007E1467">
        <w:rPr>
          <w:color w:val="FFFFFF" w:themeColor="background1"/>
          <w:cs/>
        </w:rPr>
        <w:fldChar w:fldCharType="end"/>
      </w:r>
      <w:r w:rsidRPr="007E1467">
        <w:rPr>
          <w:color w:val="FFFFFF" w:themeColor="background1"/>
          <w:cs/>
        </w:rPr>
        <w:t xml:space="preserve"> แผนภาพลำดับกิจกรรมแสดงการ</w:t>
      </w:r>
      <w:r w:rsidR="00F70E49" w:rsidRPr="007E1467">
        <w:rPr>
          <w:color w:val="FFFFFF" w:themeColor="background1"/>
        </w:rPr>
        <w:t>YYY</w:t>
      </w:r>
      <w:bookmarkEnd w:id="299"/>
    </w:p>
    <w:p w:rsidR="00530FE1" w:rsidRPr="007E1467" w:rsidRDefault="0072715B" w:rsidP="00991A87">
      <w:pPr>
        <w:keepNext/>
        <w:spacing w:line="240" w:lineRule="auto"/>
        <w:jc w:val="both"/>
      </w:pPr>
      <w:bookmarkStart w:id="300" w:name="_Toc424818156"/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53824" behindDoc="0" locked="0" layoutInCell="1" allowOverlap="1" wp14:anchorId="1D79B587" wp14:editId="6135AD32">
                <wp:simplePos x="0" y="0"/>
                <wp:positionH relativeFrom="column">
                  <wp:posOffset>5353368</wp:posOffset>
                </wp:positionH>
                <wp:positionV relativeFrom="paragraph">
                  <wp:posOffset>-868836</wp:posOffset>
                </wp:positionV>
                <wp:extent cx="659218" cy="510362"/>
                <wp:effectExtent l="0" t="1588" r="25083" b="25082"/>
                <wp:wrapNone/>
                <wp:docPr id="19" name="Rectangl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659218" cy="510362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36FF3" w:rsidRDefault="00436FF3" w:rsidP="0072715B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26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D79B587" id="Rectangle 19" o:spid="_x0000_s1032" style="position:absolute;left:0;text-align:left;margin-left:421.55pt;margin-top:-68.4pt;width:51.9pt;height:40.2pt;rotation:-90;z-index:251853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" fillcolor="white [3201]" strokecolor="white [3212]" strokeweight="1pt">
                <v:textbox>
                  <w:txbxContent>
                    <w:p w:rsidR="00436FF3" w:rsidRDefault="00436FF3" w:rsidP="0072715B">
                      <w:pPr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>26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52800" behindDoc="0" locked="0" layoutInCell="1" allowOverlap="1" wp14:anchorId="634236FF" wp14:editId="7E44BAB0">
                <wp:simplePos x="0" y="0"/>
                <wp:positionH relativeFrom="column">
                  <wp:posOffset>5328920</wp:posOffset>
                </wp:positionH>
                <wp:positionV relativeFrom="paragraph">
                  <wp:posOffset>-722615</wp:posOffset>
                </wp:positionV>
                <wp:extent cx="489098" cy="404037"/>
                <wp:effectExtent l="0" t="0" r="25400" b="15240"/>
                <wp:wrapNone/>
                <wp:docPr id="12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9098" cy="404037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1DBC953C" id="Rectangle 12" o:spid="_x0000_s1026" style="position:absolute;margin-left:419.6pt;margin-top:-56.9pt;width:38.5pt;height:31.8pt;z-index:251852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" fillcolor="white [3212]" strokecolor="white [3212]" strokeweight="1pt"/>
            </w:pict>
          </mc:Fallback>
        </mc:AlternateContent>
      </w:r>
      <w:r w:rsidR="00B74E9B" w:rsidRPr="007E1467">
        <w:rPr>
          <w:noProof/>
        </w:rPr>
        <mc:AlternateContent>
          <mc:Choice Requires="wps">
            <w:drawing>
              <wp:anchor distT="45720" distB="45720" distL="114300" distR="114300" simplePos="0" relativeHeight="251745280" behindDoc="0" locked="0" layoutInCell="1" allowOverlap="1" wp14:anchorId="2DBADAEA" wp14:editId="746D08EA">
                <wp:simplePos x="0" y="0"/>
                <wp:positionH relativeFrom="column">
                  <wp:posOffset>4428490</wp:posOffset>
                </wp:positionH>
                <wp:positionV relativeFrom="paragraph">
                  <wp:posOffset>3228975</wp:posOffset>
                </wp:positionV>
                <wp:extent cx="2825750" cy="1404620"/>
                <wp:effectExtent l="0" t="0" r="3175" b="0"/>
                <wp:wrapSquare wrapText="bothSides"/>
                <wp:docPr id="8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rot="16200000">
                          <a:off x="0" y="0"/>
                          <a:ext cx="28257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36FF3" w:rsidRDefault="00436FF3" w:rsidP="00B74E9B">
                            <w:pPr>
                              <w:rPr>
                                <w:cs/>
                              </w:rPr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ภาพที่ 3-</w:t>
                            </w:r>
                            <w:r>
                              <w:t>7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8D47B7">
                              <w:rPr>
                                <w:cs/>
                              </w:rPr>
                              <w:t>แผนภาพ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ความสัมพันธ์ของฐานข้อมูล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BADAEA" id="_x0000_s1033" type="#_x0000_t202" style="position:absolute;left:0;text-align:left;margin-left:348.7pt;margin-top:254.25pt;width:222.5pt;height:110.6pt;rotation:-90;z-index:2517452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" filled="f" stroked="f">
                <v:textbox style="mso-fit-shape-to-text:t">
                  <w:txbxContent>
                    <w:p w:rsidR="00436FF3" w:rsidRDefault="00436FF3" w:rsidP="00B74E9B">
                      <w:pPr>
                        <w:rPr>
                          <w:cs/>
                        </w:rPr>
                      </w:pPr>
                      <w:r>
                        <w:rPr>
                          <w:rFonts w:hint="cs"/>
                          <w:cs/>
                        </w:rPr>
                        <w:t>ภาพที่ 3-</w:t>
                      </w:r>
                      <w:r>
                        <w:t>7</w:t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8D47B7">
                        <w:rPr>
                          <w:cs/>
                        </w:rPr>
                        <w:t>แผนภาพ</w:t>
                      </w:r>
                      <w:r>
                        <w:rPr>
                          <w:rFonts w:hint="cs"/>
                          <w:cs/>
                        </w:rPr>
                        <w:t>ความสัมพันธ์ของฐานข้อมูล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F213A1" w:rsidRPr="007E1467">
        <w:rPr>
          <w:noProof/>
        </w:rPr>
        <w:drawing>
          <wp:inline distT="0" distB="0" distL="0" distR="0" wp14:anchorId="15FBE4E8" wp14:editId="7B896155">
            <wp:extent cx="7762075" cy="4893310"/>
            <wp:effectExtent l="24448" t="13652" r="16192" b="16193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ER_PROJECT2.pn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796821" cy="491521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74E9B" w:rsidRPr="007E1467" w:rsidRDefault="00530FE1" w:rsidP="00991A87">
      <w:pPr>
        <w:pStyle w:val="a0"/>
        <w:rPr>
          <w:color w:val="FFFFFF" w:themeColor="background1"/>
        </w:rPr>
      </w:pPr>
      <w:bookmarkStart w:id="301" w:name="_Toc424818811"/>
      <w:r w:rsidRPr="007E1467">
        <w:rPr>
          <w:color w:val="FFFFFF" w:themeColor="background1"/>
          <w:cs/>
        </w:rPr>
        <w:t xml:space="preserve">ภาพที่ </w:t>
      </w:r>
      <w:r w:rsidRPr="007E1467">
        <w:rPr>
          <w:color w:val="FFFFFF" w:themeColor="background1"/>
          <w:cs/>
        </w:rPr>
        <w:fldChar w:fldCharType="begin"/>
      </w:r>
      <w:r w:rsidRPr="007E1467">
        <w:rPr>
          <w:color w:val="FFFFFF" w:themeColor="background1"/>
          <w:cs/>
        </w:rPr>
        <w:instrText xml:space="preserve"> </w:instrText>
      </w:r>
      <w:r w:rsidRPr="007E1467">
        <w:rPr>
          <w:color w:val="FFFFFF" w:themeColor="background1"/>
        </w:rPr>
        <w:instrText xml:space="preserve">STYLEREF </w:instrText>
      </w:r>
      <w:r w:rsidRPr="007E1467">
        <w:rPr>
          <w:color w:val="FFFFFF" w:themeColor="background1"/>
          <w:cs/>
        </w:rPr>
        <w:instrText xml:space="preserve">1 </w:instrText>
      </w:r>
      <w:r w:rsidRPr="007E1467">
        <w:rPr>
          <w:color w:val="FFFFFF" w:themeColor="background1"/>
        </w:rPr>
        <w:instrText>\s</w:instrText>
      </w:r>
      <w:r w:rsidRPr="007E1467">
        <w:rPr>
          <w:color w:val="FFFFFF" w:themeColor="background1"/>
          <w:cs/>
        </w:rPr>
        <w:instrText xml:space="preserve"> </w:instrText>
      </w:r>
      <w:r w:rsidRPr="007E1467">
        <w:rPr>
          <w:color w:val="FFFFFF" w:themeColor="background1"/>
          <w:cs/>
        </w:rPr>
        <w:fldChar w:fldCharType="separate"/>
      </w:r>
      <w:r w:rsidR="00CF1698">
        <w:rPr>
          <w:noProof/>
          <w:color w:val="FFFFFF" w:themeColor="background1"/>
          <w:cs/>
        </w:rPr>
        <w:t>3</w:t>
      </w:r>
      <w:r w:rsidRPr="007E1467">
        <w:rPr>
          <w:color w:val="FFFFFF" w:themeColor="background1"/>
          <w:cs/>
        </w:rPr>
        <w:fldChar w:fldCharType="end"/>
      </w:r>
      <w:r w:rsidRPr="007E1467">
        <w:rPr>
          <w:color w:val="FFFFFF" w:themeColor="background1"/>
          <w:cs/>
        </w:rPr>
        <w:noBreakHyphen/>
      </w:r>
      <w:r w:rsidRPr="007E1467">
        <w:rPr>
          <w:color w:val="FFFFFF" w:themeColor="background1"/>
          <w:cs/>
        </w:rPr>
        <w:fldChar w:fldCharType="begin"/>
      </w:r>
      <w:r w:rsidRPr="007E1467">
        <w:rPr>
          <w:color w:val="FFFFFF" w:themeColor="background1"/>
          <w:cs/>
        </w:rPr>
        <w:instrText xml:space="preserve"> </w:instrText>
      </w:r>
      <w:r w:rsidRPr="007E1467">
        <w:rPr>
          <w:color w:val="FFFFFF" w:themeColor="background1"/>
        </w:rPr>
        <w:instrText xml:space="preserve">SEQ </w:instrText>
      </w:r>
      <w:r w:rsidRPr="007E1467">
        <w:rPr>
          <w:color w:val="FFFFFF" w:themeColor="background1"/>
          <w:cs/>
        </w:rPr>
        <w:instrText xml:space="preserve">ภาพที่ </w:instrText>
      </w:r>
      <w:r w:rsidRPr="007E1467">
        <w:rPr>
          <w:color w:val="FFFFFF" w:themeColor="background1"/>
        </w:rPr>
        <w:instrText>\</w:instrText>
      </w:r>
      <w:r w:rsidRPr="007E1467">
        <w:rPr>
          <w:color w:val="FFFFFF" w:themeColor="background1"/>
          <w:cs/>
        </w:rPr>
        <w:instrText xml:space="preserve">* </w:instrText>
      </w:r>
      <w:r w:rsidRPr="007E1467">
        <w:rPr>
          <w:color w:val="FFFFFF" w:themeColor="background1"/>
        </w:rPr>
        <w:instrText xml:space="preserve">ARABIC \s </w:instrText>
      </w:r>
      <w:r w:rsidRPr="007E1467">
        <w:rPr>
          <w:color w:val="FFFFFF" w:themeColor="background1"/>
          <w:cs/>
        </w:rPr>
        <w:instrText xml:space="preserve">1 </w:instrText>
      </w:r>
      <w:r w:rsidRPr="007E1467">
        <w:rPr>
          <w:color w:val="FFFFFF" w:themeColor="background1"/>
          <w:cs/>
        </w:rPr>
        <w:fldChar w:fldCharType="separate"/>
      </w:r>
      <w:r w:rsidR="00CF1698">
        <w:rPr>
          <w:noProof/>
          <w:color w:val="FFFFFF" w:themeColor="background1"/>
          <w:cs/>
        </w:rPr>
        <w:t>7</w:t>
      </w:r>
      <w:r w:rsidRPr="007E1467">
        <w:rPr>
          <w:color w:val="FFFFFF" w:themeColor="background1"/>
          <w:cs/>
        </w:rPr>
        <w:fldChar w:fldCharType="end"/>
      </w:r>
      <w:r w:rsidRPr="007E1467">
        <w:rPr>
          <w:color w:val="FFFFFF" w:themeColor="background1"/>
          <w:cs/>
        </w:rPr>
        <w:t xml:space="preserve">  </w:t>
      </w:r>
      <w:r w:rsidR="00C13639" w:rsidRPr="007E1467">
        <w:rPr>
          <w:color w:val="FFFFFF" w:themeColor="background1"/>
          <w:cs/>
        </w:rPr>
        <w:t>แผนภาพความสัมพันธ์ของฐานข้อมูล</w:t>
      </w:r>
      <w:bookmarkEnd w:id="300"/>
      <w:bookmarkEnd w:id="301"/>
    </w:p>
    <w:p w:rsidR="00462CF5" w:rsidRPr="007E1467" w:rsidRDefault="00462CF5" w:rsidP="00991A87">
      <w:pPr>
        <w:pStyle w:val="Heading2"/>
      </w:pPr>
      <w:bookmarkStart w:id="302" w:name="_Toc399842575"/>
      <w:bookmarkStart w:id="303" w:name="_Toc54835790"/>
      <w:r w:rsidRPr="007E1467">
        <w:rPr>
          <w:cs/>
        </w:rPr>
        <w:lastRenderedPageBreak/>
        <w:t>วิเคราะห์และออกแบบ</w:t>
      </w:r>
      <w:hyperlink r:id="rId44" w:history="1">
        <w:r w:rsidRPr="007E1467">
          <w:rPr>
            <w:cs/>
          </w:rPr>
          <w:t>อัลกอริทึม</w:t>
        </w:r>
        <w:bookmarkEnd w:id="302"/>
      </w:hyperlink>
      <w:r w:rsidRPr="007E1467">
        <w:rPr>
          <w:cs/>
        </w:rPr>
        <w:t xml:space="preserve"> (รวมถึงอัลกอริทึมทาง </w:t>
      </w:r>
      <w:r w:rsidRPr="007E1467">
        <w:t>Math Modeling</w:t>
      </w:r>
      <w:r w:rsidRPr="007E1467">
        <w:rPr>
          <w:cs/>
        </w:rPr>
        <w:t>)</w:t>
      </w:r>
      <w:bookmarkEnd w:id="303"/>
    </w:p>
    <w:p w:rsidR="00462CF5" w:rsidRPr="007E1467" w:rsidRDefault="00462CF5" w:rsidP="00991A87">
      <w:pPr>
        <w:spacing w:line="240" w:lineRule="auto"/>
        <w:ind w:firstLine="720"/>
      </w:pPr>
      <w:r w:rsidRPr="007E1467">
        <w:rPr>
          <w:cs/>
        </w:rPr>
        <w:t>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</w:t>
      </w:r>
    </w:p>
    <w:p w:rsidR="00462CF5" w:rsidRPr="007E1467" w:rsidRDefault="00462CF5" w:rsidP="00991A87">
      <w:pPr>
        <w:pStyle w:val="Heading3"/>
      </w:pPr>
      <w:bookmarkStart w:id="304" w:name="_Toc453683059"/>
      <w:bookmarkStart w:id="305" w:name="_Toc453683471"/>
      <w:bookmarkStart w:id="306" w:name="_Toc453683731"/>
      <w:bookmarkStart w:id="307" w:name="_Toc487543119"/>
      <w:bookmarkStart w:id="308" w:name="_Toc54835791"/>
      <w:r w:rsidRPr="007E1467">
        <w:rPr>
          <w:cs/>
        </w:rPr>
        <w:t>ขั้นตอนวิธีและคำอธิบาย (</w:t>
      </w:r>
      <w:r w:rsidRPr="007E1467">
        <w:t>Flow Charts</w:t>
      </w:r>
      <w:r w:rsidRPr="007E1467">
        <w:rPr>
          <w:cs/>
        </w:rPr>
        <w:t>)</w:t>
      </w:r>
      <w:bookmarkEnd w:id="304"/>
      <w:bookmarkEnd w:id="305"/>
      <w:bookmarkEnd w:id="306"/>
      <w:bookmarkEnd w:id="307"/>
      <w:bookmarkEnd w:id="308"/>
      <w:r w:rsidRPr="007E1467">
        <w:rPr>
          <w:cs/>
        </w:rPr>
        <w:t xml:space="preserve"> </w:t>
      </w:r>
    </w:p>
    <w:p w:rsidR="00462CF5" w:rsidRPr="007E1467" w:rsidRDefault="00462CF5" w:rsidP="00991A87">
      <w:pPr>
        <w:spacing w:line="240" w:lineRule="auto"/>
      </w:pPr>
      <w:r w:rsidRPr="007E1467">
        <w:rPr>
          <w:cs/>
        </w:rPr>
        <w:t>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</w:t>
      </w:r>
    </w:p>
    <w:p w:rsidR="00462CF5" w:rsidRPr="007E1467" w:rsidRDefault="00462CF5" w:rsidP="00991A87">
      <w:pPr>
        <w:pStyle w:val="Heading3"/>
      </w:pPr>
      <w:bookmarkStart w:id="309" w:name="_Toc453683060"/>
      <w:bookmarkStart w:id="310" w:name="_Toc453683472"/>
      <w:bookmarkStart w:id="311" w:name="_Toc453683732"/>
      <w:bookmarkStart w:id="312" w:name="_Toc487543120"/>
      <w:bookmarkStart w:id="313" w:name="_Toc54835792"/>
      <w:r w:rsidRPr="007E1467">
        <w:rPr>
          <w:cs/>
        </w:rPr>
        <w:t>รหัสเทียมและคำอธิบาย (</w:t>
      </w:r>
      <w:r w:rsidRPr="007E1467">
        <w:t>Pseudo Code</w:t>
      </w:r>
      <w:r w:rsidRPr="007E1467">
        <w:rPr>
          <w:cs/>
        </w:rPr>
        <w:t>)</w:t>
      </w:r>
      <w:bookmarkEnd w:id="309"/>
      <w:bookmarkEnd w:id="310"/>
      <w:bookmarkEnd w:id="311"/>
      <w:bookmarkEnd w:id="312"/>
      <w:bookmarkEnd w:id="313"/>
    </w:p>
    <w:p w:rsidR="00462CF5" w:rsidRPr="007E1467" w:rsidRDefault="00462CF5" w:rsidP="00991A87">
      <w:pPr>
        <w:spacing w:line="240" w:lineRule="auto"/>
      </w:pPr>
      <w:r w:rsidRPr="007E1467">
        <w:rPr>
          <w:cs/>
        </w:rPr>
        <w:t>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</w:t>
      </w:r>
    </w:p>
    <w:p w:rsidR="00E941E8" w:rsidRPr="007E1467" w:rsidRDefault="00E941E8" w:rsidP="00991A87">
      <w:pPr>
        <w:pStyle w:val="Heading2"/>
      </w:pPr>
      <w:bookmarkStart w:id="314" w:name="_Toc399842576"/>
      <w:bookmarkStart w:id="315" w:name="_Toc54835793"/>
      <w:r w:rsidRPr="007E1467">
        <w:rPr>
          <w:cs/>
        </w:rPr>
        <w:t>วิเคราะห์และออกแบบฐานข้อมูล</w:t>
      </w:r>
      <w:bookmarkEnd w:id="314"/>
      <w:bookmarkEnd w:id="315"/>
    </w:p>
    <w:p w:rsidR="00E941E8" w:rsidRPr="007E1467" w:rsidRDefault="00E941E8" w:rsidP="00991A87">
      <w:pPr>
        <w:spacing w:line="240" w:lineRule="auto"/>
        <w:rPr>
          <w:cs/>
        </w:rPr>
      </w:pPr>
      <w:r w:rsidRPr="007E1467">
        <w:rPr>
          <w:cs/>
        </w:rPr>
        <w:t>หากนิสิตพัฒนาระบบสารสนเทศ หรือทำอัลกอริทึม และมีการต้องเรียกใช้ฐานข้อมูล ให้นิสิตเขียนบรรยายความในส่วนนี้ โดยใส่รายการในหัวข้อย่อย</w:t>
      </w:r>
    </w:p>
    <w:p w:rsidR="00E941E8" w:rsidRPr="007E1467" w:rsidRDefault="00E941E8" w:rsidP="00991A87">
      <w:pPr>
        <w:pStyle w:val="Heading3"/>
      </w:pPr>
      <w:bookmarkStart w:id="316" w:name="_Toc453683062"/>
      <w:bookmarkStart w:id="317" w:name="_Toc453683474"/>
      <w:bookmarkStart w:id="318" w:name="_Toc453683734"/>
      <w:bookmarkStart w:id="319" w:name="_Toc487543122"/>
      <w:bookmarkStart w:id="320" w:name="_Toc54835794"/>
      <w:r w:rsidRPr="007E1467">
        <w:rPr>
          <w:cs/>
        </w:rPr>
        <w:t>ส่วนที่ 1</w:t>
      </w:r>
      <w:bookmarkEnd w:id="316"/>
      <w:bookmarkEnd w:id="317"/>
      <w:bookmarkEnd w:id="318"/>
      <w:bookmarkEnd w:id="319"/>
      <w:bookmarkEnd w:id="320"/>
    </w:p>
    <w:p w:rsidR="00E941E8" w:rsidRPr="007E1467" w:rsidRDefault="00E941E8" w:rsidP="00991A87">
      <w:pPr>
        <w:pStyle w:val="Heading3"/>
      </w:pPr>
      <w:bookmarkStart w:id="321" w:name="_Toc453683063"/>
      <w:bookmarkStart w:id="322" w:name="_Toc453683475"/>
      <w:bookmarkStart w:id="323" w:name="_Toc453683735"/>
      <w:bookmarkStart w:id="324" w:name="_Toc487543123"/>
      <w:bookmarkStart w:id="325" w:name="_Toc54835795"/>
      <w:r w:rsidRPr="007E1467">
        <w:rPr>
          <w:cs/>
        </w:rPr>
        <w:t>ส่วนที่ 2</w:t>
      </w:r>
      <w:bookmarkEnd w:id="321"/>
      <w:bookmarkEnd w:id="322"/>
      <w:bookmarkEnd w:id="323"/>
      <w:bookmarkEnd w:id="324"/>
      <w:bookmarkEnd w:id="325"/>
    </w:p>
    <w:p w:rsidR="00E941E8" w:rsidRPr="007E1467" w:rsidRDefault="00E941E8" w:rsidP="00991A87">
      <w:pPr>
        <w:pStyle w:val="Heading3"/>
      </w:pPr>
      <w:bookmarkStart w:id="326" w:name="_Toc453683064"/>
      <w:bookmarkStart w:id="327" w:name="_Toc453683476"/>
      <w:bookmarkStart w:id="328" w:name="_Toc453683736"/>
      <w:bookmarkStart w:id="329" w:name="_Toc487543124"/>
      <w:bookmarkStart w:id="330" w:name="_Toc54835796"/>
      <w:r w:rsidRPr="007E1467">
        <w:rPr>
          <w:cs/>
        </w:rPr>
        <w:t>ส่วนที่ 3</w:t>
      </w:r>
      <w:bookmarkEnd w:id="326"/>
      <w:bookmarkEnd w:id="327"/>
      <w:bookmarkEnd w:id="328"/>
      <w:bookmarkEnd w:id="329"/>
      <w:bookmarkEnd w:id="330"/>
    </w:p>
    <w:p w:rsidR="002958E5" w:rsidRPr="007E1467" w:rsidRDefault="002958E5" w:rsidP="00991A87">
      <w:pPr>
        <w:pStyle w:val="Heading2"/>
      </w:pPr>
      <w:bookmarkStart w:id="331" w:name="_Toc54835797"/>
      <w:r w:rsidRPr="007E1467">
        <w:rPr>
          <w:cs/>
        </w:rPr>
        <w:t>วิเคราะห์และออกแบบส่วนติดต่อกับผู้ใช้</w:t>
      </w:r>
      <w:bookmarkEnd w:id="331"/>
    </w:p>
    <w:p w:rsidR="002958E5" w:rsidRPr="007E1467" w:rsidRDefault="002958E5" w:rsidP="00991A87">
      <w:pPr>
        <w:pStyle w:val="Heading2"/>
      </w:pPr>
      <w:bookmarkStart w:id="332" w:name="_Toc54835798"/>
      <w:r w:rsidRPr="007E1467">
        <w:rPr>
          <w:cs/>
        </w:rPr>
        <w:t>วิเคราะห์และออกแบบรายงาน</w:t>
      </w:r>
      <w:bookmarkEnd w:id="332"/>
    </w:p>
    <w:p w:rsidR="0027582E" w:rsidRPr="007E1467" w:rsidRDefault="0027582E" w:rsidP="00991A87">
      <w:pPr>
        <w:pStyle w:val="Heading2"/>
      </w:pPr>
      <w:bookmarkStart w:id="333" w:name="_Toc487543127"/>
      <w:bookmarkStart w:id="334" w:name="_Toc54835799"/>
      <w:r w:rsidRPr="007E1467">
        <w:rPr>
          <w:cs/>
        </w:rPr>
        <w:t>วิเคราะห์และออกแบบการทดสอบ</w:t>
      </w:r>
      <w:bookmarkEnd w:id="333"/>
      <w:bookmarkEnd w:id="334"/>
    </w:p>
    <w:p w:rsidR="0027582E" w:rsidRPr="007E1467" w:rsidRDefault="0027582E" w:rsidP="00991A87">
      <w:pPr>
        <w:spacing w:line="240" w:lineRule="auto"/>
        <w:jc w:val="center"/>
        <w:rPr>
          <w:cs/>
        </w:rPr>
        <w:sectPr w:rsidR="0027582E" w:rsidRPr="007E1467" w:rsidSect="00751999">
          <w:pgSz w:w="11906" w:h="16838" w:code="9"/>
          <w:pgMar w:top="2160" w:right="1440" w:bottom="1440" w:left="2160" w:header="1008" w:footer="720" w:gutter="0"/>
          <w:cols w:space="708"/>
          <w:titlePg/>
          <w:docGrid w:linePitch="435"/>
        </w:sectPr>
      </w:pPr>
    </w:p>
    <w:p w:rsidR="001C2674" w:rsidRPr="007E1467" w:rsidRDefault="00A87D64" w:rsidP="00991A87">
      <w:pPr>
        <w:pStyle w:val="Heading1"/>
        <w:spacing w:line="240" w:lineRule="auto"/>
      </w:pPr>
      <w:bookmarkStart w:id="335" w:name="_Toc399842583"/>
      <w:r>
        <w:rPr>
          <w:cs/>
        </w:rPr>
        <w:lastRenderedPageBreak/>
        <w:br/>
      </w:r>
      <w:bookmarkStart w:id="336" w:name="_Toc54835800"/>
      <w:r w:rsidR="00B27644" w:rsidRPr="007E1467">
        <w:rPr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6067FDE7" wp14:editId="108462DC">
                <wp:simplePos x="0" y="0"/>
                <wp:positionH relativeFrom="column">
                  <wp:posOffset>5146206</wp:posOffset>
                </wp:positionH>
                <wp:positionV relativeFrom="paragraph">
                  <wp:posOffset>-652145</wp:posOffset>
                </wp:positionV>
                <wp:extent cx="457200" cy="457200"/>
                <wp:effectExtent l="0" t="0" r="0" b="0"/>
                <wp:wrapNone/>
                <wp:docPr id="9" name="Rectang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4572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2ED89936" id="Rectangle 9" o:spid="_x0000_s1026" style="position:absolute;margin-left:405.2pt;margin-top:-51.35pt;width:36pt;height:36pt;z-index:25177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" fillcolor="white [3212]" stroked="f" strokeweight="1pt"/>
            </w:pict>
          </mc:Fallback>
        </mc:AlternateContent>
      </w:r>
      <w:r w:rsidR="00476DB7" w:rsidRPr="007E1467">
        <w:rPr>
          <w:cs/>
        </w:rPr>
        <w:br/>
      </w:r>
      <w:r w:rsidR="001C2674" w:rsidRPr="007E1467">
        <w:rPr>
          <w:cs/>
        </w:rPr>
        <w:t>สรุปผล</w:t>
      </w:r>
      <w:bookmarkEnd w:id="335"/>
      <w:r w:rsidR="003D63AD" w:rsidRPr="007E1467">
        <w:rPr>
          <w:cs/>
        </w:rPr>
        <w:t>การปฏิบัติงาน</w:t>
      </w:r>
      <w:r w:rsidR="00B74E9B" w:rsidRPr="007E1467">
        <w:rPr>
          <w:cs/>
        </w:rPr>
        <w:t>สหกิจศึกษา</w:t>
      </w:r>
      <w:bookmarkEnd w:id="336"/>
    </w:p>
    <w:p w:rsidR="00F31E88" w:rsidRPr="007E1467" w:rsidRDefault="00F31E88" w:rsidP="00991A87">
      <w:pPr>
        <w:spacing w:after="0" w:line="240" w:lineRule="auto"/>
      </w:pPr>
    </w:p>
    <w:p w:rsidR="00E1319C" w:rsidRPr="007E1467" w:rsidRDefault="00E1319C" w:rsidP="00991A87">
      <w:pPr>
        <w:spacing w:line="240" w:lineRule="auto"/>
        <w:ind w:firstLine="720"/>
        <w:rPr>
          <w:color w:val="FF0000"/>
        </w:rPr>
      </w:pPr>
      <w:bookmarkStart w:id="337" w:name="_Toc420265978"/>
      <w:bookmarkStart w:id="338" w:name="_Toc399842584"/>
      <w:del w:id="339" w:author="Pahommie" w:date="2014-11-05T21:26:00Z">
        <w:r w:rsidRPr="007E1467" w:rsidDel="00BB0002">
          <w:rPr>
            <w:color w:val="FF0000"/>
            <w:cs/>
          </w:rPr>
          <w:delText>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</w:delText>
        </w:r>
      </w:del>
      <w:r w:rsidRPr="007E1467">
        <w:rPr>
          <w:color w:val="FF0000"/>
          <w:cs/>
        </w:rPr>
        <w:t>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</w:t>
      </w:r>
      <w:del w:id="340" w:author="Pahommie" w:date="2014-11-05T21:26:00Z">
        <w:r w:rsidRPr="007E1467" w:rsidDel="00BB0002">
          <w:rPr>
            <w:color w:val="FF0000"/>
            <w:cs/>
          </w:rPr>
          <w:delText>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</w:delText>
        </w:r>
      </w:del>
      <w:r w:rsidRPr="007E1467">
        <w:rPr>
          <w:color w:val="FF0000"/>
          <w:cs/>
        </w:rPr>
        <w:t>...........................................................................................................................................................</w:t>
      </w:r>
    </w:p>
    <w:p w:rsidR="001C2674" w:rsidRPr="007E1467" w:rsidRDefault="005C3BDE" w:rsidP="00991A87">
      <w:pPr>
        <w:pStyle w:val="Heading2"/>
      </w:pPr>
      <w:bookmarkStart w:id="341" w:name="_Toc54835801"/>
      <w:bookmarkEnd w:id="337"/>
      <w:bookmarkEnd w:id="338"/>
      <w:r w:rsidRPr="007E1467">
        <w:rPr>
          <w:cs/>
        </w:rPr>
        <w:t>ชื่อระบบ/งาน</w:t>
      </w:r>
      <w:bookmarkEnd w:id="341"/>
    </w:p>
    <w:p w:rsidR="005C3BDE" w:rsidRPr="007E1467" w:rsidRDefault="001C2674" w:rsidP="00991A87">
      <w:pPr>
        <w:spacing w:line="240" w:lineRule="auto"/>
        <w:ind w:firstLine="720"/>
        <w:rPr>
          <w:color w:val="FF0000"/>
        </w:rPr>
      </w:pPr>
      <w:del w:id="342" w:author="Pahommie" w:date="2014-11-18T09:54:00Z">
        <w:r w:rsidRPr="007E1467" w:rsidDel="00AA2C27">
          <w:rPr>
            <w:color w:val="FF0000"/>
            <w:cs/>
          </w:rPr>
          <w:delText>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</w:delText>
        </w:r>
      </w:del>
      <w:bookmarkStart w:id="343" w:name="_Toc409752885"/>
      <w:bookmarkStart w:id="344" w:name="_Toc409753297"/>
      <w:bookmarkStart w:id="345" w:name="_Toc416273484"/>
      <w:bookmarkStart w:id="346" w:name="_Toc416341282"/>
      <w:bookmarkStart w:id="347" w:name="_Toc420265979"/>
      <w:bookmarkStart w:id="348" w:name="_Toc420387337"/>
      <w:bookmarkStart w:id="349" w:name="_Toc420485933"/>
      <w:bookmarkStart w:id="350" w:name="_Toc420525091"/>
      <w:bookmarkStart w:id="351" w:name="_Toc420734900"/>
      <w:bookmarkStart w:id="352" w:name="_Toc420739393"/>
      <w:del w:id="353" w:author="Pahommie" w:date="2014-11-05T21:26:00Z">
        <w:r w:rsidR="005C3BDE" w:rsidRPr="007E1467" w:rsidDel="00BB0002">
          <w:rPr>
            <w:color w:val="FF0000"/>
            <w:cs/>
          </w:rPr>
          <w:delText>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</w:delText>
        </w:r>
      </w:del>
      <w:r w:rsidR="005C3BDE" w:rsidRPr="007E1467">
        <w:rPr>
          <w:color w:val="FF0000"/>
          <w:cs/>
        </w:rPr>
        <w:t>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</w:t>
      </w:r>
      <w:del w:id="354" w:author="Pahommie" w:date="2014-11-05T21:26:00Z">
        <w:r w:rsidR="005C3BDE" w:rsidRPr="007E1467" w:rsidDel="00BB0002">
          <w:rPr>
            <w:color w:val="FF0000"/>
            <w:cs/>
          </w:rPr>
          <w:delText>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</w:delText>
        </w:r>
      </w:del>
      <w:r w:rsidR="005C3BDE" w:rsidRPr="007E1467">
        <w:rPr>
          <w:color w:val="FF0000"/>
          <w:cs/>
        </w:rPr>
        <w:t>...........................................................................................................................................................</w:t>
      </w:r>
    </w:p>
    <w:p w:rsidR="00BD7241" w:rsidRPr="007E1467" w:rsidRDefault="006B1544" w:rsidP="00991A87">
      <w:pPr>
        <w:pStyle w:val="Heading3"/>
        <w:rPr>
          <w:ins w:id="355" w:author="Pahommie" w:date="2014-11-18T10:38:00Z"/>
        </w:rPr>
      </w:pPr>
      <w:bookmarkStart w:id="356" w:name="_Toc453667501"/>
      <w:bookmarkStart w:id="357" w:name="_Toc453683067"/>
      <w:bookmarkStart w:id="358" w:name="_Toc453683482"/>
      <w:bookmarkStart w:id="359" w:name="_Toc453683742"/>
      <w:bookmarkStart w:id="360" w:name="_Toc487543130"/>
      <w:bookmarkStart w:id="361" w:name="_Toc54835802"/>
      <w:bookmarkEnd w:id="343"/>
      <w:bookmarkEnd w:id="344"/>
      <w:bookmarkEnd w:id="345"/>
      <w:bookmarkEnd w:id="346"/>
      <w:bookmarkEnd w:id="347"/>
      <w:bookmarkEnd w:id="348"/>
      <w:bookmarkEnd w:id="349"/>
      <w:bookmarkEnd w:id="350"/>
      <w:bookmarkEnd w:id="351"/>
      <w:bookmarkEnd w:id="352"/>
      <w:r>
        <w:rPr>
          <w:rFonts w:hint="cs"/>
          <w:cs/>
        </w:rPr>
        <w:t>มอ</w:t>
      </w:r>
      <w:r w:rsidR="00F95158" w:rsidRPr="007E1467">
        <w:rPr>
          <w:cs/>
        </w:rPr>
        <w:t>ดูล1</w:t>
      </w:r>
      <w:r w:rsidR="005C3BDE" w:rsidRPr="007E1467">
        <w:rPr>
          <w:cs/>
        </w:rPr>
        <w:t>.........</w:t>
      </w:r>
      <w:bookmarkEnd w:id="356"/>
      <w:bookmarkEnd w:id="357"/>
      <w:bookmarkEnd w:id="358"/>
      <w:bookmarkEnd w:id="359"/>
      <w:bookmarkEnd w:id="360"/>
      <w:bookmarkEnd w:id="361"/>
    </w:p>
    <w:p w:rsidR="005C3BDE" w:rsidRPr="007E1467" w:rsidRDefault="005C3BDE" w:rsidP="00991A87">
      <w:pPr>
        <w:spacing w:line="240" w:lineRule="auto"/>
        <w:ind w:firstLine="720"/>
        <w:rPr>
          <w:noProof/>
        </w:rPr>
      </w:pPr>
      <w:del w:id="362" w:author="Pahommie" w:date="2014-11-05T21:26:00Z">
        <w:r w:rsidRPr="007E1467" w:rsidDel="00BB0002">
          <w:rPr>
            <w:color w:val="FF0000"/>
            <w:cs/>
          </w:rPr>
          <w:delText>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</w:delText>
        </w:r>
      </w:del>
      <w:r w:rsidRPr="007E1467">
        <w:rPr>
          <w:color w:val="FF0000"/>
          <w:cs/>
        </w:rPr>
        <w:lastRenderedPageBreak/>
        <w:t>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</w:t>
      </w:r>
      <w:r w:rsidR="00B74E9B" w:rsidRPr="007E1467">
        <w:rPr>
          <w:color w:val="FF0000"/>
          <w:cs/>
        </w:rPr>
        <w:t>ปรากฏดังภาพที่ 4-1 ต่อไปนี้</w:t>
      </w:r>
    </w:p>
    <w:p w:rsidR="00961424" w:rsidRPr="007E1467" w:rsidRDefault="005C3BDE" w:rsidP="00991A87">
      <w:pPr>
        <w:pStyle w:val="a0"/>
      </w:pPr>
      <w:r w:rsidRPr="007E1467">
        <w:rPr>
          <w:noProof/>
        </w:rPr>
        <w:drawing>
          <wp:inline distT="0" distB="0" distL="0" distR="0" wp14:anchorId="41D14087" wp14:editId="13A55423">
            <wp:extent cx="3573780" cy="1546225"/>
            <wp:effectExtent l="19050" t="19050" r="26670" b="1587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Capture3.PNG"/>
                    <pic:cNvPicPr/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918" r="18594"/>
                    <a:stretch/>
                  </pic:blipFill>
                  <pic:spPr bwMode="auto">
                    <a:xfrm>
                      <a:off x="0" y="0"/>
                      <a:ext cx="3573780" cy="15462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74E9B" w:rsidRPr="007E1467" w:rsidRDefault="000E398E" w:rsidP="00991A87">
      <w:pPr>
        <w:pStyle w:val="a0"/>
        <w:spacing w:before="320" w:after="320"/>
      </w:pPr>
      <w:bookmarkStart w:id="363" w:name="_Toc424818812"/>
      <w:r w:rsidRPr="007E1467">
        <w:rPr>
          <w:cs/>
        </w:rPr>
        <w:t xml:space="preserve">ภาพที่ </w:t>
      </w:r>
      <w:r w:rsidR="001B5F27">
        <w:fldChar w:fldCharType="begin"/>
      </w:r>
      <w:r w:rsidR="001B5F27">
        <w:instrText xml:space="preserve"> STYLEREF 1 \s </w:instrText>
      </w:r>
      <w:r w:rsidR="001B5F27">
        <w:fldChar w:fldCharType="separate"/>
      </w:r>
      <w:r w:rsidR="00CF1698">
        <w:rPr>
          <w:noProof/>
        </w:rPr>
        <w:t>4</w:t>
      </w:r>
      <w:r w:rsidR="001B5F27">
        <w:rPr>
          <w:noProof/>
        </w:rPr>
        <w:fldChar w:fldCharType="end"/>
      </w:r>
      <w:r w:rsidR="00530FE1" w:rsidRPr="007E1467">
        <w:rPr>
          <w:cs/>
        </w:rPr>
        <w:noBreakHyphen/>
      </w:r>
      <w:r w:rsidR="001B5F27">
        <w:fldChar w:fldCharType="begin"/>
      </w:r>
      <w:r w:rsidR="001B5F27">
        <w:instrText xml:space="preserve"> SEQ </w:instrText>
      </w:r>
      <w:r w:rsidR="001B5F27">
        <w:rPr>
          <w:cs/>
        </w:rPr>
        <w:instrText xml:space="preserve">ภาพที่ </w:instrText>
      </w:r>
      <w:r w:rsidR="001B5F27">
        <w:instrText xml:space="preserve">\* ARABIC \s 1 </w:instrText>
      </w:r>
      <w:r w:rsidR="001B5F27">
        <w:fldChar w:fldCharType="separate"/>
      </w:r>
      <w:r w:rsidR="00CF1698">
        <w:rPr>
          <w:noProof/>
        </w:rPr>
        <w:t>1</w:t>
      </w:r>
      <w:r w:rsidR="001B5F27">
        <w:rPr>
          <w:noProof/>
        </w:rPr>
        <w:fldChar w:fldCharType="end"/>
      </w:r>
      <w:r w:rsidRPr="007E1467">
        <w:rPr>
          <w:cs/>
        </w:rPr>
        <w:t xml:space="preserve">  </w:t>
      </w:r>
      <w:r w:rsidR="00961424" w:rsidRPr="007E1467">
        <w:rPr>
          <w:cs/>
        </w:rPr>
        <w:t>หน้าจอ</w:t>
      </w:r>
      <w:r w:rsidR="005C3BDE" w:rsidRPr="007E1467">
        <w:t>XXXXX</w:t>
      </w:r>
      <w:bookmarkEnd w:id="363"/>
    </w:p>
    <w:p w:rsidR="005C3BDE" w:rsidRPr="007E1467" w:rsidRDefault="006B1544" w:rsidP="00991A87">
      <w:pPr>
        <w:pStyle w:val="Heading3"/>
        <w:rPr>
          <w:ins w:id="364" w:author="Pahommie" w:date="2014-11-18T10:38:00Z"/>
        </w:rPr>
      </w:pPr>
      <w:bookmarkStart w:id="365" w:name="_Toc453667502"/>
      <w:bookmarkStart w:id="366" w:name="_Toc453683068"/>
      <w:bookmarkStart w:id="367" w:name="_Toc453683483"/>
      <w:bookmarkStart w:id="368" w:name="_Toc453683743"/>
      <w:bookmarkStart w:id="369" w:name="_Toc487543131"/>
      <w:bookmarkStart w:id="370" w:name="_Toc54835803"/>
      <w:r>
        <w:rPr>
          <w:cs/>
        </w:rPr>
        <w:t>มอ</w:t>
      </w:r>
      <w:r w:rsidR="00F95158" w:rsidRPr="007E1467">
        <w:rPr>
          <w:cs/>
        </w:rPr>
        <w:t>ดูล2</w:t>
      </w:r>
      <w:r w:rsidR="005C3BDE" w:rsidRPr="007E1467">
        <w:rPr>
          <w:cs/>
        </w:rPr>
        <w:t>.........</w:t>
      </w:r>
      <w:bookmarkEnd w:id="365"/>
      <w:bookmarkEnd w:id="366"/>
      <w:bookmarkEnd w:id="367"/>
      <w:bookmarkEnd w:id="368"/>
      <w:bookmarkEnd w:id="369"/>
      <w:bookmarkEnd w:id="370"/>
    </w:p>
    <w:p w:rsidR="005C3BDE" w:rsidRPr="007E1467" w:rsidRDefault="005C3BDE" w:rsidP="00991A87">
      <w:pPr>
        <w:spacing w:line="240" w:lineRule="auto"/>
        <w:ind w:firstLine="720"/>
        <w:rPr>
          <w:noProof/>
        </w:rPr>
      </w:pPr>
      <w:del w:id="371" w:author="Pahommie" w:date="2014-11-05T21:26:00Z">
        <w:r w:rsidRPr="007E1467" w:rsidDel="00BB0002">
          <w:rPr>
            <w:color w:val="FF0000"/>
            <w:cs/>
          </w:rPr>
          <w:delText>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</w:delText>
        </w:r>
      </w:del>
      <w:r w:rsidRPr="007E1467">
        <w:rPr>
          <w:color w:val="FF0000"/>
          <w:cs/>
        </w:rPr>
        <w:t>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ปรากฏดังภาพที่ 4-</w:t>
      </w:r>
      <w:r w:rsidRPr="007E1467">
        <w:rPr>
          <w:color w:val="FF0000"/>
        </w:rPr>
        <w:t>2</w:t>
      </w:r>
      <w:r w:rsidRPr="007E1467">
        <w:rPr>
          <w:color w:val="FF0000"/>
          <w:cs/>
        </w:rPr>
        <w:t xml:space="preserve"> ต่อไปนี้</w:t>
      </w:r>
    </w:p>
    <w:p w:rsidR="005C3BDE" w:rsidRPr="007E1467" w:rsidRDefault="005C3BDE" w:rsidP="00991A87">
      <w:pPr>
        <w:pStyle w:val="a0"/>
      </w:pPr>
      <w:r w:rsidRPr="007E1467">
        <w:rPr>
          <w:noProof/>
        </w:rPr>
        <w:drawing>
          <wp:inline distT="0" distB="0" distL="0" distR="0" wp14:anchorId="48997511" wp14:editId="422CE96A">
            <wp:extent cx="5177945" cy="2240280"/>
            <wp:effectExtent l="19050" t="19050" r="22860" b="2667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Capture3.PNG"/>
                    <pic:cNvPicPr/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918" r="18594"/>
                    <a:stretch/>
                  </pic:blipFill>
                  <pic:spPr bwMode="auto">
                    <a:xfrm>
                      <a:off x="0" y="0"/>
                      <a:ext cx="5178450" cy="224049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C3BDE" w:rsidRPr="007E1467" w:rsidRDefault="005C3BDE" w:rsidP="00991A87">
      <w:pPr>
        <w:pStyle w:val="a0"/>
      </w:pPr>
      <w:bookmarkStart w:id="372" w:name="_Toc424818813"/>
      <w:r w:rsidRPr="007E1467">
        <w:rPr>
          <w:cs/>
        </w:rPr>
        <w:lastRenderedPageBreak/>
        <w:t xml:space="preserve">ภาพที่ </w:t>
      </w:r>
      <w:r w:rsidR="001B5F27">
        <w:fldChar w:fldCharType="begin"/>
      </w:r>
      <w:r w:rsidR="001B5F27">
        <w:instrText xml:space="preserve"> STYLEREF 1 \s </w:instrText>
      </w:r>
      <w:r w:rsidR="001B5F27">
        <w:fldChar w:fldCharType="separate"/>
      </w:r>
      <w:r w:rsidR="00CF1698">
        <w:rPr>
          <w:noProof/>
        </w:rPr>
        <w:t>4</w:t>
      </w:r>
      <w:r w:rsidR="001B5F27">
        <w:rPr>
          <w:noProof/>
        </w:rPr>
        <w:fldChar w:fldCharType="end"/>
      </w:r>
      <w:r w:rsidR="00530FE1" w:rsidRPr="007E1467">
        <w:rPr>
          <w:cs/>
        </w:rPr>
        <w:noBreakHyphen/>
      </w:r>
      <w:r w:rsidR="001B5F27">
        <w:fldChar w:fldCharType="begin"/>
      </w:r>
      <w:r w:rsidR="001B5F27">
        <w:instrText xml:space="preserve"> SEQ </w:instrText>
      </w:r>
      <w:r w:rsidR="001B5F27">
        <w:rPr>
          <w:cs/>
        </w:rPr>
        <w:instrText xml:space="preserve">ภาพที่ </w:instrText>
      </w:r>
      <w:r w:rsidR="001B5F27">
        <w:instrText xml:space="preserve">\* ARABIC \s 1 </w:instrText>
      </w:r>
      <w:r w:rsidR="001B5F27">
        <w:fldChar w:fldCharType="separate"/>
      </w:r>
      <w:r w:rsidR="00CF1698">
        <w:rPr>
          <w:noProof/>
        </w:rPr>
        <w:t>2</w:t>
      </w:r>
      <w:r w:rsidR="001B5F27">
        <w:rPr>
          <w:noProof/>
        </w:rPr>
        <w:fldChar w:fldCharType="end"/>
      </w:r>
      <w:r w:rsidRPr="007E1467">
        <w:rPr>
          <w:cs/>
        </w:rPr>
        <w:t xml:space="preserve">  หน้าจอ</w:t>
      </w:r>
      <w:r w:rsidRPr="007E1467">
        <w:t>XXXXX</w:t>
      </w:r>
      <w:bookmarkEnd w:id="372"/>
    </w:p>
    <w:p w:rsidR="005C3BDE" w:rsidRPr="007E1467" w:rsidRDefault="005C3BDE" w:rsidP="00991A87">
      <w:pPr>
        <w:pStyle w:val="a0"/>
        <w:spacing w:before="320" w:after="320"/>
        <w:jc w:val="left"/>
      </w:pPr>
    </w:p>
    <w:p w:rsidR="0015699B" w:rsidRPr="007E1467" w:rsidRDefault="0015699B" w:rsidP="00991A87">
      <w:pPr>
        <w:spacing w:line="240" w:lineRule="auto"/>
      </w:pPr>
    </w:p>
    <w:p w:rsidR="003860DC" w:rsidRPr="007E1467" w:rsidRDefault="003860DC" w:rsidP="00991A87">
      <w:pPr>
        <w:spacing w:line="240" w:lineRule="auto"/>
        <w:rPr>
          <w:cs/>
        </w:rPr>
      </w:pPr>
    </w:p>
    <w:p w:rsidR="00EB4A25" w:rsidRPr="007E1467" w:rsidRDefault="00EB4A25" w:rsidP="00991A87">
      <w:pPr>
        <w:pStyle w:val="Heading1"/>
        <w:spacing w:line="240" w:lineRule="auto"/>
        <w:rPr>
          <w:cs/>
        </w:rPr>
        <w:sectPr w:rsidR="00EB4A25" w:rsidRPr="007E1467" w:rsidSect="00751999">
          <w:pgSz w:w="11906" w:h="16838" w:code="9"/>
          <w:pgMar w:top="2160" w:right="1440" w:bottom="1440" w:left="2160" w:header="1008" w:footer="720" w:gutter="0"/>
          <w:cols w:space="708"/>
          <w:titlePg/>
          <w:docGrid w:linePitch="435"/>
        </w:sectPr>
      </w:pPr>
      <w:bookmarkStart w:id="373" w:name="_Toc399842591"/>
    </w:p>
    <w:bookmarkStart w:id="374" w:name="_Toc54835804"/>
    <w:p w:rsidR="001C2674" w:rsidRPr="007E1467" w:rsidRDefault="00B27644" w:rsidP="00991A87">
      <w:pPr>
        <w:pStyle w:val="Heading1"/>
        <w:spacing w:line="240" w:lineRule="auto"/>
      </w:pPr>
      <w:r w:rsidRPr="007E1467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500351FC" wp14:editId="2A6D1F84">
                <wp:simplePos x="0" y="0"/>
                <wp:positionH relativeFrom="column">
                  <wp:posOffset>5140159</wp:posOffset>
                </wp:positionH>
                <wp:positionV relativeFrom="paragraph">
                  <wp:posOffset>-652145</wp:posOffset>
                </wp:positionV>
                <wp:extent cx="457200" cy="457200"/>
                <wp:effectExtent l="0" t="0" r="0" b="0"/>
                <wp:wrapNone/>
                <wp:docPr id="8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4572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15DD8626" id="Rectangle 8" o:spid="_x0000_s1026" style="position:absolute;margin-left:404.75pt;margin-top:-51.35pt;width:36pt;height:36pt;z-index:25177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" fillcolor="white [3212]" stroked="f" strokeweight="1pt"/>
            </w:pict>
          </mc:Fallback>
        </mc:AlternateContent>
      </w:r>
      <w:r w:rsidR="00476DB7" w:rsidRPr="007E1467">
        <w:rPr>
          <w:cs/>
        </w:rPr>
        <w:br/>
      </w:r>
      <w:r w:rsidR="00E63E4A" w:rsidRPr="007E1467">
        <w:rPr>
          <w:cs/>
        </w:rPr>
        <w:br/>
      </w:r>
      <w:bookmarkStart w:id="375" w:name="_Toc420266029"/>
      <w:bookmarkEnd w:id="373"/>
      <w:r w:rsidR="0015699B" w:rsidRPr="007E1467">
        <w:rPr>
          <w:cs/>
        </w:rPr>
        <w:t>สรุปและวิจารณ์ผล</w:t>
      </w:r>
      <w:r w:rsidR="003D63AD" w:rsidRPr="007E1467">
        <w:rPr>
          <w:cs/>
        </w:rPr>
        <w:t>การปฏิบัติงาน</w:t>
      </w:r>
      <w:r w:rsidR="0015699B" w:rsidRPr="007E1467">
        <w:rPr>
          <w:cs/>
        </w:rPr>
        <w:t>สหกิจศึกษา</w:t>
      </w:r>
      <w:bookmarkEnd w:id="374"/>
      <w:bookmarkEnd w:id="375"/>
    </w:p>
    <w:p w:rsidR="00F31E88" w:rsidRPr="007E1467" w:rsidRDefault="00F31E88" w:rsidP="00991A87">
      <w:pPr>
        <w:spacing w:after="0" w:line="240" w:lineRule="auto"/>
      </w:pPr>
    </w:p>
    <w:p w:rsidR="00AE1AA4" w:rsidRPr="007E1467" w:rsidRDefault="001C2674" w:rsidP="00991A87">
      <w:pPr>
        <w:spacing w:line="240" w:lineRule="auto"/>
        <w:ind w:firstLine="720"/>
        <w:rPr>
          <w:color w:val="FF0000"/>
        </w:rPr>
      </w:pPr>
      <w:del w:id="376" w:author="Pahommie" w:date="2014-11-05T21:26:00Z">
        <w:r w:rsidRPr="007E1467" w:rsidDel="00BB0002">
          <w:rPr>
            <w:color w:val="FF0000"/>
            <w:cs/>
          </w:rPr>
          <w:delText>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</w:delText>
        </w:r>
      </w:del>
      <w:r w:rsidR="003959E0" w:rsidRPr="007E1467">
        <w:rPr>
          <w:color w:val="FF0000"/>
          <w:cs/>
        </w:rPr>
        <w:t>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</w:t>
      </w:r>
    </w:p>
    <w:p w:rsidR="001C2674" w:rsidRPr="007E1467" w:rsidRDefault="001C2674" w:rsidP="00991A87">
      <w:pPr>
        <w:pStyle w:val="Heading2"/>
      </w:pPr>
      <w:bookmarkStart w:id="377" w:name="_Toc399842592"/>
      <w:bookmarkStart w:id="378" w:name="_Toc54835805"/>
      <w:r w:rsidRPr="007E1467">
        <w:rPr>
          <w:cs/>
        </w:rPr>
        <w:t>สรุปผล</w:t>
      </w:r>
      <w:r w:rsidR="003D63AD" w:rsidRPr="007E1467">
        <w:rPr>
          <w:cs/>
        </w:rPr>
        <w:t>การปฏิบัติงาน</w:t>
      </w:r>
      <w:r w:rsidRPr="007E1467">
        <w:rPr>
          <w:cs/>
        </w:rPr>
        <w:t>สหกิจศึกษา</w:t>
      </w:r>
      <w:bookmarkEnd w:id="377"/>
      <w:bookmarkEnd w:id="378"/>
    </w:p>
    <w:p w:rsidR="00C54E15" w:rsidRDefault="0080132D" w:rsidP="00991A87">
      <w:pPr>
        <w:spacing w:line="240" w:lineRule="auto"/>
        <w:ind w:firstLine="720"/>
        <w:rPr>
          <w:color w:val="1F4E79" w:themeColor="accent1" w:themeShade="80"/>
        </w:rPr>
      </w:pPr>
      <w:r w:rsidRPr="00007F40">
        <w:rPr>
          <w:rFonts w:hint="cs"/>
          <w:color w:val="1F4E79" w:themeColor="accent1" w:themeShade="80"/>
          <w:cs/>
        </w:rPr>
        <w:t>การปฏิบัติงานสหกิจศึกษาตั้งแต่วันที่ ๑ สิงหาคม ถึงวันที่ ๑๙ พฤศจิกายน พ.ศ. ๒๕๖๑ ในตำแหน่งนักพัฒนาระบบ ณ ห้องปฏิบัติการวิจัยวิศวกรรมระบบสารสนเทศ มหาวิทยาลัยบูรพา ผู้ปฏิบัติงานสหกิจศึกษาได้รับมอบหมายให้พัฒนาระบบประกันคุณภาพการศึกษา ให้กับคณะวิทยาการสารสนเทศ มหาวิทยาลัยบูรพา ในการปฏิบัติงาน ผู้ปฏิบัติงานสหกิจศึกษาได้</w:t>
      </w:r>
      <w:r w:rsidR="00007F40">
        <w:rPr>
          <w:rFonts w:hint="cs"/>
          <w:color w:val="1F4E79" w:themeColor="accent1" w:themeShade="80"/>
          <w:cs/>
        </w:rPr>
        <w:t>ประยุกต์</w:t>
      </w:r>
      <w:r w:rsidRPr="00007F40">
        <w:rPr>
          <w:rFonts w:hint="cs"/>
          <w:color w:val="1F4E79" w:themeColor="accent1" w:themeShade="80"/>
          <w:cs/>
        </w:rPr>
        <w:t>ความรู้</w:t>
      </w:r>
      <w:r w:rsidR="00007F40" w:rsidRPr="00007F40">
        <w:rPr>
          <w:rFonts w:hint="cs"/>
          <w:color w:val="1F4E79" w:themeColor="accent1" w:themeShade="80"/>
          <w:cs/>
        </w:rPr>
        <w:t>จากการศึกษาในหลักสูตรวิศวกรรมซอฟต์แวร์ร่วมกับกระบวนการพัฒนาซอฟ์แวร์</w:t>
      </w:r>
      <w:r w:rsidR="00C54E15">
        <w:rPr>
          <w:rFonts w:hint="cs"/>
          <w:color w:val="1F4E79" w:themeColor="accent1" w:themeShade="80"/>
          <w:cs/>
        </w:rPr>
        <w:t>ที่เกิดจากการประยุกต์</w:t>
      </w:r>
      <w:r w:rsidR="00007F40" w:rsidRPr="00007F40">
        <w:rPr>
          <w:rFonts w:hint="cs"/>
          <w:color w:val="1F4E79" w:themeColor="accent1" w:themeShade="80"/>
          <w:cs/>
        </w:rPr>
        <w:t>เทคนิคสกรัม</w:t>
      </w:r>
      <w:r w:rsidR="00C54E15">
        <w:rPr>
          <w:rFonts w:hint="cs"/>
          <w:color w:val="1F4E79" w:themeColor="accent1" w:themeShade="80"/>
          <w:cs/>
        </w:rPr>
        <w:t>และโครงสร้างแบบน้ำตก</w:t>
      </w:r>
      <w:r w:rsidR="00007F40" w:rsidRPr="00007F40">
        <w:rPr>
          <w:rFonts w:hint="cs"/>
          <w:color w:val="1F4E79" w:themeColor="accent1" w:themeShade="80"/>
          <w:cs/>
        </w:rPr>
        <w:t>ซึ่งทางองค์กรเลือก</w:t>
      </w:r>
      <w:r w:rsidR="00007F40">
        <w:rPr>
          <w:rFonts w:hint="cs"/>
          <w:color w:val="1F4E79" w:themeColor="accent1" w:themeShade="80"/>
          <w:cs/>
        </w:rPr>
        <w:t xml:space="preserve">ใช้ ตลอดระยะเวลาปฏิบัติงานสหกิจศึกษาถูกแบ่งการทำงานออกเป็น ๔ </w:t>
      </w:r>
      <w:r w:rsidR="00007F40">
        <w:rPr>
          <w:color w:val="1F4E79" w:themeColor="accent1" w:themeShade="80"/>
        </w:rPr>
        <w:t xml:space="preserve">sprints </w:t>
      </w:r>
      <w:r w:rsidR="00007F40">
        <w:rPr>
          <w:rFonts w:hint="cs"/>
          <w:color w:val="1F4E79" w:themeColor="accent1" w:themeShade="80"/>
          <w:cs/>
        </w:rPr>
        <w:t xml:space="preserve">ระยะเวลา </w:t>
      </w:r>
      <w:r w:rsidR="00007F40">
        <w:rPr>
          <w:color w:val="1F4E79" w:themeColor="accent1" w:themeShade="80"/>
        </w:rPr>
        <w:t xml:space="preserve">sprint </w:t>
      </w:r>
      <w:r w:rsidR="00007F40">
        <w:rPr>
          <w:rFonts w:hint="cs"/>
          <w:color w:val="1F4E79" w:themeColor="accent1" w:themeShade="80"/>
          <w:cs/>
        </w:rPr>
        <w:t xml:space="preserve">ละ ๔ สัปดาห์ </w:t>
      </w:r>
    </w:p>
    <w:p w:rsidR="003959E0" w:rsidRDefault="00C54E15" w:rsidP="00991A87">
      <w:pPr>
        <w:spacing w:line="240" w:lineRule="auto"/>
        <w:ind w:firstLine="720"/>
        <w:rPr>
          <w:color w:val="1F4E79" w:themeColor="accent1" w:themeShade="80"/>
        </w:rPr>
      </w:pPr>
      <w:r>
        <w:rPr>
          <w:color w:val="1F4E79" w:themeColor="accent1" w:themeShade="80"/>
        </w:rPr>
        <w:t>S</w:t>
      </w:r>
      <w:r w:rsidR="00007F40">
        <w:rPr>
          <w:color w:val="1F4E79" w:themeColor="accent1" w:themeShade="80"/>
        </w:rPr>
        <w:t xml:space="preserve">prints </w:t>
      </w:r>
      <w:r w:rsidR="00007F40">
        <w:rPr>
          <w:rFonts w:hint="cs"/>
          <w:color w:val="1F4E79" w:themeColor="accent1" w:themeShade="80"/>
          <w:cs/>
        </w:rPr>
        <w:t xml:space="preserve">ที่ ๑ จะเป็นการศึกษาเครื่องมือที่ในการพัฒนาเว็บแอพลิเคชัน ซึ่งองค์กรเลือกใช้เครื่องมือที่เป็น </w:t>
      </w:r>
      <w:r w:rsidR="00007F40">
        <w:rPr>
          <w:color w:val="1F4E79" w:themeColor="accent1" w:themeShade="80"/>
        </w:rPr>
        <w:t xml:space="preserve">Open Source </w:t>
      </w:r>
      <w:r w:rsidR="00007F40">
        <w:rPr>
          <w:rFonts w:hint="cs"/>
          <w:color w:val="1F4E79" w:themeColor="accent1" w:themeShade="80"/>
          <w:cs/>
        </w:rPr>
        <w:t xml:space="preserve">ทั้งหมด โดยนำกรอบการทำงานที่เรียกว่า </w:t>
      </w:r>
      <w:r w:rsidR="00007F40">
        <w:rPr>
          <w:color w:val="1F4E79" w:themeColor="accent1" w:themeShade="80"/>
        </w:rPr>
        <w:t xml:space="preserve">CodIgnitor </w:t>
      </w:r>
      <w:r w:rsidR="00007F40">
        <w:rPr>
          <w:rFonts w:hint="cs"/>
          <w:color w:val="1F4E79" w:themeColor="accent1" w:themeShade="80"/>
          <w:cs/>
        </w:rPr>
        <w:t xml:space="preserve">มาใช้ สำหรับภาษาที่ใช้ในการพัฒนาได้แก่ </w:t>
      </w:r>
      <w:r w:rsidR="0049754E">
        <w:rPr>
          <w:color w:val="1F4E79" w:themeColor="accent1" w:themeShade="80"/>
        </w:rPr>
        <w:t>PHP, HTML, Javascript</w:t>
      </w:r>
      <w:r w:rsidR="00007F40">
        <w:rPr>
          <w:color w:val="1F4E79" w:themeColor="accent1" w:themeShade="80"/>
          <w:cs/>
        </w:rPr>
        <w:t xml:space="preserve"> </w:t>
      </w:r>
      <w:r w:rsidR="00007F40">
        <w:rPr>
          <w:rFonts w:hint="cs"/>
          <w:color w:val="1F4E79" w:themeColor="accent1" w:themeShade="80"/>
          <w:cs/>
        </w:rPr>
        <w:t xml:space="preserve">และ </w:t>
      </w:r>
      <w:r w:rsidR="00007F40">
        <w:rPr>
          <w:color w:val="1F4E79" w:themeColor="accent1" w:themeShade="80"/>
        </w:rPr>
        <w:t xml:space="preserve">CSS </w:t>
      </w:r>
      <w:r w:rsidR="00007F40">
        <w:rPr>
          <w:rFonts w:hint="cs"/>
          <w:color w:val="1F4E79" w:themeColor="accent1" w:themeShade="80"/>
          <w:cs/>
        </w:rPr>
        <w:t xml:space="preserve">มีการนำ </w:t>
      </w:r>
      <w:r w:rsidR="00007F40">
        <w:rPr>
          <w:color w:val="1F4E79" w:themeColor="accent1" w:themeShade="80"/>
        </w:rPr>
        <w:t xml:space="preserve">Library </w:t>
      </w:r>
      <w:r w:rsidR="00007F40">
        <w:rPr>
          <w:rFonts w:hint="cs"/>
          <w:color w:val="1F4E79" w:themeColor="accent1" w:themeShade="80"/>
          <w:cs/>
        </w:rPr>
        <w:t xml:space="preserve">มาใช้เพื่อให้การทำงานรวดเร็วขึ้น เช่น </w:t>
      </w:r>
      <w:r w:rsidR="0049754E">
        <w:rPr>
          <w:color w:val="1F4E79" w:themeColor="accent1" w:themeShade="80"/>
        </w:rPr>
        <w:t>D</w:t>
      </w:r>
      <w:r w:rsidR="0049754E" w:rsidRPr="0049754E">
        <w:rPr>
          <w:color w:val="1F4E79" w:themeColor="accent1" w:themeShade="80"/>
        </w:rPr>
        <w:t>atatable</w:t>
      </w:r>
      <w:r w:rsidR="0049754E">
        <w:rPr>
          <w:color w:val="1F4E79" w:themeColor="accent1" w:themeShade="80"/>
          <w:cs/>
        </w:rPr>
        <w:t xml:space="preserve"> </w:t>
      </w:r>
      <w:r w:rsidR="0049754E">
        <w:rPr>
          <w:rFonts w:hint="cs"/>
          <w:color w:val="1F4E79" w:themeColor="accent1" w:themeShade="80"/>
          <w:cs/>
        </w:rPr>
        <w:t xml:space="preserve">สำหรับการทำงานกับตาราง </w:t>
      </w:r>
      <w:r w:rsidR="0049754E">
        <w:rPr>
          <w:color w:val="1F4E79" w:themeColor="accent1" w:themeShade="80"/>
        </w:rPr>
        <w:t>H</w:t>
      </w:r>
      <w:r w:rsidR="0049754E" w:rsidRPr="0049754E">
        <w:rPr>
          <w:color w:val="1F4E79" w:themeColor="accent1" w:themeShade="80"/>
        </w:rPr>
        <w:t xml:space="preserve">ightchart </w:t>
      </w:r>
      <w:r w:rsidR="0049754E">
        <w:rPr>
          <w:rFonts w:hint="cs"/>
          <w:color w:val="1F4E79" w:themeColor="accent1" w:themeShade="80"/>
          <w:cs/>
        </w:rPr>
        <w:t xml:space="preserve">สำหรับสร้างกราฟ และ </w:t>
      </w:r>
      <w:r w:rsidR="0049754E">
        <w:rPr>
          <w:color w:val="1F4E79" w:themeColor="accent1" w:themeShade="80"/>
        </w:rPr>
        <w:t>D</w:t>
      </w:r>
      <w:r w:rsidR="0049754E" w:rsidRPr="0049754E">
        <w:rPr>
          <w:color w:val="1F4E79" w:themeColor="accent1" w:themeShade="80"/>
        </w:rPr>
        <w:t>atepicker</w:t>
      </w:r>
      <w:r w:rsidR="00007F40">
        <w:rPr>
          <w:color w:val="1F4E79" w:themeColor="accent1" w:themeShade="80"/>
          <w:cs/>
        </w:rPr>
        <w:t xml:space="preserve"> </w:t>
      </w:r>
      <w:r w:rsidR="0049754E">
        <w:rPr>
          <w:rFonts w:hint="cs"/>
          <w:color w:val="1F4E79" w:themeColor="accent1" w:themeShade="80"/>
          <w:cs/>
        </w:rPr>
        <w:t>สำหรับทำปฏิทินเป็นต้น นอกจากนี้</w:t>
      </w:r>
      <w:r>
        <w:rPr>
          <w:rFonts w:hint="cs"/>
          <w:color w:val="1F4E79" w:themeColor="accent1" w:themeShade="80"/>
          <w:cs/>
        </w:rPr>
        <w:t>ห้องปฏิบัติการวิจัยฯ ได้นำ</w:t>
      </w:r>
      <w:r w:rsidR="00007F40">
        <w:rPr>
          <w:rFonts w:hint="cs"/>
          <w:color w:val="1F4E79" w:themeColor="accent1" w:themeShade="80"/>
          <w:cs/>
        </w:rPr>
        <w:t xml:space="preserve">ระบบจัดการฐานข้อมูล </w:t>
      </w:r>
      <w:r w:rsidR="00007F40">
        <w:rPr>
          <w:color w:val="1F4E79" w:themeColor="accent1" w:themeShade="80"/>
        </w:rPr>
        <w:t xml:space="preserve">MySQL </w:t>
      </w:r>
      <w:r w:rsidR="00007F40">
        <w:rPr>
          <w:rFonts w:hint="cs"/>
          <w:color w:val="1F4E79" w:themeColor="accent1" w:themeShade="80"/>
          <w:cs/>
        </w:rPr>
        <w:t xml:space="preserve">ซึ่งสามารถแปลงข้อมูลให้อยู่ในรูปแบบของ </w:t>
      </w:r>
      <w:r w:rsidR="00007F40">
        <w:rPr>
          <w:color w:val="1F4E79" w:themeColor="accent1" w:themeShade="80"/>
        </w:rPr>
        <w:t xml:space="preserve">JSON Service </w:t>
      </w:r>
      <w:r>
        <w:rPr>
          <w:rFonts w:hint="cs"/>
          <w:color w:val="1F4E79" w:themeColor="accent1" w:themeShade="80"/>
          <w:cs/>
        </w:rPr>
        <w:t xml:space="preserve">เพื่อให้ยืดหยุ่นในการงานของลูกค้ามากยิ่งขึ้น นอกจากนี้ยังได้นำเทคโนโลยี </w:t>
      </w:r>
      <w:r>
        <w:rPr>
          <w:color w:val="1F4E79" w:themeColor="accent1" w:themeShade="80"/>
        </w:rPr>
        <w:t xml:space="preserve">Gitlab </w:t>
      </w:r>
      <w:r>
        <w:rPr>
          <w:rFonts w:hint="cs"/>
          <w:color w:val="1F4E79" w:themeColor="accent1" w:themeShade="80"/>
          <w:cs/>
        </w:rPr>
        <w:t xml:space="preserve">มาใช้ในการควบคุมเวอร์ชันการทำงาน เพื่อให้การเขียนโปรแกรมขนาดใหญ่จากโปรแกรมเมอร์หลายคน สามารถทำงานร่วมกันได้ง่ายและมีประสิทธิภาพมากขึ้น นอกจากนี้ </w:t>
      </w:r>
      <w:r>
        <w:rPr>
          <w:color w:val="1F4E79" w:themeColor="accent1" w:themeShade="80"/>
        </w:rPr>
        <w:t xml:space="preserve">Gitlab </w:t>
      </w:r>
      <w:r>
        <w:rPr>
          <w:rFonts w:hint="cs"/>
          <w:color w:val="1F4E79" w:themeColor="accent1" w:themeShade="80"/>
          <w:cs/>
        </w:rPr>
        <w:t xml:space="preserve">ยังช่วย </w:t>
      </w:r>
      <w:r>
        <w:rPr>
          <w:color w:val="1F4E79" w:themeColor="accent1" w:themeShade="80"/>
        </w:rPr>
        <w:t xml:space="preserve">Build </w:t>
      </w:r>
      <w:r>
        <w:rPr>
          <w:rFonts w:hint="cs"/>
          <w:color w:val="1F4E79" w:themeColor="accent1" w:themeShade="80"/>
          <w:cs/>
        </w:rPr>
        <w:t>ระบบ เพื่อให้โปรแกรมเมอร์และนักทดสอบ</w:t>
      </w:r>
      <w:r>
        <w:rPr>
          <w:rFonts w:hint="cs"/>
          <w:color w:val="1F4E79" w:themeColor="accent1" w:themeShade="80"/>
          <w:cs/>
        </w:rPr>
        <w:lastRenderedPageBreak/>
        <w:t xml:space="preserve">ระบบสามารถทดสอบผลลัพธ์จากการรวมโปรแกรมไปเป็นผลิตภัณฑ์ที่สมบูรณ์เพื่อให้เห็นข้อบกพร่องที่จะต้องปรับปรุงได้รวดเร็วขึ้น </w:t>
      </w:r>
    </w:p>
    <w:p w:rsidR="00C54E15" w:rsidRDefault="00C54E15" w:rsidP="00991A87">
      <w:pPr>
        <w:spacing w:line="240" w:lineRule="auto"/>
        <w:ind w:firstLine="720"/>
        <w:rPr>
          <w:color w:val="1F4E79" w:themeColor="accent1" w:themeShade="80"/>
        </w:rPr>
      </w:pPr>
      <w:r>
        <w:rPr>
          <w:color w:val="1F4E79" w:themeColor="accent1" w:themeShade="80"/>
        </w:rPr>
        <w:t xml:space="preserve">Sprints </w:t>
      </w:r>
      <w:r>
        <w:rPr>
          <w:rFonts w:hint="cs"/>
          <w:color w:val="1F4E79" w:themeColor="accent1" w:themeShade="80"/>
          <w:cs/>
        </w:rPr>
        <w:t>ที่ ๒ จะเป็นการออกแบบระบบ</w:t>
      </w:r>
      <w:r>
        <w:rPr>
          <w:color w:val="1F4E79" w:themeColor="accent1" w:themeShade="80"/>
          <w:cs/>
        </w:rPr>
        <w:t xml:space="preserve"> </w:t>
      </w:r>
      <w:r>
        <w:rPr>
          <w:rFonts w:hint="cs"/>
          <w:color w:val="1F4E79" w:themeColor="accent1" w:themeShade="80"/>
          <w:cs/>
        </w:rPr>
        <w:t>ซึ่ง</w:t>
      </w:r>
      <w:r w:rsidR="0049754E">
        <w:rPr>
          <w:rFonts w:hint="cs"/>
          <w:color w:val="1F4E79" w:themeColor="accent1" w:themeShade="80"/>
          <w:cs/>
        </w:rPr>
        <w:t>เครื่องมือ</w:t>
      </w:r>
      <w:r>
        <w:rPr>
          <w:rFonts w:hint="cs"/>
          <w:color w:val="1F4E79" w:themeColor="accent1" w:themeShade="80"/>
          <w:cs/>
        </w:rPr>
        <w:t xml:space="preserve">ที่ใช้ในการออกแบบประกอบด้วย </w:t>
      </w:r>
      <w:r>
        <w:rPr>
          <w:color w:val="1F4E79" w:themeColor="accent1" w:themeShade="80"/>
        </w:rPr>
        <w:t>Use Case Diagram, Use Case Description, ER</w:t>
      </w:r>
      <w:r>
        <w:rPr>
          <w:color w:val="1F4E79" w:themeColor="accent1" w:themeShade="80"/>
          <w:cs/>
        </w:rPr>
        <w:t>-</w:t>
      </w:r>
      <w:r>
        <w:rPr>
          <w:color w:val="1F4E79" w:themeColor="accent1" w:themeShade="80"/>
        </w:rPr>
        <w:t xml:space="preserve">Diagram </w:t>
      </w:r>
      <w:r>
        <w:rPr>
          <w:rFonts w:hint="cs"/>
          <w:color w:val="1F4E79" w:themeColor="accent1" w:themeShade="80"/>
          <w:cs/>
        </w:rPr>
        <w:t xml:space="preserve">และ </w:t>
      </w:r>
      <w:r>
        <w:rPr>
          <w:color w:val="1F4E79" w:themeColor="accent1" w:themeShade="80"/>
        </w:rPr>
        <w:t xml:space="preserve">Data Dictionary </w:t>
      </w:r>
    </w:p>
    <w:p w:rsidR="0049754E" w:rsidRDefault="0049754E" w:rsidP="00991A87">
      <w:pPr>
        <w:spacing w:line="240" w:lineRule="auto"/>
        <w:ind w:firstLine="720"/>
        <w:rPr>
          <w:color w:val="1F4E79" w:themeColor="accent1" w:themeShade="80"/>
        </w:rPr>
      </w:pPr>
      <w:r>
        <w:rPr>
          <w:color w:val="1F4E79" w:themeColor="accent1" w:themeShade="80"/>
        </w:rPr>
        <w:t xml:space="preserve">Sprints </w:t>
      </w:r>
      <w:r>
        <w:rPr>
          <w:rFonts w:hint="cs"/>
          <w:color w:val="1F4E79" w:themeColor="accent1" w:themeShade="80"/>
          <w:cs/>
        </w:rPr>
        <w:t>ที่ ๓</w:t>
      </w:r>
      <w:r w:rsidR="005841FB">
        <w:rPr>
          <w:rFonts w:hint="cs"/>
          <w:color w:val="1F4E79" w:themeColor="accent1" w:themeShade="80"/>
          <w:cs/>
        </w:rPr>
        <w:t xml:space="preserve"> และ </w:t>
      </w:r>
      <w:r w:rsidR="005841FB">
        <w:rPr>
          <w:color w:val="1F4E79" w:themeColor="accent1" w:themeShade="80"/>
        </w:rPr>
        <w:t xml:space="preserve">Sprints </w:t>
      </w:r>
      <w:r w:rsidR="005841FB">
        <w:rPr>
          <w:rFonts w:hint="cs"/>
          <w:color w:val="1F4E79" w:themeColor="accent1" w:themeShade="80"/>
          <w:cs/>
        </w:rPr>
        <w:t xml:space="preserve">ที่ ๔ </w:t>
      </w:r>
      <w:r>
        <w:rPr>
          <w:rFonts w:hint="cs"/>
          <w:color w:val="1F4E79" w:themeColor="accent1" w:themeShade="80"/>
          <w:cs/>
        </w:rPr>
        <w:t xml:space="preserve"> จะเป็นการพัฒนาระบบ</w:t>
      </w:r>
      <w:r w:rsidR="005841FB">
        <w:rPr>
          <w:rFonts w:hint="cs"/>
          <w:color w:val="1F4E79" w:themeColor="accent1" w:themeShade="80"/>
          <w:cs/>
        </w:rPr>
        <w:t>ด้วยเครื่องมือที่ได้กล่าวไว้ในบทที่ ๑ และบทที่ ๒</w:t>
      </w:r>
      <w:r>
        <w:rPr>
          <w:color w:val="1F4E79" w:themeColor="accent1" w:themeShade="80"/>
          <w:cs/>
        </w:rPr>
        <w:t xml:space="preserve"> </w:t>
      </w:r>
      <w:r>
        <w:rPr>
          <w:rFonts w:hint="cs"/>
          <w:color w:val="1F4E79" w:themeColor="accent1" w:themeShade="80"/>
          <w:cs/>
        </w:rPr>
        <w:t xml:space="preserve">มีการทำ </w:t>
      </w:r>
      <w:r>
        <w:rPr>
          <w:color w:val="1F4E79" w:themeColor="accent1" w:themeShade="80"/>
        </w:rPr>
        <w:t xml:space="preserve">Unit Test </w:t>
      </w:r>
      <w:r>
        <w:rPr>
          <w:rFonts w:hint="cs"/>
          <w:color w:val="1F4E79" w:themeColor="accent1" w:themeShade="80"/>
          <w:cs/>
        </w:rPr>
        <w:t xml:space="preserve">ในรูปแบบ </w:t>
      </w:r>
      <w:r>
        <w:rPr>
          <w:color w:val="1F4E79" w:themeColor="accent1" w:themeShade="80"/>
        </w:rPr>
        <w:t xml:space="preserve">Manual Test </w:t>
      </w:r>
      <w:r>
        <w:rPr>
          <w:rFonts w:hint="cs"/>
          <w:color w:val="1F4E79" w:themeColor="accent1" w:themeShade="80"/>
          <w:cs/>
        </w:rPr>
        <w:t xml:space="preserve">โดยมีการออกแบบ </w:t>
      </w:r>
      <w:r>
        <w:rPr>
          <w:color w:val="1F4E79" w:themeColor="accent1" w:themeShade="80"/>
        </w:rPr>
        <w:t xml:space="preserve">Test Scenario </w:t>
      </w:r>
      <w:r>
        <w:rPr>
          <w:rFonts w:hint="cs"/>
          <w:color w:val="1F4E79" w:themeColor="accent1" w:themeShade="80"/>
          <w:cs/>
        </w:rPr>
        <w:t xml:space="preserve">และ </w:t>
      </w:r>
      <w:r>
        <w:rPr>
          <w:color w:val="1F4E79" w:themeColor="accent1" w:themeShade="80"/>
        </w:rPr>
        <w:t xml:space="preserve">Test Case </w:t>
      </w:r>
      <w:r>
        <w:rPr>
          <w:rFonts w:hint="cs"/>
          <w:color w:val="1F4E79" w:themeColor="accent1" w:themeShade="80"/>
          <w:cs/>
        </w:rPr>
        <w:t>ดำเนินการทดสอบตามแผน ตลอดจนได้รับการติดตามผลการทดสอบจากพี่เลี้ยง</w:t>
      </w:r>
      <w:r w:rsidR="005841FB">
        <w:rPr>
          <w:rFonts w:hint="cs"/>
          <w:color w:val="1F4E79" w:themeColor="accent1" w:themeShade="80"/>
          <w:cs/>
        </w:rPr>
        <w:t xml:space="preserve"> </w:t>
      </w:r>
    </w:p>
    <w:p w:rsidR="005841FB" w:rsidRPr="0049754E" w:rsidRDefault="005841FB" w:rsidP="00991A87">
      <w:pPr>
        <w:spacing w:line="240" w:lineRule="auto"/>
        <w:ind w:firstLine="720"/>
        <w:rPr>
          <w:color w:val="1F4E79" w:themeColor="accent1" w:themeShade="80"/>
          <w:cs/>
        </w:rPr>
      </w:pPr>
      <w:r w:rsidRPr="00007F40">
        <w:rPr>
          <w:rFonts w:hint="cs"/>
          <w:color w:val="1F4E79" w:themeColor="accent1" w:themeShade="80"/>
          <w:cs/>
        </w:rPr>
        <w:t>ระ</w:t>
      </w:r>
      <w:r>
        <w:rPr>
          <w:rFonts w:hint="cs"/>
          <w:color w:val="1F4E79" w:themeColor="accent1" w:themeShade="80"/>
          <w:cs/>
        </w:rPr>
        <w:t xml:space="preserve">บบประกันคุณภาพการศึกษาที่พัฒนาประกอบด้วย ๓ มอดูลย่อย ได้แก่ ๑) </w:t>
      </w:r>
      <w:r>
        <w:rPr>
          <w:color w:val="1F4E79" w:themeColor="accent1" w:themeShade="80"/>
        </w:rPr>
        <w:t xml:space="preserve">xxxxxx </w:t>
      </w:r>
      <w:r>
        <w:rPr>
          <w:rFonts w:hint="cs"/>
          <w:color w:val="1F4E79" w:themeColor="accent1" w:themeShade="80"/>
          <w:cs/>
        </w:rPr>
        <w:t xml:space="preserve">๒) </w:t>
      </w:r>
      <w:r>
        <w:rPr>
          <w:color w:val="1F4E79" w:themeColor="accent1" w:themeShade="80"/>
        </w:rPr>
        <w:t xml:space="preserve">xxxxxxx </w:t>
      </w:r>
      <w:r>
        <w:rPr>
          <w:rFonts w:hint="cs"/>
          <w:color w:val="1F4E79" w:themeColor="accent1" w:themeShade="80"/>
          <w:cs/>
        </w:rPr>
        <w:t xml:space="preserve">๓) </w:t>
      </w:r>
      <w:r>
        <w:rPr>
          <w:color w:val="1F4E79" w:themeColor="accent1" w:themeShade="80"/>
        </w:rPr>
        <w:t xml:space="preserve">xxxxxxx </w:t>
      </w:r>
      <w:r>
        <w:rPr>
          <w:rFonts w:hint="cs"/>
          <w:color w:val="1F4E79" w:themeColor="accent1" w:themeShade="80"/>
          <w:cs/>
        </w:rPr>
        <w:t xml:space="preserve">และได้ส่งมอบให้กับลูกค้า คือ </w:t>
      </w:r>
      <w:r w:rsidRPr="00007F40">
        <w:rPr>
          <w:rFonts w:hint="cs"/>
          <w:color w:val="1F4E79" w:themeColor="accent1" w:themeShade="80"/>
          <w:cs/>
        </w:rPr>
        <w:t>คณะวิทยาการสารสนเทศ มหาวิทยาลัยบูรพา</w:t>
      </w:r>
      <w:r>
        <w:rPr>
          <w:rFonts w:hint="cs"/>
          <w:color w:val="1F4E79" w:themeColor="accent1" w:themeShade="80"/>
          <w:cs/>
        </w:rPr>
        <w:t xml:space="preserve"> และได้รับข้อเสนอแนะให้ปรับปรุง รวมถึงได้รับความต้องการเพิ่มเติมซึ่งผู้ปฏิบัติงานสหกิจศึกษาได้ปรับปรุงและส่งมอบงานที่เหลือให้กับพี่เลี้ยงเพื่อดำเนินต่อเป็นที่เรียบร้อยแล้ว</w:t>
      </w:r>
    </w:p>
    <w:p w:rsidR="006B04BB" w:rsidRPr="007E1467" w:rsidRDefault="001C2674" w:rsidP="00991A87">
      <w:pPr>
        <w:pStyle w:val="Heading2"/>
      </w:pPr>
      <w:bookmarkStart w:id="379" w:name="_Toc399842593"/>
      <w:bookmarkStart w:id="380" w:name="_Toc54835806"/>
      <w:r w:rsidRPr="007E1467">
        <w:rPr>
          <w:cs/>
        </w:rPr>
        <w:t>ประโยชน์ของการทำโครงงานสหกิจ</w:t>
      </w:r>
      <w:bookmarkEnd w:id="379"/>
      <w:r w:rsidR="006B04BB" w:rsidRPr="007E1467">
        <w:rPr>
          <w:cs/>
        </w:rPr>
        <w:t>ศึกษา</w:t>
      </w:r>
      <w:bookmarkEnd w:id="380"/>
    </w:p>
    <w:p w:rsidR="00C13884" w:rsidRPr="007E1467" w:rsidRDefault="00C13884" w:rsidP="00FA418B">
      <w:pPr>
        <w:spacing w:after="0" w:line="240" w:lineRule="auto"/>
        <w:ind w:firstLine="709"/>
        <w:rPr>
          <w:color w:val="FF0000"/>
        </w:rPr>
      </w:pPr>
      <w:r w:rsidRPr="007E1467">
        <w:rPr>
          <w:color w:val="FF0000"/>
          <w:cs/>
        </w:rPr>
        <w:t>...............................................................................................................................................................................................................</w:t>
      </w:r>
    </w:p>
    <w:p w:rsidR="00C13884" w:rsidRPr="007E1467" w:rsidRDefault="00C13884" w:rsidP="007C6AF4">
      <w:pPr>
        <w:pStyle w:val="ListParagraph"/>
        <w:numPr>
          <w:ilvl w:val="0"/>
          <w:numId w:val="5"/>
        </w:numPr>
        <w:tabs>
          <w:tab w:val="left" w:pos="360"/>
        </w:tabs>
        <w:spacing w:line="240" w:lineRule="auto"/>
        <w:ind w:left="0" w:firstLine="720"/>
        <w:rPr>
          <w:rFonts w:cs="TH SarabunPSK"/>
          <w:color w:val="FF0000"/>
          <w:szCs w:val="32"/>
        </w:rPr>
      </w:pPr>
      <w:r w:rsidRPr="007E1467">
        <w:rPr>
          <w:rFonts w:cs="TH SarabunPSK"/>
          <w:color w:val="FF0000"/>
          <w:szCs w:val="32"/>
          <w:cs/>
        </w:rPr>
        <w:t>.........................................................................................................................................................................................................</w:t>
      </w:r>
    </w:p>
    <w:p w:rsidR="001C2674" w:rsidRPr="007E1467" w:rsidRDefault="00C13884" w:rsidP="007C6AF4">
      <w:pPr>
        <w:pStyle w:val="ListParagraph"/>
        <w:numPr>
          <w:ilvl w:val="0"/>
          <w:numId w:val="5"/>
        </w:numPr>
        <w:tabs>
          <w:tab w:val="left" w:pos="360"/>
        </w:tabs>
        <w:spacing w:line="240" w:lineRule="auto"/>
        <w:ind w:left="0" w:firstLine="720"/>
        <w:rPr>
          <w:rFonts w:cs="TH SarabunPSK"/>
          <w:szCs w:val="32"/>
          <w:cs/>
        </w:rPr>
      </w:pPr>
      <w:r w:rsidRPr="007E1467">
        <w:rPr>
          <w:rFonts w:cs="TH SarabunPSK"/>
          <w:color w:val="FF0000"/>
          <w:szCs w:val="32"/>
          <w:cs/>
        </w:rPr>
        <w:t>..................................................................................................................................................</w:t>
      </w:r>
      <w:del w:id="381" w:author="Pahommie" w:date="2014-11-07T15:04:00Z">
        <w:r w:rsidR="001C2674" w:rsidRPr="007E1467" w:rsidDel="00976E03">
          <w:rPr>
            <w:rFonts w:cs="TH SarabunPSK"/>
            <w:szCs w:val="32"/>
            <w:cs/>
          </w:rPr>
          <w:delText>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</w:delText>
        </w:r>
      </w:del>
    </w:p>
    <w:p w:rsidR="001C2674" w:rsidRPr="007E1467" w:rsidRDefault="001C2674" w:rsidP="00991A87">
      <w:pPr>
        <w:pStyle w:val="Heading2"/>
      </w:pPr>
      <w:bookmarkStart w:id="382" w:name="_Toc399842594"/>
      <w:bookmarkStart w:id="383" w:name="_Toc54835807"/>
      <w:r w:rsidRPr="007E1467">
        <w:rPr>
          <w:cs/>
        </w:rPr>
        <w:t>ข้อดีของ</w:t>
      </w:r>
      <w:r w:rsidR="003D63AD" w:rsidRPr="007E1467">
        <w:rPr>
          <w:cs/>
        </w:rPr>
        <w:t>การปฏิบัติงาน</w:t>
      </w:r>
      <w:r w:rsidRPr="007E1467">
        <w:rPr>
          <w:cs/>
        </w:rPr>
        <w:t>สหกิจศึกษา</w:t>
      </w:r>
      <w:bookmarkEnd w:id="382"/>
      <w:bookmarkEnd w:id="383"/>
    </w:p>
    <w:p w:rsidR="00167FCA" w:rsidRPr="007E1467" w:rsidRDefault="00167FCA" w:rsidP="00FA418B">
      <w:pPr>
        <w:spacing w:after="0" w:line="240" w:lineRule="auto"/>
        <w:ind w:firstLine="709"/>
        <w:rPr>
          <w:color w:val="FF0000"/>
        </w:rPr>
      </w:pPr>
      <w:r w:rsidRPr="007E1467">
        <w:rPr>
          <w:color w:val="FF0000"/>
          <w:cs/>
        </w:rPr>
        <w:t>...............................................................................................................................................................................................................</w:t>
      </w:r>
    </w:p>
    <w:p w:rsidR="00167FCA" w:rsidRPr="007E1467" w:rsidRDefault="00167FCA" w:rsidP="007C6AF4">
      <w:pPr>
        <w:pStyle w:val="ListParagraph"/>
        <w:numPr>
          <w:ilvl w:val="0"/>
          <w:numId w:val="11"/>
        </w:numPr>
        <w:tabs>
          <w:tab w:val="left" w:pos="360"/>
        </w:tabs>
        <w:spacing w:line="240" w:lineRule="auto"/>
        <w:ind w:left="0" w:firstLine="720"/>
        <w:rPr>
          <w:rFonts w:cs="TH SarabunPSK"/>
          <w:color w:val="FF0000"/>
          <w:szCs w:val="32"/>
        </w:rPr>
      </w:pPr>
      <w:r w:rsidRPr="007E1467">
        <w:rPr>
          <w:rFonts w:cs="TH SarabunPSK"/>
          <w:color w:val="FF0000"/>
          <w:szCs w:val="32"/>
          <w:cs/>
        </w:rPr>
        <w:t>.........................................................................................................................................................................................................</w:t>
      </w:r>
    </w:p>
    <w:p w:rsidR="001C2674" w:rsidRPr="007E1467" w:rsidRDefault="00167FCA" w:rsidP="007C6AF4">
      <w:pPr>
        <w:pStyle w:val="ListParagraph"/>
        <w:numPr>
          <w:ilvl w:val="0"/>
          <w:numId w:val="11"/>
        </w:numPr>
        <w:tabs>
          <w:tab w:val="left" w:pos="360"/>
        </w:tabs>
        <w:spacing w:line="240" w:lineRule="auto"/>
        <w:ind w:left="0" w:firstLine="720"/>
        <w:rPr>
          <w:rFonts w:cs="TH SarabunPSK"/>
          <w:color w:val="FF0000"/>
          <w:szCs w:val="32"/>
        </w:rPr>
      </w:pPr>
      <w:r w:rsidRPr="007E1467">
        <w:rPr>
          <w:rFonts w:cs="TH SarabunPSK"/>
          <w:color w:val="FF0000"/>
          <w:szCs w:val="32"/>
          <w:cs/>
        </w:rPr>
        <w:t>..................................................................................................................................................</w:t>
      </w:r>
      <w:del w:id="384" w:author="Pahommie" w:date="2014-11-07T15:14:00Z">
        <w:r w:rsidR="001C2674" w:rsidRPr="007E1467" w:rsidDel="00976E03">
          <w:rPr>
            <w:rFonts w:cs="TH SarabunPSK"/>
            <w:szCs w:val="32"/>
            <w:cs/>
          </w:rPr>
          <w:delText>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</w:delText>
        </w:r>
      </w:del>
    </w:p>
    <w:p w:rsidR="001C2674" w:rsidRPr="007E1467" w:rsidRDefault="001C2674" w:rsidP="00991A87">
      <w:pPr>
        <w:pStyle w:val="Heading2"/>
      </w:pPr>
      <w:bookmarkStart w:id="385" w:name="_Toc399842596"/>
      <w:bookmarkStart w:id="386" w:name="_Toc54835808"/>
      <w:r w:rsidRPr="007E1467">
        <w:rPr>
          <w:cs/>
        </w:rPr>
        <w:lastRenderedPageBreak/>
        <w:t>ปัญหา</w:t>
      </w:r>
      <w:r w:rsidR="00A92467" w:rsidRPr="007E1467">
        <w:rPr>
          <w:cs/>
        </w:rPr>
        <w:t xml:space="preserve"> </w:t>
      </w:r>
      <w:r w:rsidRPr="007E1467">
        <w:rPr>
          <w:cs/>
        </w:rPr>
        <w:t>อุปสรรค</w:t>
      </w:r>
      <w:bookmarkEnd w:id="385"/>
      <w:r w:rsidR="00A92467" w:rsidRPr="007E1467">
        <w:rPr>
          <w:cs/>
        </w:rPr>
        <w:t>ในการปฏิบัติงานสหกิจศึกษา และแนวทางแก้ปัญหา</w:t>
      </w:r>
      <w:bookmarkEnd w:id="386"/>
    </w:p>
    <w:p w:rsidR="00167FCA" w:rsidRPr="007E1467" w:rsidRDefault="00167FCA" w:rsidP="00FA418B">
      <w:pPr>
        <w:spacing w:after="0" w:line="240" w:lineRule="auto"/>
        <w:ind w:firstLine="709"/>
        <w:rPr>
          <w:color w:val="FF0000"/>
        </w:rPr>
      </w:pPr>
      <w:bookmarkStart w:id="387" w:name="_Toc399842597"/>
      <w:r w:rsidRPr="007E1467">
        <w:rPr>
          <w:color w:val="FF0000"/>
          <w:cs/>
        </w:rPr>
        <w:t>...............................................................................................................................................................................................................</w:t>
      </w:r>
    </w:p>
    <w:p w:rsidR="00167FCA" w:rsidRPr="007E1467" w:rsidRDefault="00167FCA" w:rsidP="007C6AF4">
      <w:pPr>
        <w:pStyle w:val="ListParagraph"/>
        <w:numPr>
          <w:ilvl w:val="0"/>
          <w:numId w:val="6"/>
        </w:numPr>
        <w:tabs>
          <w:tab w:val="left" w:pos="360"/>
        </w:tabs>
        <w:spacing w:line="240" w:lineRule="auto"/>
        <w:ind w:left="0" w:firstLine="720"/>
        <w:rPr>
          <w:rFonts w:cs="TH SarabunPSK"/>
          <w:color w:val="FF0000"/>
          <w:szCs w:val="32"/>
        </w:rPr>
      </w:pPr>
      <w:r w:rsidRPr="007E1467">
        <w:rPr>
          <w:rFonts w:cs="TH SarabunPSK"/>
          <w:color w:val="FF0000"/>
          <w:szCs w:val="32"/>
          <w:cs/>
        </w:rPr>
        <w:t>.........................................................................................................................................................................................................</w:t>
      </w:r>
    </w:p>
    <w:p w:rsidR="00167FCA" w:rsidRPr="007E1467" w:rsidRDefault="00167FCA" w:rsidP="007C6AF4">
      <w:pPr>
        <w:pStyle w:val="ListParagraph"/>
        <w:numPr>
          <w:ilvl w:val="0"/>
          <w:numId w:val="6"/>
        </w:numPr>
        <w:tabs>
          <w:tab w:val="left" w:pos="360"/>
        </w:tabs>
        <w:spacing w:line="240" w:lineRule="auto"/>
        <w:ind w:left="0" w:firstLine="720"/>
        <w:rPr>
          <w:rFonts w:cs="TH SarabunPSK"/>
          <w:color w:val="FF0000"/>
          <w:szCs w:val="32"/>
        </w:rPr>
      </w:pPr>
      <w:r w:rsidRPr="007E1467">
        <w:rPr>
          <w:rFonts w:cs="TH SarabunPSK"/>
          <w:color w:val="FF0000"/>
          <w:szCs w:val="32"/>
          <w:cs/>
        </w:rPr>
        <w:t>..................................................................................................................................................</w:t>
      </w:r>
    </w:p>
    <w:p w:rsidR="001C2674" w:rsidRPr="007E1467" w:rsidRDefault="001C2674" w:rsidP="00991A87">
      <w:pPr>
        <w:pStyle w:val="Heading2"/>
      </w:pPr>
      <w:bookmarkStart w:id="388" w:name="_Toc54835809"/>
      <w:r w:rsidRPr="007E1467">
        <w:rPr>
          <w:cs/>
        </w:rPr>
        <w:t>ข้อเสนอแนะ</w:t>
      </w:r>
      <w:bookmarkEnd w:id="387"/>
      <w:bookmarkEnd w:id="388"/>
    </w:p>
    <w:p w:rsidR="001C2674" w:rsidRPr="007E1467" w:rsidRDefault="00A87B97" w:rsidP="00FA418B">
      <w:pPr>
        <w:spacing w:after="0" w:line="240" w:lineRule="auto"/>
        <w:ind w:firstLine="709"/>
        <w:rPr>
          <w:color w:val="FF0000"/>
        </w:rPr>
      </w:pPr>
      <w:r w:rsidRPr="007E1467">
        <w:rPr>
          <w:color w:val="FF0000"/>
          <w:cs/>
        </w:rPr>
        <w:t>...............................................................................................................................................................................................................</w:t>
      </w:r>
    </w:p>
    <w:p w:rsidR="001C2674" w:rsidRPr="007E1467" w:rsidRDefault="00A87B97" w:rsidP="007C6AF4">
      <w:pPr>
        <w:pStyle w:val="ListParagraph"/>
        <w:numPr>
          <w:ilvl w:val="0"/>
          <w:numId w:val="6"/>
        </w:numPr>
        <w:tabs>
          <w:tab w:val="left" w:pos="360"/>
        </w:tabs>
        <w:spacing w:line="240" w:lineRule="auto"/>
        <w:ind w:left="0" w:firstLine="720"/>
        <w:rPr>
          <w:rFonts w:cs="TH SarabunPSK"/>
          <w:color w:val="FF0000"/>
          <w:szCs w:val="32"/>
        </w:rPr>
      </w:pPr>
      <w:r w:rsidRPr="007E1467">
        <w:rPr>
          <w:rFonts w:cs="TH SarabunPSK"/>
          <w:color w:val="FF0000"/>
          <w:szCs w:val="32"/>
          <w:cs/>
        </w:rPr>
        <w:t>.........................................................................................................................................................................................................</w:t>
      </w:r>
    </w:p>
    <w:p w:rsidR="004B4B62" w:rsidRPr="007E1467" w:rsidRDefault="00A87B97" w:rsidP="007C6AF4">
      <w:pPr>
        <w:pStyle w:val="ListParagraph"/>
        <w:numPr>
          <w:ilvl w:val="0"/>
          <w:numId w:val="6"/>
        </w:numPr>
        <w:tabs>
          <w:tab w:val="left" w:pos="360"/>
        </w:tabs>
        <w:spacing w:line="240" w:lineRule="auto"/>
        <w:ind w:left="0" w:firstLine="720"/>
        <w:rPr>
          <w:rFonts w:cs="TH SarabunPSK"/>
          <w:color w:val="FF0000"/>
          <w:szCs w:val="32"/>
        </w:rPr>
      </w:pPr>
      <w:r w:rsidRPr="007E1467">
        <w:rPr>
          <w:rFonts w:cs="TH SarabunPSK"/>
          <w:color w:val="FF0000"/>
          <w:szCs w:val="32"/>
          <w:cs/>
        </w:rPr>
        <w:t>..................................................................................................................................................</w:t>
      </w:r>
    </w:p>
    <w:p w:rsidR="001C2674" w:rsidRPr="007E1467" w:rsidRDefault="001C2674" w:rsidP="00991A87">
      <w:pPr>
        <w:spacing w:line="240" w:lineRule="auto"/>
      </w:pPr>
    </w:p>
    <w:p w:rsidR="001C2674" w:rsidRPr="007E1467" w:rsidDel="00A061C5" w:rsidRDefault="001C2674" w:rsidP="00991A87">
      <w:pPr>
        <w:spacing w:line="240" w:lineRule="auto"/>
        <w:rPr>
          <w:del w:id="389" w:author="jane" w:date="2014-09-30T13:37:00Z"/>
        </w:rPr>
      </w:pPr>
    </w:p>
    <w:p w:rsidR="001C2674" w:rsidRPr="007E1467" w:rsidDel="00A061C5" w:rsidRDefault="001C2674" w:rsidP="00991A87">
      <w:pPr>
        <w:spacing w:line="240" w:lineRule="auto"/>
        <w:rPr>
          <w:del w:id="390" w:author="jane" w:date="2014-09-30T13:37:00Z"/>
        </w:rPr>
      </w:pPr>
    </w:p>
    <w:p w:rsidR="001C2674" w:rsidRPr="007E1467" w:rsidDel="00A061C5" w:rsidRDefault="001C2674" w:rsidP="00991A87">
      <w:pPr>
        <w:spacing w:line="240" w:lineRule="auto"/>
        <w:rPr>
          <w:del w:id="391" w:author="jane" w:date="2014-09-30T13:37:00Z"/>
        </w:rPr>
      </w:pPr>
    </w:p>
    <w:p w:rsidR="001C2674" w:rsidRPr="007E1467" w:rsidDel="00A061C5" w:rsidRDefault="001C2674" w:rsidP="00991A87">
      <w:pPr>
        <w:spacing w:line="240" w:lineRule="auto"/>
        <w:rPr>
          <w:del w:id="392" w:author="jane" w:date="2014-09-30T13:37:00Z"/>
        </w:rPr>
      </w:pPr>
    </w:p>
    <w:p w:rsidR="001C2674" w:rsidRPr="007E1467" w:rsidDel="00A061C5" w:rsidRDefault="001C2674" w:rsidP="00991A87">
      <w:pPr>
        <w:spacing w:line="240" w:lineRule="auto"/>
        <w:rPr>
          <w:del w:id="393" w:author="jane" w:date="2014-09-30T13:37:00Z"/>
        </w:rPr>
      </w:pPr>
    </w:p>
    <w:p w:rsidR="001C2674" w:rsidRPr="007E1467" w:rsidDel="00A061C5" w:rsidRDefault="001C2674" w:rsidP="00991A87">
      <w:pPr>
        <w:spacing w:line="240" w:lineRule="auto"/>
        <w:rPr>
          <w:del w:id="394" w:author="jane" w:date="2014-09-30T13:37:00Z"/>
        </w:rPr>
      </w:pPr>
    </w:p>
    <w:p w:rsidR="001C2674" w:rsidRPr="007E1467" w:rsidRDefault="001C2674" w:rsidP="00991A87">
      <w:pPr>
        <w:spacing w:line="240" w:lineRule="auto"/>
      </w:pPr>
    </w:p>
    <w:p w:rsidR="00A061C5" w:rsidRPr="007E1467" w:rsidDel="00D34C41" w:rsidRDefault="00A061C5" w:rsidP="00FA418B">
      <w:pPr>
        <w:spacing w:line="240" w:lineRule="auto"/>
        <w:jc w:val="left"/>
        <w:rPr>
          <w:ins w:id="395" w:author="jane" w:date="2014-09-30T13:37:00Z"/>
          <w:del w:id="396" w:author="Pahommie" w:date="2014-11-25T18:18:00Z"/>
        </w:rPr>
      </w:pPr>
    </w:p>
    <w:p w:rsidR="00A061C5" w:rsidRPr="007E1467" w:rsidDel="00D34C41" w:rsidRDefault="00A061C5" w:rsidP="00991A87">
      <w:pPr>
        <w:spacing w:line="240" w:lineRule="auto"/>
        <w:rPr>
          <w:ins w:id="397" w:author="jane" w:date="2014-09-30T13:37:00Z"/>
          <w:del w:id="398" w:author="Pahommie" w:date="2014-11-25T18:18:00Z"/>
        </w:rPr>
      </w:pPr>
    </w:p>
    <w:p w:rsidR="00A061C5" w:rsidRPr="007E1467" w:rsidDel="00D34C41" w:rsidRDefault="00A061C5" w:rsidP="00991A87">
      <w:pPr>
        <w:spacing w:line="240" w:lineRule="auto"/>
        <w:rPr>
          <w:ins w:id="399" w:author="jane" w:date="2014-09-30T13:37:00Z"/>
          <w:del w:id="400" w:author="Pahommie" w:date="2014-11-25T18:18:00Z"/>
        </w:rPr>
      </w:pPr>
    </w:p>
    <w:p w:rsidR="00A061C5" w:rsidRPr="007E1467" w:rsidDel="00D34C41" w:rsidRDefault="00A061C5" w:rsidP="00991A87">
      <w:pPr>
        <w:spacing w:line="240" w:lineRule="auto"/>
        <w:rPr>
          <w:ins w:id="401" w:author="jane" w:date="2014-09-30T13:37:00Z"/>
          <w:del w:id="402" w:author="Pahommie" w:date="2014-11-25T18:18:00Z"/>
        </w:rPr>
      </w:pPr>
    </w:p>
    <w:p w:rsidR="00A061C5" w:rsidRPr="007E1467" w:rsidDel="00D34C41" w:rsidRDefault="00A061C5" w:rsidP="00991A87">
      <w:pPr>
        <w:spacing w:line="240" w:lineRule="auto"/>
        <w:rPr>
          <w:ins w:id="403" w:author="jane" w:date="2014-09-30T13:37:00Z"/>
          <w:del w:id="404" w:author="Pahommie" w:date="2014-11-25T18:18:00Z"/>
        </w:rPr>
      </w:pPr>
    </w:p>
    <w:p w:rsidR="00A061C5" w:rsidRPr="007E1467" w:rsidDel="00D34C41" w:rsidRDefault="00A061C5" w:rsidP="00991A87">
      <w:pPr>
        <w:spacing w:line="240" w:lineRule="auto"/>
        <w:rPr>
          <w:ins w:id="405" w:author="jane" w:date="2014-09-30T13:37:00Z"/>
          <w:del w:id="406" w:author="Pahommie" w:date="2014-11-25T18:18:00Z"/>
        </w:rPr>
      </w:pPr>
    </w:p>
    <w:p w:rsidR="00A061C5" w:rsidRPr="007E1467" w:rsidDel="00D34C41" w:rsidRDefault="00A061C5" w:rsidP="00991A87">
      <w:pPr>
        <w:spacing w:line="240" w:lineRule="auto"/>
        <w:rPr>
          <w:ins w:id="407" w:author="jane" w:date="2014-09-30T13:37:00Z"/>
          <w:del w:id="408" w:author="Pahommie" w:date="2014-11-25T18:18:00Z"/>
        </w:rPr>
      </w:pPr>
    </w:p>
    <w:p w:rsidR="00A061C5" w:rsidRPr="007E1467" w:rsidDel="00D34C41" w:rsidRDefault="00A061C5" w:rsidP="00991A87">
      <w:pPr>
        <w:spacing w:line="240" w:lineRule="auto"/>
        <w:rPr>
          <w:ins w:id="409" w:author="jane" w:date="2014-09-30T13:37:00Z"/>
          <w:del w:id="410" w:author="Pahommie" w:date="2014-11-25T18:18:00Z"/>
        </w:rPr>
      </w:pPr>
    </w:p>
    <w:p w:rsidR="00A061C5" w:rsidRPr="007E1467" w:rsidDel="00D34C41" w:rsidRDefault="00A061C5" w:rsidP="00991A87">
      <w:pPr>
        <w:spacing w:line="240" w:lineRule="auto"/>
        <w:rPr>
          <w:ins w:id="411" w:author="jane" w:date="2014-09-30T13:37:00Z"/>
          <w:del w:id="412" w:author="Pahommie" w:date="2014-11-25T18:18:00Z"/>
        </w:rPr>
      </w:pPr>
    </w:p>
    <w:p w:rsidR="00A061C5" w:rsidRPr="007E1467" w:rsidRDefault="00A061C5" w:rsidP="00991A87">
      <w:pPr>
        <w:spacing w:line="240" w:lineRule="auto"/>
        <w:rPr>
          <w:ins w:id="413" w:author="jane" w:date="2014-09-30T13:37:00Z"/>
        </w:rPr>
      </w:pPr>
    </w:p>
    <w:p w:rsidR="009B1AC7" w:rsidRPr="007E1467" w:rsidRDefault="009B1AC7" w:rsidP="00991A87">
      <w:pPr>
        <w:pStyle w:val="a2"/>
        <w:rPr>
          <w:b w:val="0"/>
          <w:bCs w:val="0"/>
          <w:sz w:val="32"/>
          <w:szCs w:val="32"/>
          <w:cs/>
        </w:rPr>
        <w:sectPr w:rsidR="009B1AC7" w:rsidRPr="007E1467" w:rsidSect="00751999">
          <w:pgSz w:w="11906" w:h="16838" w:code="9"/>
          <w:pgMar w:top="2160" w:right="1440" w:bottom="1440" w:left="2160" w:header="1008" w:footer="720" w:gutter="0"/>
          <w:cols w:space="708"/>
          <w:titlePg/>
          <w:docGrid w:linePitch="435"/>
        </w:sectPr>
      </w:pPr>
    </w:p>
    <w:p w:rsidR="00D34C41" w:rsidRPr="007E1467" w:rsidRDefault="00D34C41" w:rsidP="00991A87">
      <w:pPr>
        <w:pStyle w:val="Heading1"/>
        <w:numPr>
          <w:ilvl w:val="0"/>
          <w:numId w:val="0"/>
        </w:numPr>
        <w:spacing w:line="240" w:lineRule="auto"/>
      </w:pPr>
      <w:bookmarkStart w:id="414" w:name="_Toc54835810"/>
      <w:ins w:id="415" w:author="Pahommie" w:date="2014-11-25T18:19:00Z">
        <w:r w:rsidRPr="007E1467">
          <w:rPr>
            <w:cs/>
          </w:rPr>
          <w:lastRenderedPageBreak/>
          <w:t>บรรณานุกรม</w:t>
        </w:r>
      </w:ins>
      <w:bookmarkEnd w:id="414"/>
    </w:p>
    <w:p w:rsidR="004A59CA" w:rsidRPr="007E1467" w:rsidRDefault="004A59CA" w:rsidP="00991A87">
      <w:pPr>
        <w:spacing w:before="0" w:line="240" w:lineRule="auto"/>
        <w:ind w:left="540" w:hanging="540"/>
        <w:jc w:val="left"/>
      </w:pPr>
    </w:p>
    <w:p w:rsidR="004A59CA" w:rsidRPr="007E1467" w:rsidRDefault="004A59CA" w:rsidP="00991A87">
      <w:pPr>
        <w:spacing w:before="0" w:line="240" w:lineRule="auto"/>
        <w:ind w:left="540" w:hanging="540"/>
        <w:jc w:val="left"/>
      </w:pPr>
      <w:r w:rsidRPr="007E1467">
        <w:rPr>
          <w:cs/>
        </w:rPr>
        <w:t xml:space="preserve">        </w:t>
      </w:r>
    </w:p>
    <w:p w:rsidR="004A59CA" w:rsidRPr="007E1467" w:rsidRDefault="004A59CA" w:rsidP="00991A87">
      <w:pPr>
        <w:spacing w:before="0" w:line="240" w:lineRule="auto"/>
        <w:ind w:left="540" w:hanging="540"/>
        <w:jc w:val="left"/>
        <w:rPr>
          <w:cs/>
        </w:rPr>
        <w:sectPr w:rsidR="004A59CA" w:rsidRPr="007E1467" w:rsidSect="00751999">
          <w:pgSz w:w="11906" w:h="16838" w:code="9"/>
          <w:pgMar w:top="2160" w:right="1440" w:bottom="1440" w:left="2160" w:header="1008" w:footer="720" w:gutter="0"/>
          <w:cols w:space="708"/>
          <w:titlePg/>
          <w:docGrid w:linePitch="435"/>
        </w:sectPr>
      </w:pPr>
      <w:r w:rsidRPr="007E1467">
        <w:rPr>
          <w:cs/>
        </w:rPr>
        <w:t xml:space="preserve">   </w:t>
      </w:r>
    </w:p>
    <w:p w:rsidR="00F54261" w:rsidRPr="007E1467" w:rsidRDefault="00B27644" w:rsidP="00991A87">
      <w:pPr>
        <w:pStyle w:val="a2"/>
        <w:rPr>
          <w:b w:val="0"/>
          <w:bCs w:val="0"/>
          <w:sz w:val="32"/>
          <w:szCs w:val="32"/>
        </w:rPr>
      </w:pPr>
      <w:r w:rsidRPr="007E1467">
        <w:rPr>
          <w:b w:val="0"/>
          <w:bCs w:val="0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375EE52B" wp14:editId="4E8A70C5">
                <wp:simplePos x="0" y="0"/>
                <wp:positionH relativeFrom="column">
                  <wp:posOffset>5143666</wp:posOffset>
                </wp:positionH>
                <wp:positionV relativeFrom="paragraph">
                  <wp:posOffset>-669290</wp:posOffset>
                </wp:positionV>
                <wp:extent cx="457200" cy="457200"/>
                <wp:effectExtent l="0" t="0" r="0" b="0"/>
                <wp:wrapNone/>
                <wp:docPr id="7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4572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5ED51BBA" id="Rectangle 7" o:spid="_x0000_s1026" style="position:absolute;margin-left:405pt;margin-top:-52.7pt;width:36pt;height:36pt;z-index:25177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" fillcolor="white [3212]" stroked="f" strokeweight="1pt"/>
            </w:pict>
          </mc:Fallback>
        </mc:AlternateContent>
      </w:r>
    </w:p>
    <w:p w:rsidR="00F54261" w:rsidRPr="007E1467" w:rsidRDefault="00F54261" w:rsidP="00991A87">
      <w:pPr>
        <w:pStyle w:val="a2"/>
        <w:rPr>
          <w:b w:val="0"/>
          <w:bCs w:val="0"/>
          <w:sz w:val="32"/>
          <w:szCs w:val="32"/>
        </w:rPr>
      </w:pPr>
    </w:p>
    <w:p w:rsidR="00F54261" w:rsidRPr="007E1467" w:rsidRDefault="00F54261" w:rsidP="00991A87">
      <w:pPr>
        <w:pStyle w:val="a2"/>
        <w:rPr>
          <w:b w:val="0"/>
          <w:bCs w:val="0"/>
          <w:sz w:val="32"/>
          <w:szCs w:val="32"/>
        </w:rPr>
      </w:pPr>
    </w:p>
    <w:p w:rsidR="00F54261" w:rsidRPr="007E1467" w:rsidRDefault="00F54261" w:rsidP="00991A87">
      <w:pPr>
        <w:pStyle w:val="a2"/>
        <w:rPr>
          <w:b w:val="0"/>
          <w:bCs w:val="0"/>
          <w:sz w:val="32"/>
          <w:szCs w:val="32"/>
        </w:rPr>
      </w:pPr>
    </w:p>
    <w:p w:rsidR="00F54261" w:rsidRPr="007E1467" w:rsidRDefault="00F54261" w:rsidP="00991A87">
      <w:pPr>
        <w:pStyle w:val="a2"/>
        <w:jc w:val="both"/>
        <w:rPr>
          <w:b w:val="0"/>
          <w:bCs w:val="0"/>
          <w:sz w:val="32"/>
          <w:szCs w:val="32"/>
        </w:rPr>
      </w:pPr>
    </w:p>
    <w:p w:rsidR="00F54261" w:rsidRPr="007E1467" w:rsidRDefault="00F54261" w:rsidP="00991A87">
      <w:pPr>
        <w:pStyle w:val="a2"/>
        <w:rPr>
          <w:b w:val="0"/>
          <w:bCs w:val="0"/>
          <w:sz w:val="32"/>
          <w:szCs w:val="32"/>
        </w:rPr>
      </w:pPr>
    </w:p>
    <w:p w:rsidR="00AA606B" w:rsidRPr="007E1467" w:rsidRDefault="00AA606B" w:rsidP="00991A87">
      <w:pPr>
        <w:pStyle w:val="a2"/>
        <w:jc w:val="both"/>
        <w:rPr>
          <w:b w:val="0"/>
          <w:bCs w:val="0"/>
          <w:sz w:val="32"/>
          <w:szCs w:val="32"/>
        </w:rPr>
      </w:pPr>
    </w:p>
    <w:p w:rsidR="00F54261" w:rsidRPr="007E1467" w:rsidRDefault="00F54261" w:rsidP="00991A87">
      <w:pPr>
        <w:pStyle w:val="a2"/>
        <w:rPr>
          <w:b w:val="0"/>
          <w:bCs w:val="0"/>
          <w:sz w:val="32"/>
          <w:szCs w:val="32"/>
        </w:rPr>
      </w:pPr>
    </w:p>
    <w:p w:rsidR="00F54261" w:rsidRPr="007E1467" w:rsidRDefault="00F54261" w:rsidP="00991A87">
      <w:pPr>
        <w:pStyle w:val="a2"/>
        <w:rPr>
          <w:b w:val="0"/>
          <w:bCs w:val="0"/>
          <w:sz w:val="32"/>
          <w:szCs w:val="32"/>
        </w:rPr>
      </w:pPr>
    </w:p>
    <w:p w:rsidR="00F54261" w:rsidRPr="007E1467" w:rsidRDefault="00F54261" w:rsidP="00991A87">
      <w:pPr>
        <w:pStyle w:val="a2"/>
        <w:jc w:val="both"/>
        <w:rPr>
          <w:b w:val="0"/>
          <w:bCs w:val="0"/>
          <w:sz w:val="32"/>
          <w:szCs w:val="32"/>
        </w:rPr>
      </w:pPr>
    </w:p>
    <w:p w:rsidR="00D2499D" w:rsidRPr="00CE4062" w:rsidRDefault="001C2674" w:rsidP="00991A87">
      <w:pPr>
        <w:pStyle w:val="Heading1"/>
        <w:numPr>
          <w:ilvl w:val="0"/>
          <w:numId w:val="0"/>
        </w:numPr>
        <w:spacing w:line="240" w:lineRule="auto"/>
        <w:rPr>
          <w:cs/>
        </w:rPr>
        <w:sectPr w:rsidR="00D2499D" w:rsidRPr="00CE4062" w:rsidSect="00751999">
          <w:pgSz w:w="11906" w:h="16838" w:code="9"/>
          <w:pgMar w:top="2160" w:right="1440" w:bottom="1440" w:left="2160" w:header="1008" w:footer="720" w:gutter="0"/>
          <w:cols w:space="708"/>
          <w:titlePg/>
          <w:docGrid w:linePitch="435"/>
        </w:sectPr>
      </w:pPr>
      <w:bookmarkStart w:id="416" w:name="_Toc54835811"/>
      <w:r w:rsidRPr="00CE4062">
        <w:rPr>
          <w:cs/>
        </w:rPr>
        <w:t>ภาคผนวก</w:t>
      </w:r>
      <w:bookmarkEnd w:id="416"/>
    </w:p>
    <w:p w:rsidR="00512C24" w:rsidRPr="007E1467" w:rsidRDefault="00512C24" w:rsidP="00991A87">
      <w:pPr>
        <w:spacing w:line="240" w:lineRule="auto"/>
      </w:pPr>
      <w:r w:rsidRPr="007E1467">
        <w:rPr>
          <w:cs/>
        </w:rPr>
        <w:lastRenderedPageBreak/>
        <w:tab/>
      </w:r>
    </w:p>
    <w:p w:rsidR="00512C24" w:rsidRPr="007E1467" w:rsidRDefault="00512C24" w:rsidP="00991A87">
      <w:pPr>
        <w:spacing w:line="240" w:lineRule="auto"/>
      </w:pPr>
    </w:p>
    <w:p w:rsidR="00512C24" w:rsidRPr="007E1467" w:rsidRDefault="00512C24" w:rsidP="00991A87">
      <w:pPr>
        <w:spacing w:line="240" w:lineRule="auto"/>
      </w:pPr>
    </w:p>
    <w:p w:rsidR="00512C24" w:rsidRPr="007E1467" w:rsidRDefault="00512C24" w:rsidP="00991A87">
      <w:pPr>
        <w:spacing w:line="240" w:lineRule="auto"/>
      </w:pPr>
    </w:p>
    <w:p w:rsidR="00512C24" w:rsidRPr="007E1467" w:rsidRDefault="00512C24" w:rsidP="00991A87">
      <w:pPr>
        <w:spacing w:line="240" w:lineRule="auto"/>
      </w:pPr>
    </w:p>
    <w:p w:rsidR="00512C24" w:rsidRPr="007E1467" w:rsidRDefault="00512C24" w:rsidP="00991A87">
      <w:pPr>
        <w:spacing w:line="240" w:lineRule="auto"/>
      </w:pPr>
    </w:p>
    <w:p w:rsidR="00512C24" w:rsidRPr="007E1467" w:rsidRDefault="00512C24" w:rsidP="00991A87">
      <w:pPr>
        <w:spacing w:line="240" w:lineRule="auto"/>
      </w:pPr>
    </w:p>
    <w:p w:rsidR="00512C24" w:rsidRPr="007E1467" w:rsidRDefault="00512C24" w:rsidP="00991A87">
      <w:pPr>
        <w:spacing w:line="240" w:lineRule="auto"/>
      </w:pPr>
    </w:p>
    <w:p w:rsidR="00A25DB0" w:rsidRDefault="00A25DB0" w:rsidP="00991A87">
      <w:pPr>
        <w:pStyle w:val="Heading1"/>
        <w:numPr>
          <w:ilvl w:val="0"/>
          <w:numId w:val="0"/>
        </w:numPr>
        <w:spacing w:line="240" w:lineRule="auto"/>
      </w:pPr>
      <w:bookmarkStart w:id="417" w:name="_Toc54835812"/>
      <w:r>
        <w:rPr>
          <w:rFonts w:hint="cs"/>
          <w:cs/>
        </w:rPr>
        <w:t>ภาคผนวก ก</w:t>
      </w:r>
      <w:r>
        <w:rPr>
          <w:cs/>
        </w:rPr>
        <w:br/>
      </w:r>
      <w:r>
        <w:rPr>
          <w:rFonts w:hint="cs"/>
          <w:cs/>
        </w:rPr>
        <w:t>รายงานการปฏิบัติงานสหกิจศึกษา</w:t>
      </w:r>
      <w:bookmarkEnd w:id="417"/>
    </w:p>
    <w:p w:rsidR="00A25DB0" w:rsidRDefault="00A25DB0" w:rsidP="00991A87">
      <w:pPr>
        <w:pStyle w:val="a2"/>
        <w:rPr>
          <w:cs/>
        </w:rPr>
        <w:sectPr w:rsidR="00A25DB0" w:rsidSect="00751999">
          <w:headerReference w:type="first" r:id="rId47"/>
          <w:pgSz w:w="11906" w:h="16838" w:code="9"/>
          <w:pgMar w:top="2160" w:right="1440" w:bottom="1440" w:left="2160" w:header="1008" w:footer="720" w:gutter="0"/>
          <w:cols w:space="708"/>
          <w:titlePg/>
          <w:docGrid w:linePitch="435"/>
        </w:sectPr>
      </w:pPr>
      <w:bookmarkStart w:id="418" w:name="_Toc420387388"/>
    </w:p>
    <w:p w:rsidR="00FD1C17" w:rsidRDefault="00A87363" w:rsidP="00991A87">
      <w:pPr>
        <w:pStyle w:val="Heading2"/>
        <w:numPr>
          <w:ilvl w:val="0"/>
          <w:numId w:val="0"/>
        </w:numPr>
        <w:ind w:left="720"/>
        <w:jc w:val="center"/>
      </w:pPr>
      <w:bookmarkStart w:id="419" w:name="_Toc54835813"/>
      <w:r w:rsidRPr="007E1467">
        <w:rPr>
          <w:cs/>
        </w:rPr>
        <w:lastRenderedPageBreak/>
        <w:t>รายงานสรุปจำนวนชั่วโมงการปฏิบัติงานสหกิจศึกษา</w:t>
      </w:r>
      <w:bookmarkEnd w:id="419"/>
    </w:p>
    <w:p w:rsidR="00A54C08" w:rsidRDefault="009D68CD" w:rsidP="00991A87">
      <w:pPr>
        <w:spacing w:line="240" w:lineRule="auto"/>
      </w:pPr>
      <w:r>
        <w:rPr>
          <w:cs/>
        </w:rPr>
        <w:tab/>
      </w:r>
      <w:r>
        <w:rPr>
          <w:rFonts w:hint="cs"/>
          <w:cs/>
        </w:rPr>
        <w:t xml:space="preserve">จากการปฏิบัติงานสหกิจศึกษา ณ </w:t>
      </w:r>
      <w:r>
        <w:rPr>
          <w:rFonts w:hint="cs"/>
          <w:color w:val="FF0000"/>
          <w:cs/>
        </w:rPr>
        <w:t>.............................</w:t>
      </w:r>
      <w:r w:rsidRPr="009D68CD">
        <w:rPr>
          <w:rFonts w:hint="cs"/>
          <w:color w:val="FF0000"/>
          <w:cs/>
        </w:rPr>
        <w:t>ชื่อสถานประกอบการ</w:t>
      </w:r>
      <w:r>
        <w:rPr>
          <w:rFonts w:hint="cs"/>
          <w:color w:val="FF0000"/>
          <w:cs/>
        </w:rPr>
        <w:t>............................</w:t>
      </w:r>
      <w:r>
        <w:rPr>
          <w:rFonts w:hint="cs"/>
          <w:cs/>
        </w:rPr>
        <w:t xml:space="preserve">ระหว่างวันที่ </w:t>
      </w:r>
      <w:r w:rsidR="009E4CAA">
        <w:rPr>
          <w:rFonts w:hint="cs"/>
          <w:color w:val="FF0000"/>
          <w:cs/>
        </w:rPr>
        <w:t>1 สิงหาคม พ.ศ. 2561</w:t>
      </w:r>
      <w:r w:rsidRPr="00A71C19">
        <w:rPr>
          <w:rFonts w:hint="cs"/>
          <w:color w:val="FF0000"/>
          <w:cs/>
        </w:rPr>
        <w:t xml:space="preserve"> ถ</w:t>
      </w:r>
      <w:r w:rsidR="009E4CAA">
        <w:rPr>
          <w:rFonts w:hint="cs"/>
          <w:color w:val="FF0000"/>
          <w:cs/>
        </w:rPr>
        <w:t>ึง วันที่ 30 พฤศจิกายน พ.ศ. 2561</w:t>
      </w:r>
      <w:r>
        <w:rPr>
          <w:rFonts w:hint="cs"/>
          <w:cs/>
        </w:rPr>
        <w:t xml:space="preserve"> เป็นระยะเวลา </w:t>
      </w:r>
      <w:r w:rsidRPr="00A71C19">
        <w:rPr>
          <w:rFonts w:hint="cs"/>
          <w:color w:val="FF0000"/>
          <w:cs/>
        </w:rPr>
        <w:t xml:space="preserve">4 เดือน </w:t>
      </w:r>
      <w:r w:rsidR="00A54C08">
        <w:rPr>
          <w:rFonts w:hint="cs"/>
          <w:color w:val="FF0000"/>
          <w:cs/>
        </w:rPr>
        <w:t>คิดเป็น</w:t>
      </w:r>
      <w:r w:rsidRPr="00A71C19">
        <w:rPr>
          <w:rFonts w:hint="cs"/>
          <w:color w:val="FF0000"/>
          <w:cs/>
        </w:rPr>
        <w:t xml:space="preserve"> </w:t>
      </w:r>
      <w:r w:rsidR="00A54C08">
        <w:rPr>
          <w:rFonts w:hint="cs"/>
          <w:color w:val="FF0000"/>
          <w:cs/>
        </w:rPr>
        <w:t>680</w:t>
      </w:r>
      <w:r w:rsidRPr="00A71C19">
        <w:rPr>
          <w:rFonts w:hint="cs"/>
          <w:color w:val="FF0000"/>
          <w:cs/>
        </w:rPr>
        <w:t xml:space="preserve"> ชั่วโมง </w:t>
      </w:r>
      <w:r>
        <w:rPr>
          <w:rFonts w:hint="cs"/>
          <w:cs/>
        </w:rPr>
        <w:t>โดย</w:t>
      </w:r>
      <w:r w:rsidR="000B4692">
        <w:rPr>
          <w:rFonts w:hint="cs"/>
          <w:cs/>
        </w:rPr>
        <w:t>สถานประกอบการกำ</w:t>
      </w:r>
      <w:r w:rsidR="00A54C08">
        <w:rPr>
          <w:rFonts w:hint="cs"/>
          <w:cs/>
        </w:rPr>
        <w:t>หนดให้มีระยะเวลาปฏิบัติงาน</w:t>
      </w:r>
      <w:r w:rsidR="00C52E69">
        <w:rPr>
          <w:rFonts w:hint="cs"/>
          <w:cs/>
        </w:rPr>
        <w:t xml:space="preserve">แต่ละวัน </w:t>
      </w:r>
      <w:r w:rsidR="000B4692" w:rsidRPr="00EF2C4B">
        <w:rPr>
          <w:rFonts w:hint="cs"/>
          <w:color w:val="FF0000"/>
          <w:cs/>
        </w:rPr>
        <w:t>ตั้งแต่ 08</w:t>
      </w:r>
      <w:r w:rsidR="000B4692" w:rsidRPr="00EF2C4B">
        <w:rPr>
          <w:color w:val="FF0000"/>
          <w:cs/>
        </w:rPr>
        <w:t>:</w:t>
      </w:r>
      <w:r w:rsidR="002F2DC3" w:rsidRPr="00EF2C4B">
        <w:rPr>
          <w:rFonts w:hint="cs"/>
          <w:color w:val="FF0000"/>
          <w:cs/>
        </w:rPr>
        <w:t>3</w:t>
      </w:r>
      <w:r w:rsidR="000B4692" w:rsidRPr="00EF2C4B">
        <w:rPr>
          <w:color w:val="FF0000"/>
        </w:rPr>
        <w:t xml:space="preserve">0 </w:t>
      </w:r>
      <w:r w:rsidR="000B4692" w:rsidRPr="00EF2C4B">
        <w:rPr>
          <w:rFonts w:hint="cs"/>
          <w:color w:val="FF0000"/>
          <w:cs/>
        </w:rPr>
        <w:t>น</w:t>
      </w:r>
      <w:r w:rsidR="002F2DC3" w:rsidRPr="00EF2C4B">
        <w:rPr>
          <w:rFonts w:hint="cs"/>
          <w:color w:val="FF0000"/>
          <w:cs/>
        </w:rPr>
        <w:t>. ถึง 17</w:t>
      </w:r>
      <w:r w:rsidR="000B4692" w:rsidRPr="00EF2C4B">
        <w:rPr>
          <w:color w:val="FF0000"/>
          <w:cs/>
        </w:rPr>
        <w:t>:</w:t>
      </w:r>
      <w:r w:rsidR="002F2DC3" w:rsidRPr="00EF2C4B">
        <w:rPr>
          <w:rFonts w:hint="cs"/>
          <w:color w:val="FF0000"/>
          <w:cs/>
        </w:rPr>
        <w:t>0</w:t>
      </w:r>
      <w:r w:rsidR="000B4692" w:rsidRPr="00EF2C4B">
        <w:rPr>
          <w:color w:val="FF0000"/>
        </w:rPr>
        <w:t xml:space="preserve">0 </w:t>
      </w:r>
      <w:r w:rsidR="000B4692" w:rsidRPr="00EF2C4B">
        <w:rPr>
          <w:rFonts w:hint="cs"/>
          <w:color w:val="FF0000"/>
          <w:cs/>
        </w:rPr>
        <w:t xml:space="preserve">น. </w:t>
      </w:r>
      <w:r w:rsidR="002F2DC3" w:rsidRPr="00EF2C4B">
        <w:rPr>
          <w:rFonts w:hint="cs"/>
          <w:color w:val="FF0000"/>
          <w:cs/>
        </w:rPr>
        <w:t xml:space="preserve">รวมทั้งสิ้น </w:t>
      </w:r>
      <w:r w:rsidR="000512D9">
        <w:rPr>
          <w:rFonts w:hint="cs"/>
          <w:color w:val="FF0000"/>
          <w:cs/>
        </w:rPr>
        <w:t>วันละ 8</w:t>
      </w:r>
      <w:r w:rsidR="002F2DC3" w:rsidRPr="00EF2C4B">
        <w:rPr>
          <w:rFonts w:hint="cs"/>
          <w:color w:val="FF0000"/>
          <w:cs/>
        </w:rPr>
        <w:t xml:space="preserve"> ชั่วโมง</w:t>
      </w:r>
      <w:r w:rsidR="000B4692" w:rsidRPr="00EF2C4B">
        <w:rPr>
          <w:rFonts w:hint="cs"/>
          <w:color w:val="FF0000"/>
          <w:cs/>
        </w:rPr>
        <w:t xml:space="preserve"> </w:t>
      </w:r>
      <w:r w:rsidR="000B4692">
        <w:rPr>
          <w:rFonts w:hint="cs"/>
          <w:cs/>
        </w:rPr>
        <w:t>ทั้งนี้</w:t>
      </w:r>
      <w:r>
        <w:rPr>
          <w:rFonts w:hint="cs"/>
          <w:cs/>
        </w:rPr>
        <w:t>ผู้ปฏิบัติ</w:t>
      </w:r>
      <w:r w:rsidR="00A71C19">
        <w:rPr>
          <w:rFonts w:hint="cs"/>
          <w:cs/>
        </w:rPr>
        <w:t>งาน</w:t>
      </w:r>
      <w:r w:rsidR="00C52E69">
        <w:rPr>
          <w:rFonts w:hint="cs"/>
          <w:cs/>
        </w:rPr>
        <w:t>มี</w:t>
      </w:r>
      <w:r w:rsidR="00A71C19">
        <w:rPr>
          <w:rFonts w:hint="cs"/>
          <w:cs/>
        </w:rPr>
        <w:t>จำนวนชั่วโมงของการปฏิบัติงานสหกิจศึกษา</w:t>
      </w:r>
      <w:r w:rsidR="00A54C08">
        <w:rPr>
          <w:rFonts w:hint="cs"/>
          <w:cs/>
        </w:rPr>
        <w:t xml:space="preserve">ทั้งสิ้น </w:t>
      </w:r>
      <w:r w:rsidR="00A54C08" w:rsidRPr="00A54C08">
        <w:rPr>
          <w:rFonts w:hint="cs"/>
          <w:color w:val="FF0000"/>
          <w:cs/>
        </w:rPr>
        <w:t>674 ชั่วโมง</w:t>
      </w:r>
      <w:r w:rsidR="000B4692" w:rsidRPr="00A54C08">
        <w:rPr>
          <w:rFonts w:hint="cs"/>
          <w:color w:val="FF0000"/>
          <w:cs/>
        </w:rPr>
        <w:t xml:space="preserve"> </w:t>
      </w:r>
      <w:r w:rsidR="00A54C08">
        <w:rPr>
          <w:rFonts w:hint="cs"/>
          <w:cs/>
        </w:rPr>
        <w:t>มีรายละเอียดต่</w:t>
      </w:r>
      <w:r w:rsidR="000B4692">
        <w:rPr>
          <w:rFonts w:hint="cs"/>
          <w:cs/>
        </w:rPr>
        <w:t>อไปนี้</w:t>
      </w:r>
    </w:p>
    <w:p w:rsidR="003343F2" w:rsidRDefault="00402ED5" w:rsidP="00991A87">
      <w:pPr>
        <w:pStyle w:val="a1"/>
      </w:pPr>
      <w:bookmarkStart w:id="420" w:name="_Toc487546632"/>
      <w:r>
        <w:rPr>
          <w:cs/>
        </w:rPr>
        <w:t>ตารางที่ ก-</w:t>
      </w:r>
      <w:r w:rsidR="001B5F27">
        <w:fldChar w:fldCharType="begin"/>
      </w:r>
      <w:r w:rsidR="001B5F27">
        <w:instrText xml:space="preserve"> SEQ </w:instrText>
      </w:r>
      <w:r w:rsidR="001B5F27">
        <w:rPr>
          <w:cs/>
        </w:rPr>
        <w:instrText>ตารางที่</w:instrText>
      </w:r>
      <w:r w:rsidR="001B5F27">
        <w:instrText>_</w:instrText>
      </w:r>
      <w:r w:rsidR="001B5F27">
        <w:rPr>
          <w:cs/>
        </w:rPr>
        <w:instrText xml:space="preserve">ก- </w:instrText>
      </w:r>
      <w:r w:rsidR="001B5F27">
        <w:instrText xml:space="preserve">\* ARABIC </w:instrText>
      </w:r>
      <w:r w:rsidR="001B5F27">
        <w:fldChar w:fldCharType="separate"/>
      </w:r>
      <w:r w:rsidR="00CF1698">
        <w:rPr>
          <w:noProof/>
        </w:rPr>
        <w:t>1</w:t>
      </w:r>
      <w:r w:rsidR="001B5F27">
        <w:rPr>
          <w:noProof/>
        </w:rPr>
        <w:fldChar w:fldCharType="end"/>
      </w:r>
      <w:r>
        <w:rPr>
          <w:rFonts w:hint="cs"/>
          <w:cs/>
        </w:rPr>
        <w:t xml:space="preserve"> สรุปจำนวนชั่วโมงการปฏิบัติงานสหกิจศึกษา</w:t>
      </w:r>
      <w:bookmarkEnd w:id="420"/>
      <w:r w:rsidR="007555A0">
        <w:rPr>
          <w:rFonts w:hint="cs"/>
          <w:cs/>
        </w:rPr>
        <w:t xml:space="preserve"> เดือนสิงหาคม 2560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864"/>
        <w:gridCol w:w="1216"/>
        <w:gridCol w:w="1417"/>
        <w:gridCol w:w="1195"/>
        <w:gridCol w:w="1228"/>
        <w:gridCol w:w="1190"/>
        <w:gridCol w:w="1186"/>
      </w:tblGrid>
      <w:tr w:rsidR="00A54C08" w:rsidTr="00A54C08">
        <w:tc>
          <w:tcPr>
            <w:tcW w:w="4282" w:type="pct"/>
            <w:gridSpan w:val="6"/>
          </w:tcPr>
          <w:p w:rsidR="00A54C08" w:rsidRDefault="00A54C08" w:rsidP="00991A87">
            <w:pPr>
              <w:jc w:val="center"/>
            </w:pPr>
            <w:r w:rsidRPr="000B4692">
              <w:rPr>
                <w:rFonts w:hint="cs"/>
                <w:b/>
                <w:bCs/>
                <w:cs/>
              </w:rPr>
              <w:t>สิงหาคม</w:t>
            </w:r>
            <w:r>
              <w:rPr>
                <w:rFonts w:hint="cs"/>
                <w:b/>
                <w:bCs/>
                <w:cs/>
              </w:rPr>
              <w:t xml:space="preserve"> 2560 (160 ชั่วโมง)</w:t>
            </w:r>
          </w:p>
        </w:tc>
        <w:tc>
          <w:tcPr>
            <w:tcW w:w="718" w:type="pct"/>
            <w:vMerge w:val="restart"/>
          </w:tcPr>
          <w:p w:rsidR="00A54C08" w:rsidRPr="000B4692" w:rsidRDefault="00A54C08" w:rsidP="00991A87">
            <w:pPr>
              <w:jc w:val="center"/>
              <w:rPr>
                <w:b/>
                <w:bCs/>
                <w:cs/>
              </w:rPr>
            </w:pPr>
            <w:r>
              <w:rPr>
                <w:rFonts w:hint="cs"/>
                <w:b/>
                <w:bCs/>
                <w:cs/>
              </w:rPr>
              <w:t>หมายเหตุ</w:t>
            </w:r>
          </w:p>
        </w:tc>
      </w:tr>
      <w:tr w:rsidR="00A54C08" w:rsidTr="00A54C08">
        <w:tc>
          <w:tcPr>
            <w:tcW w:w="503" w:type="pct"/>
          </w:tcPr>
          <w:p w:rsidR="00A54C08" w:rsidRDefault="00A54C08" w:rsidP="00991A87">
            <w:pPr>
              <w:jc w:val="center"/>
              <w:rPr>
                <w:b/>
                <w:bCs/>
                <w:cs/>
              </w:rPr>
            </w:pPr>
            <w:r>
              <w:rPr>
                <w:rFonts w:hint="cs"/>
                <w:b/>
                <w:bCs/>
                <w:cs/>
              </w:rPr>
              <w:t>สัปดาห์</w:t>
            </w:r>
          </w:p>
        </w:tc>
        <w:tc>
          <w:tcPr>
            <w:tcW w:w="736" w:type="pct"/>
          </w:tcPr>
          <w:p w:rsidR="00A54C08" w:rsidRPr="00194575" w:rsidRDefault="00A54C08" w:rsidP="00991A87">
            <w:pPr>
              <w:jc w:val="center"/>
              <w:rPr>
                <w:b/>
                <w:bCs/>
                <w:cs/>
              </w:rPr>
            </w:pPr>
            <w:r w:rsidRPr="00194575">
              <w:rPr>
                <w:rFonts w:hint="cs"/>
                <w:b/>
                <w:bCs/>
                <w:cs/>
              </w:rPr>
              <w:t xml:space="preserve">มาทำงาน </w:t>
            </w:r>
          </w:p>
        </w:tc>
        <w:tc>
          <w:tcPr>
            <w:tcW w:w="857" w:type="pct"/>
          </w:tcPr>
          <w:p w:rsidR="00A54C08" w:rsidRPr="00194575" w:rsidRDefault="00A54C08" w:rsidP="00991A87">
            <w:pPr>
              <w:jc w:val="center"/>
              <w:rPr>
                <w:b/>
                <w:bCs/>
              </w:rPr>
            </w:pPr>
            <w:r w:rsidRPr="00194575">
              <w:rPr>
                <w:rFonts w:hint="cs"/>
                <w:b/>
                <w:bCs/>
                <w:cs/>
              </w:rPr>
              <w:t>ขาด</w:t>
            </w:r>
          </w:p>
        </w:tc>
        <w:tc>
          <w:tcPr>
            <w:tcW w:w="723" w:type="pct"/>
          </w:tcPr>
          <w:p w:rsidR="00A54C08" w:rsidRPr="00194575" w:rsidRDefault="00A54C08" w:rsidP="00991A87">
            <w:pPr>
              <w:jc w:val="center"/>
              <w:rPr>
                <w:b/>
                <w:bCs/>
              </w:rPr>
            </w:pPr>
            <w:r w:rsidRPr="00194575">
              <w:rPr>
                <w:rFonts w:hint="cs"/>
                <w:b/>
                <w:bCs/>
                <w:cs/>
              </w:rPr>
              <w:t>ลากิจ</w:t>
            </w:r>
          </w:p>
        </w:tc>
        <w:tc>
          <w:tcPr>
            <w:tcW w:w="743" w:type="pct"/>
          </w:tcPr>
          <w:p w:rsidR="00A54C08" w:rsidRPr="00194575" w:rsidRDefault="00A54C08" w:rsidP="00991A87">
            <w:pPr>
              <w:jc w:val="center"/>
              <w:rPr>
                <w:b/>
                <w:bCs/>
              </w:rPr>
            </w:pPr>
            <w:r w:rsidRPr="00194575">
              <w:rPr>
                <w:rFonts w:hint="cs"/>
                <w:b/>
                <w:bCs/>
                <w:cs/>
              </w:rPr>
              <w:t>ลาป่วย</w:t>
            </w:r>
          </w:p>
        </w:tc>
        <w:tc>
          <w:tcPr>
            <w:tcW w:w="720" w:type="pct"/>
          </w:tcPr>
          <w:p w:rsidR="00A54C08" w:rsidRPr="00194575" w:rsidRDefault="00A54C08" w:rsidP="00991A87">
            <w:pPr>
              <w:jc w:val="center"/>
              <w:rPr>
                <w:b/>
                <w:bCs/>
              </w:rPr>
            </w:pPr>
            <w:r w:rsidRPr="00194575">
              <w:rPr>
                <w:rFonts w:hint="cs"/>
                <w:b/>
                <w:bCs/>
                <w:cs/>
              </w:rPr>
              <w:t>มาสาย</w:t>
            </w:r>
          </w:p>
        </w:tc>
        <w:tc>
          <w:tcPr>
            <w:tcW w:w="718" w:type="pct"/>
            <w:vMerge/>
          </w:tcPr>
          <w:p w:rsidR="00A54C08" w:rsidRPr="00194575" w:rsidRDefault="00A54C08" w:rsidP="00991A87">
            <w:pPr>
              <w:jc w:val="center"/>
              <w:rPr>
                <w:b/>
                <w:bCs/>
                <w:cs/>
              </w:rPr>
            </w:pPr>
          </w:p>
        </w:tc>
      </w:tr>
      <w:tr w:rsidR="00A54C08" w:rsidTr="00A54C08">
        <w:tc>
          <w:tcPr>
            <w:tcW w:w="503" w:type="pct"/>
          </w:tcPr>
          <w:p w:rsidR="00A54C08" w:rsidRDefault="00A54C08" w:rsidP="00991A87">
            <w:pPr>
              <w:jc w:val="center"/>
            </w:pPr>
            <w:r>
              <w:rPr>
                <w:rFonts w:hint="cs"/>
                <w:cs/>
              </w:rPr>
              <w:t>1</w:t>
            </w:r>
          </w:p>
        </w:tc>
        <w:tc>
          <w:tcPr>
            <w:tcW w:w="736" w:type="pct"/>
          </w:tcPr>
          <w:p w:rsidR="00A54C08" w:rsidRDefault="00A54C08" w:rsidP="00991A87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32</w:t>
            </w:r>
          </w:p>
        </w:tc>
        <w:tc>
          <w:tcPr>
            <w:tcW w:w="857" w:type="pct"/>
          </w:tcPr>
          <w:p w:rsidR="00A54C08" w:rsidRDefault="00A54C08" w:rsidP="00991A8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723" w:type="pct"/>
          </w:tcPr>
          <w:p w:rsidR="00A54C08" w:rsidRDefault="00A54C08" w:rsidP="00991A8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743" w:type="pct"/>
          </w:tcPr>
          <w:p w:rsidR="00A54C08" w:rsidRDefault="00A54C08" w:rsidP="00991A8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720" w:type="pct"/>
          </w:tcPr>
          <w:p w:rsidR="00A54C08" w:rsidRDefault="00A54C08" w:rsidP="00991A8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718" w:type="pct"/>
          </w:tcPr>
          <w:p w:rsidR="00A54C08" w:rsidRDefault="00A54C08" w:rsidP="00991A87">
            <w:pPr>
              <w:jc w:val="center"/>
              <w:rPr>
                <w:cs/>
              </w:rPr>
            </w:pPr>
          </w:p>
        </w:tc>
      </w:tr>
      <w:tr w:rsidR="00A54C08" w:rsidTr="00A54C08">
        <w:tc>
          <w:tcPr>
            <w:tcW w:w="503" w:type="pct"/>
          </w:tcPr>
          <w:p w:rsidR="00A54C08" w:rsidRDefault="00A54C08" w:rsidP="00991A87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2</w:t>
            </w:r>
          </w:p>
        </w:tc>
        <w:tc>
          <w:tcPr>
            <w:tcW w:w="736" w:type="pct"/>
          </w:tcPr>
          <w:p w:rsidR="00A54C08" w:rsidRDefault="00A54C08" w:rsidP="00991A87">
            <w:pPr>
              <w:jc w:val="center"/>
            </w:pPr>
            <w:r>
              <w:rPr>
                <w:rFonts w:hint="cs"/>
                <w:cs/>
              </w:rPr>
              <w:t>40</w:t>
            </w:r>
          </w:p>
        </w:tc>
        <w:tc>
          <w:tcPr>
            <w:tcW w:w="857" w:type="pct"/>
          </w:tcPr>
          <w:p w:rsidR="00A54C08" w:rsidRDefault="00A54C08" w:rsidP="00991A8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723" w:type="pct"/>
          </w:tcPr>
          <w:p w:rsidR="00A54C08" w:rsidRDefault="00A54C08" w:rsidP="00991A8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743" w:type="pct"/>
          </w:tcPr>
          <w:p w:rsidR="00A54C08" w:rsidRDefault="00A54C08" w:rsidP="00991A8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720" w:type="pct"/>
          </w:tcPr>
          <w:p w:rsidR="00A54C08" w:rsidRDefault="00A54C08" w:rsidP="00991A8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718" w:type="pct"/>
          </w:tcPr>
          <w:p w:rsidR="00A54C08" w:rsidRDefault="00A54C08" w:rsidP="00991A87">
            <w:pPr>
              <w:jc w:val="center"/>
              <w:rPr>
                <w:cs/>
              </w:rPr>
            </w:pPr>
          </w:p>
        </w:tc>
      </w:tr>
      <w:tr w:rsidR="00A54C08" w:rsidTr="00A54C08">
        <w:tc>
          <w:tcPr>
            <w:tcW w:w="503" w:type="pct"/>
          </w:tcPr>
          <w:p w:rsidR="00A54C08" w:rsidRDefault="00A54C08" w:rsidP="00991A87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3</w:t>
            </w:r>
          </w:p>
        </w:tc>
        <w:tc>
          <w:tcPr>
            <w:tcW w:w="736" w:type="pct"/>
          </w:tcPr>
          <w:p w:rsidR="00A54C08" w:rsidRDefault="00A54C08" w:rsidP="00991A87">
            <w:pPr>
              <w:jc w:val="center"/>
            </w:pPr>
            <w:r>
              <w:rPr>
                <w:rFonts w:hint="cs"/>
                <w:cs/>
              </w:rPr>
              <w:t>32</w:t>
            </w:r>
          </w:p>
        </w:tc>
        <w:tc>
          <w:tcPr>
            <w:tcW w:w="857" w:type="pct"/>
          </w:tcPr>
          <w:p w:rsidR="00A54C08" w:rsidRDefault="00A54C08" w:rsidP="00991A8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723" w:type="pct"/>
          </w:tcPr>
          <w:p w:rsidR="00A54C08" w:rsidRDefault="00A54C08" w:rsidP="00991A8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743" w:type="pct"/>
          </w:tcPr>
          <w:p w:rsidR="00A54C08" w:rsidRDefault="00A54C08" w:rsidP="00991A8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720" w:type="pct"/>
          </w:tcPr>
          <w:p w:rsidR="00A54C08" w:rsidRDefault="00A54C08" w:rsidP="00991A8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718" w:type="pct"/>
          </w:tcPr>
          <w:p w:rsidR="00A54C08" w:rsidRDefault="00A54C08" w:rsidP="00991A87">
            <w:pPr>
              <w:jc w:val="center"/>
              <w:rPr>
                <w:cs/>
              </w:rPr>
            </w:pPr>
          </w:p>
        </w:tc>
      </w:tr>
      <w:tr w:rsidR="00A54C08" w:rsidTr="00A54C08">
        <w:tc>
          <w:tcPr>
            <w:tcW w:w="503" w:type="pct"/>
          </w:tcPr>
          <w:p w:rsidR="00A54C08" w:rsidRDefault="00A54C08" w:rsidP="00991A87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4</w:t>
            </w:r>
          </w:p>
        </w:tc>
        <w:tc>
          <w:tcPr>
            <w:tcW w:w="736" w:type="pct"/>
          </w:tcPr>
          <w:p w:rsidR="00A54C08" w:rsidRDefault="00A54C08" w:rsidP="00991A87">
            <w:pPr>
              <w:jc w:val="center"/>
            </w:pPr>
            <w:r>
              <w:rPr>
                <w:rFonts w:hint="cs"/>
                <w:cs/>
              </w:rPr>
              <w:t>30</w:t>
            </w:r>
          </w:p>
        </w:tc>
        <w:tc>
          <w:tcPr>
            <w:tcW w:w="857" w:type="pct"/>
          </w:tcPr>
          <w:p w:rsidR="00A54C08" w:rsidRDefault="00A54C08" w:rsidP="00991A8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723" w:type="pct"/>
          </w:tcPr>
          <w:p w:rsidR="00A54C08" w:rsidRDefault="00A54C08" w:rsidP="00991A8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743" w:type="pct"/>
          </w:tcPr>
          <w:p w:rsidR="00A54C08" w:rsidRDefault="00A54C08" w:rsidP="00991A8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720" w:type="pct"/>
          </w:tcPr>
          <w:p w:rsidR="00A54C08" w:rsidRDefault="00A54C08" w:rsidP="00991A87">
            <w:pPr>
              <w:jc w:val="center"/>
            </w:pPr>
            <w:r>
              <w:rPr>
                <w:rFonts w:hint="cs"/>
                <w:cs/>
              </w:rPr>
              <w:t>2</w:t>
            </w:r>
          </w:p>
        </w:tc>
        <w:tc>
          <w:tcPr>
            <w:tcW w:w="718" w:type="pct"/>
          </w:tcPr>
          <w:p w:rsidR="00A54C08" w:rsidRDefault="00A54C08" w:rsidP="00991A87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สายวันที่ 21 และ 25 วันละ 1 ชั่วโมง</w:t>
            </w:r>
          </w:p>
        </w:tc>
      </w:tr>
      <w:tr w:rsidR="00A54C08" w:rsidTr="00A54C08">
        <w:tc>
          <w:tcPr>
            <w:tcW w:w="503" w:type="pct"/>
          </w:tcPr>
          <w:p w:rsidR="00A54C08" w:rsidRDefault="00A54C08" w:rsidP="00991A87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5</w:t>
            </w:r>
          </w:p>
        </w:tc>
        <w:tc>
          <w:tcPr>
            <w:tcW w:w="736" w:type="pct"/>
          </w:tcPr>
          <w:p w:rsidR="00A54C08" w:rsidRDefault="00A54C08" w:rsidP="00991A87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20</w:t>
            </w:r>
          </w:p>
        </w:tc>
        <w:tc>
          <w:tcPr>
            <w:tcW w:w="857" w:type="pct"/>
          </w:tcPr>
          <w:p w:rsidR="00A54C08" w:rsidRDefault="00A54C08" w:rsidP="00991A87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723" w:type="pct"/>
          </w:tcPr>
          <w:p w:rsidR="00A54C08" w:rsidRDefault="00A54C08" w:rsidP="00991A87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4</w:t>
            </w:r>
          </w:p>
        </w:tc>
        <w:tc>
          <w:tcPr>
            <w:tcW w:w="743" w:type="pct"/>
          </w:tcPr>
          <w:p w:rsidR="00A54C08" w:rsidRDefault="00A54C08" w:rsidP="00991A87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720" w:type="pct"/>
          </w:tcPr>
          <w:p w:rsidR="00A54C08" w:rsidRDefault="00A54C08" w:rsidP="00991A87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718" w:type="pct"/>
          </w:tcPr>
          <w:p w:rsidR="00A54C08" w:rsidRDefault="00A54C08" w:rsidP="00991A87">
            <w:pPr>
              <w:jc w:val="center"/>
              <w:rPr>
                <w:cs/>
              </w:rPr>
            </w:pPr>
          </w:p>
        </w:tc>
      </w:tr>
      <w:tr w:rsidR="00A54C08" w:rsidTr="00A54C08">
        <w:tc>
          <w:tcPr>
            <w:tcW w:w="503" w:type="pct"/>
          </w:tcPr>
          <w:p w:rsidR="00A54C08" w:rsidRPr="007555A0" w:rsidRDefault="00A54C08" w:rsidP="00991A87">
            <w:pPr>
              <w:jc w:val="center"/>
              <w:rPr>
                <w:b/>
                <w:bCs/>
                <w:cs/>
              </w:rPr>
            </w:pPr>
            <w:r w:rsidRPr="007555A0">
              <w:rPr>
                <w:rFonts w:hint="cs"/>
                <w:b/>
                <w:bCs/>
                <w:cs/>
              </w:rPr>
              <w:t>รวม</w:t>
            </w:r>
          </w:p>
        </w:tc>
        <w:tc>
          <w:tcPr>
            <w:tcW w:w="736" w:type="pct"/>
          </w:tcPr>
          <w:p w:rsidR="00A54C08" w:rsidRPr="003B65C2" w:rsidRDefault="00A54C08" w:rsidP="00991A87">
            <w:pPr>
              <w:jc w:val="center"/>
              <w:rPr>
                <w:b/>
                <w:bCs/>
                <w:u w:val="single"/>
              </w:rPr>
            </w:pPr>
            <w:r>
              <w:rPr>
                <w:rFonts w:hint="cs"/>
                <w:b/>
                <w:bCs/>
                <w:u w:val="single"/>
                <w:cs/>
              </w:rPr>
              <w:t>124</w:t>
            </w:r>
          </w:p>
        </w:tc>
        <w:tc>
          <w:tcPr>
            <w:tcW w:w="857" w:type="pct"/>
          </w:tcPr>
          <w:p w:rsidR="00A54C08" w:rsidRPr="003B65C2" w:rsidRDefault="00A54C08" w:rsidP="00991A87">
            <w:pPr>
              <w:jc w:val="center"/>
              <w:rPr>
                <w:b/>
                <w:bCs/>
                <w:u w:val="single"/>
              </w:rPr>
            </w:pPr>
            <w:r>
              <w:rPr>
                <w:rFonts w:hint="cs"/>
                <w:b/>
                <w:bCs/>
                <w:u w:val="single"/>
                <w:cs/>
              </w:rPr>
              <w:t>-</w:t>
            </w:r>
          </w:p>
        </w:tc>
        <w:tc>
          <w:tcPr>
            <w:tcW w:w="723" w:type="pct"/>
          </w:tcPr>
          <w:p w:rsidR="00A54C08" w:rsidRPr="003B65C2" w:rsidRDefault="00A54C08" w:rsidP="00991A87">
            <w:pPr>
              <w:jc w:val="center"/>
              <w:rPr>
                <w:b/>
                <w:bCs/>
                <w:u w:val="single"/>
              </w:rPr>
            </w:pPr>
            <w:r>
              <w:rPr>
                <w:rFonts w:hint="cs"/>
                <w:b/>
                <w:bCs/>
                <w:u w:val="single"/>
                <w:cs/>
              </w:rPr>
              <w:t>4</w:t>
            </w:r>
          </w:p>
        </w:tc>
        <w:tc>
          <w:tcPr>
            <w:tcW w:w="743" w:type="pct"/>
          </w:tcPr>
          <w:p w:rsidR="00A54C08" w:rsidRPr="003B65C2" w:rsidRDefault="00A54C08" w:rsidP="00991A87">
            <w:pPr>
              <w:jc w:val="center"/>
              <w:rPr>
                <w:b/>
                <w:bCs/>
                <w:u w:val="single"/>
              </w:rPr>
            </w:pPr>
            <w:r w:rsidRPr="003B65C2">
              <w:rPr>
                <w:rFonts w:hint="cs"/>
                <w:b/>
                <w:bCs/>
                <w:u w:val="single"/>
                <w:cs/>
              </w:rPr>
              <w:t>-</w:t>
            </w:r>
          </w:p>
        </w:tc>
        <w:tc>
          <w:tcPr>
            <w:tcW w:w="720" w:type="pct"/>
          </w:tcPr>
          <w:p w:rsidR="00A54C08" w:rsidRPr="003B65C2" w:rsidRDefault="00A54C08" w:rsidP="00991A87">
            <w:pPr>
              <w:jc w:val="center"/>
              <w:rPr>
                <w:b/>
                <w:bCs/>
                <w:u w:val="single"/>
              </w:rPr>
            </w:pPr>
            <w:r w:rsidRPr="003B65C2">
              <w:rPr>
                <w:rFonts w:hint="cs"/>
                <w:b/>
                <w:bCs/>
                <w:u w:val="single"/>
                <w:cs/>
              </w:rPr>
              <w:t>2</w:t>
            </w:r>
          </w:p>
        </w:tc>
        <w:tc>
          <w:tcPr>
            <w:tcW w:w="718" w:type="pct"/>
          </w:tcPr>
          <w:p w:rsidR="00A54C08" w:rsidRPr="003B65C2" w:rsidRDefault="00A54C08" w:rsidP="00991A87">
            <w:pPr>
              <w:jc w:val="center"/>
              <w:rPr>
                <w:b/>
                <w:bCs/>
                <w:u w:val="single"/>
                <w:cs/>
              </w:rPr>
            </w:pPr>
          </w:p>
        </w:tc>
      </w:tr>
    </w:tbl>
    <w:p w:rsidR="007555A0" w:rsidRDefault="007555A0" w:rsidP="00991A87">
      <w:pPr>
        <w:spacing w:line="240" w:lineRule="auto"/>
      </w:pPr>
    </w:p>
    <w:p w:rsidR="007555A0" w:rsidRDefault="007555A0" w:rsidP="00991A87">
      <w:pPr>
        <w:pStyle w:val="a1"/>
      </w:pPr>
      <w:r>
        <w:rPr>
          <w:cs/>
        </w:rPr>
        <w:t>ตารางที่ ก-</w:t>
      </w:r>
      <w:r w:rsidR="001B5F27">
        <w:fldChar w:fldCharType="begin"/>
      </w:r>
      <w:r w:rsidR="001B5F27">
        <w:instrText xml:space="preserve"> SEQ </w:instrText>
      </w:r>
      <w:r w:rsidR="001B5F27">
        <w:rPr>
          <w:cs/>
        </w:rPr>
        <w:instrText>ตารางที่</w:instrText>
      </w:r>
      <w:r w:rsidR="001B5F27">
        <w:instrText>_</w:instrText>
      </w:r>
      <w:r w:rsidR="001B5F27">
        <w:rPr>
          <w:cs/>
        </w:rPr>
        <w:instrText xml:space="preserve">ก- </w:instrText>
      </w:r>
      <w:r w:rsidR="001B5F27">
        <w:instrText xml:space="preserve">\* ARABIC </w:instrText>
      </w:r>
      <w:r w:rsidR="001B5F27">
        <w:fldChar w:fldCharType="separate"/>
      </w:r>
      <w:r w:rsidR="00CF1698">
        <w:rPr>
          <w:noProof/>
        </w:rPr>
        <w:t>2</w:t>
      </w:r>
      <w:r w:rsidR="001B5F27">
        <w:rPr>
          <w:noProof/>
        </w:rPr>
        <w:fldChar w:fldCharType="end"/>
      </w:r>
      <w:r>
        <w:rPr>
          <w:rFonts w:hint="cs"/>
          <w:cs/>
        </w:rPr>
        <w:t xml:space="preserve"> สรุปจำนวนชั่วโมงการปฏิบัติงานสหกิจศึกษา เดือนกันยายน 2560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965"/>
        <w:gridCol w:w="1428"/>
        <w:gridCol w:w="1663"/>
        <w:gridCol w:w="1404"/>
        <w:gridCol w:w="1442"/>
        <w:gridCol w:w="1394"/>
      </w:tblGrid>
      <w:tr w:rsidR="007555A0" w:rsidTr="003B65C2">
        <w:trPr>
          <w:tblHeader/>
        </w:trPr>
        <w:tc>
          <w:tcPr>
            <w:tcW w:w="5000" w:type="pct"/>
            <w:gridSpan w:val="6"/>
          </w:tcPr>
          <w:p w:rsidR="007555A0" w:rsidRPr="00194575" w:rsidRDefault="007555A0" w:rsidP="00991A87">
            <w:pPr>
              <w:jc w:val="center"/>
              <w:rPr>
                <w:b/>
                <w:bCs/>
                <w:cs/>
              </w:rPr>
            </w:pPr>
            <w:r>
              <w:rPr>
                <w:rFonts w:hint="cs"/>
                <w:b/>
                <w:bCs/>
                <w:cs/>
              </w:rPr>
              <w:lastRenderedPageBreak/>
              <w:t>กันยายน 2560 (</w:t>
            </w:r>
            <w:r w:rsidR="006B2CFF">
              <w:rPr>
                <w:rFonts w:hint="cs"/>
                <w:b/>
                <w:bCs/>
                <w:cs/>
              </w:rPr>
              <w:t xml:space="preserve">168 </w:t>
            </w:r>
            <w:r>
              <w:rPr>
                <w:rFonts w:hint="cs"/>
                <w:b/>
                <w:bCs/>
                <w:cs/>
              </w:rPr>
              <w:t>ชั่วโมง)</w:t>
            </w:r>
          </w:p>
        </w:tc>
      </w:tr>
      <w:tr w:rsidR="007555A0" w:rsidTr="003B65C2">
        <w:trPr>
          <w:tblHeader/>
        </w:trPr>
        <w:tc>
          <w:tcPr>
            <w:tcW w:w="582" w:type="pct"/>
          </w:tcPr>
          <w:p w:rsidR="007555A0" w:rsidRPr="00BF2537" w:rsidRDefault="007555A0" w:rsidP="00991A87">
            <w:pPr>
              <w:jc w:val="right"/>
              <w:rPr>
                <w:b/>
                <w:bCs/>
              </w:rPr>
            </w:pPr>
            <w:r>
              <w:rPr>
                <w:rFonts w:hint="cs"/>
                <w:b/>
                <w:bCs/>
                <w:cs/>
              </w:rPr>
              <w:t>สัปดาห์</w:t>
            </w:r>
          </w:p>
        </w:tc>
        <w:tc>
          <w:tcPr>
            <w:tcW w:w="861" w:type="pct"/>
          </w:tcPr>
          <w:p w:rsidR="007555A0" w:rsidRPr="00194575" w:rsidRDefault="007555A0" w:rsidP="00991A87">
            <w:pPr>
              <w:jc w:val="center"/>
              <w:rPr>
                <w:b/>
                <w:bCs/>
                <w:cs/>
              </w:rPr>
            </w:pPr>
            <w:r w:rsidRPr="00194575">
              <w:rPr>
                <w:rFonts w:hint="cs"/>
                <w:b/>
                <w:bCs/>
                <w:cs/>
              </w:rPr>
              <w:t xml:space="preserve">มาทำงาน </w:t>
            </w:r>
          </w:p>
        </w:tc>
        <w:tc>
          <w:tcPr>
            <w:tcW w:w="1002" w:type="pct"/>
          </w:tcPr>
          <w:p w:rsidR="007555A0" w:rsidRPr="00194575" w:rsidRDefault="007555A0" w:rsidP="00991A87">
            <w:pPr>
              <w:jc w:val="center"/>
              <w:rPr>
                <w:b/>
                <w:bCs/>
              </w:rPr>
            </w:pPr>
            <w:r w:rsidRPr="00194575">
              <w:rPr>
                <w:rFonts w:hint="cs"/>
                <w:b/>
                <w:bCs/>
                <w:cs/>
              </w:rPr>
              <w:t>ขาด</w:t>
            </w:r>
          </w:p>
        </w:tc>
        <w:tc>
          <w:tcPr>
            <w:tcW w:w="846" w:type="pct"/>
          </w:tcPr>
          <w:p w:rsidR="007555A0" w:rsidRPr="00194575" w:rsidRDefault="007555A0" w:rsidP="00991A87">
            <w:pPr>
              <w:jc w:val="center"/>
              <w:rPr>
                <w:b/>
                <w:bCs/>
              </w:rPr>
            </w:pPr>
            <w:r w:rsidRPr="00194575">
              <w:rPr>
                <w:rFonts w:hint="cs"/>
                <w:b/>
                <w:bCs/>
                <w:cs/>
              </w:rPr>
              <w:t>ลากิจ</w:t>
            </w:r>
          </w:p>
        </w:tc>
        <w:tc>
          <w:tcPr>
            <w:tcW w:w="869" w:type="pct"/>
          </w:tcPr>
          <w:p w:rsidR="007555A0" w:rsidRPr="00194575" w:rsidRDefault="007555A0" w:rsidP="00991A87">
            <w:pPr>
              <w:jc w:val="center"/>
              <w:rPr>
                <w:b/>
                <w:bCs/>
              </w:rPr>
            </w:pPr>
            <w:r w:rsidRPr="00194575">
              <w:rPr>
                <w:rFonts w:hint="cs"/>
                <w:b/>
                <w:bCs/>
                <w:cs/>
              </w:rPr>
              <w:t>ลาป่วย</w:t>
            </w:r>
          </w:p>
        </w:tc>
        <w:tc>
          <w:tcPr>
            <w:tcW w:w="840" w:type="pct"/>
          </w:tcPr>
          <w:p w:rsidR="007555A0" w:rsidRPr="00194575" w:rsidRDefault="007555A0" w:rsidP="00991A87">
            <w:pPr>
              <w:jc w:val="center"/>
              <w:rPr>
                <w:b/>
                <w:bCs/>
              </w:rPr>
            </w:pPr>
            <w:r w:rsidRPr="00194575">
              <w:rPr>
                <w:rFonts w:hint="cs"/>
                <w:b/>
                <w:bCs/>
                <w:cs/>
              </w:rPr>
              <w:t>มาสาย</w:t>
            </w:r>
          </w:p>
        </w:tc>
      </w:tr>
      <w:tr w:rsidR="007555A0" w:rsidTr="007555A0">
        <w:tc>
          <w:tcPr>
            <w:tcW w:w="582" w:type="pct"/>
          </w:tcPr>
          <w:p w:rsidR="007555A0" w:rsidRDefault="007555A0" w:rsidP="00991A87">
            <w:pPr>
              <w:jc w:val="center"/>
            </w:pPr>
            <w:r>
              <w:rPr>
                <w:rFonts w:hint="cs"/>
                <w:cs/>
              </w:rPr>
              <w:t>1</w:t>
            </w:r>
          </w:p>
        </w:tc>
        <w:tc>
          <w:tcPr>
            <w:tcW w:w="861" w:type="pct"/>
          </w:tcPr>
          <w:p w:rsidR="007555A0" w:rsidRPr="006B2CFF" w:rsidRDefault="006B2CFF" w:rsidP="00991A87">
            <w:pPr>
              <w:jc w:val="center"/>
            </w:pPr>
            <w:r w:rsidRPr="006B2CFF">
              <w:rPr>
                <w:rFonts w:hint="cs"/>
                <w:cs/>
              </w:rPr>
              <w:t>8</w:t>
            </w:r>
          </w:p>
        </w:tc>
        <w:tc>
          <w:tcPr>
            <w:tcW w:w="1002" w:type="pct"/>
          </w:tcPr>
          <w:p w:rsidR="007555A0" w:rsidRPr="006B2CFF" w:rsidRDefault="006B2CFF" w:rsidP="00991A87">
            <w:pPr>
              <w:jc w:val="center"/>
            </w:pPr>
            <w:r w:rsidRPr="006B2CFF">
              <w:rPr>
                <w:rFonts w:hint="cs"/>
                <w:cs/>
              </w:rPr>
              <w:t>-</w:t>
            </w:r>
          </w:p>
        </w:tc>
        <w:tc>
          <w:tcPr>
            <w:tcW w:w="846" w:type="pct"/>
          </w:tcPr>
          <w:p w:rsidR="007555A0" w:rsidRPr="006B2CFF" w:rsidRDefault="006B2CFF" w:rsidP="00991A87">
            <w:pPr>
              <w:jc w:val="center"/>
            </w:pPr>
            <w:r w:rsidRPr="006B2CFF">
              <w:rPr>
                <w:rFonts w:hint="cs"/>
                <w:cs/>
              </w:rPr>
              <w:t>-</w:t>
            </w:r>
          </w:p>
        </w:tc>
        <w:tc>
          <w:tcPr>
            <w:tcW w:w="869" w:type="pct"/>
          </w:tcPr>
          <w:p w:rsidR="007555A0" w:rsidRPr="006B2CFF" w:rsidRDefault="006B2CFF" w:rsidP="00991A87">
            <w:pPr>
              <w:jc w:val="center"/>
            </w:pPr>
            <w:r w:rsidRPr="006B2CFF">
              <w:rPr>
                <w:rFonts w:hint="cs"/>
                <w:cs/>
              </w:rPr>
              <w:t>-</w:t>
            </w:r>
          </w:p>
        </w:tc>
        <w:tc>
          <w:tcPr>
            <w:tcW w:w="840" w:type="pct"/>
          </w:tcPr>
          <w:p w:rsidR="007555A0" w:rsidRPr="006B2CFF" w:rsidRDefault="006B2CFF" w:rsidP="00991A87">
            <w:pPr>
              <w:jc w:val="center"/>
            </w:pPr>
            <w:r w:rsidRPr="006B2CFF">
              <w:rPr>
                <w:rFonts w:hint="cs"/>
                <w:cs/>
              </w:rPr>
              <w:t>-</w:t>
            </w:r>
          </w:p>
        </w:tc>
      </w:tr>
      <w:tr w:rsidR="007555A0" w:rsidTr="007555A0">
        <w:tc>
          <w:tcPr>
            <w:tcW w:w="582" w:type="pct"/>
          </w:tcPr>
          <w:p w:rsidR="007555A0" w:rsidRPr="006B2CFF" w:rsidRDefault="007555A0" w:rsidP="00991A87">
            <w:pPr>
              <w:jc w:val="center"/>
              <w:rPr>
                <w:cs/>
              </w:rPr>
            </w:pPr>
            <w:r w:rsidRPr="006B2CFF">
              <w:rPr>
                <w:rFonts w:hint="cs"/>
                <w:cs/>
              </w:rPr>
              <w:t>2</w:t>
            </w:r>
          </w:p>
        </w:tc>
        <w:tc>
          <w:tcPr>
            <w:tcW w:w="861" w:type="pct"/>
          </w:tcPr>
          <w:p w:rsidR="007555A0" w:rsidRPr="006B2CFF" w:rsidRDefault="006B2CFF" w:rsidP="00991A87">
            <w:pPr>
              <w:jc w:val="center"/>
            </w:pPr>
            <w:r w:rsidRPr="006B2CFF">
              <w:rPr>
                <w:rFonts w:hint="cs"/>
                <w:cs/>
              </w:rPr>
              <w:t>40</w:t>
            </w:r>
          </w:p>
        </w:tc>
        <w:tc>
          <w:tcPr>
            <w:tcW w:w="1002" w:type="pct"/>
          </w:tcPr>
          <w:p w:rsidR="007555A0" w:rsidRPr="006B2CFF" w:rsidRDefault="006B2CFF" w:rsidP="00991A87">
            <w:pPr>
              <w:jc w:val="center"/>
            </w:pPr>
            <w:r w:rsidRPr="006B2CFF">
              <w:rPr>
                <w:rFonts w:hint="cs"/>
                <w:cs/>
              </w:rPr>
              <w:t>-</w:t>
            </w:r>
          </w:p>
        </w:tc>
        <w:tc>
          <w:tcPr>
            <w:tcW w:w="846" w:type="pct"/>
          </w:tcPr>
          <w:p w:rsidR="007555A0" w:rsidRPr="006B2CFF" w:rsidRDefault="006B2CFF" w:rsidP="00991A87">
            <w:pPr>
              <w:jc w:val="center"/>
            </w:pPr>
            <w:r w:rsidRPr="006B2CFF">
              <w:rPr>
                <w:rFonts w:hint="cs"/>
                <w:cs/>
              </w:rPr>
              <w:t>-</w:t>
            </w:r>
          </w:p>
        </w:tc>
        <w:tc>
          <w:tcPr>
            <w:tcW w:w="869" w:type="pct"/>
          </w:tcPr>
          <w:p w:rsidR="007555A0" w:rsidRPr="006B2CFF" w:rsidRDefault="006B2CFF" w:rsidP="00991A87">
            <w:pPr>
              <w:jc w:val="center"/>
            </w:pPr>
            <w:r w:rsidRPr="006B2CFF">
              <w:rPr>
                <w:rFonts w:hint="cs"/>
                <w:cs/>
              </w:rPr>
              <w:t>-</w:t>
            </w:r>
          </w:p>
        </w:tc>
        <w:tc>
          <w:tcPr>
            <w:tcW w:w="840" w:type="pct"/>
          </w:tcPr>
          <w:p w:rsidR="007555A0" w:rsidRPr="006B2CFF" w:rsidRDefault="006B2CFF" w:rsidP="00991A87">
            <w:pPr>
              <w:jc w:val="center"/>
            </w:pPr>
            <w:r w:rsidRPr="006B2CFF">
              <w:rPr>
                <w:rFonts w:hint="cs"/>
                <w:cs/>
              </w:rPr>
              <w:t>-</w:t>
            </w:r>
          </w:p>
        </w:tc>
      </w:tr>
      <w:tr w:rsidR="007555A0" w:rsidTr="007555A0">
        <w:tc>
          <w:tcPr>
            <w:tcW w:w="582" w:type="pct"/>
          </w:tcPr>
          <w:p w:rsidR="007555A0" w:rsidRPr="006B2CFF" w:rsidRDefault="007555A0" w:rsidP="00991A87">
            <w:pPr>
              <w:jc w:val="center"/>
              <w:rPr>
                <w:cs/>
              </w:rPr>
            </w:pPr>
            <w:r w:rsidRPr="006B2CFF">
              <w:rPr>
                <w:rFonts w:hint="cs"/>
                <w:cs/>
              </w:rPr>
              <w:t>3</w:t>
            </w:r>
          </w:p>
        </w:tc>
        <w:tc>
          <w:tcPr>
            <w:tcW w:w="861" w:type="pct"/>
          </w:tcPr>
          <w:p w:rsidR="007555A0" w:rsidRPr="006B2CFF" w:rsidRDefault="006B2CFF" w:rsidP="00991A87">
            <w:pPr>
              <w:jc w:val="center"/>
            </w:pPr>
            <w:r>
              <w:rPr>
                <w:rFonts w:hint="cs"/>
                <w:cs/>
              </w:rPr>
              <w:t>40</w:t>
            </w:r>
          </w:p>
        </w:tc>
        <w:tc>
          <w:tcPr>
            <w:tcW w:w="1002" w:type="pct"/>
          </w:tcPr>
          <w:p w:rsidR="007555A0" w:rsidRPr="006B2CFF" w:rsidRDefault="006B2CFF" w:rsidP="00991A87">
            <w:pPr>
              <w:jc w:val="center"/>
            </w:pPr>
            <w:r w:rsidRPr="006B2CFF">
              <w:rPr>
                <w:rFonts w:hint="cs"/>
                <w:cs/>
              </w:rPr>
              <w:t>-</w:t>
            </w:r>
          </w:p>
        </w:tc>
        <w:tc>
          <w:tcPr>
            <w:tcW w:w="846" w:type="pct"/>
          </w:tcPr>
          <w:p w:rsidR="007555A0" w:rsidRPr="006B2CFF" w:rsidRDefault="006B2CFF" w:rsidP="00991A87">
            <w:pPr>
              <w:jc w:val="center"/>
            </w:pPr>
            <w:r w:rsidRPr="006B2CFF">
              <w:rPr>
                <w:rFonts w:hint="cs"/>
                <w:cs/>
              </w:rPr>
              <w:t>-</w:t>
            </w:r>
          </w:p>
        </w:tc>
        <w:tc>
          <w:tcPr>
            <w:tcW w:w="869" w:type="pct"/>
          </w:tcPr>
          <w:p w:rsidR="007555A0" w:rsidRPr="006B2CFF" w:rsidRDefault="006B2CFF" w:rsidP="00991A87">
            <w:pPr>
              <w:jc w:val="center"/>
            </w:pPr>
            <w:r w:rsidRPr="006B2CFF">
              <w:rPr>
                <w:rFonts w:hint="cs"/>
                <w:cs/>
              </w:rPr>
              <w:t>-</w:t>
            </w:r>
          </w:p>
        </w:tc>
        <w:tc>
          <w:tcPr>
            <w:tcW w:w="840" w:type="pct"/>
          </w:tcPr>
          <w:p w:rsidR="007555A0" w:rsidRPr="006B2CFF" w:rsidRDefault="006B2CFF" w:rsidP="00991A87">
            <w:pPr>
              <w:jc w:val="center"/>
            </w:pPr>
            <w:r w:rsidRPr="006B2CFF">
              <w:rPr>
                <w:rFonts w:hint="cs"/>
                <w:cs/>
              </w:rPr>
              <w:t>-</w:t>
            </w:r>
          </w:p>
        </w:tc>
      </w:tr>
      <w:tr w:rsidR="007555A0" w:rsidTr="007555A0">
        <w:tc>
          <w:tcPr>
            <w:tcW w:w="582" w:type="pct"/>
          </w:tcPr>
          <w:p w:rsidR="007555A0" w:rsidRPr="006B2CFF" w:rsidRDefault="007555A0" w:rsidP="00991A87">
            <w:pPr>
              <w:jc w:val="center"/>
              <w:rPr>
                <w:cs/>
              </w:rPr>
            </w:pPr>
            <w:r w:rsidRPr="006B2CFF">
              <w:rPr>
                <w:rFonts w:hint="cs"/>
                <w:cs/>
              </w:rPr>
              <w:t>4</w:t>
            </w:r>
          </w:p>
        </w:tc>
        <w:tc>
          <w:tcPr>
            <w:tcW w:w="861" w:type="pct"/>
          </w:tcPr>
          <w:p w:rsidR="007555A0" w:rsidRPr="006B2CFF" w:rsidRDefault="006B2CFF" w:rsidP="00991A87">
            <w:pPr>
              <w:jc w:val="center"/>
            </w:pPr>
            <w:r>
              <w:rPr>
                <w:rFonts w:hint="cs"/>
                <w:cs/>
              </w:rPr>
              <w:t>40</w:t>
            </w:r>
          </w:p>
        </w:tc>
        <w:tc>
          <w:tcPr>
            <w:tcW w:w="1002" w:type="pct"/>
          </w:tcPr>
          <w:p w:rsidR="007555A0" w:rsidRPr="006B2CFF" w:rsidRDefault="006B2CFF" w:rsidP="00991A87">
            <w:pPr>
              <w:jc w:val="center"/>
            </w:pPr>
            <w:r w:rsidRPr="006B2CFF">
              <w:rPr>
                <w:rFonts w:hint="cs"/>
                <w:cs/>
              </w:rPr>
              <w:t>-</w:t>
            </w:r>
          </w:p>
        </w:tc>
        <w:tc>
          <w:tcPr>
            <w:tcW w:w="846" w:type="pct"/>
          </w:tcPr>
          <w:p w:rsidR="007555A0" w:rsidRPr="006B2CFF" w:rsidRDefault="006B2CFF" w:rsidP="00991A87">
            <w:pPr>
              <w:jc w:val="center"/>
            </w:pPr>
            <w:r w:rsidRPr="006B2CFF">
              <w:rPr>
                <w:rFonts w:hint="cs"/>
                <w:cs/>
              </w:rPr>
              <w:t>-</w:t>
            </w:r>
          </w:p>
        </w:tc>
        <w:tc>
          <w:tcPr>
            <w:tcW w:w="869" w:type="pct"/>
          </w:tcPr>
          <w:p w:rsidR="007555A0" w:rsidRPr="006B2CFF" w:rsidRDefault="006B2CFF" w:rsidP="00991A87">
            <w:pPr>
              <w:jc w:val="center"/>
            </w:pPr>
            <w:r w:rsidRPr="006B2CFF">
              <w:rPr>
                <w:rFonts w:hint="cs"/>
                <w:cs/>
              </w:rPr>
              <w:t>-</w:t>
            </w:r>
          </w:p>
        </w:tc>
        <w:tc>
          <w:tcPr>
            <w:tcW w:w="840" w:type="pct"/>
          </w:tcPr>
          <w:p w:rsidR="007555A0" w:rsidRPr="006B2CFF" w:rsidRDefault="006B2CFF" w:rsidP="00991A87">
            <w:pPr>
              <w:jc w:val="center"/>
            </w:pPr>
            <w:r w:rsidRPr="006B2CFF">
              <w:rPr>
                <w:rFonts w:hint="cs"/>
                <w:cs/>
              </w:rPr>
              <w:t>-</w:t>
            </w:r>
          </w:p>
        </w:tc>
      </w:tr>
      <w:tr w:rsidR="006B2CFF" w:rsidTr="007555A0">
        <w:tc>
          <w:tcPr>
            <w:tcW w:w="582" w:type="pct"/>
          </w:tcPr>
          <w:p w:rsidR="006B2CFF" w:rsidRPr="006B2CFF" w:rsidRDefault="006B2CFF" w:rsidP="00991A87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5</w:t>
            </w:r>
          </w:p>
        </w:tc>
        <w:tc>
          <w:tcPr>
            <w:tcW w:w="861" w:type="pct"/>
          </w:tcPr>
          <w:p w:rsidR="006B2CFF" w:rsidRDefault="006B2CFF" w:rsidP="00991A87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40</w:t>
            </w:r>
          </w:p>
        </w:tc>
        <w:tc>
          <w:tcPr>
            <w:tcW w:w="1002" w:type="pct"/>
          </w:tcPr>
          <w:p w:rsidR="006B2CFF" w:rsidRPr="006B2CFF" w:rsidRDefault="006B2CFF" w:rsidP="00991A87">
            <w:pPr>
              <w:jc w:val="center"/>
            </w:pPr>
            <w:r w:rsidRPr="006B2CFF">
              <w:rPr>
                <w:rFonts w:hint="cs"/>
                <w:cs/>
              </w:rPr>
              <w:t>-</w:t>
            </w:r>
          </w:p>
        </w:tc>
        <w:tc>
          <w:tcPr>
            <w:tcW w:w="846" w:type="pct"/>
          </w:tcPr>
          <w:p w:rsidR="006B2CFF" w:rsidRPr="006B2CFF" w:rsidRDefault="006B2CFF" w:rsidP="00991A87">
            <w:pPr>
              <w:jc w:val="center"/>
            </w:pPr>
            <w:r w:rsidRPr="006B2CFF">
              <w:rPr>
                <w:rFonts w:hint="cs"/>
                <w:cs/>
              </w:rPr>
              <w:t>-</w:t>
            </w:r>
          </w:p>
        </w:tc>
        <w:tc>
          <w:tcPr>
            <w:tcW w:w="869" w:type="pct"/>
          </w:tcPr>
          <w:p w:rsidR="006B2CFF" w:rsidRPr="006B2CFF" w:rsidRDefault="006B2CFF" w:rsidP="00991A87">
            <w:pPr>
              <w:jc w:val="center"/>
            </w:pPr>
            <w:r w:rsidRPr="006B2CFF">
              <w:rPr>
                <w:rFonts w:hint="cs"/>
                <w:cs/>
              </w:rPr>
              <w:t>-</w:t>
            </w:r>
          </w:p>
        </w:tc>
        <w:tc>
          <w:tcPr>
            <w:tcW w:w="840" w:type="pct"/>
          </w:tcPr>
          <w:p w:rsidR="006B2CFF" w:rsidRPr="006B2CFF" w:rsidRDefault="006B2CFF" w:rsidP="00991A87">
            <w:pPr>
              <w:jc w:val="center"/>
            </w:pPr>
            <w:r w:rsidRPr="006B2CFF">
              <w:rPr>
                <w:rFonts w:hint="cs"/>
                <w:cs/>
              </w:rPr>
              <w:t>-</w:t>
            </w:r>
          </w:p>
        </w:tc>
      </w:tr>
      <w:tr w:rsidR="007555A0" w:rsidTr="007555A0">
        <w:tc>
          <w:tcPr>
            <w:tcW w:w="582" w:type="pct"/>
          </w:tcPr>
          <w:p w:rsidR="007555A0" w:rsidRPr="007555A0" w:rsidRDefault="007555A0" w:rsidP="00991A87">
            <w:pPr>
              <w:jc w:val="center"/>
              <w:rPr>
                <w:b/>
                <w:bCs/>
                <w:cs/>
              </w:rPr>
            </w:pPr>
            <w:r w:rsidRPr="007555A0">
              <w:rPr>
                <w:rFonts w:hint="cs"/>
                <w:b/>
                <w:bCs/>
                <w:cs/>
              </w:rPr>
              <w:t>รวม</w:t>
            </w:r>
          </w:p>
        </w:tc>
        <w:tc>
          <w:tcPr>
            <w:tcW w:w="861" w:type="pct"/>
          </w:tcPr>
          <w:p w:rsidR="007555A0" w:rsidRPr="006B2CFF" w:rsidRDefault="006B2CFF" w:rsidP="00991A87">
            <w:pPr>
              <w:jc w:val="center"/>
              <w:rPr>
                <w:u w:val="single"/>
              </w:rPr>
            </w:pPr>
            <w:r>
              <w:rPr>
                <w:rFonts w:hint="cs"/>
                <w:u w:val="single"/>
                <w:cs/>
              </w:rPr>
              <w:t>168</w:t>
            </w:r>
          </w:p>
        </w:tc>
        <w:tc>
          <w:tcPr>
            <w:tcW w:w="1002" w:type="pct"/>
          </w:tcPr>
          <w:p w:rsidR="007555A0" w:rsidRPr="006B2CFF" w:rsidRDefault="006B2CFF" w:rsidP="00991A87">
            <w:pPr>
              <w:jc w:val="center"/>
              <w:rPr>
                <w:u w:val="single"/>
              </w:rPr>
            </w:pPr>
            <w:r>
              <w:rPr>
                <w:rFonts w:hint="cs"/>
                <w:u w:val="single"/>
                <w:cs/>
              </w:rPr>
              <w:t>-</w:t>
            </w:r>
          </w:p>
        </w:tc>
        <w:tc>
          <w:tcPr>
            <w:tcW w:w="846" w:type="pct"/>
          </w:tcPr>
          <w:p w:rsidR="007555A0" w:rsidRPr="006B2CFF" w:rsidRDefault="006B2CFF" w:rsidP="00991A87">
            <w:pPr>
              <w:jc w:val="center"/>
              <w:rPr>
                <w:u w:val="single"/>
              </w:rPr>
            </w:pPr>
            <w:r>
              <w:rPr>
                <w:rFonts w:hint="cs"/>
                <w:u w:val="single"/>
                <w:cs/>
              </w:rPr>
              <w:t>-</w:t>
            </w:r>
          </w:p>
        </w:tc>
        <w:tc>
          <w:tcPr>
            <w:tcW w:w="869" w:type="pct"/>
          </w:tcPr>
          <w:p w:rsidR="007555A0" w:rsidRPr="006B2CFF" w:rsidRDefault="006B2CFF" w:rsidP="00991A87">
            <w:pPr>
              <w:jc w:val="center"/>
              <w:rPr>
                <w:u w:val="single"/>
              </w:rPr>
            </w:pPr>
            <w:r>
              <w:rPr>
                <w:rFonts w:hint="cs"/>
                <w:u w:val="single"/>
                <w:cs/>
              </w:rPr>
              <w:t>-</w:t>
            </w:r>
          </w:p>
        </w:tc>
        <w:tc>
          <w:tcPr>
            <w:tcW w:w="840" w:type="pct"/>
          </w:tcPr>
          <w:p w:rsidR="007555A0" w:rsidRPr="006B2CFF" w:rsidRDefault="006B2CFF" w:rsidP="00991A87">
            <w:pPr>
              <w:jc w:val="center"/>
              <w:rPr>
                <w:u w:val="single"/>
              </w:rPr>
            </w:pPr>
            <w:r>
              <w:rPr>
                <w:rFonts w:hint="cs"/>
                <w:u w:val="single"/>
                <w:cs/>
              </w:rPr>
              <w:t>-</w:t>
            </w:r>
          </w:p>
        </w:tc>
      </w:tr>
    </w:tbl>
    <w:p w:rsidR="007555A0" w:rsidRDefault="007555A0" w:rsidP="00991A87">
      <w:pPr>
        <w:spacing w:line="240" w:lineRule="auto"/>
      </w:pPr>
    </w:p>
    <w:p w:rsidR="007555A0" w:rsidRDefault="003B65C2" w:rsidP="00991A87">
      <w:pPr>
        <w:pStyle w:val="a1"/>
      </w:pPr>
      <w:r>
        <w:rPr>
          <w:cs/>
        </w:rPr>
        <w:t>ตารางที่ ก-</w:t>
      </w:r>
      <w:r w:rsidR="001B5F27">
        <w:fldChar w:fldCharType="begin"/>
      </w:r>
      <w:r w:rsidR="001B5F27">
        <w:instrText xml:space="preserve"> SEQ </w:instrText>
      </w:r>
      <w:r w:rsidR="001B5F27">
        <w:rPr>
          <w:cs/>
        </w:rPr>
        <w:instrText>ตารางที่</w:instrText>
      </w:r>
      <w:r w:rsidR="001B5F27">
        <w:instrText>_</w:instrText>
      </w:r>
      <w:r w:rsidR="001B5F27">
        <w:rPr>
          <w:cs/>
        </w:rPr>
        <w:instrText xml:space="preserve">ก- </w:instrText>
      </w:r>
      <w:r w:rsidR="001B5F27">
        <w:instrText xml:space="preserve">\* ARABIC </w:instrText>
      </w:r>
      <w:r w:rsidR="001B5F27">
        <w:fldChar w:fldCharType="separate"/>
      </w:r>
      <w:r w:rsidR="00CF1698">
        <w:rPr>
          <w:noProof/>
        </w:rPr>
        <w:t>3</w:t>
      </w:r>
      <w:r w:rsidR="001B5F27">
        <w:rPr>
          <w:noProof/>
        </w:rPr>
        <w:fldChar w:fldCharType="end"/>
      </w:r>
      <w:r>
        <w:rPr>
          <w:rFonts w:hint="cs"/>
          <w:cs/>
        </w:rPr>
        <w:t xml:space="preserve"> สรุปจำนวนชั่วโมงการปฏิบัติงานสหกิจศึกษา เดือนตุลาคม 2560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965"/>
        <w:gridCol w:w="1428"/>
        <w:gridCol w:w="1663"/>
        <w:gridCol w:w="1404"/>
        <w:gridCol w:w="1442"/>
        <w:gridCol w:w="1394"/>
      </w:tblGrid>
      <w:tr w:rsidR="007555A0" w:rsidTr="007555A0">
        <w:tc>
          <w:tcPr>
            <w:tcW w:w="5000" w:type="pct"/>
            <w:gridSpan w:val="6"/>
          </w:tcPr>
          <w:p w:rsidR="007555A0" w:rsidRPr="00194575" w:rsidRDefault="007555A0" w:rsidP="00991A87">
            <w:pPr>
              <w:jc w:val="center"/>
              <w:rPr>
                <w:b/>
                <w:bCs/>
                <w:cs/>
              </w:rPr>
            </w:pPr>
            <w:r>
              <w:rPr>
                <w:rFonts w:hint="cs"/>
                <w:b/>
                <w:bCs/>
                <w:cs/>
              </w:rPr>
              <w:t>ตุลาคม 2560 (</w:t>
            </w:r>
            <w:r w:rsidR="009F4B5E">
              <w:rPr>
                <w:rFonts w:hint="cs"/>
                <w:b/>
                <w:bCs/>
                <w:cs/>
              </w:rPr>
              <w:t xml:space="preserve">176 </w:t>
            </w:r>
            <w:r>
              <w:rPr>
                <w:rFonts w:hint="cs"/>
                <w:b/>
                <w:bCs/>
                <w:cs/>
              </w:rPr>
              <w:t>ชั่วโมง)</w:t>
            </w:r>
          </w:p>
        </w:tc>
      </w:tr>
      <w:tr w:rsidR="007555A0" w:rsidTr="007555A0">
        <w:tc>
          <w:tcPr>
            <w:tcW w:w="582" w:type="pct"/>
          </w:tcPr>
          <w:p w:rsidR="007555A0" w:rsidRPr="00BF2537" w:rsidRDefault="007555A0" w:rsidP="00991A87">
            <w:pPr>
              <w:jc w:val="right"/>
              <w:rPr>
                <w:b/>
                <w:bCs/>
                <w:cs/>
              </w:rPr>
            </w:pPr>
            <w:r>
              <w:rPr>
                <w:rFonts w:hint="cs"/>
                <w:b/>
                <w:bCs/>
                <w:cs/>
              </w:rPr>
              <w:t>สัปดาห์</w:t>
            </w:r>
          </w:p>
        </w:tc>
        <w:tc>
          <w:tcPr>
            <w:tcW w:w="861" w:type="pct"/>
          </w:tcPr>
          <w:p w:rsidR="007555A0" w:rsidRPr="00194575" w:rsidRDefault="007555A0" w:rsidP="00991A87">
            <w:pPr>
              <w:jc w:val="center"/>
              <w:rPr>
                <w:b/>
                <w:bCs/>
                <w:cs/>
              </w:rPr>
            </w:pPr>
            <w:r w:rsidRPr="00194575">
              <w:rPr>
                <w:rFonts w:hint="cs"/>
                <w:b/>
                <w:bCs/>
                <w:cs/>
              </w:rPr>
              <w:t xml:space="preserve">มาทำงาน </w:t>
            </w:r>
          </w:p>
        </w:tc>
        <w:tc>
          <w:tcPr>
            <w:tcW w:w="1002" w:type="pct"/>
          </w:tcPr>
          <w:p w:rsidR="007555A0" w:rsidRPr="00194575" w:rsidRDefault="007555A0" w:rsidP="00991A87">
            <w:pPr>
              <w:jc w:val="center"/>
              <w:rPr>
                <w:b/>
                <w:bCs/>
              </w:rPr>
            </w:pPr>
            <w:r w:rsidRPr="00194575">
              <w:rPr>
                <w:rFonts w:hint="cs"/>
                <w:b/>
                <w:bCs/>
                <w:cs/>
              </w:rPr>
              <w:t>ขาด</w:t>
            </w:r>
          </w:p>
        </w:tc>
        <w:tc>
          <w:tcPr>
            <w:tcW w:w="846" w:type="pct"/>
          </w:tcPr>
          <w:p w:rsidR="007555A0" w:rsidRPr="00194575" w:rsidRDefault="007555A0" w:rsidP="00991A87">
            <w:pPr>
              <w:jc w:val="center"/>
              <w:rPr>
                <w:b/>
                <w:bCs/>
              </w:rPr>
            </w:pPr>
            <w:r w:rsidRPr="00194575">
              <w:rPr>
                <w:rFonts w:hint="cs"/>
                <w:b/>
                <w:bCs/>
                <w:cs/>
              </w:rPr>
              <w:t>ลากิจ</w:t>
            </w:r>
          </w:p>
        </w:tc>
        <w:tc>
          <w:tcPr>
            <w:tcW w:w="869" w:type="pct"/>
          </w:tcPr>
          <w:p w:rsidR="007555A0" w:rsidRPr="00194575" w:rsidRDefault="007555A0" w:rsidP="00991A87">
            <w:pPr>
              <w:jc w:val="center"/>
              <w:rPr>
                <w:b/>
                <w:bCs/>
              </w:rPr>
            </w:pPr>
            <w:r w:rsidRPr="00194575">
              <w:rPr>
                <w:rFonts w:hint="cs"/>
                <w:b/>
                <w:bCs/>
                <w:cs/>
              </w:rPr>
              <w:t>ลาป่วย</w:t>
            </w:r>
          </w:p>
        </w:tc>
        <w:tc>
          <w:tcPr>
            <w:tcW w:w="840" w:type="pct"/>
          </w:tcPr>
          <w:p w:rsidR="007555A0" w:rsidRPr="00194575" w:rsidRDefault="007555A0" w:rsidP="00991A87">
            <w:pPr>
              <w:jc w:val="center"/>
              <w:rPr>
                <w:b/>
                <w:bCs/>
              </w:rPr>
            </w:pPr>
            <w:r w:rsidRPr="00194575">
              <w:rPr>
                <w:rFonts w:hint="cs"/>
                <w:b/>
                <w:bCs/>
                <w:cs/>
              </w:rPr>
              <w:t>มาสาย</w:t>
            </w:r>
          </w:p>
        </w:tc>
      </w:tr>
      <w:tr w:rsidR="006B2CFF" w:rsidTr="007555A0">
        <w:tc>
          <w:tcPr>
            <w:tcW w:w="582" w:type="pct"/>
          </w:tcPr>
          <w:p w:rsidR="006B2CFF" w:rsidRDefault="006B2CFF" w:rsidP="00991A87">
            <w:pPr>
              <w:jc w:val="center"/>
            </w:pPr>
            <w:r>
              <w:rPr>
                <w:rFonts w:hint="cs"/>
                <w:cs/>
              </w:rPr>
              <w:t>1</w:t>
            </w:r>
          </w:p>
        </w:tc>
        <w:tc>
          <w:tcPr>
            <w:tcW w:w="861" w:type="pct"/>
          </w:tcPr>
          <w:p w:rsidR="006B2CFF" w:rsidRPr="006B2CFF" w:rsidRDefault="006B2CFF" w:rsidP="00991A87">
            <w:pPr>
              <w:jc w:val="center"/>
            </w:pPr>
            <w:r>
              <w:rPr>
                <w:rFonts w:hint="cs"/>
                <w:cs/>
              </w:rPr>
              <w:t>40</w:t>
            </w:r>
          </w:p>
        </w:tc>
        <w:tc>
          <w:tcPr>
            <w:tcW w:w="1002" w:type="pct"/>
          </w:tcPr>
          <w:p w:rsidR="006B2CFF" w:rsidRPr="006B2CFF" w:rsidRDefault="006B2CFF" w:rsidP="00991A8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846" w:type="pct"/>
          </w:tcPr>
          <w:p w:rsidR="006B2CFF" w:rsidRPr="006B2CFF" w:rsidRDefault="006B2CFF" w:rsidP="00991A8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869" w:type="pct"/>
          </w:tcPr>
          <w:p w:rsidR="006B2CFF" w:rsidRPr="006B2CFF" w:rsidRDefault="006B2CFF" w:rsidP="00991A8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840" w:type="pct"/>
          </w:tcPr>
          <w:p w:rsidR="006B2CFF" w:rsidRPr="006B2CFF" w:rsidRDefault="006B2CFF" w:rsidP="00991A8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</w:tr>
      <w:tr w:rsidR="006B2CFF" w:rsidTr="007555A0">
        <w:tc>
          <w:tcPr>
            <w:tcW w:w="582" w:type="pct"/>
          </w:tcPr>
          <w:p w:rsidR="006B2CFF" w:rsidRDefault="006B2CFF" w:rsidP="00991A87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2</w:t>
            </w:r>
          </w:p>
        </w:tc>
        <w:tc>
          <w:tcPr>
            <w:tcW w:w="861" w:type="pct"/>
          </w:tcPr>
          <w:p w:rsidR="006B2CFF" w:rsidRPr="006B2CFF" w:rsidRDefault="006B2CFF" w:rsidP="00991A87">
            <w:pPr>
              <w:jc w:val="center"/>
            </w:pPr>
            <w:r>
              <w:rPr>
                <w:rFonts w:hint="cs"/>
                <w:cs/>
              </w:rPr>
              <w:t>40</w:t>
            </w:r>
          </w:p>
        </w:tc>
        <w:tc>
          <w:tcPr>
            <w:tcW w:w="1002" w:type="pct"/>
          </w:tcPr>
          <w:p w:rsidR="006B2CFF" w:rsidRPr="006B2CFF" w:rsidRDefault="006B2CFF" w:rsidP="00991A8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846" w:type="pct"/>
          </w:tcPr>
          <w:p w:rsidR="006B2CFF" w:rsidRPr="006B2CFF" w:rsidRDefault="006B2CFF" w:rsidP="00991A8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869" w:type="pct"/>
          </w:tcPr>
          <w:p w:rsidR="006B2CFF" w:rsidRPr="006B2CFF" w:rsidRDefault="006B2CFF" w:rsidP="00991A8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840" w:type="pct"/>
          </w:tcPr>
          <w:p w:rsidR="006B2CFF" w:rsidRPr="006B2CFF" w:rsidRDefault="006B2CFF" w:rsidP="00991A8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</w:tr>
      <w:tr w:rsidR="006B2CFF" w:rsidTr="007555A0">
        <w:tc>
          <w:tcPr>
            <w:tcW w:w="582" w:type="pct"/>
          </w:tcPr>
          <w:p w:rsidR="006B2CFF" w:rsidRDefault="006B2CFF" w:rsidP="00991A87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3</w:t>
            </w:r>
          </w:p>
        </w:tc>
        <w:tc>
          <w:tcPr>
            <w:tcW w:w="861" w:type="pct"/>
          </w:tcPr>
          <w:p w:rsidR="006B2CFF" w:rsidRPr="006B2CFF" w:rsidRDefault="006B2CFF" w:rsidP="00991A87">
            <w:pPr>
              <w:jc w:val="center"/>
            </w:pPr>
            <w:r>
              <w:rPr>
                <w:rFonts w:hint="cs"/>
                <w:cs/>
              </w:rPr>
              <w:t>40</w:t>
            </w:r>
          </w:p>
        </w:tc>
        <w:tc>
          <w:tcPr>
            <w:tcW w:w="1002" w:type="pct"/>
          </w:tcPr>
          <w:p w:rsidR="006B2CFF" w:rsidRPr="006B2CFF" w:rsidRDefault="006B2CFF" w:rsidP="00991A8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846" w:type="pct"/>
          </w:tcPr>
          <w:p w:rsidR="006B2CFF" w:rsidRPr="006B2CFF" w:rsidRDefault="006B2CFF" w:rsidP="00991A8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869" w:type="pct"/>
          </w:tcPr>
          <w:p w:rsidR="006B2CFF" w:rsidRPr="006B2CFF" w:rsidRDefault="006B2CFF" w:rsidP="00991A8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840" w:type="pct"/>
          </w:tcPr>
          <w:p w:rsidR="006B2CFF" w:rsidRPr="006B2CFF" w:rsidRDefault="006B2CFF" w:rsidP="00991A8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</w:tr>
      <w:tr w:rsidR="006B2CFF" w:rsidTr="007555A0">
        <w:tc>
          <w:tcPr>
            <w:tcW w:w="582" w:type="pct"/>
          </w:tcPr>
          <w:p w:rsidR="006B2CFF" w:rsidRDefault="006B2CFF" w:rsidP="00991A87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4</w:t>
            </w:r>
          </w:p>
        </w:tc>
        <w:tc>
          <w:tcPr>
            <w:tcW w:w="861" w:type="pct"/>
          </w:tcPr>
          <w:p w:rsidR="006B2CFF" w:rsidRPr="006B2CFF" w:rsidRDefault="006B2CFF" w:rsidP="00991A87">
            <w:pPr>
              <w:jc w:val="center"/>
            </w:pPr>
            <w:r>
              <w:rPr>
                <w:rFonts w:hint="cs"/>
                <w:cs/>
              </w:rPr>
              <w:t>40</w:t>
            </w:r>
          </w:p>
        </w:tc>
        <w:tc>
          <w:tcPr>
            <w:tcW w:w="1002" w:type="pct"/>
          </w:tcPr>
          <w:p w:rsidR="006B2CFF" w:rsidRPr="006B2CFF" w:rsidRDefault="006B2CFF" w:rsidP="00991A8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846" w:type="pct"/>
          </w:tcPr>
          <w:p w:rsidR="006B2CFF" w:rsidRPr="006B2CFF" w:rsidRDefault="006B2CFF" w:rsidP="00991A8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869" w:type="pct"/>
          </w:tcPr>
          <w:p w:rsidR="006B2CFF" w:rsidRPr="006B2CFF" w:rsidRDefault="006B2CFF" w:rsidP="00991A8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840" w:type="pct"/>
          </w:tcPr>
          <w:p w:rsidR="006B2CFF" w:rsidRPr="006B2CFF" w:rsidRDefault="006B2CFF" w:rsidP="00991A8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</w:tr>
      <w:tr w:rsidR="006B2CFF" w:rsidTr="007555A0">
        <w:tc>
          <w:tcPr>
            <w:tcW w:w="582" w:type="pct"/>
          </w:tcPr>
          <w:p w:rsidR="006B2CFF" w:rsidRDefault="006B2CFF" w:rsidP="00991A87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5</w:t>
            </w:r>
          </w:p>
        </w:tc>
        <w:tc>
          <w:tcPr>
            <w:tcW w:w="861" w:type="pct"/>
          </w:tcPr>
          <w:p w:rsidR="006B2CFF" w:rsidRDefault="006B2CFF" w:rsidP="00991A87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16</w:t>
            </w:r>
          </w:p>
        </w:tc>
        <w:tc>
          <w:tcPr>
            <w:tcW w:w="1002" w:type="pct"/>
          </w:tcPr>
          <w:p w:rsidR="006B2CFF" w:rsidRPr="006B2CFF" w:rsidRDefault="006B2CFF" w:rsidP="00991A8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846" w:type="pct"/>
          </w:tcPr>
          <w:p w:rsidR="006B2CFF" w:rsidRPr="006B2CFF" w:rsidRDefault="006B2CFF" w:rsidP="00991A8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869" w:type="pct"/>
          </w:tcPr>
          <w:p w:rsidR="006B2CFF" w:rsidRPr="006B2CFF" w:rsidRDefault="006B2CFF" w:rsidP="00991A8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840" w:type="pct"/>
          </w:tcPr>
          <w:p w:rsidR="006B2CFF" w:rsidRPr="006B2CFF" w:rsidRDefault="006B2CFF" w:rsidP="00991A8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</w:tr>
      <w:tr w:rsidR="006B2CFF" w:rsidTr="007555A0">
        <w:tc>
          <w:tcPr>
            <w:tcW w:w="582" w:type="pct"/>
          </w:tcPr>
          <w:p w:rsidR="006B2CFF" w:rsidRPr="007555A0" w:rsidRDefault="006B2CFF" w:rsidP="00991A87">
            <w:pPr>
              <w:jc w:val="center"/>
              <w:rPr>
                <w:b/>
                <w:bCs/>
                <w:cs/>
              </w:rPr>
            </w:pPr>
            <w:r w:rsidRPr="007555A0">
              <w:rPr>
                <w:rFonts w:hint="cs"/>
                <w:b/>
                <w:bCs/>
                <w:cs/>
              </w:rPr>
              <w:t>รวม</w:t>
            </w:r>
          </w:p>
        </w:tc>
        <w:tc>
          <w:tcPr>
            <w:tcW w:w="861" w:type="pct"/>
          </w:tcPr>
          <w:p w:rsidR="006B2CFF" w:rsidRPr="006B2CFF" w:rsidRDefault="006B2CFF" w:rsidP="00991A87">
            <w:pPr>
              <w:jc w:val="center"/>
            </w:pPr>
            <w:r>
              <w:rPr>
                <w:rFonts w:hint="cs"/>
                <w:cs/>
              </w:rPr>
              <w:t>176</w:t>
            </w:r>
          </w:p>
        </w:tc>
        <w:tc>
          <w:tcPr>
            <w:tcW w:w="1002" w:type="pct"/>
          </w:tcPr>
          <w:p w:rsidR="006B2CFF" w:rsidRPr="006B2CFF" w:rsidRDefault="006B2CFF" w:rsidP="00991A87">
            <w:pPr>
              <w:jc w:val="center"/>
              <w:rPr>
                <w:u w:val="single"/>
              </w:rPr>
            </w:pPr>
            <w:r>
              <w:rPr>
                <w:rFonts w:hint="cs"/>
                <w:u w:val="single"/>
                <w:cs/>
              </w:rPr>
              <w:t>-</w:t>
            </w:r>
          </w:p>
        </w:tc>
        <w:tc>
          <w:tcPr>
            <w:tcW w:w="846" w:type="pct"/>
          </w:tcPr>
          <w:p w:rsidR="006B2CFF" w:rsidRPr="006B2CFF" w:rsidRDefault="006B2CFF" w:rsidP="00991A87">
            <w:pPr>
              <w:jc w:val="center"/>
              <w:rPr>
                <w:u w:val="single"/>
              </w:rPr>
            </w:pPr>
            <w:r>
              <w:rPr>
                <w:rFonts w:hint="cs"/>
                <w:u w:val="single"/>
                <w:cs/>
              </w:rPr>
              <w:t>-</w:t>
            </w:r>
          </w:p>
        </w:tc>
        <w:tc>
          <w:tcPr>
            <w:tcW w:w="869" w:type="pct"/>
          </w:tcPr>
          <w:p w:rsidR="006B2CFF" w:rsidRPr="006B2CFF" w:rsidRDefault="006B2CFF" w:rsidP="00991A87">
            <w:pPr>
              <w:jc w:val="center"/>
              <w:rPr>
                <w:u w:val="single"/>
              </w:rPr>
            </w:pPr>
            <w:r>
              <w:rPr>
                <w:rFonts w:hint="cs"/>
                <w:u w:val="single"/>
                <w:cs/>
              </w:rPr>
              <w:t>-</w:t>
            </w:r>
          </w:p>
        </w:tc>
        <w:tc>
          <w:tcPr>
            <w:tcW w:w="840" w:type="pct"/>
          </w:tcPr>
          <w:p w:rsidR="006B2CFF" w:rsidRPr="006B2CFF" w:rsidRDefault="006B2CFF" w:rsidP="00991A87">
            <w:pPr>
              <w:jc w:val="center"/>
              <w:rPr>
                <w:u w:val="single"/>
              </w:rPr>
            </w:pPr>
            <w:r>
              <w:rPr>
                <w:rFonts w:hint="cs"/>
                <w:u w:val="single"/>
                <w:cs/>
              </w:rPr>
              <w:t>-</w:t>
            </w:r>
          </w:p>
        </w:tc>
      </w:tr>
    </w:tbl>
    <w:p w:rsidR="007555A0" w:rsidRDefault="007555A0" w:rsidP="00991A87">
      <w:pPr>
        <w:spacing w:line="240" w:lineRule="auto"/>
      </w:pPr>
    </w:p>
    <w:p w:rsidR="006B2CFF" w:rsidRDefault="006B2CFF" w:rsidP="00991A87">
      <w:pPr>
        <w:spacing w:line="240" w:lineRule="auto"/>
      </w:pPr>
    </w:p>
    <w:p w:rsidR="006B2CFF" w:rsidRDefault="006B2CFF" w:rsidP="00991A87">
      <w:pPr>
        <w:spacing w:line="240" w:lineRule="auto"/>
      </w:pPr>
    </w:p>
    <w:p w:rsidR="006B2CFF" w:rsidRDefault="006B2CFF" w:rsidP="00991A87">
      <w:pPr>
        <w:spacing w:line="240" w:lineRule="auto"/>
      </w:pPr>
    </w:p>
    <w:p w:rsidR="006B2CFF" w:rsidRDefault="006B2CFF" w:rsidP="00991A87">
      <w:pPr>
        <w:spacing w:line="240" w:lineRule="auto"/>
      </w:pPr>
    </w:p>
    <w:p w:rsidR="00112085" w:rsidRDefault="00112085" w:rsidP="00991A87">
      <w:pPr>
        <w:spacing w:line="240" w:lineRule="auto"/>
      </w:pPr>
    </w:p>
    <w:p w:rsidR="00112085" w:rsidRDefault="00112085" w:rsidP="00991A87">
      <w:pPr>
        <w:spacing w:line="240" w:lineRule="auto"/>
      </w:pPr>
    </w:p>
    <w:p w:rsidR="003B65C2" w:rsidRDefault="003B65C2" w:rsidP="00991A87">
      <w:pPr>
        <w:pStyle w:val="a1"/>
      </w:pPr>
      <w:r>
        <w:rPr>
          <w:cs/>
        </w:rPr>
        <w:t>ตารางที่ ก-</w:t>
      </w:r>
      <w:r w:rsidR="001B5F27">
        <w:fldChar w:fldCharType="begin"/>
      </w:r>
      <w:r w:rsidR="001B5F27">
        <w:instrText xml:space="preserve"> SEQ </w:instrText>
      </w:r>
      <w:r w:rsidR="001B5F27">
        <w:rPr>
          <w:cs/>
        </w:rPr>
        <w:instrText>ตารางที่</w:instrText>
      </w:r>
      <w:r w:rsidR="001B5F27">
        <w:instrText>_</w:instrText>
      </w:r>
      <w:r w:rsidR="001B5F27">
        <w:rPr>
          <w:cs/>
        </w:rPr>
        <w:instrText xml:space="preserve">ก- </w:instrText>
      </w:r>
      <w:r w:rsidR="001B5F27">
        <w:instrText xml:space="preserve">\* ARABIC </w:instrText>
      </w:r>
      <w:r w:rsidR="001B5F27">
        <w:fldChar w:fldCharType="separate"/>
      </w:r>
      <w:r w:rsidR="00CF1698">
        <w:rPr>
          <w:noProof/>
        </w:rPr>
        <w:t>4</w:t>
      </w:r>
      <w:r w:rsidR="001B5F27">
        <w:rPr>
          <w:noProof/>
        </w:rPr>
        <w:fldChar w:fldCharType="end"/>
      </w:r>
      <w:r>
        <w:rPr>
          <w:rFonts w:hint="cs"/>
          <w:cs/>
        </w:rPr>
        <w:t xml:space="preserve"> สรุปจำนวนชั่วโมงการปฏิบัติงานสหกิจศึกษา เดือนพฤศจิกายน 2560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965"/>
        <w:gridCol w:w="1428"/>
        <w:gridCol w:w="1663"/>
        <w:gridCol w:w="1404"/>
        <w:gridCol w:w="1442"/>
        <w:gridCol w:w="1394"/>
      </w:tblGrid>
      <w:tr w:rsidR="007555A0" w:rsidTr="003B65C2">
        <w:trPr>
          <w:tblHeader/>
        </w:trPr>
        <w:tc>
          <w:tcPr>
            <w:tcW w:w="5000" w:type="pct"/>
            <w:gridSpan w:val="6"/>
          </w:tcPr>
          <w:p w:rsidR="007555A0" w:rsidRPr="00194575" w:rsidRDefault="007555A0" w:rsidP="00991A87">
            <w:pPr>
              <w:jc w:val="center"/>
              <w:rPr>
                <w:b/>
                <w:bCs/>
                <w:cs/>
              </w:rPr>
            </w:pPr>
            <w:r>
              <w:rPr>
                <w:rFonts w:hint="cs"/>
                <w:b/>
                <w:bCs/>
                <w:cs/>
              </w:rPr>
              <w:t>พฤศจิกายน 2560 (</w:t>
            </w:r>
            <w:r w:rsidR="009B00B9">
              <w:rPr>
                <w:rFonts w:hint="cs"/>
                <w:b/>
                <w:bCs/>
                <w:cs/>
              </w:rPr>
              <w:t xml:space="preserve">176 </w:t>
            </w:r>
            <w:r>
              <w:rPr>
                <w:rFonts w:hint="cs"/>
                <w:b/>
                <w:bCs/>
                <w:cs/>
              </w:rPr>
              <w:t>ชั่วโมง)</w:t>
            </w:r>
          </w:p>
        </w:tc>
      </w:tr>
      <w:tr w:rsidR="007555A0" w:rsidTr="003B65C2">
        <w:trPr>
          <w:tblHeader/>
        </w:trPr>
        <w:tc>
          <w:tcPr>
            <w:tcW w:w="582" w:type="pct"/>
          </w:tcPr>
          <w:p w:rsidR="007555A0" w:rsidRPr="00BF2537" w:rsidRDefault="007555A0" w:rsidP="00991A87">
            <w:pPr>
              <w:jc w:val="right"/>
              <w:rPr>
                <w:b/>
                <w:bCs/>
                <w:cs/>
              </w:rPr>
            </w:pPr>
            <w:r>
              <w:rPr>
                <w:rFonts w:hint="cs"/>
                <w:b/>
                <w:bCs/>
                <w:cs/>
              </w:rPr>
              <w:t>สัปดาห์</w:t>
            </w:r>
          </w:p>
        </w:tc>
        <w:tc>
          <w:tcPr>
            <w:tcW w:w="861" w:type="pct"/>
          </w:tcPr>
          <w:p w:rsidR="007555A0" w:rsidRPr="00194575" w:rsidRDefault="007555A0" w:rsidP="00991A87">
            <w:pPr>
              <w:jc w:val="center"/>
              <w:rPr>
                <w:b/>
                <w:bCs/>
                <w:cs/>
              </w:rPr>
            </w:pPr>
            <w:r w:rsidRPr="00194575">
              <w:rPr>
                <w:rFonts w:hint="cs"/>
                <w:b/>
                <w:bCs/>
                <w:cs/>
              </w:rPr>
              <w:t xml:space="preserve">มาทำงาน </w:t>
            </w:r>
          </w:p>
        </w:tc>
        <w:tc>
          <w:tcPr>
            <w:tcW w:w="1002" w:type="pct"/>
          </w:tcPr>
          <w:p w:rsidR="007555A0" w:rsidRPr="00194575" w:rsidRDefault="007555A0" w:rsidP="00991A87">
            <w:pPr>
              <w:jc w:val="center"/>
              <w:rPr>
                <w:b/>
                <w:bCs/>
              </w:rPr>
            </w:pPr>
            <w:r w:rsidRPr="00194575">
              <w:rPr>
                <w:rFonts w:hint="cs"/>
                <w:b/>
                <w:bCs/>
                <w:cs/>
              </w:rPr>
              <w:t>ขาด</w:t>
            </w:r>
          </w:p>
        </w:tc>
        <w:tc>
          <w:tcPr>
            <w:tcW w:w="846" w:type="pct"/>
          </w:tcPr>
          <w:p w:rsidR="007555A0" w:rsidRPr="00194575" w:rsidRDefault="007555A0" w:rsidP="00991A87">
            <w:pPr>
              <w:jc w:val="center"/>
              <w:rPr>
                <w:b/>
                <w:bCs/>
              </w:rPr>
            </w:pPr>
            <w:r w:rsidRPr="00194575">
              <w:rPr>
                <w:rFonts w:hint="cs"/>
                <w:b/>
                <w:bCs/>
                <w:cs/>
              </w:rPr>
              <w:t>ลากิจ</w:t>
            </w:r>
          </w:p>
        </w:tc>
        <w:tc>
          <w:tcPr>
            <w:tcW w:w="869" w:type="pct"/>
          </w:tcPr>
          <w:p w:rsidR="007555A0" w:rsidRPr="00194575" w:rsidRDefault="007555A0" w:rsidP="00991A87">
            <w:pPr>
              <w:jc w:val="center"/>
              <w:rPr>
                <w:b/>
                <w:bCs/>
              </w:rPr>
            </w:pPr>
            <w:r w:rsidRPr="00194575">
              <w:rPr>
                <w:rFonts w:hint="cs"/>
                <w:b/>
                <w:bCs/>
                <w:cs/>
              </w:rPr>
              <w:t>ลาป่วย</w:t>
            </w:r>
          </w:p>
        </w:tc>
        <w:tc>
          <w:tcPr>
            <w:tcW w:w="840" w:type="pct"/>
          </w:tcPr>
          <w:p w:rsidR="007555A0" w:rsidRPr="00194575" w:rsidRDefault="007555A0" w:rsidP="00991A87">
            <w:pPr>
              <w:jc w:val="center"/>
              <w:rPr>
                <w:b/>
                <w:bCs/>
              </w:rPr>
            </w:pPr>
            <w:r w:rsidRPr="00194575">
              <w:rPr>
                <w:rFonts w:hint="cs"/>
                <w:b/>
                <w:bCs/>
                <w:cs/>
              </w:rPr>
              <w:t>มาสาย</w:t>
            </w:r>
          </w:p>
        </w:tc>
      </w:tr>
      <w:tr w:rsidR="009F4B5E" w:rsidTr="007555A0">
        <w:tc>
          <w:tcPr>
            <w:tcW w:w="582" w:type="pct"/>
          </w:tcPr>
          <w:p w:rsidR="009F4B5E" w:rsidRDefault="009F4B5E" w:rsidP="00991A87">
            <w:pPr>
              <w:jc w:val="center"/>
            </w:pPr>
            <w:r>
              <w:rPr>
                <w:rFonts w:hint="cs"/>
                <w:cs/>
              </w:rPr>
              <w:t>1</w:t>
            </w:r>
          </w:p>
        </w:tc>
        <w:tc>
          <w:tcPr>
            <w:tcW w:w="861" w:type="pct"/>
          </w:tcPr>
          <w:p w:rsidR="009F4B5E" w:rsidRPr="009F4B5E" w:rsidRDefault="009F4B5E" w:rsidP="00991A87">
            <w:pPr>
              <w:jc w:val="center"/>
            </w:pPr>
            <w:r w:rsidRPr="009F4B5E">
              <w:rPr>
                <w:rFonts w:hint="cs"/>
                <w:cs/>
              </w:rPr>
              <w:t>24</w:t>
            </w:r>
          </w:p>
        </w:tc>
        <w:tc>
          <w:tcPr>
            <w:tcW w:w="1002" w:type="pct"/>
          </w:tcPr>
          <w:p w:rsidR="009F4B5E" w:rsidRPr="006B2CFF" w:rsidRDefault="009F4B5E" w:rsidP="00991A8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846" w:type="pct"/>
          </w:tcPr>
          <w:p w:rsidR="009F4B5E" w:rsidRPr="006B2CFF" w:rsidRDefault="009F4B5E" w:rsidP="00991A8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869" w:type="pct"/>
          </w:tcPr>
          <w:p w:rsidR="009F4B5E" w:rsidRPr="006B2CFF" w:rsidRDefault="009F4B5E" w:rsidP="00991A8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840" w:type="pct"/>
          </w:tcPr>
          <w:p w:rsidR="009F4B5E" w:rsidRPr="006B2CFF" w:rsidRDefault="009F4B5E" w:rsidP="00991A8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</w:tr>
      <w:tr w:rsidR="009F4B5E" w:rsidTr="007555A0">
        <w:tc>
          <w:tcPr>
            <w:tcW w:w="582" w:type="pct"/>
          </w:tcPr>
          <w:p w:rsidR="009F4B5E" w:rsidRDefault="009F4B5E" w:rsidP="00991A87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2</w:t>
            </w:r>
          </w:p>
        </w:tc>
        <w:tc>
          <w:tcPr>
            <w:tcW w:w="861" w:type="pct"/>
          </w:tcPr>
          <w:p w:rsidR="009F4B5E" w:rsidRPr="009F4B5E" w:rsidRDefault="009F4B5E" w:rsidP="00991A87">
            <w:pPr>
              <w:jc w:val="center"/>
            </w:pPr>
            <w:r>
              <w:rPr>
                <w:rFonts w:hint="cs"/>
                <w:cs/>
              </w:rPr>
              <w:t>40</w:t>
            </w:r>
          </w:p>
        </w:tc>
        <w:tc>
          <w:tcPr>
            <w:tcW w:w="1002" w:type="pct"/>
          </w:tcPr>
          <w:p w:rsidR="009F4B5E" w:rsidRPr="006B2CFF" w:rsidRDefault="009F4B5E" w:rsidP="00991A8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846" w:type="pct"/>
          </w:tcPr>
          <w:p w:rsidR="009F4B5E" w:rsidRPr="006B2CFF" w:rsidRDefault="009F4B5E" w:rsidP="00991A8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869" w:type="pct"/>
          </w:tcPr>
          <w:p w:rsidR="009F4B5E" w:rsidRPr="006B2CFF" w:rsidRDefault="009F4B5E" w:rsidP="00991A8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840" w:type="pct"/>
          </w:tcPr>
          <w:p w:rsidR="009F4B5E" w:rsidRPr="006B2CFF" w:rsidRDefault="009F4B5E" w:rsidP="00991A8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</w:tr>
      <w:tr w:rsidR="009F4B5E" w:rsidTr="007555A0">
        <w:tc>
          <w:tcPr>
            <w:tcW w:w="582" w:type="pct"/>
          </w:tcPr>
          <w:p w:rsidR="009F4B5E" w:rsidRDefault="009F4B5E" w:rsidP="00991A87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3</w:t>
            </w:r>
          </w:p>
        </w:tc>
        <w:tc>
          <w:tcPr>
            <w:tcW w:w="861" w:type="pct"/>
          </w:tcPr>
          <w:p w:rsidR="009F4B5E" w:rsidRPr="009F4B5E" w:rsidRDefault="009F4B5E" w:rsidP="00991A87">
            <w:pPr>
              <w:jc w:val="center"/>
            </w:pPr>
            <w:r>
              <w:rPr>
                <w:rFonts w:hint="cs"/>
                <w:cs/>
              </w:rPr>
              <w:t>40</w:t>
            </w:r>
          </w:p>
        </w:tc>
        <w:tc>
          <w:tcPr>
            <w:tcW w:w="1002" w:type="pct"/>
          </w:tcPr>
          <w:p w:rsidR="009F4B5E" w:rsidRPr="006B2CFF" w:rsidRDefault="009F4B5E" w:rsidP="00991A8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846" w:type="pct"/>
          </w:tcPr>
          <w:p w:rsidR="009F4B5E" w:rsidRPr="006B2CFF" w:rsidRDefault="009F4B5E" w:rsidP="00991A8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869" w:type="pct"/>
          </w:tcPr>
          <w:p w:rsidR="009F4B5E" w:rsidRPr="006B2CFF" w:rsidRDefault="009F4B5E" w:rsidP="00991A8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840" w:type="pct"/>
          </w:tcPr>
          <w:p w:rsidR="009F4B5E" w:rsidRPr="006B2CFF" w:rsidRDefault="009F4B5E" w:rsidP="00991A8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</w:tr>
      <w:tr w:rsidR="009F4B5E" w:rsidTr="007555A0">
        <w:tc>
          <w:tcPr>
            <w:tcW w:w="582" w:type="pct"/>
          </w:tcPr>
          <w:p w:rsidR="009F4B5E" w:rsidRDefault="009F4B5E" w:rsidP="00991A87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4</w:t>
            </w:r>
          </w:p>
        </w:tc>
        <w:tc>
          <w:tcPr>
            <w:tcW w:w="861" w:type="pct"/>
          </w:tcPr>
          <w:p w:rsidR="009F4B5E" w:rsidRPr="009F4B5E" w:rsidRDefault="009F4B5E" w:rsidP="00991A87">
            <w:pPr>
              <w:jc w:val="center"/>
            </w:pPr>
            <w:r>
              <w:rPr>
                <w:rFonts w:hint="cs"/>
                <w:cs/>
              </w:rPr>
              <w:t>40</w:t>
            </w:r>
          </w:p>
        </w:tc>
        <w:tc>
          <w:tcPr>
            <w:tcW w:w="1002" w:type="pct"/>
          </w:tcPr>
          <w:p w:rsidR="009F4B5E" w:rsidRPr="006B2CFF" w:rsidRDefault="009F4B5E" w:rsidP="00991A8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846" w:type="pct"/>
          </w:tcPr>
          <w:p w:rsidR="009F4B5E" w:rsidRPr="006B2CFF" w:rsidRDefault="009F4B5E" w:rsidP="00991A8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869" w:type="pct"/>
          </w:tcPr>
          <w:p w:rsidR="009F4B5E" w:rsidRPr="006B2CFF" w:rsidRDefault="009F4B5E" w:rsidP="00991A8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840" w:type="pct"/>
          </w:tcPr>
          <w:p w:rsidR="009F4B5E" w:rsidRPr="006B2CFF" w:rsidRDefault="009F4B5E" w:rsidP="00991A8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</w:tr>
      <w:tr w:rsidR="009F4B5E" w:rsidTr="007555A0">
        <w:tc>
          <w:tcPr>
            <w:tcW w:w="582" w:type="pct"/>
          </w:tcPr>
          <w:p w:rsidR="009F4B5E" w:rsidRDefault="009F4B5E" w:rsidP="00991A87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5</w:t>
            </w:r>
          </w:p>
        </w:tc>
        <w:tc>
          <w:tcPr>
            <w:tcW w:w="861" w:type="pct"/>
          </w:tcPr>
          <w:p w:rsidR="009F4B5E" w:rsidRDefault="009F4B5E" w:rsidP="00991A87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32</w:t>
            </w:r>
          </w:p>
        </w:tc>
        <w:tc>
          <w:tcPr>
            <w:tcW w:w="1002" w:type="pct"/>
          </w:tcPr>
          <w:p w:rsidR="009F4B5E" w:rsidRPr="006B2CFF" w:rsidRDefault="009F4B5E" w:rsidP="00991A8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846" w:type="pct"/>
          </w:tcPr>
          <w:p w:rsidR="009F4B5E" w:rsidRPr="006B2CFF" w:rsidRDefault="009F4B5E" w:rsidP="00991A8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869" w:type="pct"/>
          </w:tcPr>
          <w:p w:rsidR="009F4B5E" w:rsidRPr="006B2CFF" w:rsidRDefault="009F4B5E" w:rsidP="00991A8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840" w:type="pct"/>
          </w:tcPr>
          <w:p w:rsidR="009F4B5E" w:rsidRPr="006B2CFF" w:rsidRDefault="009F4B5E" w:rsidP="00991A8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</w:tr>
      <w:tr w:rsidR="009F4B5E" w:rsidTr="007555A0">
        <w:tc>
          <w:tcPr>
            <w:tcW w:w="582" w:type="pct"/>
          </w:tcPr>
          <w:p w:rsidR="009F4B5E" w:rsidRPr="007555A0" w:rsidRDefault="009F4B5E" w:rsidP="00991A87">
            <w:pPr>
              <w:jc w:val="center"/>
              <w:rPr>
                <w:b/>
                <w:bCs/>
                <w:cs/>
              </w:rPr>
            </w:pPr>
            <w:r w:rsidRPr="007555A0">
              <w:rPr>
                <w:rFonts w:hint="cs"/>
                <w:b/>
                <w:bCs/>
                <w:cs/>
              </w:rPr>
              <w:t>รวม</w:t>
            </w:r>
          </w:p>
        </w:tc>
        <w:tc>
          <w:tcPr>
            <w:tcW w:w="861" w:type="pct"/>
          </w:tcPr>
          <w:p w:rsidR="009F4B5E" w:rsidRPr="003343F2" w:rsidRDefault="009F4B5E" w:rsidP="00991A87">
            <w:pPr>
              <w:jc w:val="center"/>
              <w:rPr>
                <w:u w:val="single"/>
              </w:rPr>
            </w:pPr>
            <w:r>
              <w:rPr>
                <w:rFonts w:hint="cs"/>
                <w:u w:val="single"/>
                <w:cs/>
              </w:rPr>
              <w:t>176</w:t>
            </w:r>
          </w:p>
        </w:tc>
        <w:tc>
          <w:tcPr>
            <w:tcW w:w="1002" w:type="pct"/>
          </w:tcPr>
          <w:p w:rsidR="009F4B5E" w:rsidRPr="003343F2" w:rsidRDefault="009F4B5E" w:rsidP="00991A87">
            <w:pPr>
              <w:jc w:val="center"/>
              <w:rPr>
                <w:u w:val="single"/>
              </w:rPr>
            </w:pPr>
            <w:r>
              <w:rPr>
                <w:rFonts w:hint="cs"/>
                <w:u w:val="single"/>
                <w:cs/>
              </w:rPr>
              <w:t>-</w:t>
            </w:r>
          </w:p>
        </w:tc>
        <w:tc>
          <w:tcPr>
            <w:tcW w:w="846" w:type="pct"/>
          </w:tcPr>
          <w:p w:rsidR="009F4B5E" w:rsidRPr="003343F2" w:rsidRDefault="009F4B5E" w:rsidP="00991A87">
            <w:pPr>
              <w:jc w:val="center"/>
              <w:rPr>
                <w:u w:val="single"/>
              </w:rPr>
            </w:pPr>
            <w:r>
              <w:rPr>
                <w:rFonts w:hint="cs"/>
                <w:u w:val="single"/>
                <w:cs/>
              </w:rPr>
              <w:t>-</w:t>
            </w:r>
          </w:p>
        </w:tc>
        <w:tc>
          <w:tcPr>
            <w:tcW w:w="869" w:type="pct"/>
          </w:tcPr>
          <w:p w:rsidR="009F4B5E" w:rsidRPr="003343F2" w:rsidRDefault="009F4B5E" w:rsidP="00991A87">
            <w:pPr>
              <w:jc w:val="center"/>
              <w:rPr>
                <w:u w:val="single"/>
              </w:rPr>
            </w:pPr>
            <w:r>
              <w:rPr>
                <w:rFonts w:hint="cs"/>
                <w:u w:val="single"/>
                <w:cs/>
              </w:rPr>
              <w:t>-</w:t>
            </w:r>
          </w:p>
        </w:tc>
        <w:tc>
          <w:tcPr>
            <w:tcW w:w="840" w:type="pct"/>
          </w:tcPr>
          <w:p w:rsidR="009F4B5E" w:rsidRPr="003343F2" w:rsidRDefault="009F4B5E" w:rsidP="00991A87">
            <w:pPr>
              <w:jc w:val="center"/>
              <w:rPr>
                <w:u w:val="single"/>
              </w:rPr>
            </w:pPr>
            <w:r>
              <w:rPr>
                <w:rFonts w:hint="cs"/>
                <w:u w:val="single"/>
                <w:cs/>
              </w:rPr>
              <w:t>-</w:t>
            </w:r>
          </w:p>
        </w:tc>
      </w:tr>
    </w:tbl>
    <w:p w:rsidR="000B4692" w:rsidRDefault="000B4692" w:rsidP="00991A87">
      <w:pPr>
        <w:spacing w:line="240" w:lineRule="auto"/>
      </w:pPr>
    </w:p>
    <w:p w:rsidR="009D68CD" w:rsidRDefault="009D68CD" w:rsidP="00991A87">
      <w:pPr>
        <w:spacing w:line="240" w:lineRule="auto"/>
        <w:rPr>
          <w:cs/>
        </w:rPr>
      </w:pPr>
    </w:p>
    <w:p w:rsidR="009D68CD" w:rsidRDefault="009D68CD" w:rsidP="00991A87">
      <w:pPr>
        <w:spacing w:line="240" w:lineRule="auto"/>
      </w:pPr>
    </w:p>
    <w:p w:rsidR="009D68CD" w:rsidRDefault="00076CC2" w:rsidP="00991A87">
      <w:pPr>
        <w:spacing w:line="240" w:lineRule="auto"/>
        <w:rPr>
          <w:color w:val="FF0000"/>
        </w:rPr>
      </w:pPr>
      <w:r w:rsidRPr="00076CC2">
        <w:rPr>
          <w:rFonts w:hint="cs"/>
          <w:color w:val="FF0000"/>
          <w:cs/>
        </w:rPr>
        <w:t xml:space="preserve">หมายเหตุ </w:t>
      </w:r>
      <w:r w:rsidRPr="00076CC2">
        <w:rPr>
          <w:color w:val="FF0000"/>
          <w:cs/>
        </w:rPr>
        <w:t xml:space="preserve">: </w:t>
      </w:r>
      <w:r>
        <w:rPr>
          <w:color w:val="FF0000"/>
          <w:cs/>
        </w:rPr>
        <w:t xml:space="preserve">   </w:t>
      </w:r>
      <w:r>
        <w:rPr>
          <w:rFonts w:hint="cs"/>
          <w:color w:val="FF0000"/>
          <w:cs/>
        </w:rPr>
        <w:t>กรณีมีการขาด ลา มาสาย  หรือทำงานนอกเวลา ให้ระบุวัน และชั่วโมงที่หายไป เพื่อใช้ในการพิจารณาชั่วโมงการปฏิบัติงานสหกิจศึกษาที่ถูกต้อง</w:t>
      </w:r>
    </w:p>
    <w:p w:rsidR="001A2EBF" w:rsidRDefault="001A2EBF" w:rsidP="00991A87">
      <w:pPr>
        <w:spacing w:line="240" w:lineRule="auto"/>
        <w:rPr>
          <w:color w:val="FF0000"/>
        </w:rPr>
      </w:pPr>
    </w:p>
    <w:p w:rsidR="00136C4B" w:rsidRDefault="00136C4B" w:rsidP="00991A87">
      <w:pPr>
        <w:spacing w:line="240" w:lineRule="auto"/>
        <w:rPr>
          <w:color w:val="FF0000"/>
          <w:cs/>
        </w:rPr>
        <w:sectPr w:rsidR="00136C4B" w:rsidSect="00751999">
          <w:pgSz w:w="11906" w:h="16838" w:code="9"/>
          <w:pgMar w:top="2160" w:right="1440" w:bottom="1440" w:left="2160" w:header="1008" w:footer="720" w:gutter="0"/>
          <w:cols w:space="708"/>
          <w:docGrid w:linePitch="435"/>
        </w:sectPr>
      </w:pPr>
    </w:p>
    <w:p w:rsidR="00136C4B" w:rsidRPr="00136C4B" w:rsidRDefault="00136C4B" w:rsidP="00991A87">
      <w:pPr>
        <w:pStyle w:val="Heading2"/>
        <w:numPr>
          <w:ilvl w:val="0"/>
          <w:numId w:val="0"/>
        </w:numPr>
        <w:ind w:left="720"/>
        <w:jc w:val="center"/>
        <w:rPr>
          <w:cs/>
        </w:rPr>
      </w:pPr>
      <w:bookmarkStart w:id="421" w:name="_Toc54835814"/>
      <w:r w:rsidRPr="00136C4B">
        <w:rPr>
          <w:rFonts w:hint="cs"/>
          <w:cs/>
        </w:rPr>
        <w:lastRenderedPageBreak/>
        <w:t>รายงานผลการดำเนินงานสหกิจศึกษารายสัปดาห์</w:t>
      </w:r>
      <w:bookmarkEnd w:id="421"/>
    </w:p>
    <w:p w:rsidR="001A2EBF" w:rsidRPr="00136C4B" w:rsidRDefault="00136C4B" w:rsidP="00991A87">
      <w:pPr>
        <w:tabs>
          <w:tab w:val="center" w:pos="4297"/>
        </w:tabs>
        <w:spacing w:line="240" w:lineRule="auto"/>
        <w:rPr>
          <w:cs/>
        </w:rPr>
        <w:sectPr w:rsidR="001A2EBF" w:rsidRPr="00136C4B" w:rsidSect="00751999">
          <w:pgSz w:w="11906" w:h="16838" w:code="9"/>
          <w:pgMar w:top="2160" w:right="1440" w:bottom="1440" w:left="2160" w:header="1008" w:footer="720" w:gutter="0"/>
          <w:cols w:space="708"/>
          <w:docGrid w:linePitch="435"/>
        </w:sectPr>
      </w:pPr>
      <w:r>
        <w:rPr>
          <w:cs/>
        </w:rPr>
        <w:tab/>
      </w:r>
    </w:p>
    <w:p w:rsidR="00FD1C17" w:rsidRPr="007E1467" w:rsidRDefault="00FD1C17" w:rsidP="00991A87">
      <w:pPr>
        <w:pStyle w:val="a2"/>
        <w:rPr>
          <w:b w:val="0"/>
          <w:bCs w:val="0"/>
          <w:sz w:val="32"/>
          <w:szCs w:val="32"/>
          <w:cs/>
        </w:rPr>
      </w:pPr>
    </w:p>
    <w:p w:rsidR="00FD1C17" w:rsidRPr="007E1467" w:rsidRDefault="00FD1C17" w:rsidP="00991A87">
      <w:pPr>
        <w:spacing w:line="240" w:lineRule="auto"/>
        <w:rPr>
          <w:cs/>
        </w:rPr>
      </w:pPr>
    </w:p>
    <w:p w:rsidR="00FD1C17" w:rsidRPr="007E1467" w:rsidRDefault="00FD1C17" w:rsidP="00991A87">
      <w:pPr>
        <w:spacing w:line="240" w:lineRule="auto"/>
        <w:rPr>
          <w:cs/>
        </w:rPr>
      </w:pPr>
    </w:p>
    <w:p w:rsidR="00FD1C17" w:rsidRPr="007E1467" w:rsidRDefault="00FD1C17" w:rsidP="00991A87">
      <w:pPr>
        <w:spacing w:line="240" w:lineRule="auto"/>
        <w:rPr>
          <w:cs/>
        </w:rPr>
      </w:pPr>
    </w:p>
    <w:p w:rsidR="00FD1C17" w:rsidRPr="007E1467" w:rsidRDefault="00FD1C17" w:rsidP="00991A87">
      <w:pPr>
        <w:spacing w:line="240" w:lineRule="auto"/>
      </w:pPr>
    </w:p>
    <w:p w:rsidR="00FD1C17" w:rsidRPr="007E1467" w:rsidRDefault="00FD1C17" w:rsidP="00991A87">
      <w:pPr>
        <w:spacing w:line="240" w:lineRule="auto"/>
      </w:pPr>
    </w:p>
    <w:p w:rsidR="00FD1C17" w:rsidRPr="007E1467" w:rsidRDefault="00FD1C17" w:rsidP="00991A87">
      <w:pPr>
        <w:spacing w:line="240" w:lineRule="auto"/>
        <w:rPr>
          <w:cs/>
        </w:rPr>
      </w:pPr>
    </w:p>
    <w:p w:rsidR="00FD1C17" w:rsidRPr="00CE4062" w:rsidRDefault="00FD1C17" w:rsidP="00991A87">
      <w:pPr>
        <w:pStyle w:val="Heading1"/>
        <w:numPr>
          <w:ilvl w:val="0"/>
          <w:numId w:val="0"/>
        </w:numPr>
        <w:spacing w:line="240" w:lineRule="auto"/>
        <w:rPr>
          <w:cs/>
        </w:rPr>
        <w:sectPr w:rsidR="00FD1C17" w:rsidRPr="00CE4062" w:rsidSect="00751999">
          <w:pgSz w:w="11906" w:h="16838" w:code="9"/>
          <w:pgMar w:top="2160" w:right="1440" w:bottom="1440" w:left="2160" w:header="1008" w:footer="720" w:gutter="0"/>
          <w:cols w:space="708"/>
          <w:titlePg/>
          <w:docGrid w:linePitch="435"/>
        </w:sectPr>
      </w:pPr>
      <w:bookmarkStart w:id="422" w:name="_Toc54835815"/>
      <w:r w:rsidRPr="00CE4062">
        <w:rPr>
          <w:cs/>
        </w:rPr>
        <w:t>ภาคผนวก ข</w:t>
      </w:r>
      <w:r w:rsidRPr="00CE4062">
        <w:rPr>
          <w:cs/>
        </w:rPr>
        <w:br/>
        <w:t>ใบนำส่งและเอกสารสหกิจที่เกี่ยวข้อง</w:t>
      </w:r>
      <w:bookmarkEnd w:id="422"/>
    </w:p>
    <w:bookmarkEnd w:id="418"/>
    <w:p w:rsidR="00B37E0E" w:rsidRPr="00CE4062" w:rsidRDefault="00B37E0E" w:rsidP="00991A87">
      <w:pPr>
        <w:pStyle w:val="a2"/>
      </w:pPr>
      <w:r w:rsidRPr="00CE4062">
        <w:rPr>
          <w:cs/>
        </w:rPr>
        <w:lastRenderedPageBreak/>
        <w:t>แบบฟอร์มอนุญาตให้ไปปฏิบัติงานสหกิจศึกษา (</w:t>
      </w:r>
      <w:r w:rsidRPr="00CE4062">
        <w:t>IN</w:t>
      </w:r>
      <w:r w:rsidRPr="00CE4062">
        <w:rPr>
          <w:szCs w:val="40"/>
          <w:cs/>
        </w:rPr>
        <w:t>-</w:t>
      </w:r>
      <w:r w:rsidRPr="00CE4062">
        <w:t>S003</w:t>
      </w:r>
      <w:r w:rsidRPr="00CE4062">
        <w:rPr>
          <w:cs/>
        </w:rPr>
        <w:t>)</w:t>
      </w:r>
    </w:p>
    <w:p w:rsidR="00B37E0E" w:rsidRPr="007E1467" w:rsidRDefault="000B749A" w:rsidP="00991A87">
      <w:pPr>
        <w:spacing w:line="240" w:lineRule="auto"/>
      </w:pPr>
      <w:r w:rsidRPr="007E1467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840512" behindDoc="0" locked="0" layoutInCell="1" allowOverlap="1" wp14:anchorId="301520B7" wp14:editId="3594DC94">
                <wp:simplePos x="0" y="0"/>
                <wp:positionH relativeFrom="column">
                  <wp:posOffset>1</wp:posOffset>
                </wp:positionH>
                <wp:positionV relativeFrom="paragraph">
                  <wp:posOffset>379730</wp:posOffset>
                </wp:positionV>
                <wp:extent cx="5257800" cy="7317740"/>
                <wp:effectExtent l="0" t="0" r="19050" b="16510"/>
                <wp:wrapNone/>
                <wp:docPr id="66" name="Rectangle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57800" cy="7317740"/>
                        </a:xfrm>
                        <a:prstGeom prst="rect">
                          <a:avLst/>
                        </a:prstGeom>
                        <a:noFill/>
                        <a:ln w="317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1B4D047A" id="Rectangle 66" o:spid="_x0000_s1026" style="position:absolute;margin-left:0;margin-top:29.9pt;width:414pt;height:576.2pt;z-index:25184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" filled="f" strokecolor="black [3213]" strokeweight=".25pt"/>
            </w:pict>
          </mc:Fallback>
        </mc:AlternateContent>
      </w:r>
    </w:p>
    <w:p w:rsidR="007C2052" w:rsidRPr="007E1467" w:rsidRDefault="007C2052" w:rsidP="00991A87">
      <w:pPr>
        <w:pStyle w:val="a2"/>
        <w:rPr>
          <w:ins w:id="423" w:author="Pahommie" w:date="2014-11-24T10:51:00Z"/>
          <w:b w:val="0"/>
          <w:bCs w:val="0"/>
          <w:sz w:val="32"/>
          <w:szCs w:val="32"/>
        </w:rPr>
      </w:pPr>
    </w:p>
    <w:p w:rsidR="008730E0" w:rsidRPr="007E1467" w:rsidRDefault="00983634" w:rsidP="00991A87">
      <w:pPr>
        <w:pStyle w:val="a2"/>
        <w:jc w:val="left"/>
        <w:rPr>
          <w:b w:val="0"/>
          <w:bCs w:val="0"/>
          <w:sz w:val="32"/>
          <w:szCs w:val="32"/>
          <w:cs/>
        </w:rPr>
      </w:pPr>
      <w:ins w:id="424" w:author="Pahommie" w:date="2014-11-24T10:51:00Z">
        <w:r w:rsidRPr="007E1467">
          <w:rPr>
            <w:b w:val="0"/>
            <w:bCs w:val="0"/>
            <w:sz w:val="32"/>
            <w:szCs w:val="32"/>
            <w:cs/>
          </w:rPr>
          <w:tab/>
        </w:r>
      </w:ins>
      <w:r w:rsidR="008730E0" w:rsidRPr="007E1467">
        <w:rPr>
          <w:b w:val="0"/>
          <w:bCs w:val="0"/>
          <w:sz w:val="32"/>
          <w:szCs w:val="32"/>
          <w:cs/>
        </w:rPr>
        <w:br w:type="page"/>
      </w:r>
    </w:p>
    <w:p w:rsidR="000207CC" w:rsidRPr="007E1467" w:rsidRDefault="000207CC" w:rsidP="00991A87">
      <w:pPr>
        <w:spacing w:line="240" w:lineRule="auto"/>
        <w:rPr>
          <w:cs/>
        </w:rPr>
        <w:sectPr w:rsidR="000207CC" w:rsidRPr="007E1467" w:rsidSect="00751999">
          <w:pgSz w:w="11906" w:h="16838" w:code="9"/>
          <w:pgMar w:top="2160" w:right="1440" w:bottom="1440" w:left="2160" w:header="1008" w:footer="720" w:gutter="0"/>
          <w:cols w:space="708"/>
          <w:docGrid w:linePitch="435"/>
        </w:sectPr>
      </w:pPr>
    </w:p>
    <w:p w:rsidR="00D010CF" w:rsidRPr="00CE4062" w:rsidRDefault="00D010CF" w:rsidP="00991A87">
      <w:pPr>
        <w:pStyle w:val="Heading2"/>
        <w:numPr>
          <w:ilvl w:val="0"/>
          <w:numId w:val="0"/>
        </w:numPr>
        <w:ind w:left="720"/>
        <w:jc w:val="center"/>
      </w:pPr>
      <w:bookmarkStart w:id="425" w:name="_Toc54835816"/>
      <w:r w:rsidRPr="00CE4062">
        <w:rPr>
          <w:cs/>
        </w:rPr>
        <w:lastRenderedPageBreak/>
        <w:t>แบบแจ้งรายละเอียดการปฏิบัติงาน และ</w:t>
      </w:r>
      <w:r w:rsidR="00F00682" w:rsidRPr="00CE4062">
        <w:rPr>
          <w:cs/>
        </w:rPr>
        <w:t>แ</w:t>
      </w:r>
      <w:r w:rsidRPr="00CE4062">
        <w:rPr>
          <w:cs/>
        </w:rPr>
        <w:t>ผนที่ตั้งสถานประกอบการ (</w:t>
      </w:r>
      <w:r w:rsidRPr="00CE4062">
        <w:t>IN</w:t>
      </w:r>
      <w:r w:rsidRPr="00CE4062">
        <w:rPr>
          <w:cs/>
        </w:rPr>
        <w:t>-</w:t>
      </w:r>
      <w:r w:rsidRPr="00CE4062">
        <w:t>S004</w:t>
      </w:r>
      <w:r w:rsidRPr="00CE4062">
        <w:rPr>
          <w:cs/>
        </w:rPr>
        <w:t>)</w:t>
      </w:r>
      <w:bookmarkEnd w:id="425"/>
    </w:p>
    <w:p w:rsidR="00D010CF" w:rsidRPr="007E1467" w:rsidRDefault="000B749A" w:rsidP="00991A87">
      <w:pPr>
        <w:spacing w:line="240" w:lineRule="auto"/>
      </w:pPr>
      <w:r w:rsidRPr="007E1467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847680" behindDoc="0" locked="0" layoutInCell="1" allowOverlap="1" wp14:anchorId="2ADEFA46" wp14:editId="47342778">
                <wp:simplePos x="0" y="0"/>
                <wp:positionH relativeFrom="column">
                  <wp:posOffset>1</wp:posOffset>
                </wp:positionH>
                <wp:positionV relativeFrom="paragraph">
                  <wp:posOffset>384810</wp:posOffset>
                </wp:positionV>
                <wp:extent cx="5257800" cy="7317740"/>
                <wp:effectExtent l="0" t="0" r="19050" b="16510"/>
                <wp:wrapNone/>
                <wp:docPr id="3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57800" cy="7317740"/>
                        </a:xfrm>
                        <a:prstGeom prst="rect">
                          <a:avLst/>
                        </a:prstGeom>
                        <a:noFill/>
                        <a:ln w="317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6564393E" id="Rectangle 3" o:spid="_x0000_s1026" style="position:absolute;margin-left:0;margin-top:30.3pt;width:414pt;height:576.2pt;z-index:25184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" filled="f" strokecolor="black [3213]" strokeweight=".25pt"/>
            </w:pict>
          </mc:Fallback>
        </mc:AlternateContent>
      </w:r>
    </w:p>
    <w:p w:rsidR="00D010CF" w:rsidRPr="007E1467" w:rsidRDefault="00D010CF" w:rsidP="00991A87">
      <w:pPr>
        <w:pStyle w:val="a2"/>
        <w:rPr>
          <w:ins w:id="426" w:author="Pahommie" w:date="2014-11-24T10:51:00Z"/>
          <w:b w:val="0"/>
          <w:bCs w:val="0"/>
          <w:sz w:val="32"/>
          <w:szCs w:val="32"/>
        </w:rPr>
      </w:pPr>
    </w:p>
    <w:p w:rsidR="00D010CF" w:rsidRPr="007E1467" w:rsidRDefault="00D010CF" w:rsidP="00991A87">
      <w:pPr>
        <w:pStyle w:val="a2"/>
        <w:jc w:val="left"/>
        <w:rPr>
          <w:b w:val="0"/>
          <w:bCs w:val="0"/>
          <w:sz w:val="32"/>
          <w:szCs w:val="32"/>
          <w:cs/>
        </w:rPr>
      </w:pPr>
      <w:ins w:id="427" w:author="Pahommie" w:date="2014-11-24T10:51:00Z">
        <w:r w:rsidRPr="007E1467">
          <w:rPr>
            <w:b w:val="0"/>
            <w:bCs w:val="0"/>
            <w:sz w:val="32"/>
            <w:szCs w:val="32"/>
            <w:cs/>
          </w:rPr>
          <w:tab/>
        </w:r>
      </w:ins>
      <w:r w:rsidRPr="007E1467">
        <w:rPr>
          <w:b w:val="0"/>
          <w:bCs w:val="0"/>
          <w:sz w:val="32"/>
          <w:szCs w:val="32"/>
          <w:cs/>
        </w:rPr>
        <w:br w:type="page"/>
      </w:r>
    </w:p>
    <w:p w:rsidR="00D010CF" w:rsidRPr="007E1467" w:rsidRDefault="00D010CF" w:rsidP="00991A87">
      <w:pPr>
        <w:spacing w:line="240" w:lineRule="auto"/>
        <w:rPr>
          <w:cs/>
        </w:rPr>
        <w:sectPr w:rsidR="00D010CF" w:rsidRPr="007E1467" w:rsidSect="00751999">
          <w:pgSz w:w="11906" w:h="16838" w:code="9"/>
          <w:pgMar w:top="2160" w:right="1440" w:bottom="1440" w:left="2160" w:header="1008" w:footer="720" w:gutter="0"/>
          <w:cols w:space="708"/>
          <w:docGrid w:linePitch="435"/>
        </w:sectPr>
      </w:pPr>
    </w:p>
    <w:p w:rsidR="00D010CF" w:rsidRPr="00CE4062" w:rsidRDefault="00D010CF" w:rsidP="00991A87">
      <w:pPr>
        <w:pStyle w:val="Heading2"/>
        <w:numPr>
          <w:ilvl w:val="0"/>
          <w:numId w:val="0"/>
        </w:numPr>
        <w:ind w:left="720"/>
        <w:jc w:val="center"/>
      </w:pPr>
      <w:bookmarkStart w:id="428" w:name="_Toc54835817"/>
      <w:r w:rsidRPr="00CE4062">
        <w:rPr>
          <w:cs/>
        </w:rPr>
        <w:lastRenderedPageBreak/>
        <w:t>แบบฟอร์มแจ้งแผนปฏิบัติงานสหกิจศึกษา (</w:t>
      </w:r>
      <w:r w:rsidRPr="00CE4062">
        <w:t>IN</w:t>
      </w:r>
      <w:r w:rsidRPr="00CE4062">
        <w:rPr>
          <w:cs/>
        </w:rPr>
        <w:t>-</w:t>
      </w:r>
      <w:r w:rsidRPr="00CE4062">
        <w:t>S00</w:t>
      </w:r>
      <w:r w:rsidRPr="00CE4062">
        <w:rPr>
          <w:cs/>
        </w:rPr>
        <w:t>5)</w:t>
      </w:r>
      <w:bookmarkEnd w:id="428"/>
    </w:p>
    <w:p w:rsidR="00D010CF" w:rsidRPr="007E1467" w:rsidRDefault="000B749A" w:rsidP="00991A87">
      <w:pPr>
        <w:spacing w:line="240" w:lineRule="auto"/>
      </w:pPr>
      <w:r w:rsidRPr="007E1467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36DB10D8" wp14:editId="0D21F7AD">
                <wp:simplePos x="0" y="0"/>
                <wp:positionH relativeFrom="column">
                  <wp:posOffset>1</wp:posOffset>
                </wp:positionH>
                <wp:positionV relativeFrom="paragraph">
                  <wp:posOffset>376555</wp:posOffset>
                </wp:positionV>
                <wp:extent cx="5143500" cy="7317740"/>
                <wp:effectExtent l="0" t="0" r="19050" b="16510"/>
                <wp:wrapNone/>
                <wp:docPr id="5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43500" cy="7317740"/>
                        </a:xfrm>
                        <a:prstGeom prst="rect">
                          <a:avLst/>
                        </a:prstGeom>
                        <a:noFill/>
                        <a:ln w="317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07FFDACB" id="Rectangle 5" o:spid="_x0000_s1026" style="position:absolute;margin-left:0;margin-top:29.65pt;width:405pt;height:576.2pt;z-index:2518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" filled="f" strokecolor="black [3213]" strokeweight=".25pt"/>
            </w:pict>
          </mc:Fallback>
        </mc:AlternateContent>
      </w:r>
    </w:p>
    <w:p w:rsidR="00D010CF" w:rsidRPr="007E1467" w:rsidRDefault="00D010CF" w:rsidP="00991A87">
      <w:pPr>
        <w:pStyle w:val="a2"/>
        <w:rPr>
          <w:ins w:id="429" w:author="Pahommie" w:date="2014-11-24T10:51:00Z"/>
          <w:b w:val="0"/>
          <w:bCs w:val="0"/>
          <w:sz w:val="32"/>
          <w:szCs w:val="32"/>
        </w:rPr>
      </w:pPr>
    </w:p>
    <w:p w:rsidR="00D010CF" w:rsidRPr="007E1467" w:rsidRDefault="00D010CF" w:rsidP="00991A87">
      <w:pPr>
        <w:pStyle w:val="a2"/>
        <w:jc w:val="left"/>
        <w:rPr>
          <w:b w:val="0"/>
          <w:bCs w:val="0"/>
          <w:sz w:val="32"/>
          <w:szCs w:val="32"/>
          <w:cs/>
        </w:rPr>
      </w:pPr>
      <w:ins w:id="430" w:author="Pahommie" w:date="2014-11-24T10:51:00Z">
        <w:r w:rsidRPr="007E1467">
          <w:rPr>
            <w:b w:val="0"/>
            <w:bCs w:val="0"/>
            <w:sz w:val="32"/>
            <w:szCs w:val="32"/>
            <w:cs/>
          </w:rPr>
          <w:tab/>
        </w:r>
      </w:ins>
      <w:r w:rsidRPr="007E1467">
        <w:rPr>
          <w:b w:val="0"/>
          <w:bCs w:val="0"/>
          <w:sz w:val="32"/>
          <w:szCs w:val="32"/>
          <w:cs/>
        </w:rPr>
        <w:br w:type="page"/>
      </w:r>
    </w:p>
    <w:p w:rsidR="00D010CF" w:rsidRPr="007E1467" w:rsidRDefault="00D010CF" w:rsidP="00991A87">
      <w:pPr>
        <w:spacing w:line="240" w:lineRule="auto"/>
        <w:rPr>
          <w:cs/>
        </w:rPr>
        <w:sectPr w:rsidR="00D010CF" w:rsidRPr="007E1467" w:rsidSect="00751999">
          <w:pgSz w:w="11906" w:h="16838" w:code="9"/>
          <w:pgMar w:top="2160" w:right="1440" w:bottom="1440" w:left="2160" w:header="1008" w:footer="720" w:gutter="0"/>
          <w:cols w:space="708"/>
          <w:docGrid w:linePitch="435"/>
        </w:sectPr>
      </w:pPr>
    </w:p>
    <w:p w:rsidR="00D010CF" w:rsidRPr="00CE4062" w:rsidRDefault="00D010CF" w:rsidP="00991A87">
      <w:pPr>
        <w:pStyle w:val="Heading2"/>
        <w:numPr>
          <w:ilvl w:val="0"/>
          <w:numId w:val="0"/>
        </w:numPr>
        <w:ind w:left="720"/>
        <w:jc w:val="center"/>
      </w:pPr>
      <w:bookmarkStart w:id="431" w:name="_Toc54835818"/>
      <w:r w:rsidRPr="00CE4062">
        <w:rPr>
          <w:cs/>
        </w:rPr>
        <w:lastRenderedPageBreak/>
        <w:t>แบบฟอร์ม</w:t>
      </w:r>
      <w:r w:rsidR="000371AF" w:rsidRPr="00CE4062">
        <w:rPr>
          <w:cs/>
        </w:rPr>
        <w:t xml:space="preserve">แจ้งโครงร่างรายงานการปฏิบัติงาน </w:t>
      </w:r>
      <w:r w:rsidRPr="00CE4062">
        <w:rPr>
          <w:cs/>
        </w:rPr>
        <w:t>(</w:t>
      </w:r>
      <w:r w:rsidRPr="00CE4062">
        <w:t>IN</w:t>
      </w:r>
      <w:r w:rsidRPr="00CE4062">
        <w:rPr>
          <w:cs/>
        </w:rPr>
        <w:t>-</w:t>
      </w:r>
      <w:r w:rsidRPr="00CE4062">
        <w:t>S00</w:t>
      </w:r>
      <w:r w:rsidRPr="00CE4062">
        <w:rPr>
          <w:cs/>
        </w:rPr>
        <w:t>6)</w:t>
      </w:r>
      <w:bookmarkEnd w:id="431"/>
    </w:p>
    <w:p w:rsidR="00D010CF" w:rsidRPr="007E1467" w:rsidRDefault="000B749A" w:rsidP="00991A87">
      <w:pPr>
        <w:spacing w:line="240" w:lineRule="auto"/>
      </w:pPr>
      <w:r w:rsidRPr="007E1467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851776" behindDoc="0" locked="0" layoutInCell="1" allowOverlap="1" wp14:anchorId="6B276D14" wp14:editId="6290922C">
                <wp:simplePos x="0" y="0"/>
                <wp:positionH relativeFrom="column">
                  <wp:posOffset>1</wp:posOffset>
                </wp:positionH>
                <wp:positionV relativeFrom="paragraph">
                  <wp:posOffset>376555</wp:posOffset>
                </wp:positionV>
                <wp:extent cx="5257800" cy="7317740"/>
                <wp:effectExtent l="0" t="0" r="19050" b="16510"/>
                <wp:wrapNone/>
                <wp:docPr id="6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57800" cy="7317740"/>
                        </a:xfrm>
                        <a:prstGeom prst="rect">
                          <a:avLst/>
                        </a:prstGeom>
                        <a:noFill/>
                        <a:ln w="317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709E9E2B" id="Rectangle 6" o:spid="_x0000_s1026" style="position:absolute;margin-left:0;margin-top:29.65pt;width:414pt;height:576.2pt;z-index:25185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" filled="f" strokecolor="black [3213]" strokeweight=".25pt"/>
            </w:pict>
          </mc:Fallback>
        </mc:AlternateContent>
      </w:r>
    </w:p>
    <w:p w:rsidR="00D010CF" w:rsidRPr="007E1467" w:rsidRDefault="00D010CF" w:rsidP="00991A87">
      <w:pPr>
        <w:pStyle w:val="a2"/>
        <w:rPr>
          <w:ins w:id="432" w:author="Pahommie" w:date="2014-11-24T10:51:00Z"/>
          <w:b w:val="0"/>
          <w:bCs w:val="0"/>
          <w:sz w:val="32"/>
          <w:szCs w:val="32"/>
        </w:rPr>
      </w:pPr>
    </w:p>
    <w:p w:rsidR="00D010CF" w:rsidRPr="007E1467" w:rsidRDefault="00D010CF" w:rsidP="00991A87">
      <w:pPr>
        <w:pStyle w:val="a2"/>
        <w:jc w:val="left"/>
        <w:rPr>
          <w:b w:val="0"/>
          <w:bCs w:val="0"/>
          <w:sz w:val="32"/>
          <w:szCs w:val="32"/>
          <w:cs/>
        </w:rPr>
      </w:pPr>
      <w:ins w:id="433" w:author="Pahommie" w:date="2014-11-24T10:51:00Z">
        <w:r w:rsidRPr="007E1467">
          <w:rPr>
            <w:b w:val="0"/>
            <w:bCs w:val="0"/>
            <w:sz w:val="32"/>
            <w:szCs w:val="32"/>
            <w:cs/>
          </w:rPr>
          <w:tab/>
        </w:r>
      </w:ins>
      <w:r w:rsidRPr="007E1467">
        <w:rPr>
          <w:b w:val="0"/>
          <w:bCs w:val="0"/>
          <w:sz w:val="32"/>
          <w:szCs w:val="32"/>
          <w:cs/>
        </w:rPr>
        <w:br w:type="page"/>
      </w:r>
    </w:p>
    <w:p w:rsidR="00D826E5" w:rsidRPr="007E1467" w:rsidRDefault="00D826E5" w:rsidP="00991A87">
      <w:pPr>
        <w:spacing w:line="240" w:lineRule="auto"/>
        <w:rPr>
          <w:cs/>
        </w:rPr>
        <w:sectPr w:rsidR="00D826E5" w:rsidRPr="007E1467" w:rsidSect="00751999">
          <w:pgSz w:w="11906" w:h="16838" w:code="9"/>
          <w:pgMar w:top="2160" w:right="1440" w:bottom="1440" w:left="2160" w:header="1008" w:footer="720" w:gutter="0"/>
          <w:cols w:space="708"/>
          <w:docGrid w:linePitch="435"/>
        </w:sectPr>
      </w:pPr>
    </w:p>
    <w:p w:rsidR="00D826E5" w:rsidRPr="007E1467" w:rsidRDefault="00D826E5" w:rsidP="00991A87">
      <w:pPr>
        <w:spacing w:line="240" w:lineRule="auto"/>
      </w:pPr>
    </w:p>
    <w:p w:rsidR="00D826E5" w:rsidRPr="007E1467" w:rsidRDefault="00D826E5" w:rsidP="00991A87">
      <w:pPr>
        <w:spacing w:line="240" w:lineRule="auto"/>
      </w:pPr>
    </w:p>
    <w:p w:rsidR="00D826E5" w:rsidRPr="007E1467" w:rsidRDefault="00D826E5" w:rsidP="00991A87">
      <w:pPr>
        <w:spacing w:line="240" w:lineRule="auto"/>
      </w:pPr>
    </w:p>
    <w:p w:rsidR="00D826E5" w:rsidRPr="007E1467" w:rsidRDefault="00D826E5" w:rsidP="00991A87">
      <w:pPr>
        <w:spacing w:line="240" w:lineRule="auto"/>
      </w:pPr>
    </w:p>
    <w:p w:rsidR="00D826E5" w:rsidRPr="007E1467" w:rsidRDefault="00D826E5" w:rsidP="00991A87">
      <w:pPr>
        <w:spacing w:line="240" w:lineRule="auto"/>
      </w:pPr>
    </w:p>
    <w:p w:rsidR="00D826E5" w:rsidRPr="007E1467" w:rsidRDefault="00D826E5" w:rsidP="00991A87">
      <w:pPr>
        <w:spacing w:line="240" w:lineRule="auto"/>
      </w:pPr>
    </w:p>
    <w:p w:rsidR="00D826E5" w:rsidRPr="007E1467" w:rsidRDefault="00D826E5" w:rsidP="00991A87">
      <w:pPr>
        <w:spacing w:line="240" w:lineRule="auto"/>
      </w:pPr>
    </w:p>
    <w:p w:rsidR="00D826E5" w:rsidRPr="007E1467" w:rsidRDefault="00D826E5" w:rsidP="00991A87">
      <w:pPr>
        <w:spacing w:line="240" w:lineRule="auto"/>
      </w:pPr>
    </w:p>
    <w:p w:rsidR="00D2499D" w:rsidRPr="00CE4062" w:rsidRDefault="0099161B" w:rsidP="00991A87">
      <w:pPr>
        <w:pStyle w:val="Heading1"/>
        <w:numPr>
          <w:ilvl w:val="0"/>
          <w:numId w:val="0"/>
        </w:numPr>
        <w:spacing w:line="240" w:lineRule="auto"/>
        <w:rPr>
          <w:cs/>
        </w:rPr>
        <w:sectPr w:rsidR="00D2499D" w:rsidRPr="00CE4062" w:rsidSect="00751999">
          <w:pgSz w:w="11906" w:h="16838" w:code="9"/>
          <w:pgMar w:top="2160" w:right="1440" w:bottom="1440" w:left="2160" w:header="1008" w:footer="720" w:gutter="0"/>
          <w:cols w:space="708"/>
          <w:titlePg/>
          <w:docGrid w:linePitch="435"/>
        </w:sectPr>
      </w:pPr>
      <w:bookmarkStart w:id="434" w:name="_Toc54835819"/>
      <w:r w:rsidRPr="00CE4062">
        <w:rPr>
          <w:cs/>
        </w:rPr>
        <w:t>ภาคผนวก ค</w:t>
      </w:r>
      <w:r w:rsidRPr="00CE4062">
        <w:rPr>
          <w:cs/>
        </w:rPr>
        <w:br/>
      </w:r>
      <w:r w:rsidR="00C17650" w:rsidRPr="00CE4062">
        <w:rPr>
          <w:cs/>
        </w:rPr>
        <w:t>เอกสารอื่น ๆ</w:t>
      </w:r>
      <w:bookmarkEnd w:id="434"/>
    </w:p>
    <w:p w:rsidR="00D2499D" w:rsidRPr="007E1467" w:rsidRDefault="00D2499D" w:rsidP="00991A87">
      <w:pPr>
        <w:pStyle w:val="Heading2"/>
        <w:numPr>
          <w:ilvl w:val="0"/>
          <w:numId w:val="0"/>
        </w:numPr>
        <w:ind w:left="720"/>
        <w:jc w:val="center"/>
        <w:rPr>
          <w:cs/>
        </w:rPr>
      </w:pPr>
      <w:bookmarkStart w:id="435" w:name="_Toc54835820"/>
      <w:r w:rsidRPr="007E1467">
        <w:rPr>
          <w:cs/>
        </w:rPr>
        <w:lastRenderedPageBreak/>
        <w:t>พจนานุกรมข้อมูล</w:t>
      </w:r>
      <w:bookmarkEnd w:id="435"/>
    </w:p>
    <w:p w:rsidR="00C17650" w:rsidRPr="007E1467" w:rsidRDefault="00C17650" w:rsidP="00991A87">
      <w:pPr>
        <w:spacing w:line="240" w:lineRule="auto"/>
        <w:rPr>
          <w:cs/>
        </w:rPr>
        <w:sectPr w:rsidR="00C17650" w:rsidRPr="007E1467" w:rsidSect="00751999">
          <w:pgSz w:w="11906" w:h="16838" w:code="9"/>
          <w:pgMar w:top="2160" w:right="1440" w:bottom="1440" w:left="2160" w:header="1008" w:footer="720" w:gutter="0"/>
          <w:cols w:space="708"/>
          <w:docGrid w:linePitch="435"/>
        </w:sectPr>
      </w:pPr>
    </w:p>
    <w:p w:rsidR="00B74CD7" w:rsidRPr="007E1467" w:rsidRDefault="00B74CD7" w:rsidP="00991A87">
      <w:pPr>
        <w:pStyle w:val="Heading1"/>
        <w:numPr>
          <w:ilvl w:val="0"/>
          <w:numId w:val="0"/>
        </w:numPr>
        <w:spacing w:line="240" w:lineRule="auto"/>
      </w:pPr>
      <w:bookmarkStart w:id="436" w:name="_Toc54835821"/>
      <w:r w:rsidRPr="007E1467">
        <w:rPr>
          <w:cs/>
        </w:rPr>
        <w:lastRenderedPageBreak/>
        <w:t>ประวัติ</w:t>
      </w:r>
      <w:r w:rsidR="00E2040B" w:rsidRPr="007E1467">
        <w:rPr>
          <w:cs/>
        </w:rPr>
        <w:t>ย่อของผู้ปฏิบัติงาน</w:t>
      </w:r>
      <w:bookmarkEnd w:id="436"/>
    </w:p>
    <w:p w:rsidR="00B74CD7" w:rsidRPr="007E1467" w:rsidRDefault="00B74CD7" w:rsidP="00991A87">
      <w:pPr>
        <w:tabs>
          <w:tab w:val="left" w:pos="1134"/>
        </w:tabs>
        <w:spacing w:before="0" w:after="0" w:line="240" w:lineRule="auto"/>
        <w:jc w:val="distribute"/>
      </w:pPr>
    </w:p>
    <w:p w:rsidR="001D6F01" w:rsidRPr="007E1467" w:rsidRDefault="001D6F01" w:rsidP="00991A87">
      <w:pPr>
        <w:spacing w:line="240" w:lineRule="auto"/>
        <w:rPr>
          <w:cs/>
        </w:rPr>
      </w:pPr>
      <w:r w:rsidRPr="009E4CAA">
        <w:rPr>
          <w:b/>
          <w:bCs/>
          <w:cs/>
        </w:rPr>
        <w:t>ชื่อ-สกุล</w:t>
      </w:r>
      <w:r w:rsidRPr="009E4CAA">
        <w:rPr>
          <w:b/>
          <w:bCs/>
          <w:cs/>
        </w:rPr>
        <w:tab/>
      </w:r>
      <w:r w:rsidRPr="007E1467">
        <w:rPr>
          <w:cs/>
        </w:rPr>
        <w:tab/>
      </w:r>
      <w:r w:rsidRPr="007E1467">
        <w:rPr>
          <w:cs/>
        </w:rPr>
        <w:tab/>
        <w:t>นางสาว/นายกอไก่ ขอไข่</w:t>
      </w:r>
    </w:p>
    <w:p w:rsidR="001D6F01" w:rsidRPr="007E1467" w:rsidRDefault="001D6F01" w:rsidP="00991A87">
      <w:pPr>
        <w:spacing w:line="240" w:lineRule="auto"/>
      </w:pPr>
      <w:r w:rsidRPr="009E4CAA">
        <w:rPr>
          <w:b/>
          <w:bCs/>
          <w:cs/>
        </w:rPr>
        <w:t>วัน เดือน ปี เกิด</w:t>
      </w:r>
      <w:r w:rsidRPr="009E4CAA">
        <w:rPr>
          <w:b/>
          <w:bCs/>
          <w:cs/>
        </w:rPr>
        <w:tab/>
      </w:r>
      <w:r w:rsidRPr="007E1467">
        <w:rPr>
          <w:cs/>
        </w:rPr>
        <w:tab/>
        <w:t>วันที่ เดือน พ.ศ. 25</w:t>
      </w:r>
      <w:r w:rsidRPr="007E1467">
        <w:t>XX</w:t>
      </w:r>
    </w:p>
    <w:p w:rsidR="001D6F01" w:rsidRPr="007E1467" w:rsidRDefault="001D6F01" w:rsidP="00991A87">
      <w:pPr>
        <w:spacing w:line="240" w:lineRule="auto"/>
      </w:pPr>
      <w:r w:rsidRPr="009E4CAA">
        <w:rPr>
          <w:b/>
          <w:bCs/>
          <w:cs/>
        </w:rPr>
        <w:t>สถานที่เกิด</w:t>
      </w:r>
      <w:r w:rsidRPr="007E1467">
        <w:rPr>
          <w:cs/>
        </w:rPr>
        <w:tab/>
      </w:r>
      <w:r w:rsidRPr="007E1467">
        <w:rPr>
          <w:cs/>
        </w:rPr>
        <w:tab/>
        <w:t>จังหวัด</w:t>
      </w:r>
      <w:r w:rsidRPr="007E1467">
        <w:t>xxxxxxxx</w:t>
      </w:r>
    </w:p>
    <w:p w:rsidR="001D6F01" w:rsidRPr="007E1467" w:rsidRDefault="001D6F01" w:rsidP="00991A87">
      <w:pPr>
        <w:spacing w:line="240" w:lineRule="auto"/>
      </w:pPr>
      <w:r w:rsidRPr="009E4CAA">
        <w:rPr>
          <w:b/>
          <w:bCs/>
          <w:cs/>
        </w:rPr>
        <w:t>ที่อยู่</w:t>
      </w:r>
      <w:r w:rsidRPr="007E1467">
        <w:rPr>
          <w:cs/>
        </w:rPr>
        <w:tab/>
      </w:r>
      <w:r w:rsidRPr="007E1467">
        <w:rPr>
          <w:cs/>
        </w:rPr>
        <w:tab/>
      </w:r>
      <w:r w:rsidRPr="007E1467">
        <w:rPr>
          <w:cs/>
        </w:rPr>
        <w:tab/>
      </w:r>
      <w:r w:rsidRPr="007E1467">
        <w:t>xxxxxxxxxxxxxxxxxxxxxxxxxxxxxxxxxxxxx</w:t>
      </w:r>
      <w:r w:rsidRPr="007E1467">
        <w:rPr>
          <w:cs/>
        </w:rPr>
        <w:t xml:space="preserve"> </w:t>
      </w:r>
    </w:p>
    <w:p w:rsidR="001D6F01" w:rsidRPr="007E1467" w:rsidRDefault="001D6F01" w:rsidP="00991A87">
      <w:pPr>
        <w:spacing w:line="240" w:lineRule="auto"/>
        <w:ind w:left="1440" w:firstLine="720"/>
      </w:pPr>
      <w:r w:rsidRPr="007E1467">
        <w:t>xxxxxxxxxxxxxxxxxxxxxxxxxxxxxxxxxxxxx</w:t>
      </w:r>
      <w:r w:rsidRPr="007E1467">
        <w:rPr>
          <w:cs/>
        </w:rPr>
        <w:t xml:space="preserve"> </w:t>
      </w:r>
    </w:p>
    <w:p w:rsidR="001D6F01" w:rsidRPr="007E1467" w:rsidRDefault="001D6F01" w:rsidP="00991A87">
      <w:pPr>
        <w:spacing w:line="240" w:lineRule="auto"/>
      </w:pPr>
      <w:r w:rsidRPr="009E4CAA">
        <w:rPr>
          <w:b/>
          <w:bCs/>
          <w:cs/>
        </w:rPr>
        <w:t>โทรศัพท์</w:t>
      </w:r>
      <w:r w:rsidRPr="007E1467">
        <w:rPr>
          <w:cs/>
        </w:rPr>
        <w:tab/>
      </w:r>
      <w:r w:rsidRPr="007E1467">
        <w:rPr>
          <w:cs/>
        </w:rPr>
        <w:tab/>
      </w:r>
      <w:r w:rsidRPr="007E1467">
        <w:t xml:space="preserve">xxx </w:t>
      </w:r>
      <w:r w:rsidR="00095842" w:rsidRPr="007E1467">
        <w:rPr>
          <w:cs/>
        </w:rPr>
        <w:t>–</w:t>
      </w:r>
      <w:r w:rsidRPr="007E1467">
        <w:t xml:space="preserve"> xxx</w:t>
      </w:r>
      <w:r w:rsidR="00095842" w:rsidRPr="007E1467">
        <w:rPr>
          <w:cs/>
        </w:rPr>
        <w:t xml:space="preserve"> - </w:t>
      </w:r>
      <w:r w:rsidRPr="007E1467">
        <w:t>xxxx</w:t>
      </w:r>
      <w:r w:rsidRPr="007E1467">
        <w:rPr>
          <w:cs/>
        </w:rPr>
        <w:tab/>
      </w:r>
    </w:p>
    <w:p w:rsidR="001D6F01" w:rsidRPr="009E4CAA" w:rsidRDefault="001D6F01" w:rsidP="00991A87">
      <w:pPr>
        <w:spacing w:line="240" w:lineRule="auto"/>
        <w:rPr>
          <w:b/>
          <w:bCs/>
        </w:rPr>
      </w:pPr>
      <w:r w:rsidRPr="009E4CAA">
        <w:rPr>
          <w:b/>
          <w:bCs/>
          <w:cs/>
        </w:rPr>
        <w:t>ประวัติการศึกษา</w:t>
      </w:r>
    </w:p>
    <w:p w:rsidR="001D6F01" w:rsidRPr="007E1467" w:rsidRDefault="001D6F01" w:rsidP="00991A87">
      <w:pPr>
        <w:spacing w:line="240" w:lineRule="auto"/>
        <w:ind w:left="2160" w:hanging="1440"/>
      </w:pPr>
      <w:r w:rsidRPr="007E1467">
        <w:rPr>
          <w:cs/>
        </w:rPr>
        <w:t xml:space="preserve">พ.ศ. 2559 </w:t>
      </w:r>
      <w:r w:rsidRPr="007E1467">
        <w:rPr>
          <w:cs/>
        </w:rPr>
        <w:tab/>
      </w:r>
      <w:r w:rsidRPr="007E1467">
        <w:t>xxxxxxx</w:t>
      </w:r>
      <w:r w:rsidRPr="007E1467">
        <w:rPr>
          <w:cs/>
        </w:rPr>
        <w:t xml:space="preserve"> </w:t>
      </w:r>
    </w:p>
    <w:p w:rsidR="001D6F01" w:rsidRPr="007E1467" w:rsidRDefault="001D6F01" w:rsidP="00991A87">
      <w:pPr>
        <w:spacing w:line="240" w:lineRule="auto"/>
        <w:ind w:left="2160" w:hanging="1440"/>
      </w:pPr>
      <w:r w:rsidRPr="007E1467">
        <w:rPr>
          <w:cs/>
        </w:rPr>
        <w:t xml:space="preserve">พ.ศ. 2554       </w:t>
      </w:r>
      <w:r w:rsidRPr="007E1467">
        <w:tab/>
        <w:t>xxxxxxx</w:t>
      </w:r>
    </w:p>
    <w:p w:rsidR="001D6F01" w:rsidRPr="009E4CAA" w:rsidRDefault="001D6F01" w:rsidP="00991A87">
      <w:pPr>
        <w:spacing w:line="240" w:lineRule="auto"/>
        <w:rPr>
          <w:b/>
          <w:bCs/>
        </w:rPr>
      </w:pPr>
      <w:r w:rsidRPr="009E4CAA">
        <w:rPr>
          <w:b/>
          <w:bCs/>
          <w:cs/>
        </w:rPr>
        <w:t>รางวัลหรือทุนการศึกษา</w:t>
      </w:r>
    </w:p>
    <w:p w:rsidR="001D6F01" w:rsidRPr="007E1467" w:rsidRDefault="001D6F01" w:rsidP="00991A87">
      <w:pPr>
        <w:spacing w:line="240" w:lineRule="auto"/>
        <w:ind w:left="720"/>
      </w:pPr>
      <w:r w:rsidRPr="007E1467">
        <w:rPr>
          <w:cs/>
        </w:rPr>
        <w:t xml:space="preserve">พ.ศ. 2559 </w:t>
      </w:r>
      <w:r w:rsidRPr="007E1467">
        <w:rPr>
          <w:cs/>
        </w:rPr>
        <w:tab/>
      </w:r>
      <w:r w:rsidRPr="007E1467">
        <w:t>xxxxxxx</w:t>
      </w:r>
      <w:r w:rsidRPr="007E1467">
        <w:rPr>
          <w:cs/>
        </w:rPr>
        <w:t xml:space="preserve"> </w:t>
      </w:r>
    </w:p>
    <w:p w:rsidR="001D6F01" w:rsidRPr="007E1467" w:rsidRDefault="001D6F01" w:rsidP="00991A87">
      <w:pPr>
        <w:spacing w:line="240" w:lineRule="auto"/>
        <w:ind w:left="720"/>
      </w:pPr>
      <w:r w:rsidRPr="007E1467">
        <w:rPr>
          <w:cs/>
        </w:rPr>
        <w:t xml:space="preserve">พ.ศ. 2558 </w:t>
      </w:r>
      <w:r w:rsidRPr="007E1467">
        <w:rPr>
          <w:cs/>
        </w:rPr>
        <w:tab/>
      </w:r>
      <w:r w:rsidRPr="007E1467">
        <w:t>xxxxxxx</w:t>
      </w:r>
    </w:p>
    <w:p w:rsidR="001C2674" w:rsidRPr="007E1467" w:rsidDel="00654662" w:rsidRDefault="001C2674" w:rsidP="00991A87">
      <w:pPr>
        <w:spacing w:after="0" w:line="240" w:lineRule="auto"/>
        <w:rPr>
          <w:del w:id="437" w:author="Pahommie" w:date="2014-11-20T15:55:00Z"/>
        </w:rPr>
      </w:pPr>
      <w:del w:id="438" w:author="Pahommie" w:date="2014-11-20T15:55:00Z">
        <w:r w:rsidRPr="007E1467" w:rsidDel="00654662">
          <w:rPr>
            <w:cs/>
          </w:rPr>
          <w:br w:type="page"/>
        </w:r>
      </w:del>
    </w:p>
    <w:p w:rsidR="001C2674" w:rsidRPr="007E1467" w:rsidRDefault="001C2674" w:rsidP="00991A87">
      <w:pPr>
        <w:spacing w:after="0" w:line="240" w:lineRule="auto"/>
      </w:pPr>
    </w:p>
    <w:sectPr w:rsidR="001C2674" w:rsidRPr="007E1467" w:rsidSect="00751999">
      <w:pgSz w:w="11906" w:h="16838" w:code="9"/>
      <w:pgMar w:top="2160" w:right="1440" w:bottom="1440" w:left="2160" w:header="1008" w:footer="720" w:gutter="0"/>
      <w:cols w:space="708"/>
      <w:docGrid w:linePitch="435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7C6AF4" w:rsidRDefault="007C6AF4" w:rsidP="00A2107A">
      <w:r>
        <w:separator/>
      </w:r>
    </w:p>
  </w:endnote>
  <w:endnote w:type="continuationSeparator" w:id="0">
    <w:p w:rsidR="007C6AF4" w:rsidRDefault="007C6AF4" w:rsidP="00A2107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  <w:embedRegular r:id="rId1" w:fontKey="{3AAEB5CA-992E-4FEF-90FA-AA4F2D2B17F1}"/>
    <w:embedBold r:id="rId2" w:fontKey="{AA00FFB9-3775-4165-A57A-1E4D3AE0AECB}"/>
    <w:embedItalic r:id="rId3" w:fontKey="{2B8CDDFB-C25A-4F73-91B2-AF6A7F23A7D9}"/>
    <w:embedBoldItalic r:id="rId4" w:fontKey="{18FF066C-08EB-4CF8-81B8-D54E6D6F9EE5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  <w:embedRegular r:id="rId5" w:fontKey="{87832A5C-AA16-4733-A6B3-6AE9768C3A1C}"/>
    <w:embedBold r:id="rId6" w:fontKey="{DDFA484D-422B-49B4-AD44-00BE9385EBA3}"/>
    <w:embedBoldItalic r:id="rId7" w:fontKey="{D2C24FAF-4508-465B-85AD-8E5CAEB334E8}"/>
  </w:font>
  <w:font w:name="Malgun Gothic">
    <w:panose1 w:val="020B0503020000020004"/>
    <w:charset w:val="81"/>
    <w:family w:val="swiss"/>
    <w:pitch w:val="variable"/>
    <w:sig w:usb0="900002AF" w:usb1="09D77CFB" w:usb2="00000012" w:usb3="00000000" w:csb0="00080001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  <w:embedRegular r:id="rId8" w:fontKey="{0E97B179-3B33-4CA4-AF49-01FE46D326F8}"/>
    <w:embedBold r:id="rId9" w:fontKey="{AC62796B-573E-4103-8EA2-646346C163AB}"/>
  </w:font>
  <w:font w:name="Calibri Light">
    <w:panose1 w:val="020F0302020204030204"/>
    <w:charset w:val="00"/>
    <w:family w:val="swiss"/>
    <w:pitch w:val="variable"/>
    <w:sig w:usb0="00000001" w:usb1="4000207B" w:usb2="00000000" w:usb3="00000000" w:csb0="0000019F" w:csb1="00000000"/>
    <w:embedRegular r:id="rId10" w:fontKey="{F7358232-7C6C-4CA7-B081-ADCC1C5BF697}"/>
    <w:embedItalic r:id="rId11" w:fontKey="{CED0EE3F-A548-4148-98CC-60EAA542C065}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  <w:embedRegular r:id="rId12" w:fontKey="{E546BD36-D859-4352-9F04-F5A49E7539DA}"/>
    <w:embedBold r:id="rId13" w:fontKey="{134FCA9F-EF16-4C40-A585-EE5FCD796F69}"/>
    <w:embedItalic r:id="rId14" w:fontKey="{A25BADEF-CAF0-42E6-B20A-5E4A6B2A0AEB}"/>
    <w:embedBoldItalic r:id="rId15" w:fontKey="{D0866F11-9E7A-40FA-9F93-9D4B92E125D1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6" w:fontKey="{A7290D2C-1AA7-4F34-BF04-110A94D7AE18}"/>
  </w:font>
  <w:font w:name="AngsanaUPC">
    <w:panose1 w:val="02020603050405020304"/>
    <w:charset w:val="00"/>
    <w:family w:val="roman"/>
    <w:pitch w:val="variable"/>
    <w:sig w:usb0="81000003" w:usb1="00000000" w:usb2="00000000" w:usb3="00000000" w:csb0="00010001" w:csb1="00000000"/>
    <w:embedBold r:id="rId17" w:fontKey="{816E245C-9F2E-4407-9374-ED1BE835DCF7}"/>
  </w:font>
  <w:font w:name="Bold">
    <w:altName w:val="Times New Roman"/>
    <w:panose1 w:val="00000000000000000000"/>
    <w:charset w:val="00"/>
    <w:family w:val="roman"/>
    <w:notTrueType/>
    <w:pitch w:val="default"/>
  </w:font>
  <w:font w:name="AngsanaNew">
    <w:altName w:val="Arial Unicode MS"/>
    <w:panose1 w:val="00000000000000000000"/>
    <w:charset w:val="00"/>
    <w:family w:val="roman"/>
    <w:notTrueType/>
    <w:pitch w:val="default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7C6AF4" w:rsidRDefault="007C6AF4" w:rsidP="00A2107A">
      <w:r>
        <w:separator/>
      </w:r>
    </w:p>
  </w:footnote>
  <w:footnote w:type="continuationSeparator" w:id="0">
    <w:p w:rsidR="007C6AF4" w:rsidRDefault="007C6AF4" w:rsidP="00A2107A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433480225"/>
      <w:docPartObj>
        <w:docPartGallery w:val="Page Numbers (Top of Page)"/>
        <w:docPartUnique/>
      </w:docPartObj>
    </w:sdtPr>
    <w:sdtEndPr>
      <w:rPr>
        <w:rFonts w:cs="TH SarabunPSK"/>
        <w:noProof/>
        <w:szCs w:val="32"/>
      </w:rPr>
    </w:sdtEndPr>
    <w:sdtContent>
      <w:p w:rsidR="00436FF3" w:rsidRPr="001333FF" w:rsidRDefault="00436FF3" w:rsidP="00FF6277">
        <w:pPr>
          <w:pStyle w:val="Header"/>
          <w:spacing w:before="0"/>
          <w:jc w:val="right"/>
          <w:rPr>
            <w:rFonts w:cs="TH SarabunPSK"/>
            <w:szCs w:val="32"/>
          </w:rPr>
        </w:pPr>
        <w:r w:rsidRPr="001333FF">
          <w:rPr>
            <w:rFonts w:cs="TH SarabunPSK"/>
            <w:szCs w:val="32"/>
          </w:rPr>
          <w:fldChar w:fldCharType="begin"/>
        </w:r>
        <w:r w:rsidRPr="001333FF">
          <w:rPr>
            <w:rFonts w:cs="TH SarabunPSK"/>
            <w:szCs w:val="32"/>
          </w:rPr>
          <w:instrText xml:space="preserve"> PAGE   \</w:instrText>
        </w:r>
        <w:r w:rsidRPr="001333FF">
          <w:rPr>
            <w:rFonts w:cs="TH SarabunPSK"/>
            <w:szCs w:val="32"/>
            <w:cs/>
          </w:rPr>
          <w:instrText xml:space="preserve">* </w:instrText>
        </w:r>
        <w:r w:rsidRPr="001333FF">
          <w:rPr>
            <w:rFonts w:cs="TH SarabunPSK"/>
            <w:szCs w:val="32"/>
          </w:rPr>
          <w:instrText xml:space="preserve">MERGEFORMAT </w:instrText>
        </w:r>
        <w:r w:rsidRPr="001333FF">
          <w:rPr>
            <w:rFonts w:cs="TH SarabunPSK"/>
            <w:szCs w:val="32"/>
          </w:rPr>
          <w:fldChar w:fldCharType="separate"/>
        </w:r>
        <w:r w:rsidR="00784EE2">
          <w:rPr>
            <w:rFonts w:cs="TH SarabunPSK"/>
            <w:noProof/>
            <w:szCs w:val="32"/>
            <w:cs/>
          </w:rPr>
          <w:t>ซ</w:t>
        </w:r>
        <w:r w:rsidRPr="001333FF">
          <w:rPr>
            <w:rFonts w:cs="TH SarabunPSK"/>
            <w:szCs w:val="32"/>
          </w:rPr>
          <w:fldChar w:fldCharType="end"/>
        </w:r>
      </w:p>
    </w:sdtContent>
  </w:sdt>
  <w:p w:rsidR="00436FF3" w:rsidRDefault="00436FF3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436FF3" w:rsidRDefault="00436FF3">
    <w:pPr>
      <w:pStyle w:val="Header"/>
      <w:jc w:val="right"/>
    </w:pPr>
  </w:p>
  <w:p w:rsidR="00436FF3" w:rsidRDefault="00436FF3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183322217"/>
      <w:docPartObj>
        <w:docPartGallery w:val="Page Numbers (Top of Page)"/>
        <w:docPartUnique/>
      </w:docPartObj>
    </w:sdtPr>
    <w:sdtEndPr>
      <w:rPr>
        <w:noProof/>
      </w:rPr>
    </w:sdtEndPr>
    <w:sdtContent>
      <w:p w:rsidR="00436FF3" w:rsidRDefault="00436FF3">
        <w:pPr>
          <w:pStyle w:val="Header"/>
          <w:jc w:val="right"/>
        </w:pPr>
        <w:r>
          <w:fldChar w:fldCharType="begin"/>
        </w:r>
        <w:r>
          <w:instrText xml:space="preserve"> PAGE   \</w:instrText>
        </w:r>
        <w:r>
          <w:rPr>
            <w:rFonts w:cs="TH SarabunPSK"/>
            <w:szCs w:val="32"/>
            <w:cs/>
          </w:rPr>
          <w:instrText xml:space="preserve">* </w:instrText>
        </w:r>
        <w:r>
          <w:instrText xml:space="preserve">MERGEFORMAT </w:instrText>
        </w:r>
        <w:r>
          <w:fldChar w:fldCharType="separate"/>
        </w:r>
        <w:r w:rsidR="00784EE2">
          <w:rPr>
            <w:noProof/>
          </w:rPr>
          <w:t>55</w:t>
        </w:r>
        <w:r>
          <w:rPr>
            <w:noProof/>
          </w:rPr>
          <w:fldChar w:fldCharType="end"/>
        </w:r>
      </w:p>
    </w:sdtContent>
  </w:sdt>
  <w:p w:rsidR="00436FF3" w:rsidRDefault="00436FF3">
    <w:pPr>
      <w:pStyle w:val="Header"/>
      <w:jc w:val="right"/>
    </w:pPr>
  </w:p>
</w:hdr>
</file>

<file path=word/header4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436FF3" w:rsidRDefault="00436FF3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3660B71"/>
    <w:multiLevelType w:val="hybridMultilevel"/>
    <w:tmpl w:val="F88CDFE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47A78CF"/>
    <w:multiLevelType w:val="multilevel"/>
    <w:tmpl w:val="D924E164"/>
    <w:lvl w:ilvl="0">
      <w:start w:val="1"/>
      <w:numFmt w:val="decimal"/>
      <w:pStyle w:val="Heading1"/>
      <w:suff w:val="nothing"/>
      <w:lvlText w:val="บทที่ %1"/>
      <w:lvlJc w:val="left"/>
      <w:pPr>
        <w:ind w:left="0" w:firstLine="0"/>
      </w:pPr>
      <w:rPr>
        <w:b/>
        <w:bCs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decimal"/>
      <w:pStyle w:val="Heading2"/>
      <w:lvlText w:val="%1.%2"/>
      <w:lvlJc w:val="left"/>
      <w:pPr>
        <w:ind w:left="720" w:hanging="720"/>
      </w:pPr>
      <w:rPr>
        <w:b/>
        <w:bCs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  <w:rPr>
        <w:rFonts w:hint="default"/>
        <w:b/>
        <w:bCs/>
        <w:color w:val="auto"/>
        <w:u w:val="none"/>
        <w:lang w:bidi="th-TH"/>
      </w:r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  <w:rPr>
        <w:rFonts w:ascii="TH SarabunPSK" w:hAnsi="TH SarabunPSK" w:cs="TH SarabunPSK" w:hint="default"/>
        <w:i w:val="0"/>
        <w:iCs w:val="0"/>
        <w:color w:val="000000" w:themeColor="text1"/>
      </w:r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2" w15:restartNumberingAfterBreak="0">
    <w:nsid w:val="07476CC0"/>
    <w:multiLevelType w:val="hybridMultilevel"/>
    <w:tmpl w:val="FB8A6C0C"/>
    <w:lvl w:ilvl="0" w:tplc="337ED96E">
      <w:start w:val="1"/>
      <w:numFmt w:val="decimal"/>
      <w:suff w:val="space"/>
      <w:lvlText w:val="%1)"/>
      <w:lvlJc w:val="left"/>
      <w:pPr>
        <w:ind w:left="144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" w15:restartNumberingAfterBreak="0">
    <w:nsid w:val="0A3C5949"/>
    <w:multiLevelType w:val="hybridMultilevel"/>
    <w:tmpl w:val="B63CC258"/>
    <w:lvl w:ilvl="0" w:tplc="5B08DF46">
      <w:start w:val="1"/>
      <w:numFmt w:val="decimal"/>
      <w:suff w:val="space"/>
      <w:lvlText w:val="%1)"/>
      <w:lvlJc w:val="left"/>
      <w:pPr>
        <w:ind w:left="2222" w:hanging="360"/>
      </w:pPr>
      <w:rPr>
        <w:rFonts w:hint="default"/>
        <w:color w:val="FF0000"/>
      </w:r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FA8DD62">
      <w:start w:val="1"/>
      <w:numFmt w:val="decimal"/>
      <w:suff w:val="space"/>
      <w:lvlText w:val="%4."/>
      <w:lvlJc w:val="left"/>
      <w:pPr>
        <w:ind w:left="3240" w:hanging="360"/>
      </w:pPr>
      <w:rPr>
        <w:rFonts w:hint="default"/>
      </w:r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" w15:restartNumberingAfterBreak="0">
    <w:nsid w:val="0EB15181"/>
    <w:multiLevelType w:val="hybridMultilevel"/>
    <w:tmpl w:val="73B8D242"/>
    <w:lvl w:ilvl="0" w:tplc="EB5E23C8">
      <w:start w:val="5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F96131B"/>
    <w:multiLevelType w:val="hybridMultilevel"/>
    <w:tmpl w:val="B63CC258"/>
    <w:lvl w:ilvl="0" w:tplc="5B08DF46">
      <w:start w:val="1"/>
      <w:numFmt w:val="decimal"/>
      <w:suff w:val="space"/>
      <w:lvlText w:val="%1)"/>
      <w:lvlJc w:val="left"/>
      <w:pPr>
        <w:ind w:left="2222" w:hanging="360"/>
      </w:pPr>
      <w:rPr>
        <w:rFonts w:hint="default"/>
        <w:color w:val="FF0000"/>
      </w:r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FA8DD62">
      <w:start w:val="1"/>
      <w:numFmt w:val="decimal"/>
      <w:suff w:val="space"/>
      <w:lvlText w:val="%4."/>
      <w:lvlJc w:val="left"/>
      <w:pPr>
        <w:ind w:left="3240" w:hanging="360"/>
      </w:pPr>
      <w:rPr>
        <w:rFonts w:hint="default"/>
      </w:r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6" w15:restartNumberingAfterBreak="0">
    <w:nsid w:val="19AE5568"/>
    <w:multiLevelType w:val="hybridMultilevel"/>
    <w:tmpl w:val="CA64F7BE"/>
    <w:lvl w:ilvl="0" w:tplc="4C7E0478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202B383A"/>
    <w:multiLevelType w:val="hybridMultilevel"/>
    <w:tmpl w:val="5B96DD86"/>
    <w:lvl w:ilvl="0" w:tplc="CF8CD26E">
      <w:start w:val="1"/>
      <w:numFmt w:val="decimal"/>
      <w:suff w:val="space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69E2929"/>
    <w:multiLevelType w:val="multilevel"/>
    <w:tmpl w:val="CCBE12F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color w:val="auto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  <w:color w:val="000000" w:themeColor="text1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9" w15:restartNumberingAfterBreak="0">
    <w:nsid w:val="33340B10"/>
    <w:multiLevelType w:val="multilevel"/>
    <w:tmpl w:val="DDC8F782"/>
    <w:lvl w:ilvl="0">
      <w:start w:val="3"/>
      <w:numFmt w:val="decimal"/>
      <w:lvlText w:val="%1.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60" w:hanging="720"/>
      </w:pPr>
      <w:rPr>
        <w:rFonts w:ascii="TH SarabunPSK" w:hAnsi="TH SarabunPSK" w:cs="TH SarabunPSK" w:hint="default"/>
        <w:b w:val="0"/>
        <w:bCs w:val="0"/>
      </w:rPr>
    </w:lvl>
    <w:lvl w:ilvl="3">
      <w:start w:val="1"/>
      <w:numFmt w:val="decimal"/>
      <w:suff w:val="space"/>
      <w:lvlText w:val="%4)"/>
      <w:lvlJc w:val="left"/>
      <w:pPr>
        <w:ind w:left="3240" w:hanging="1080"/>
      </w:pPr>
      <w:rPr>
        <w:rFonts w:hint="default"/>
        <w:b w:val="0"/>
        <w:bCs w:val="0"/>
        <w:sz w:val="32"/>
        <w:szCs w:val="32"/>
      </w:rPr>
    </w:lvl>
    <w:lvl w:ilvl="4">
      <w:start w:val="1"/>
      <w:numFmt w:val="decimal"/>
      <w:lvlText w:val="%1.%2.%3.%4.%5."/>
      <w:lvlJc w:val="left"/>
      <w:pPr>
        <w:ind w:left="432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720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920" w:hanging="2160"/>
      </w:pPr>
      <w:rPr>
        <w:rFonts w:hint="default"/>
      </w:rPr>
    </w:lvl>
  </w:abstractNum>
  <w:abstractNum w:abstractNumId="10" w15:restartNumberingAfterBreak="0">
    <w:nsid w:val="3D9C4B3D"/>
    <w:multiLevelType w:val="multilevel"/>
    <w:tmpl w:val="EB8A8D02"/>
    <w:lvl w:ilvl="0">
      <w:start w:val="3"/>
      <w:numFmt w:val="decimal"/>
      <w:lvlText w:val="%1.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60" w:hanging="720"/>
      </w:pPr>
      <w:rPr>
        <w:rFonts w:ascii="TH SarabunPSK" w:hAnsi="TH SarabunPSK" w:cs="TH SarabunPSK" w:hint="default"/>
        <w:b w:val="0"/>
        <w:bCs w:val="0"/>
      </w:rPr>
    </w:lvl>
    <w:lvl w:ilvl="3">
      <w:start w:val="1"/>
      <w:numFmt w:val="decimal"/>
      <w:suff w:val="space"/>
      <w:lvlText w:val="%4)"/>
      <w:lvlJc w:val="left"/>
      <w:pPr>
        <w:ind w:left="3240" w:hanging="1080"/>
      </w:pPr>
      <w:rPr>
        <w:rFonts w:hint="default"/>
        <w:b w:val="0"/>
        <w:bCs w:val="0"/>
        <w:sz w:val="32"/>
        <w:szCs w:val="32"/>
      </w:rPr>
    </w:lvl>
    <w:lvl w:ilvl="4">
      <w:start w:val="1"/>
      <w:numFmt w:val="decimal"/>
      <w:suff w:val="space"/>
      <w:lvlText w:val="%4.%5)"/>
      <w:lvlJc w:val="left"/>
      <w:pPr>
        <w:ind w:left="4320" w:hanging="1440"/>
      </w:pPr>
      <w:rPr>
        <w:rFonts w:hint="default"/>
      </w:rPr>
    </w:lvl>
    <w:lvl w:ilvl="5">
      <w:start w:val="1"/>
      <w:numFmt w:val="decimal"/>
      <w:suff w:val="space"/>
      <w:lvlText w:val="%4.%5.%6)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720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920" w:hanging="2160"/>
      </w:pPr>
      <w:rPr>
        <w:rFonts w:hint="default"/>
      </w:rPr>
    </w:lvl>
  </w:abstractNum>
  <w:abstractNum w:abstractNumId="11" w15:restartNumberingAfterBreak="0">
    <w:nsid w:val="4F0A099A"/>
    <w:multiLevelType w:val="multilevel"/>
    <w:tmpl w:val="70BAFAFE"/>
    <w:lvl w:ilvl="0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12" w15:restartNumberingAfterBreak="0">
    <w:nsid w:val="502D0C5F"/>
    <w:multiLevelType w:val="hybridMultilevel"/>
    <w:tmpl w:val="7A14BE62"/>
    <w:lvl w:ilvl="0" w:tplc="BAC0DE52">
      <w:start w:val="1"/>
      <w:numFmt w:val="decimal"/>
      <w:suff w:val="space"/>
      <w:lvlText w:val="%1)"/>
      <w:lvlJc w:val="left"/>
      <w:pPr>
        <w:ind w:left="222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6704D0B"/>
    <w:multiLevelType w:val="hybridMultilevel"/>
    <w:tmpl w:val="FB8A6C0C"/>
    <w:lvl w:ilvl="0" w:tplc="337ED96E">
      <w:start w:val="1"/>
      <w:numFmt w:val="decimal"/>
      <w:suff w:val="space"/>
      <w:lvlText w:val="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4" w15:restartNumberingAfterBreak="0">
    <w:nsid w:val="5B6155C4"/>
    <w:multiLevelType w:val="hybridMultilevel"/>
    <w:tmpl w:val="8230053E"/>
    <w:lvl w:ilvl="0" w:tplc="7DE4F7D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" w15:restartNumberingAfterBreak="0">
    <w:nsid w:val="6C5B3E91"/>
    <w:multiLevelType w:val="hybridMultilevel"/>
    <w:tmpl w:val="BD9ED364"/>
    <w:lvl w:ilvl="0" w:tplc="3E583D2E">
      <w:start w:val="2"/>
      <w:numFmt w:val="bullet"/>
      <w:lvlText w:val="-"/>
      <w:lvlJc w:val="left"/>
      <w:pPr>
        <w:ind w:left="2520" w:hanging="360"/>
      </w:pPr>
      <w:rPr>
        <w:rFonts w:ascii="TH SarabunPSK" w:eastAsia="TH SarabunPSK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16" w15:restartNumberingAfterBreak="0">
    <w:nsid w:val="70110ABE"/>
    <w:multiLevelType w:val="multilevel"/>
    <w:tmpl w:val="F6EC5460"/>
    <w:styleLink w:val="Style1"/>
    <w:lvl w:ilvl="0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7" w15:restartNumberingAfterBreak="0">
    <w:nsid w:val="74CC1526"/>
    <w:multiLevelType w:val="hybridMultilevel"/>
    <w:tmpl w:val="DE945B32"/>
    <w:lvl w:ilvl="0" w:tplc="3CF610E8">
      <w:start w:val="1"/>
      <w:numFmt w:val="decimal"/>
      <w:suff w:val="space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7578440D"/>
    <w:multiLevelType w:val="multilevel"/>
    <w:tmpl w:val="3F52AE0E"/>
    <w:lvl w:ilvl="0">
      <w:start w:val="1"/>
      <w:numFmt w:val="decimal"/>
      <w:lvlText w:val="%1)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40" w:hanging="720"/>
      </w:pPr>
      <w:rPr>
        <w:rFonts w:hint="default"/>
        <w:lang w:bidi="th-TH"/>
      </w:rPr>
    </w:lvl>
    <w:lvl w:ilvl="2">
      <w:start w:val="1"/>
      <w:numFmt w:val="decimal"/>
      <w:lvlText w:val="%1.%2.%3."/>
      <w:lvlJc w:val="left"/>
      <w:pPr>
        <w:ind w:left="2160" w:hanging="720"/>
      </w:pPr>
      <w:rPr>
        <w:rFonts w:ascii="TH SarabunPSK" w:hAnsi="TH SarabunPSK" w:cs="TH SarabunPSK" w:hint="default"/>
        <w:b w:val="0"/>
        <w:bCs w:val="0"/>
      </w:rPr>
    </w:lvl>
    <w:lvl w:ilvl="3">
      <w:start w:val="1"/>
      <w:numFmt w:val="decimal"/>
      <w:suff w:val="space"/>
      <w:lvlText w:val="%4)"/>
      <w:lvlJc w:val="left"/>
      <w:pPr>
        <w:ind w:left="1931" w:hanging="1080"/>
      </w:pPr>
      <w:rPr>
        <w:rFonts w:hint="default"/>
        <w:b w:val="0"/>
        <w:bCs w:val="0"/>
        <w:sz w:val="32"/>
        <w:szCs w:val="32"/>
      </w:rPr>
    </w:lvl>
    <w:lvl w:ilvl="4">
      <w:start w:val="1"/>
      <w:numFmt w:val="decimal"/>
      <w:suff w:val="space"/>
      <w:lvlText w:val="%4.%5)"/>
      <w:lvlJc w:val="left"/>
      <w:pPr>
        <w:ind w:left="4320" w:hanging="1440"/>
      </w:pPr>
      <w:rPr>
        <w:rFonts w:hint="default"/>
      </w:rPr>
    </w:lvl>
    <w:lvl w:ilvl="5">
      <w:start w:val="1"/>
      <w:numFmt w:val="decimal"/>
      <w:suff w:val="space"/>
      <w:lvlText w:val="%4.%5.%6)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720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920" w:hanging="2160"/>
      </w:pPr>
      <w:rPr>
        <w:rFonts w:hint="default"/>
      </w:rPr>
    </w:lvl>
  </w:abstractNum>
  <w:num w:numId="1">
    <w:abstractNumId w:val="1"/>
  </w:num>
  <w:num w:numId="2">
    <w:abstractNumId w:val="9"/>
  </w:num>
  <w:num w:numId="3">
    <w:abstractNumId w:val="10"/>
  </w:num>
  <w:num w:numId="4">
    <w:abstractNumId w:val="2"/>
  </w:num>
  <w:num w:numId="5">
    <w:abstractNumId w:val="5"/>
  </w:num>
  <w:num w:numId="6">
    <w:abstractNumId w:val="12"/>
  </w:num>
  <w:num w:numId="7">
    <w:abstractNumId w:val="0"/>
  </w:num>
  <w:num w:numId="8">
    <w:abstractNumId w:val="11"/>
  </w:num>
  <w:num w:numId="9">
    <w:abstractNumId w:val="4"/>
  </w:num>
  <w:num w:numId="10">
    <w:abstractNumId w:val="17"/>
  </w:num>
  <w:num w:numId="11">
    <w:abstractNumId w:val="3"/>
  </w:num>
  <w:num w:numId="12">
    <w:abstractNumId w:val="7"/>
  </w:num>
  <w:num w:numId="13">
    <w:abstractNumId w:val="13"/>
  </w:num>
  <w:num w:numId="14">
    <w:abstractNumId w:val="14"/>
  </w:num>
  <w:num w:numId="15">
    <w:abstractNumId w:val="8"/>
  </w:num>
  <w:num w:numId="16">
    <w:abstractNumId w:val="15"/>
  </w:num>
  <w:num w:numId="17">
    <w:abstractNumId w:val="18"/>
  </w:num>
  <w:num w:numId="18">
    <w:abstractNumId w:val="16"/>
  </w:num>
  <w:num w:numId="19">
    <w:abstractNumId w:val="6"/>
  </w:num>
  <w:numIdMacAtCleanup w:val="1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embedTrueTypeFonts/>
  <w:hideSpellingErrors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C2674"/>
    <w:rsid w:val="00000748"/>
    <w:rsid w:val="00000C91"/>
    <w:rsid w:val="000016B9"/>
    <w:rsid w:val="000025DA"/>
    <w:rsid w:val="0000356D"/>
    <w:rsid w:val="000043D9"/>
    <w:rsid w:val="00005059"/>
    <w:rsid w:val="00007F40"/>
    <w:rsid w:val="000116FE"/>
    <w:rsid w:val="0001220B"/>
    <w:rsid w:val="000122E5"/>
    <w:rsid w:val="000123DB"/>
    <w:rsid w:val="0001299B"/>
    <w:rsid w:val="000148D1"/>
    <w:rsid w:val="000156EB"/>
    <w:rsid w:val="00016CD7"/>
    <w:rsid w:val="00016D06"/>
    <w:rsid w:val="000207CC"/>
    <w:rsid w:val="000237BB"/>
    <w:rsid w:val="00023BAA"/>
    <w:rsid w:val="00023DA4"/>
    <w:rsid w:val="000241D4"/>
    <w:rsid w:val="0002451F"/>
    <w:rsid w:val="00024A88"/>
    <w:rsid w:val="00024F15"/>
    <w:rsid w:val="00030794"/>
    <w:rsid w:val="00031144"/>
    <w:rsid w:val="00033204"/>
    <w:rsid w:val="000371AF"/>
    <w:rsid w:val="00041E04"/>
    <w:rsid w:val="000427D8"/>
    <w:rsid w:val="00042DB7"/>
    <w:rsid w:val="00042EFE"/>
    <w:rsid w:val="00043AD9"/>
    <w:rsid w:val="00044495"/>
    <w:rsid w:val="0004482B"/>
    <w:rsid w:val="00046F36"/>
    <w:rsid w:val="0004761D"/>
    <w:rsid w:val="000512D9"/>
    <w:rsid w:val="00052C12"/>
    <w:rsid w:val="00052D5B"/>
    <w:rsid w:val="000539F0"/>
    <w:rsid w:val="00053DDD"/>
    <w:rsid w:val="00057B4F"/>
    <w:rsid w:val="000603FB"/>
    <w:rsid w:val="0006064A"/>
    <w:rsid w:val="00060C43"/>
    <w:rsid w:val="00062041"/>
    <w:rsid w:val="00062372"/>
    <w:rsid w:val="00062FB2"/>
    <w:rsid w:val="000630E4"/>
    <w:rsid w:val="000633CE"/>
    <w:rsid w:val="00063715"/>
    <w:rsid w:val="000638D7"/>
    <w:rsid w:val="00067259"/>
    <w:rsid w:val="0007160F"/>
    <w:rsid w:val="00072A05"/>
    <w:rsid w:val="000734E6"/>
    <w:rsid w:val="000749AB"/>
    <w:rsid w:val="00075AAB"/>
    <w:rsid w:val="00076CC2"/>
    <w:rsid w:val="000771C8"/>
    <w:rsid w:val="00080EEE"/>
    <w:rsid w:val="000814A7"/>
    <w:rsid w:val="00081994"/>
    <w:rsid w:val="00082166"/>
    <w:rsid w:val="00084B6F"/>
    <w:rsid w:val="000863BD"/>
    <w:rsid w:val="0008711E"/>
    <w:rsid w:val="00087654"/>
    <w:rsid w:val="00087949"/>
    <w:rsid w:val="0009079C"/>
    <w:rsid w:val="00090F6F"/>
    <w:rsid w:val="00091C0A"/>
    <w:rsid w:val="00091F0A"/>
    <w:rsid w:val="00091F4E"/>
    <w:rsid w:val="0009261A"/>
    <w:rsid w:val="00092E49"/>
    <w:rsid w:val="000930FB"/>
    <w:rsid w:val="0009312D"/>
    <w:rsid w:val="00095842"/>
    <w:rsid w:val="00096151"/>
    <w:rsid w:val="00096BD2"/>
    <w:rsid w:val="00097617"/>
    <w:rsid w:val="000976E2"/>
    <w:rsid w:val="00097F48"/>
    <w:rsid w:val="000A06C2"/>
    <w:rsid w:val="000A0C11"/>
    <w:rsid w:val="000A0C29"/>
    <w:rsid w:val="000A29E8"/>
    <w:rsid w:val="000A3E93"/>
    <w:rsid w:val="000A467B"/>
    <w:rsid w:val="000A4829"/>
    <w:rsid w:val="000A486E"/>
    <w:rsid w:val="000A4FB7"/>
    <w:rsid w:val="000A6558"/>
    <w:rsid w:val="000A65F4"/>
    <w:rsid w:val="000B0F8B"/>
    <w:rsid w:val="000B247C"/>
    <w:rsid w:val="000B2BE6"/>
    <w:rsid w:val="000B38AC"/>
    <w:rsid w:val="000B4692"/>
    <w:rsid w:val="000B69A1"/>
    <w:rsid w:val="000B749A"/>
    <w:rsid w:val="000B78D3"/>
    <w:rsid w:val="000C0897"/>
    <w:rsid w:val="000C09E7"/>
    <w:rsid w:val="000C24CE"/>
    <w:rsid w:val="000C26CB"/>
    <w:rsid w:val="000C2E97"/>
    <w:rsid w:val="000C71A3"/>
    <w:rsid w:val="000C730B"/>
    <w:rsid w:val="000C7E2A"/>
    <w:rsid w:val="000D013E"/>
    <w:rsid w:val="000D0C94"/>
    <w:rsid w:val="000D1189"/>
    <w:rsid w:val="000D366A"/>
    <w:rsid w:val="000D379C"/>
    <w:rsid w:val="000D3877"/>
    <w:rsid w:val="000D3D06"/>
    <w:rsid w:val="000D41A6"/>
    <w:rsid w:val="000D4217"/>
    <w:rsid w:val="000D4776"/>
    <w:rsid w:val="000D5431"/>
    <w:rsid w:val="000D6540"/>
    <w:rsid w:val="000D692E"/>
    <w:rsid w:val="000D73DD"/>
    <w:rsid w:val="000D7FD2"/>
    <w:rsid w:val="000E1494"/>
    <w:rsid w:val="000E1F69"/>
    <w:rsid w:val="000E2E31"/>
    <w:rsid w:val="000E3473"/>
    <w:rsid w:val="000E398E"/>
    <w:rsid w:val="000E428F"/>
    <w:rsid w:val="000E5016"/>
    <w:rsid w:val="000E536B"/>
    <w:rsid w:val="000E5514"/>
    <w:rsid w:val="000E5754"/>
    <w:rsid w:val="000E5EB2"/>
    <w:rsid w:val="000F144E"/>
    <w:rsid w:val="000F1F96"/>
    <w:rsid w:val="000F21A0"/>
    <w:rsid w:val="000F27C3"/>
    <w:rsid w:val="000F3B13"/>
    <w:rsid w:val="000F5173"/>
    <w:rsid w:val="001001C3"/>
    <w:rsid w:val="00100F61"/>
    <w:rsid w:val="00101136"/>
    <w:rsid w:val="001022F3"/>
    <w:rsid w:val="00102C99"/>
    <w:rsid w:val="00103030"/>
    <w:rsid w:val="00104621"/>
    <w:rsid w:val="00105BE4"/>
    <w:rsid w:val="00106A2E"/>
    <w:rsid w:val="0010704F"/>
    <w:rsid w:val="00110268"/>
    <w:rsid w:val="00111D89"/>
    <w:rsid w:val="00112062"/>
    <w:rsid w:val="00112085"/>
    <w:rsid w:val="00113E0E"/>
    <w:rsid w:val="00115081"/>
    <w:rsid w:val="00116568"/>
    <w:rsid w:val="001166A9"/>
    <w:rsid w:val="001168BC"/>
    <w:rsid w:val="00117B2F"/>
    <w:rsid w:val="00120C69"/>
    <w:rsid w:val="001216AB"/>
    <w:rsid w:val="00122A1A"/>
    <w:rsid w:val="00122E11"/>
    <w:rsid w:val="0012306E"/>
    <w:rsid w:val="001231CC"/>
    <w:rsid w:val="0012344F"/>
    <w:rsid w:val="0012556F"/>
    <w:rsid w:val="00125DB6"/>
    <w:rsid w:val="0012776E"/>
    <w:rsid w:val="00127843"/>
    <w:rsid w:val="00127EC2"/>
    <w:rsid w:val="001306E7"/>
    <w:rsid w:val="00130D72"/>
    <w:rsid w:val="001333FF"/>
    <w:rsid w:val="00133669"/>
    <w:rsid w:val="00135153"/>
    <w:rsid w:val="00136777"/>
    <w:rsid w:val="00136A0C"/>
    <w:rsid w:val="00136C4B"/>
    <w:rsid w:val="00137C0A"/>
    <w:rsid w:val="00140230"/>
    <w:rsid w:val="0014289A"/>
    <w:rsid w:val="00143293"/>
    <w:rsid w:val="001436BE"/>
    <w:rsid w:val="001445B6"/>
    <w:rsid w:val="00146C39"/>
    <w:rsid w:val="00147739"/>
    <w:rsid w:val="001504D2"/>
    <w:rsid w:val="00152BCA"/>
    <w:rsid w:val="00153B78"/>
    <w:rsid w:val="00153DB8"/>
    <w:rsid w:val="0015412B"/>
    <w:rsid w:val="00154C06"/>
    <w:rsid w:val="00154CB5"/>
    <w:rsid w:val="00154E43"/>
    <w:rsid w:val="00154E9E"/>
    <w:rsid w:val="0015521E"/>
    <w:rsid w:val="00156089"/>
    <w:rsid w:val="0015699B"/>
    <w:rsid w:val="00160E5E"/>
    <w:rsid w:val="00162655"/>
    <w:rsid w:val="001641E1"/>
    <w:rsid w:val="00164962"/>
    <w:rsid w:val="00165C99"/>
    <w:rsid w:val="00167FCA"/>
    <w:rsid w:val="00171378"/>
    <w:rsid w:val="0017145E"/>
    <w:rsid w:val="00172D0F"/>
    <w:rsid w:val="001740D6"/>
    <w:rsid w:val="001746CB"/>
    <w:rsid w:val="00174E93"/>
    <w:rsid w:val="00176050"/>
    <w:rsid w:val="00176466"/>
    <w:rsid w:val="00177542"/>
    <w:rsid w:val="0017780D"/>
    <w:rsid w:val="0017781C"/>
    <w:rsid w:val="00177AAD"/>
    <w:rsid w:val="00177EBE"/>
    <w:rsid w:val="00180111"/>
    <w:rsid w:val="00181025"/>
    <w:rsid w:val="00182367"/>
    <w:rsid w:val="00184FD5"/>
    <w:rsid w:val="0018555A"/>
    <w:rsid w:val="00185E6B"/>
    <w:rsid w:val="00190EEC"/>
    <w:rsid w:val="00192E19"/>
    <w:rsid w:val="00193430"/>
    <w:rsid w:val="001941DF"/>
    <w:rsid w:val="00194575"/>
    <w:rsid w:val="00194F2C"/>
    <w:rsid w:val="001958CC"/>
    <w:rsid w:val="00195F94"/>
    <w:rsid w:val="001960A7"/>
    <w:rsid w:val="001A180C"/>
    <w:rsid w:val="001A26A0"/>
    <w:rsid w:val="001A2EBF"/>
    <w:rsid w:val="001A53CF"/>
    <w:rsid w:val="001B00D6"/>
    <w:rsid w:val="001B016A"/>
    <w:rsid w:val="001B2577"/>
    <w:rsid w:val="001B2E40"/>
    <w:rsid w:val="001B3674"/>
    <w:rsid w:val="001B3B42"/>
    <w:rsid w:val="001B444E"/>
    <w:rsid w:val="001B4A26"/>
    <w:rsid w:val="001B4D48"/>
    <w:rsid w:val="001B543A"/>
    <w:rsid w:val="001B5F27"/>
    <w:rsid w:val="001B66E8"/>
    <w:rsid w:val="001B7AF4"/>
    <w:rsid w:val="001C2674"/>
    <w:rsid w:val="001C31BF"/>
    <w:rsid w:val="001C35ED"/>
    <w:rsid w:val="001C44D3"/>
    <w:rsid w:val="001C58AE"/>
    <w:rsid w:val="001C6446"/>
    <w:rsid w:val="001C72DF"/>
    <w:rsid w:val="001D0DE8"/>
    <w:rsid w:val="001D32B0"/>
    <w:rsid w:val="001D38B5"/>
    <w:rsid w:val="001D3E92"/>
    <w:rsid w:val="001D44A2"/>
    <w:rsid w:val="001D6DA3"/>
    <w:rsid w:val="001D6F01"/>
    <w:rsid w:val="001E0A53"/>
    <w:rsid w:val="001E28C0"/>
    <w:rsid w:val="001E3928"/>
    <w:rsid w:val="001E4FDA"/>
    <w:rsid w:val="001E584F"/>
    <w:rsid w:val="001E59E4"/>
    <w:rsid w:val="001E64D6"/>
    <w:rsid w:val="001E733E"/>
    <w:rsid w:val="001E7B3F"/>
    <w:rsid w:val="001E7E79"/>
    <w:rsid w:val="001F0757"/>
    <w:rsid w:val="001F09BB"/>
    <w:rsid w:val="001F17E6"/>
    <w:rsid w:val="001F1805"/>
    <w:rsid w:val="001F1CCB"/>
    <w:rsid w:val="001F1F56"/>
    <w:rsid w:val="001F2B67"/>
    <w:rsid w:val="001F2D4E"/>
    <w:rsid w:val="001F341A"/>
    <w:rsid w:val="001F455A"/>
    <w:rsid w:val="001F5851"/>
    <w:rsid w:val="001F68D7"/>
    <w:rsid w:val="00200526"/>
    <w:rsid w:val="002053D3"/>
    <w:rsid w:val="00206CB3"/>
    <w:rsid w:val="00207735"/>
    <w:rsid w:val="0021054C"/>
    <w:rsid w:val="002107AF"/>
    <w:rsid w:val="002109E2"/>
    <w:rsid w:val="00212E14"/>
    <w:rsid w:val="00213B91"/>
    <w:rsid w:val="00213EC9"/>
    <w:rsid w:val="0021405C"/>
    <w:rsid w:val="002143EE"/>
    <w:rsid w:val="0021471A"/>
    <w:rsid w:val="00215139"/>
    <w:rsid w:val="0021584C"/>
    <w:rsid w:val="002166B2"/>
    <w:rsid w:val="002205FC"/>
    <w:rsid w:val="00220E2C"/>
    <w:rsid w:val="00220E5A"/>
    <w:rsid w:val="00220F9F"/>
    <w:rsid w:val="00221859"/>
    <w:rsid w:val="0022273C"/>
    <w:rsid w:val="00223DC8"/>
    <w:rsid w:val="002248C7"/>
    <w:rsid w:val="00225851"/>
    <w:rsid w:val="00227C60"/>
    <w:rsid w:val="00230569"/>
    <w:rsid w:val="00232BD9"/>
    <w:rsid w:val="00234DC2"/>
    <w:rsid w:val="00235638"/>
    <w:rsid w:val="00236177"/>
    <w:rsid w:val="00236802"/>
    <w:rsid w:val="0023682E"/>
    <w:rsid w:val="00237D6F"/>
    <w:rsid w:val="002401AA"/>
    <w:rsid w:val="002406FC"/>
    <w:rsid w:val="00240DD1"/>
    <w:rsid w:val="00240E4D"/>
    <w:rsid w:val="00242BB6"/>
    <w:rsid w:val="00242F07"/>
    <w:rsid w:val="002430C0"/>
    <w:rsid w:val="002430DD"/>
    <w:rsid w:val="002435B0"/>
    <w:rsid w:val="00243D18"/>
    <w:rsid w:val="00245A49"/>
    <w:rsid w:val="00247FC3"/>
    <w:rsid w:val="00250D76"/>
    <w:rsid w:val="00251F88"/>
    <w:rsid w:val="002526E1"/>
    <w:rsid w:val="00252F66"/>
    <w:rsid w:val="00253345"/>
    <w:rsid w:val="00257670"/>
    <w:rsid w:val="00261D92"/>
    <w:rsid w:val="002638DE"/>
    <w:rsid w:val="00267876"/>
    <w:rsid w:val="00267D23"/>
    <w:rsid w:val="00270600"/>
    <w:rsid w:val="00271953"/>
    <w:rsid w:val="002721FE"/>
    <w:rsid w:val="00272249"/>
    <w:rsid w:val="00273832"/>
    <w:rsid w:val="0027582E"/>
    <w:rsid w:val="00275BE4"/>
    <w:rsid w:val="002777CA"/>
    <w:rsid w:val="00277D68"/>
    <w:rsid w:val="00281EF1"/>
    <w:rsid w:val="00283D10"/>
    <w:rsid w:val="00285E0D"/>
    <w:rsid w:val="002908B4"/>
    <w:rsid w:val="00291461"/>
    <w:rsid w:val="00291A03"/>
    <w:rsid w:val="0029276E"/>
    <w:rsid w:val="00293A5D"/>
    <w:rsid w:val="00294D41"/>
    <w:rsid w:val="002958E5"/>
    <w:rsid w:val="00296311"/>
    <w:rsid w:val="002966F4"/>
    <w:rsid w:val="002975E8"/>
    <w:rsid w:val="002A06DC"/>
    <w:rsid w:val="002A083A"/>
    <w:rsid w:val="002A0CFE"/>
    <w:rsid w:val="002A16BF"/>
    <w:rsid w:val="002A1B77"/>
    <w:rsid w:val="002A2408"/>
    <w:rsid w:val="002A410C"/>
    <w:rsid w:val="002A4EA6"/>
    <w:rsid w:val="002A4FA6"/>
    <w:rsid w:val="002A633A"/>
    <w:rsid w:val="002A69BB"/>
    <w:rsid w:val="002A7673"/>
    <w:rsid w:val="002B0CB1"/>
    <w:rsid w:val="002B11AD"/>
    <w:rsid w:val="002B1A2E"/>
    <w:rsid w:val="002B520C"/>
    <w:rsid w:val="002C17C9"/>
    <w:rsid w:val="002C1AF2"/>
    <w:rsid w:val="002C33F3"/>
    <w:rsid w:val="002C4C34"/>
    <w:rsid w:val="002C4F14"/>
    <w:rsid w:val="002C51DC"/>
    <w:rsid w:val="002C5C53"/>
    <w:rsid w:val="002C5EC2"/>
    <w:rsid w:val="002C68E0"/>
    <w:rsid w:val="002C74D9"/>
    <w:rsid w:val="002D0BF5"/>
    <w:rsid w:val="002D1129"/>
    <w:rsid w:val="002D11E3"/>
    <w:rsid w:val="002D17A8"/>
    <w:rsid w:val="002D1ED1"/>
    <w:rsid w:val="002D2181"/>
    <w:rsid w:val="002D3B7D"/>
    <w:rsid w:val="002D4A47"/>
    <w:rsid w:val="002D5466"/>
    <w:rsid w:val="002D5B08"/>
    <w:rsid w:val="002D7284"/>
    <w:rsid w:val="002D7314"/>
    <w:rsid w:val="002D784C"/>
    <w:rsid w:val="002D7CE7"/>
    <w:rsid w:val="002E1416"/>
    <w:rsid w:val="002E1A29"/>
    <w:rsid w:val="002E37C8"/>
    <w:rsid w:val="002E4699"/>
    <w:rsid w:val="002E5A67"/>
    <w:rsid w:val="002E65A7"/>
    <w:rsid w:val="002E7452"/>
    <w:rsid w:val="002F2DC3"/>
    <w:rsid w:val="002F3481"/>
    <w:rsid w:val="002F37E1"/>
    <w:rsid w:val="002F4F98"/>
    <w:rsid w:val="002F56FD"/>
    <w:rsid w:val="002F57EA"/>
    <w:rsid w:val="002F59F0"/>
    <w:rsid w:val="002F5D1E"/>
    <w:rsid w:val="002F6C93"/>
    <w:rsid w:val="003006E1"/>
    <w:rsid w:val="00302F6C"/>
    <w:rsid w:val="003038B7"/>
    <w:rsid w:val="0030421C"/>
    <w:rsid w:val="003057E1"/>
    <w:rsid w:val="003113C1"/>
    <w:rsid w:val="003123E2"/>
    <w:rsid w:val="00313ABF"/>
    <w:rsid w:val="00320B0F"/>
    <w:rsid w:val="003211AC"/>
    <w:rsid w:val="00322DD3"/>
    <w:rsid w:val="00323873"/>
    <w:rsid w:val="0032438B"/>
    <w:rsid w:val="003271EF"/>
    <w:rsid w:val="003273B7"/>
    <w:rsid w:val="00327D1F"/>
    <w:rsid w:val="00330FC9"/>
    <w:rsid w:val="00332CE7"/>
    <w:rsid w:val="003343F2"/>
    <w:rsid w:val="0033477E"/>
    <w:rsid w:val="0033667A"/>
    <w:rsid w:val="00336834"/>
    <w:rsid w:val="00337E7A"/>
    <w:rsid w:val="0034083D"/>
    <w:rsid w:val="00341229"/>
    <w:rsid w:val="00341583"/>
    <w:rsid w:val="00342A2E"/>
    <w:rsid w:val="00346591"/>
    <w:rsid w:val="00350E56"/>
    <w:rsid w:val="0035104B"/>
    <w:rsid w:val="003519D5"/>
    <w:rsid w:val="00351C9F"/>
    <w:rsid w:val="00351FCF"/>
    <w:rsid w:val="00354711"/>
    <w:rsid w:val="003547C0"/>
    <w:rsid w:val="0035516C"/>
    <w:rsid w:val="003551E7"/>
    <w:rsid w:val="00355A74"/>
    <w:rsid w:val="003560B4"/>
    <w:rsid w:val="00356CE3"/>
    <w:rsid w:val="00361B25"/>
    <w:rsid w:val="00361D4E"/>
    <w:rsid w:val="00363663"/>
    <w:rsid w:val="00365CC5"/>
    <w:rsid w:val="00367BD5"/>
    <w:rsid w:val="00367FE5"/>
    <w:rsid w:val="00371BAF"/>
    <w:rsid w:val="003726E9"/>
    <w:rsid w:val="0037322E"/>
    <w:rsid w:val="00374A15"/>
    <w:rsid w:val="003760D4"/>
    <w:rsid w:val="00376998"/>
    <w:rsid w:val="00377C28"/>
    <w:rsid w:val="0038173D"/>
    <w:rsid w:val="00382BDE"/>
    <w:rsid w:val="00383829"/>
    <w:rsid w:val="003854CC"/>
    <w:rsid w:val="0038577D"/>
    <w:rsid w:val="003860DC"/>
    <w:rsid w:val="0038708C"/>
    <w:rsid w:val="003870EA"/>
    <w:rsid w:val="00387AF8"/>
    <w:rsid w:val="0039004B"/>
    <w:rsid w:val="0039038B"/>
    <w:rsid w:val="00390AA4"/>
    <w:rsid w:val="00392C20"/>
    <w:rsid w:val="00392DE3"/>
    <w:rsid w:val="00394E76"/>
    <w:rsid w:val="003959E0"/>
    <w:rsid w:val="00397AC2"/>
    <w:rsid w:val="003A1338"/>
    <w:rsid w:val="003A19BC"/>
    <w:rsid w:val="003A64CF"/>
    <w:rsid w:val="003A6969"/>
    <w:rsid w:val="003A7DB4"/>
    <w:rsid w:val="003B23CF"/>
    <w:rsid w:val="003B2AAD"/>
    <w:rsid w:val="003B2ACE"/>
    <w:rsid w:val="003B32E9"/>
    <w:rsid w:val="003B3EE9"/>
    <w:rsid w:val="003B4A54"/>
    <w:rsid w:val="003B65C2"/>
    <w:rsid w:val="003B7336"/>
    <w:rsid w:val="003B784E"/>
    <w:rsid w:val="003B7D20"/>
    <w:rsid w:val="003C08E8"/>
    <w:rsid w:val="003C13B6"/>
    <w:rsid w:val="003C2423"/>
    <w:rsid w:val="003C2544"/>
    <w:rsid w:val="003C3407"/>
    <w:rsid w:val="003C5CE7"/>
    <w:rsid w:val="003C6377"/>
    <w:rsid w:val="003C7FEF"/>
    <w:rsid w:val="003D0F64"/>
    <w:rsid w:val="003D0F9E"/>
    <w:rsid w:val="003D63AD"/>
    <w:rsid w:val="003D6656"/>
    <w:rsid w:val="003D69D8"/>
    <w:rsid w:val="003E04CD"/>
    <w:rsid w:val="003E304D"/>
    <w:rsid w:val="003E33E6"/>
    <w:rsid w:val="003E41C0"/>
    <w:rsid w:val="003E4D64"/>
    <w:rsid w:val="003E53B6"/>
    <w:rsid w:val="003E5978"/>
    <w:rsid w:val="003E5B72"/>
    <w:rsid w:val="003E6E9A"/>
    <w:rsid w:val="003E7A73"/>
    <w:rsid w:val="003F219F"/>
    <w:rsid w:val="003F2AEA"/>
    <w:rsid w:val="003F2C7C"/>
    <w:rsid w:val="003F2EC8"/>
    <w:rsid w:val="003F31EC"/>
    <w:rsid w:val="003F54BB"/>
    <w:rsid w:val="003F6EB8"/>
    <w:rsid w:val="003F7AAA"/>
    <w:rsid w:val="0040037D"/>
    <w:rsid w:val="0040084D"/>
    <w:rsid w:val="00400D44"/>
    <w:rsid w:val="00401C85"/>
    <w:rsid w:val="00401FA5"/>
    <w:rsid w:val="00402ED5"/>
    <w:rsid w:val="00403591"/>
    <w:rsid w:val="00404C08"/>
    <w:rsid w:val="00405FD1"/>
    <w:rsid w:val="004067AC"/>
    <w:rsid w:val="0040774B"/>
    <w:rsid w:val="004079E7"/>
    <w:rsid w:val="004114C1"/>
    <w:rsid w:val="00411E65"/>
    <w:rsid w:val="0041281A"/>
    <w:rsid w:val="0041349D"/>
    <w:rsid w:val="004137C1"/>
    <w:rsid w:val="00414E51"/>
    <w:rsid w:val="00420262"/>
    <w:rsid w:val="00423A1E"/>
    <w:rsid w:val="00424A26"/>
    <w:rsid w:val="00424B2C"/>
    <w:rsid w:val="00424D71"/>
    <w:rsid w:val="004250D7"/>
    <w:rsid w:val="004264A3"/>
    <w:rsid w:val="00426805"/>
    <w:rsid w:val="00426E66"/>
    <w:rsid w:val="0042719F"/>
    <w:rsid w:val="004308A3"/>
    <w:rsid w:val="00431D6B"/>
    <w:rsid w:val="00434413"/>
    <w:rsid w:val="004348C7"/>
    <w:rsid w:val="00434D68"/>
    <w:rsid w:val="00434F82"/>
    <w:rsid w:val="004355B6"/>
    <w:rsid w:val="00435F0C"/>
    <w:rsid w:val="00436866"/>
    <w:rsid w:val="00436FF3"/>
    <w:rsid w:val="00437313"/>
    <w:rsid w:val="00437491"/>
    <w:rsid w:val="00441B67"/>
    <w:rsid w:val="004432DC"/>
    <w:rsid w:val="00444997"/>
    <w:rsid w:val="00445852"/>
    <w:rsid w:val="00451EBE"/>
    <w:rsid w:val="004526FD"/>
    <w:rsid w:val="004527AA"/>
    <w:rsid w:val="004527E1"/>
    <w:rsid w:val="004535F8"/>
    <w:rsid w:val="00453B72"/>
    <w:rsid w:val="00455F77"/>
    <w:rsid w:val="00462CF5"/>
    <w:rsid w:val="00464802"/>
    <w:rsid w:val="00465B29"/>
    <w:rsid w:val="00466E91"/>
    <w:rsid w:val="00467923"/>
    <w:rsid w:val="004705AD"/>
    <w:rsid w:val="00471A40"/>
    <w:rsid w:val="00472D1B"/>
    <w:rsid w:val="00473D07"/>
    <w:rsid w:val="00473EE8"/>
    <w:rsid w:val="004741CE"/>
    <w:rsid w:val="00474D1F"/>
    <w:rsid w:val="004757BB"/>
    <w:rsid w:val="004757BE"/>
    <w:rsid w:val="00476DB7"/>
    <w:rsid w:val="00480452"/>
    <w:rsid w:val="00480612"/>
    <w:rsid w:val="0048124E"/>
    <w:rsid w:val="00483275"/>
    <w:rsid w:val="00483B4B"/>
    <w:rsid w:val="00483BBF"/>
    <w:rsid w:val="00484A97"/>
    <w:rsid w:val="004851A5"/>
    <w:rsid w:val="0048629C"/>
    <w:rsid w:val="00490A85"/>
    <w:rsid w:val="00491F1A"/>
    <w:rsid w:val="00493729"/>
    <w:rsid w:val="004941A6"/>
    <w:rsid w:val="00494E0A"/>
    <w:rsid w:val="00495518"/>
    <w:rsid w:val="00495DE6"/>
    <w:rsid w:val="004960D8"/>
    <w:rsid w:val="004963CF"/>
    <w:rsid w:val="0049754E"/>
    <w:rsid w:val="004A0724"/>
    <w:rsid w:val="004A2516"/>
    <w:rsid w:val="004A257C"/>
    <w:rsid w:val="004A3097"/>
    <w:rsid w:val="004A4858"/>
    <w:rsid w:val="004A59CA"/>
    <w:rsid w:val="004A5C41"/>
    <w:rsid w:val="004A694E"/>
    <w:rsid w:val="004B218F"/>
    <w:rsid w:val="004B30AF"/>
    <w:rsid w:val="004B3238"/>
    <w:rsid w:val="004B3A09"/>
    <w:rsid w:val="004B4B62"/>
    <w:rsid w:val="004B5083"/>
    <w:rsid w:val="004B51CC"/>
    <w:rsid w:val="004B53D0"/>
    <w:rsid w:val="004B55B7"/>
    <w:rsid w:val="004B7829"/>
    <w:rsid w:val="004C2E92"/>
    <w:rsid w:val="004C3C10"/>
    <w:rsid w:val="004C3EDB"/>
    <w:rsid w:val="004C6489"/>
    <w:rsid w:val="004C6A49"/>
    <w:rsid w:val="004C7361"/>
    <w:rsid w:val="004C74C3"/>
    <w:rsid w:val="004D0094"/>
    <w:rsid w:val="004D01BB"/>
    <w:rsid w:val="004D216F"/>
    <w:rsid w:val="004D4829"/>
    <w:rsid w:val="004D5589"/>
    <w:rsid w:val="004D56FC"/>
    <w:rsid w:val="004D7423"/>
    <w:rsid w:val="004E0FB4"/>
    <w:rsid w:val="004E1A1A"/>
    <w:rsid w:val="004E20AD"/>
    <w:rsid w:val="004E2C42"/>
    <w:rsid w:val="004E400C"/>
    <w:rsid w:val="004E4349"/>
    <w:rsid w:val="004E47DA"/>
    <w:rsid w:val="004E47DF"/>
    <w:rsid w:val="004E604E"/>
    <w:rsid w:val="004E6C30"/>
    <w:rsid w:val="004E6F36"/>
    <w:rsid w:val="004E7B6F"/>
    <w:rsid w:val="004E7DD7"/>
    <w:rsid w:val="004F030A"/>
    <w:rsid w:val="004F04A9"/>
    <w:rsid w:val="004F0E02"/>
    <w:rsid w:val="004F1219"/>
    <w:rsid w:val="004F1DBC"/>
    <w:rsid w:val="004F2286"/>
    <w:rsid w:val="004F36CF"/>
    <w:rsid w:val="004F5369"/>
    <w:rsid w:val="004F5844"/>
    <w:rsid w:val="004F68A3"/>
    <w:rsid w:val="004F7050"/>
    <w:rsid w:val="004F719D"/>
    <w:rsid w:val="005008F9"/>
    <w:rsid w:val="00500B1A"/>
    <w:rsid w:val="00502D52"/>
    <w:rsid w:val="00502E47"/>
    <w:rsid w:val="00503BEB"/>
    <w:rsid w:val="00504049"/>
    <w:rsid w:val="00504AAF"/>
    <w:rsid w:val="00504C93"/>
    <w:rsid w:val="00504DF9"/>
    <w:rsid w:val="005069FC"/>
    <w:rsid w:val="00506AD7"/>
    <w:rsid w:val="0051066C"/>
    <w:rsid w:val="00510685"/>
    <w:rsid w:val="00510A04"/>
    <w:rsid w:val="00512C24"/>
    <w:rsid w:val="00512FC5"/>
    <w:rsid w:val="00513AEF"/>
    <w:rsid w:val="00514AF8"/>
    <w:rsid w:val="005156A2"/>
    <w:rsid w:val="0051683B"/>
    <w:rsid w:val="00516E56"/>
    <w:rsid w:val="00520617"/>
    <w:rsid w:val="00521F1B"/>
    <w:rsid w:val="0052330B"/>
    <w:rsid w:val="00526BCE"/>
    <w:rsid w:val="00526E19"/>
    <w:rsid w:val="00530FE1"/>
    <w:rsid w:val="0053375D"/>
    <w:rsid w:val="00534FA4"/>
    <w:rsid w:val="005405AC"/>
    <w:rsid w:val="00540A94"/>
    <w:rsid w:val="00543997"/>
    <w:rsid w:val="00543E81"/>
    <w:rsid w:val="00545885"/>
    <w:rsid w:val="0054597C"/>
    <w:rsid w:val="005462EC"/>
    <w:rsid w:val="005466AC"/>
    <w:rsid w:val="00547D5F"/>
    <w:rsid w:val="00551249"/>
    <w:rsid w:val="00552C90"/>
    <w:rsid w:val="005535EF"/>
    <w:rsid w:val="00554D84"/>
    <w:rsid w:val="00554DB6"/>
    <w:rsid w:val="00555D25"/>
    <w:rsid w:val="00556F1E"/>
    <w:rsid w:val="005570D3"/>
    <w:rsid w:val="00557280"/>
    <w:rsid w:val="0055786A"/>
    <w:rsid w:val="0056066F"/>
    <w:rsid w:val="00563376"/>
    <w:rsid w:val="005644C1"/>
    <w:rsid w:val="00565067"/>
    <w:rsid w:val="00565E65"/>
    <w:rsid w:val="00567F5D"/>
    <w:rsid w:val="0057199B"/>
    <w:rsid w:val="00572421"/>
    <w:rsid w:val="00572FB8"/>
    <w:rsid w:val="00572FC6"/>
    <w:rsid w:val="00574B0D"/>
    <w:rsid w:val="00576DAC"/>
    <w:rsid w:val="005801E2"/>
    <w:rsid w:val="0058131A"/>
    <w:rsid w:val="00581DF4"/>
    <w:rsid w:val="0058332F"/>
    <w:rsid w:val="005841BA"/>
    <w:rsid w:val="005841FB"/>
    <w:rsid w:val="00585DB0"/>
    <w:rsid w:val="005877DB"/>
    <w:rsid w:val="0059175D"/>
    <w:rsid w:val="00591BCA"/>
    <w:rsid w:val="0059689D"/>
    <w:rsid w:val="005973F7"/>
    <w:rsid w:val="005A0637"/>
    <w:rsid w:val="005A1C92"/>
    <w:rsid w:val="005A2005"/>
    <w:rsid w:val="005A43F0"/>
    <w:rsid w:val="005A51AC"/>
    <w:rsid w:val="005A66E3"/>
    <w:rsid w:val="005A791D"/>
    <w:rsid w:val="005A7E6C"/>
    <w:rsid w:val="005B03A3"/>
    <w:rsid w:val="005B1330"/>
    <w:rsid w:val="005B2E4D"/>
    <w:rsid w:val="005B4D63"/>
    <w:rsid w:val="005B6457"/>
    <w:rsid w:val="005B668B"/>
    <w:rsid w:val="005B6D39"/>
    <w:rsid w:val="005C14FE"/>
    <w:rsid w:val="005C15C0"/>
    <w:rsid w:val="005C1FDD"/>
    <w:rsid w:val="005C31C1"/>
    <w:rsid w:val="005C3BDE"/>
    <w:rsid w:val="005C4090"/>
    <w:rsid w:val="005C502B"/>
    <w:rsid w:val="005C547B"/>
    <w:rsid w:val="005C70CE"/>
    <w:rsid w:val="005C788C"/>
    <w:rsid w:val="005D0310"/>
    <w:rsid w:val="005D0CD9"/>
    <w:rsid w:val="005D2D14"/>
    <w:rsid w:val="005D3A7E"/>
    <w:rsid w:val="005D3D22"/>
    <w:rsid w:val="005D5F48"/>
    <w:rsid w:val="005D66E3"/>
    <w:rsid w:val="005D6F51"/>
    <w:rsid w:val="005D7D6C"/>
    <w:rsid w:val="005E1DCF"/>
    <w:rsid w:val="005E3006"/>
    <w:rsid w:val="005E5AFD"/>
    <w:rsid w:val="005E616C"/>
    <w:rsid w:val="005F01E1"/>
    <w:rsid w:val="005F0200"/>
    <w:rsid w:val="005F0ACC"/>
    <w:rsid w:val="005F15D8"/>
    <w:rsid w:val="005F15F8"/>
    <w:rsid w:val="005F2A73"/>
    <w:rsid w:val="005F2B18"/>
    <w:rsid w:val="005F31A5"/>
    <w:rsid w:val="005F3649"/>
    <w:rsid w:val="005F3E0F"/>
    <w:rsid w:val="005F45F7"/>
    <w:rsid w:val="005F46F0"/>
    <w:rsid w:val="005F48B0"/>
    <w:rsid w:val="005F49FE"/>
    <w:rsid w:val="005F715F"/>
    <w:rsid w:val="006002C3"/>
    <w:rsid w:val="00601A67"/>
    <w:rsid w:val="006023E2"/>
    <w:rsid w:val="00604563"/>
    <w:rsid w:val="00605088"/>
    <w:rsid w:val="00605C5E"/>
    <w:rsid w:val="00606919"/>
    <w:rsid w:val="0060694C"/>
    <w:rsid w:val="00606C0C"/>
    <w:rsid w:val="0060742F"/>
    <w:rsid w:val="0060755C"/>
    <w:rsid w:val="00607858"/>
    <w:rsid w:val="00610427"/>
    <w:rsid w:val="006134ED"/>
    <w:rsid w:val="00613563"/>
    <w:rsid w:val="00613C6C"/>
    <w:rsid w:val="00614161"/>
    <w:rsid w:val="00614850"/>
    <w:rsid w:val="00614BA5"/>
    <w:rsid w:val="00614E89"/>
    <w:rsid w:val="00615635"/>
    <w:rsid w:val="006166F9"/>
    <w:rsid w:val="006175CF"/>
    <w:rsid w:val="00621455"/>
    <w:rsid w:val="00621AA0"/>
    <w:rsid w:val="0062393A"/>
    <w:rsid w:val="00624D66"/>
    <w:rsid w:val="006263AA"/>
    <w:rsid w:val="00627BA1"/>
    <w:rsid w:val="00627E62"/>
    <w:rsid w:val="00632272"/>
    <w:rsid w:val="00632A30"/>
    <w:rsid w:val="00632C96"/>
    <w:rsid w:val="0063302E"/>
    <w:rsid w:val="00634681"/>
    <w:rsid w:val="00637E94"/>
    <w:rsid w:val="00640793"/>
    <w:rsid w:val="0064116F"/>
    <w:rsid w:val="00641E24"/>
    <w:rsid w:val="00644605"/>
    <w:rsid w:val="0064535C"/>
    <w:rsid w:val="00645A98"/>
    <w:rsid w:val="00646BD2"/>
    <w:rsid w:val="00650A89"/>
    <w:rsid w:val="006513B2"/>
    <w:rsid w:val="006528CB"/>
    <w:rsid w:val="00654170"/>
    <w:rsid w:val="00654662"/>
    <w:rsid w:val="00655E0C"/>
    <w:rsid w:val="00660CBC"/>
    <w:rsid w:val="00660F38"/>
    <w:rsid w:val="00662652"/>
    <w:rsid w:val="00662A21"/>
    <w:rsid w:val="0066385E"/>
    <w:rsid w:val="00665772"/>
    <w:rsid w:val="006659BD"/>
    <w:rsid w:val="00666D2A"/>
    <w:rsid w:val="0067001D"/>
    <w:rsid w:val="00670955"/>
    <w:rsid w:val="00671623"/>
    <w:rsid w:val="00672BAE"/>
    <w:rsid w:val="0067485A"/>
    <w:rsid w:val="00674AE7"/>
    <w:rsid w:val="0067521A"/>
    <w:rsid w:val="0067531D"/>
    <w:rsid w:val="00675B03"/>
    <w:rsid w:val="0067672B"/>
    <w:rsid w:val="006775B5"/>
    <w:rsid w:val="00677BFD"/>
    <w:rsid w:val="00680A84"/>
    <w:rsid w:val="00684AD8"/>
    <w:rsid w:val="00687806"/>
    <w:rsid w:val="0069012B"/>
    <w:rsid w:val="00691D28"/>
    <w:rsid w:val="0069275C"/>
    <w:rsid w:val="00693885"/>
    <w:rsid w:val="006966AD"/>
    <w:rsid w:val="0069730E"/>
    <w:rsid w:val="00697FC6"/>
    <w:rsid w:val="006A062F"/>
    <w:rsid w:val="006A104A"/>
    <w:rsid w:val="006A17E2"/>
    <w:rsid w:val="006A3DF7"/>
    <w:rsid w:val="006A4910"/>
    <w:rsid w:val="006A5073"/>
    <w:rsid w:val="006A5C74"/>
    <w:rsid w:val="006A7DA8"/>
    <w:rsid w:val="006B01D0"/>
    <w:rsid w:val="006B04BB"/>
    <w:rsid w:val="006B1544"/>
    <w:rsid w:val="006B2A73"/>
    <w:rsid w:val="006B2CFF"/>
    <w:rsid w:val="006B35DF"/>
    <w:rsid w:val="006B4437"/>
    <w:rsid w:val="006B6750"/>
    <w:rsid w:val="006B6BD5"/>
    <w:rsid w:val="006B6D45"/>
    <w:rsid w:val="006C0B2D"/>
    <w:rsid w:val="006C0F72"/>
    <w:rsid w:val="006C1738"/>
    <w:rsid w:val="006C20FF"/>
    <w:rsid w:val="006C2D98"/>
    <w:rsid w:val="006C385F"/>
    <w:rsid w:val="006C3A77"/>
    <w:rsid w:val="006C3C03"/>
    <w:rsid w:val="006C3C15"/>
    <w:rsid w:val="006C4150"/>
    <w:rsid w:val="006C5624"/>
    <w:rsid w:val="006C5B35"/>
    <w:rsid w:val="006C5B3F"/>
    <w:rsid w:val="006C62A6"/>
    <w:rsid w:val="006C717F"/>
    <w:rsid w:val="006C7B75"/>
    <w:rsid w:val="006C7FBD"/>
    <w:rsid w:val="006D0F84"/>
    <w:rsid w:val="006D1258"/>
    <w:rsid w:val="006D16F3"/>
    <w:rsid w:val="006D1E9B"/>
    <w:rsid w:val="006D217D"/>
    <w:rsid w:val="006D3D21"/>
    <w:rsid w:val="006D4A8F"/>
    <w:rsid w:val="006D6061"/>
    <w:rsid w:val="006D7061"/>
    <w:rsid w:val="006E06F1"/>
    <w:rsid w:val="006E07FA"/>
    <w:rsid w:val="006E09AB"/>
    <w:rsid w:val="006E0AB5"/>
    <w:rsid w:val="006E0C6B"/>
    <w:rsid w:val="006E1616"/>
    <w:rsid w:val="006E20E4"/>
    <w:rsid w:val="006E2847"/>
    <w:rsid w:val="006E3482"/>
    <w:rsid w:val="006E6547"/>
    <w:rsid w:val="006E72C1"/>
    <w:rsid w:val="006E7B36"/>
    <w:rsid w:val="006E7F31"/>
    <w:rsid w:val="006F0BB2"/>
    <w:rsid w:val="006F0D54"/>
    <w:rsid w:val="006F0DF2"/>
    <w:rsid w:val="006F10BC"/>
    <w:rsid w:val="006F140F"/>
    <w:rsid w:val="006F4E53"/>
    <w:rsid w:val="006F6088"/>
    <w:rsid w:val="006F6F64"/>
    <w:rsid w:val="007011F2"/>
    <w:rsid w:val="0070148D"/>
    <w:rsid w:val="00703814"/>
    <w:rsid w:val="00704329"/>
    <w:rsid w:val="007051EC"/>
    <w:rsid w:val="007055C2"/>
    <w:rsid w:val="00705FC2"/>
    <w:rsid w:val="0070696E"/>
    <w:rsid w:val="00710BE1"/>
    <w:rsid w:val="0071273B"/>
    <w:rsid w:val="00713B3A"/>
    <w:rsid w:val="00714AD0"/>
    <w:rsid w:val="00716073"/>
    <w:rsid w:val="00716322"/>
    <w:rsid w:val="00717110"/>
    <w:rsid w:val="00717A06"/>
    <w:rsid w:val="00720271"/>
    <w:rsid w:val="00720562"/>
    <w:rsid w:val="00720CCA"/>
    <w:rsid w:val="00723A9C"/>
    <w:rsid w:val="007251B8"/>
    <w:rsid w:val="0072603E"/>
    <w:rsid w:val="0072696F"/>
    <w:rsid w:val="00727045"/>
    <w:rsid w:val="0072715B"/>
    <w:rsid w:val="00727B6B"/>
    <w:rsid w:val="0073008D"/>
    <w:rsid w:val="00731C77"/>
    <w:rsid w:val="007320D6"/>
    <w:rsid w:val="007330C9"/>
    <w:rsid w:val="007350A9"/>
    <w:rsid w:val="00736311"/>
    <w:rsid w:val="00736BC5"/>
    <w:rsid w:val="00736D31"/>
    <w:rsid w:val="00740C94"/>
    <w:rsid w:val="0074178A"/>
    <w:rsid w:val="00742451"/>
    <w:rsid w:val="00742A6D"/>
    <w:rsid w:val="0074374B"/>
    <w:rsid w:val="00743A91"/>
    <w:rsid w:val="0074485A"/>
    <w:rsid w:val="00746C1E"/>
    <w:rsid w:val="00747D79"/>
    <w:rsid w:val="00750C0E"/>
    <w:rsid w:val="00751999"/>
    <w:rsid w:val="0075264B"/>
    <w:rsid w:val="00752D2A"/>
    <w:rsid w:val="00754F7A"/>
    <w:rsid w:val="00755343"/>
    <w:rsid w:val="007555A0"/>
    <w:rsid w:val="00755A14"/>
    <w:rsid w:val="00756255"/>
    <w:rsid w:val="00756277"/>
    <w:rsid w:val="00760984"/>
    <w:rsid w:val="00760CB5"/>
    <w:rsid w:val="0076189E"/>
    <w:rsid w:val="00761D22"/>
    <w:rsid w:val="0076312D"/>
    <w:rsid w:val="00763668"/>
    <w:rsid w:val="00763F5C"/>
    <w:rsid w:val="00764EDD"/>
    <w:rsid w:val="00765498"/>
    <w:rsid w:val="00765942"/>
    <w:rsid w:val="0076606C"/>
    <w:rsid w:val="00766167"/>
    <w:rsid w:val="00766688"/>
    <w:rsid w:val="007667FC"/>
    <w:rsid w:val="00766F93"/>
    <w:rsid w:val="00767647"/>
    <w:rsid w:val="0077010A"/>
    <w:rsid w:val="00771546"/>
    <w:rsid w:val="007716E4"/>
    <w:rsid w:val="00774B3F"/>
    <w:rsid w:val="007762B9"/>
    <w:rsid w:val="00777205"/>
    <w:rsid w:val="007775CF"/>
    <w:rsid w:val="00780048"/>
    <w:rsid w:val="00780D1A"/>
    <w:rsid w:val="00782556"/>
    <w:rsid w:val="00782CF5"/>
    <w:rsid w:val="0078385A"/>
    <w:rsid w:val="00784EE2"/>
    <w:rsid w:val="00786445"/>
    <w:rsid w:val="00786742"/>
    <w:rsid w:val="007877DB"/>
    <w:rsid w:val="00787F4A"/>
    <w:rsid w:val="00790C17"/>
    <w:rsid w:val="0079116F"/>
    <w:rsid w:val="00791AC7"/>
    <w:rsid w:val="00794AA0"/>
    <w:rsid w:val="00794B88"/>
    <w:rsid w:val="00795E9D"/>
    <w:rsid w:val="007966F3"/>
    <w:rsid w:val="00796C59"/>
    <w:rsid w:val="007974DE"/>
    <w:rsid w:val="00797FE4"/>
    <w:rsid w:val="007A010A"/>
    <w:rsid w:val="007A0429"/>
    <w:rsid w:val="007A1394"/>
    <w:rsid w:val="007A2495"/>
    <w:rsid w:val="007A2B7C"/>
    <w:rsid w:val="007A5A74"/>
    <w:rsid w:val="007A6494"/>
    <w:rsid w:val="007A6AF4"/>
    <w:rsid w:val="007B1FD8"/>
    <w:rsid w:val="007B341D"/>
    <w:rsid w:val="007B3B1F"/>
    <w:rsid w:val="007B492A"/>
    <w:rsid w:val="007B4B38"/>
    <w:rsid w:val="007B4C97"/>
    <w:rsid w:val="007B5897"/>
    <w:rsid w:val="007B66BA"/>
    <w:rsid w:val="007B6B10"/>
    <w:rsid w:val="007B75E1"/>
    <w:rsid w:val="007C2052"/>
    <w:rsid w:val="007C246C"/>
    <w:rsid w:val="007C26E3"/>
    <w:rsid w:val="007C2D78"/>
    <w:rsid w:val="007C3589"/>
    <w:rsid w:val="007C3672"/>
    <w:rsid w:val="007C36AB"/>
    <w:rsid w:val="007C40E3"/>
    <w:rsid w:val="007C471F"/>
    <w:rsid w:val="007C5568"/>
    <w:rsid w:val="007C6AF4"/>
    <w:rsid w:val="007C75C6"/>
    <w:rsid w:val="007C7994"/>
    <w:rsid w:val="007D0478"/>
    <w:rsid w:val="007D1206"/>
    <w:rsid w:val="007D1966"/>
    <w:rsid w:val="007D2A56"/>
    <w:rsid w:val="007D3D87"/>
    <w:rsid w:val="007D3F48"/>
    <w:rsid w:val="007D424F"/>
    <w:rsid w:val="007D5302"/>
    <w:rsid w:val="007D6052"/>
    <w:rsid w:val="007E04D6"/>
    <w:rsid w:val="007E1188"/>
    <w:rsid w:val="007E1467"/>
    <w:rsid w:val="007E1BCC"/>
    <w:rsid w:val="007E36B6"/>
    <w:rsid w:val="007E425B"/>
    <w:rsid w:val="007E6764"/>
    <w:rsid w:val="007E7D1B"/>
    <w:rsid w:val="007F08DD"/>
    <w:rsid w:val="007F1DE1"/>
    <w:rsid w:val="007F260B"/>
    <w:rsid w:val="007F2DD0"/>
    <w:rsid w:val="007F399F"/>
    <w:rsid w:val="007F3AA6"/>
    <w:rsid w:val="007F3F8E"/>
    <w:rsid w:val="007F4E18"/>
    <w:rsid w:val="007F5DDF"/>
    <w:rsid w:val="007F711E"/>
    <w:rsid w:val="007F7986"/>
    <w:rsid w:val="008007CD"/>
    <w:rsid w:val="0080132D"/>
    <w:rsid w:val="008013F4"/>
    <w:rsid w:val="00801668"/>
    <w:rsid w:val="00801C67"/>
    <w:rsid w:val="008034B5"/>
    <w:rsid w:val="00804310"/>
    <w:rsid w:val="0080522B"/>
    <w:rsid w:val="008063A4"/>
    <w:rsid w:val="00810882"/>
    <w:rsid w:val="00810A86"/>
    <w:rsid w:val="008112A4"/>
    <w:rsid w:val="0081194E"/>
    <w:rsid w:val="008119B4"/>
    <w:rsid w:val="0081237F"/>
    <w:rsid w:val="00814F01"/>
    <w:rsid w:val="00814FA9"/>
    <w:rsid w:val="0081559D"/>
    <w:rsid w:val="008161C1"/>
    <w:rsid w:val="00817A49"/>
    <w:rsid w:val="00817B22"/>
    <w:rsid w:val="00817EAC"/>
    <w:rsid w:val="00821E07"/>
    <w:rsid w:val="00823D22"/>
    <w:rsid w:val="00825413"/>
    <w:rsid w:val="008254CF"/>
    <w:rsid w:val="0082558B"/>
    <w:rsid w:val="00825F1B"/>
    <w:rsid w:val="00826C06"/>
    <w:rsid w:val="008277E0"/>
    <w:rsid w:val="0083070F"/>
    <w:rsid w:val="00830B11"/>
    <w:rsid w:val="0083257F"/>
    <w:rsid w:val="00835F0B"/>
    <w:rsid w:val="008373F2"/>
    <w:rsid w:val="0084116E"/>
    <w:rsid w:val="00842F12"/>
    <w:rsid w:val="00843DF7"/>
    <w:rsid w:val="008450EE"/>
    <w:rsid w:val="00847397"/>
    <w:rsid w:val="00851BBC"/>
    <w:rsid w:val="008551C4"/>
    <w:rsid w:val="00857332"/>
    <w:rsid w:val="00857C79"/>
    <w:rsid w:val="00860423"/>
    <w:rsid w:val="008613DA"/>
    <w:rsid w:val="00861702"/>
    <w:rsid w:val="00861A92"/>
    <w:rsid w:val="00862902"/>
    <w:rsid w:val="0086302A"/>
    <w:rsid w:val="00864D08"/>
    <w:rsid w:val="0086734C"/>
    <w:rsid w:val="00870818"/>
    <w:rsid w:val="00872120"/>
    <w:rsid w:val="00872923"/>
    <w:rsid w:val="008730E0"/>
    <w:rsid w:val="00874C28"/>
    <w:rsid w:val="00875072"/>
    <w:rsid w:val="008758EF"/>
    <w:rsid w:val="00876175"/>
    <w:rsid w:val="008768A3"/>
    <w:rsid w:val="00877347"/>
    <w:rsid w:val="00877976"/>
    <w:rsid w:val="00880CD4"/>
    <w:rsid w:val="00882D27"/>
    <w:rsid w:val="00882D59"/>
    <w:rsid w:val="00882F00"/>
    <w:rsid w:val="00882FE5"/>
    <w:rsid w:val="0088393A"/>
    <w:rsid w:val="008843C7"/>
    <w:rsid w:val="00884444"/>
    <w:rsid w:val="0088447D"/>
    <w:rsid w:val="0088507B"/>
    <w:rsid w:val="008867B4"/>
    <w:rsid w:val="0088731E"/>
    <w:rsid w:val="00887C17"/>
    <w:rsid w:val="00890768"/>
    <w:rsid w:val="0089160A"/>
    <w:rsid w:val="00891E46"/>
    <w:rsid w:val="008924AD"/>
    <w:rsid w:val="00893977"/>
    <w:rsid w:val="00893A88"/>
    <w:rsid w:val="00893A97"/>
    <w:rsid w:val="00895BB1"/>
    <w:rsid w:val="008967E3"/>
    <w:rsid w:val="00897FAB"/>
    <w:rsid w:val="008A11D9"/>
    <w:rsid w:val="008A1793"/>
    <w:rsid w:val="008A374E"/>
    <w:rsid w:val="008A66EC"/>
    <w:rsid w:val="008B2C33"/>
    <w:rsid w:val="008B33C1"/>
    <w:rsid w:val="008B35E0"/>
    <w:rsid w:val="008B3C19"/>
    <w:rsid w:val="008B49BE"/>
    <w:rsid w:val="008B4A0C"/>
    <w:rsid w:val="008B569B"/>
    <w:rsid w:val="008B56C2"/>
    <w:rsid w:val="008B5B04"/>
    <w:rsid w:val="008B7E4F"/>
    <w:rsid w:val="008C06E3"/>
    <w:rsid w:val="008C306D"/>
    <w:rsid w:val="008C313A"/>
    <w:rsid w:val="008C433C"/>
    <w:rsid w:val="008C4DE6"/>
    <w:rsid w:val="008C4E13"/>
    <w:rsid w:val="008C67BF"/>
    <w:rsid w:val="008C736C"/>
    <w:rsid w:val="008C7CF2"/>
    <w:rsid w:val="008D07B7"/>
    <w:rsid w:val="008D126B"/>
    <w:rsid w:val="008D1620"/>
    <w:rsid w:val="008D1712"/>
    <w:rsid w:val="008D1B28"/>
    <w:rsid w:val="008D40C5"/>
    <w:rsid w:val="008D4370"/>
    <w:rsid w:val="008D48B4"/>
    <w:rsid w:val="008D51B1"/>
    <w:rsid w:val="008D54E0"/>
    <w:rsid w:val="008D587C"/>
    <w:rsid w:val="008D608F"/>
    <w:rsid w:val="008D6E22"/>
    <w:rsid w:val="008D7BE9"/>
    <w:rsid w:val="008E0B68"/>
    <w:rsid w:val="008E153E"/>
    <w:rsid w:val="008E28E5"/>
    <w:rsid w:val="008E360A"/>
    <w:rsid w:val="008E3675"/>
    <w:rsid w:val="008E422C"/>
    <w:rsid w:val="008E4F4D"/>
    <w:rsid w:val="008E505C"/>
    <w:rsid w:val="008F2B6C"/>
    <w:rsid w:val="008F3C87"/>
    <w:rsid w:val="008F53CE"/>
    <w:rsid w:val="00900A47"/>
    <w:rsid w:val="00902932"/>
    <w:rsid w:val="009029BA"/>
    <w:rsid w:val="00902B5D"/>
    <w:rsid w:val="00904CCB"/>
    <w:rsid w:val="0090604F"/>
    <w:rsid w:val="00906893"/>
    <w:rsid w:val="00907D25"/>
    <w:rsid w:val="00907F36"/>
    <w:rsid w:val="00910298"/>
    <w:rsid w:val="0091054B"/>
    <w:rsid w:val="00910559"/>
    <w:rsid w:val="00910851"/>
    <w:rsid w:val="009109F8"/>
    <w:rsid w:val="00912227"/>
    <w:rsid w:val="0091291F"/>
    <w:rsid w:val="00912A4A"/>
    <w:rsid w:val="00912AF4"/>
    <w:rsid w:val="00913BE2"/>
    <w:rsid w:val="00915848"/>
    <w:rsid w:val="0091646B"/>
    <w:rsid w:val="0091767C"/>
    <w:rsid w:val="00917875"/>
    <w:rsid w:val="0092000A"/>
    <w:rsid w:val="00920609"/>
    <w:rsid w:val="0092081A"/>
    <w:rsid w:val="00922AA7"/>
    <w:rsid w:val="00923800"/>
    <w:rsid w:val="009250EF"/>
    <w:rsid w:val="00927F36"/>
    <w:rsid w:val="00930114"/>
    <w:rsid w:val="009304DB"/>
    <w:rsid w:val="00931A0B"/>
    <w:rsid w:val="00931CC2"/>
    <w:rsid w:val="00931FED"/>
    <w:rsid w:val="0093209A"/>
    <w:rsid w:val="0093278D"/>
    <w:rsid w:val="00934015"/>
    <w:rsid w:val="009341D4"/>
    <w:rsid w:val="0093604E"/>
    <w:rsid w:val="009371F5"/>
    <w:rsid w:val="00937FDA"/>
    <w:rsid w:val="00941840"/>
    <w:rsid w:val="009436B2"/>
    <w:rsid w:val="00943FD7"/>
    <w:rsid w:val="0094400D"/>
    <w:rsid w:val="0094469F"/>
    <w:rsid w:val="00944835"/>
    <w:rsid w:val="00944FCD"/>
    <w:rsid w:val="0094617B"/>
    <w:rsid w:val="00946DE9"/>
    <w:rsid w:val="0094786D"/>
    <w:rsid w:val="00950179"/>
    <w:rsid w:val="009514BB"/>
    <w:rsid w:val="00952B8A"/>
    <w:rsid w:val="00952F71"/>
    <w:rsid w:val="0095369F"/>
    <w:rsid w:val="00954165"/>
    <w:rsid w:val="0095425E"/>
    <w:rsid w:val="00954968"/>
    <w:rsid w:val="00955ECD"/>
    <w:rsid w:val="0095741B"/>
    <w:rsid w:val="00957B98"/>
    <w:rsid w:val="00961220"/>
    <w:rsid w:val="00961424"/>
    <w:rsid w:val="00961ABB"/>
    <w:rsid w:val="00962119"/>
    <w:rsid w:val="00962A40"/>
    <w:rsid w:val="00962FDE"/>
    <w:rsid w:val="009635C8"/>
    <w:rsid w:val="009654C5"/>
    <w:rsid w:val="0096551D"/>
    <w:rsid w:val="00970300"/>
    <w:rsid w:val="00972813"/>
    <w:rsid w:val="00975DEB"/>
    <w:rsid w:val="00976E03"/>
    <w:rsid w:val="009774F1"/>
    <w:rsid w:val="00980D68"/>
    <w:rsid w:val="00981B4C"/>
    <w:rsid w:val="00981FFD"/>
    <w:rsid w:val="00983634"/>
    <w:rsid w:val="0098418F"/>
    <w:rsid w:val="00984F9C"/>
    <w:rsid w:val="009860E1"/>
    <w:rsid w:val="009865DF"/>
    <w:rsid w:val="00986DCA"/>
    <w:rsid w:val="00987C10"/>
    <w:rsid w:val="00990E1C"/>
    <w:rsid w:val="0099161B"/>
    <w:rsid w:val="009919BE"/>
    <w:rsid w:val="00991A87"/>
    <w:rsid w:val="00992189"/>
    <w:rsid w:val="00992C63"/>
    <w:rsid w:val="009960F7"/>
    <w:rsid w:val="00996FBD"/>
    <w:rsid w:val="00997CF1"/>
    <w:rsid w:val="00997D52"/>
    <w:rsid w:val="009A0ECB"/>
    <w:rsid w:val="009A2ACE"/>
    <w:rsid w:val="009A2B08"/>
    <w:rsid w:val="009A2B39"/>
    <w:rsid w:val="009A371E"/>
    <w:rsid w:val="009A41B4"/>
    <w:rsid w:val="009B00B9"/>
    <w:rsid w:val="009B03AE"/>
    <w:rsid w:val="009B07CD"/>
    <w:rsid w:val="009B12AE"/>
    <w:rsid w:val="009B1AC7"/>
    <w:rsid w:val="009B48AB"/>
    <w:rsid w:val="009B6578"/>
    <w:rsid w:val="009C04D8"/>
    <w:rsid w:val="009C13DF"/>
    <w:rsid w:val="009C1C37"/>
    <w:rsid w:val="009C2354"/>
    <w:rsid w:val="009C2569"/>
    <w:rsid w:val="009C37C9"/>
    <w:rsid w:val="009C4D4B"/>
    <w:rsid w:val="009C4E9C"/>
    <w:rsid w:val="009D1A50"/>
    <w:rsid w:val="009D4A74"/>
    <w:rsid w:val="009D4F33"/>
    <w:rsid w:val="009D50A8"/>
    <w:rsid w:val="009D56F9"/>
    <w:rsid w:val="009D68CD"/>
    <w:rsid w:val="009D7A70"/>
    <w:rsid w:val="009D7F3C"/>
    <w:rsid w:val="009E0961"/>
    <w:rsid w:val="009E0FAB"/>
    <w:rsid w:val="009E142C"/>
    <w:rsid w:val="009E1500"/>
    <w:rsid w:val="009E17E9"/>
    <w:rsid w:val="009E1BC9"/>
    <w:rsid w:val="009E33CC"/>
    <w:rsid w:val="009E3D95"/>
    <w:rsid w:val="009E47C3"/>
    <w:rsid w:val="009E4CAA"/>
    <w:rsid w:val="009F025C"/>
    <w:rsid w:val="009F0D56"/>
    <w:rsid w:val="009F0E74"/>
    <w:rsid w:val="009F1C35"/>
    <w:rsid w:val="009F2D4A"/>
    <w:rsid w:val="009F2EA5"/>
    <w:rsid w:val="009F395B"/>
    <w:rsid w:val="009F398D"/>
    <w:rsid w:val="009F4123"/>
    <w:rsid w:val="009F4B5E"/>
    <w:rsid w:val="009F5170"/>
    <w:rsid w:val="009F54CF"/>
    <w:rsid w:val="009F578D"/>
    <w:rsid w:val="009F64F7"/>
    <w:rsid w:val="009F6BC9"/>
    <w:rsid w:val="009F7F5E"/>
    <w:rsid w:val="00A006CD"/>
    <w:rsid w:val="00A0186B"/>
    <w:rsid w:val="00A01979"/>
    <w:rsid w:val="00A02C74"/>
    <w:rsid w:val="00A03129"/>
    <w:rsid w:val="00A036D2"/>
    <w:rsid w:val="00A04BB2"/>
    <w:rsid w:val="00A05EA6"/>
    <w:rsid w:val="00A061C5"/>
    <w:rsid w:val="00A06294"/>
    <w:rsid w:val="00A06E2C"/>
    <w:rsid w:val="00A07078"/>
    <w:rsid w:val="00A07A2C"/>
    <w:rsid w:val="00A07FFA"/>
    <w:rsid w:val="00A1000E"/>
    <w:rsid w:val="00A11014"/>
    <w:rsid w:val="00A1197F"/>
    <w:rsid w:val="00A13254"/>
    <w:rsid w:val="00A13A99"/>
    <w:rsid w:val="00A13F1F"/>
    <w:rsid w:val="00A14729"/>
    <w:rsid w:val="00A14A11"/>
    <w:rsid w:val="00A15D53"/>
    <w:rsid w:val="00A15D7A"/>
    <w:rsid w:val="00A163F3"/>
    <w:rsid w:val="00A175DD"/>
    <w:rsid w:val="00A2107A"/>
    <w:rsid w:val="00A21ABA"/>
    <w:rsid w:val="00A226BE"/>
    <w:rsid w:val="00A22759"/>
    <w:rsid w:val="00A23681"/>
    <w:rsid w:val="00A24044"/>
    <w:rsid w:val="00A244BD"/>
    <w:rsid w:val="00A246B4"/>
    <w:rsid w:val="00A25775"/>
    <w:rsid w:val="00A25DB0"/>
    <w:rsid w:val="00A26CDE"/>
    <w:rsid w:val="00A27409"/>
    <w:rsid w:val="00A30698"/>
    <w:rsid w:val="00A33286"/>
    <w:rsid w:val="00A33CAF"/>
    <w:rsid w:val="00A35875"/>
    <w:rsid w:val="00A35C5E"/>
    <w:rsid w:val="00A37555"/>
    <w:rsid w:val="00A41D0C"/>
    <w:rsid w:val="00A42DC7"/>
    <w:rsid w:val="00A43746"/>
    <w:rsid w:val="00A43C16"/>
    <w:rsid w:val="00A46438"/>
    <w:rsid w:val="00A467CF"/>
    <w:rsid w:val="00A475F6"/>
    <w:rsid w:val="00A47C91"/>
    <w:rsid w:val="00A51AB2"/>
    <w:rsid w:val="00A530A4"/>
    <w:rsid w:val="00A547C7"/>
    <w:rsid w:val="00A54C08"/>
    <w:rsid w:val="00A555AC"/>
    <w:rsid w:val="00A60475"/>
    <w:rsid w:val="00A6080A"/>
    <w:rsid w:val="00A62334"/>
    <w:rsid w:val="00A65304"/>
    <w:rsid w:val="00A65A22"/>
    <w:rsid w:val="00A65B02"/>
    <w:rsid w:val="00A70F6F"/>
    <w:rsid w:val="00A71C19"/>
    <w:rsid w:val="00A73997"/>
    <w:rsid w:val="00A73DEF"/>
    <w:rsid w:val="00A7426E"/>
    <w:rsid w:val="00A75312"/>
    <w:rsid w:val="00A75387"/>
    <w:rsid w:val="00A75405"/>
    <w:rsid w:val="00A75A2E"/>
    <w:rsid w:val="00A7651E"/>
    <w:rsid w:val="00A77567"/>
    <w:rsid w:val="00A77706"/>
    <w:rsid w:val="00A777A3"/>
    <w:rsid w:val="00A803BF"/>
    <w:rsid w:val="00A8226C"/>
    <w:rsid w:val="00A823B7"/>
    <w:rsid w:val="00A85CE5"/>
    <w:rsid w:val="00A87363"/>
    <w:rsid w:val="00A87B97"/>
    <w:rsid w:val="00A87D64"/>
    <w:rsid w:val="00A90AD8"/>
    <w:rsid w:val="00A90E3E"/>
    <w:rsid w:val="00A91453"/>
    <w:rsid w:val="00A92467"/>
    <w:rsid w:val="00A92648"/>
    <w:rsid w:val="00A92DC8"/>
    <w:rsid w:val="00A93CE9"/>
    <w:rsid w:val="00A953C5"/>
    <w:rsid w:val="00A95AE5"/>
    <w:rsid w:val="00A95D8B"/>
    <w:rsid w:val="00A96B88"/>
    <w:rsid w:val="00A96F76"/>
    <w:rsid w:val="00A97689"/>
    <w:rsid w:val="00AA1716"/>
    <w:rsid w:val="00AA215D"/>
    <w:rsid w:val="00AA2667"/>
    <w:rsid w:val="00AA2C27"/>
    <w:rsid w:val="00AA41CD"/>
    <w:rsid w:val="00AA606B"/>
    <w:rsid w:val="00AA7059"/>
    <w:rsid w:val="00AA723D"/>
    <w:rsid w:val="00AB1DFF"/>
    <w:rsid w:val="00AB1E25"/>
    <w:rsid w:val="00AB1FE7"/>
    <w:rsid w:val="00AB3B93"/>
    <w:rsid w:val="00AB4EAE"/>
    <w:rsid w:val="00AB5EAF"/>
    <w:rsid w:val="00AB5EFB"/>
    <w:rsid w:val="00AB6B62"/>
    <w:rsid w:val="00AB7A21"/>
    <w:rsid w:val="00AC09E3"/>
    <w:rsid w:val="00AC1094"/>
    <w:rsid w:val="00AC4C3A"/>
    <w:rsid w:val="00AC4CC1"/>
    <w:rsid w:val="00AC71ED"/>
    <w:rsid w:val="00AD2637"/>
    <w:rsid w:val="00AD6338"/>
    <w:rsid w:val="00AE04DC"/>
    <w:rsid w:val="00AE0E44"/>
    <w:rsid w:val="00AE1AA4"/>
    <w:rsid w:val="00AE2C33"/>
    <w:rsid w:val="00AE3C0E"/>
    <w:rsid w:val="00AE4479"/>
    <w:rsid w:val="00AE74A0"/>
    <w:rsid w:val="00AE7611"/>
    <w:rsid w:val="00AF0377"/>
    <w:rsid w:val="00AF1405"/>
    <w:rsid w:val="00AF181B"/>
    <w:rsid w:val="00AF2130"/>
    <w:rsid w:val="00AF3343"/>
    <w:rsid w:val="00AF36C8"/>
    <w:rsid w:val="00AF3ABE"/>
    <w:rsid w:val="00AF3D90"/>
    <w:rsid w:val="00AF5F98"/>
    <w:rsid w:val="00B0182A"/>
    <w:rsid w:val="00B03C38"/>
    <w:rsid w:val="00B04E31"/>
    <w:rsid w:val="00B05096"/>
    <w:rsid w:val="00B0644A"/>
    <w:rsid w:val="00B064A7"/>
    <w:rsid w:val="00B06D8B"/>
    <w:rsid w:val="00B06E81"/>
    <w:rsid w:val="00B129C7"/>
    <w:rsid w:val="00B12D51"/>
    <w:rsid w:val="00B1353B"/>
    <w:rsid w:val="00B146CA"/>
    <w:rsid w:val="00B153CF"/>
    <w:rsid w:val="00B16CDF"/>
    <w:rsid w:val="00B1788E"/>
    <w:rsid w:val="00B20781"/>
    <w:rsid w:val="00B224D6"/>
    <w:rsid w:val="00B23533"/>
    <w:rsid w:val="00B24441"/>
    <w:rsid w:val="00B255F6"/>
    <w:rsid w:val="00B2591C"/>
    <w:rsid w:val="00B27644"/>
    <w:rsid w:val="00B303C1"/>
    <w:rsid w:val="00B3127A"/>
    <w:rsid w:val="00B32101"/>
    <w:rsid w:val="00B34288"/>
    <w:rsid w:val="00B34504"/>
    <w:rsid w:val="00B3487E"/>
    <w:rsid w:val="00B34C66"/>
    <w:rsid w:val="00B37E0E"/>
    <w:rsid w:val="00B4060A"/>
    <w:rsid w:val="00B41121"/>
    <w:rsid w:val="00B425DE"/>
    <w:rsid w:val="00B42E98"/>
    <w:rsid w:val="00B44508"/>
    <w:rsid w:val="00B4470E"/>
    <w:rsid w:val="00B4520A"/>
    <w:rsid w:val="00B45E7E"/>
    <w:rsid w:val="00B45F05"/>
    <w:rsid w:val="00B520AA"/>
    <w:rsid w:val="00B52CE5"/>
    <w:rsid w:val="00B537D4"/>
    <w:rsid w:val="00B5476D"/>
    <w:rsid w:val="00B54DB9"/>
    <w:rsid w:val="00B567EA"/>
    <w:rsid w:val="00B571A1"/>
    <w:rsid w:val="00B61D28"/>
    <w:rsid w:val="00B625AD"/>
    <w:rsid w:val="00B63C86"/>
    <w:rsid w:val="00B66345"/>
    <w:rsid w:val="00B67072"/>
    <w:rsid w:val="00B6752A"/>
    <w:rsid w:val="00B67C0A"/>
    <w:rsid w:val="00B67C79"/>
    <w:rsid w:val="00B70B93"/>
    <w:rsid w:val="00B719AE"/>
    <w:rsid w:val="00B74CD7"/>
    <w:rsid w:val="00B74E9B"/>
    <w:rsid w:val="00B76473"/>
    <w:rsid w:val="00B82FAB"/>
    <w:rsid w:val="00B8710C"/>
    <w:rsid w:val="00B9017D"/>
    <w:rsid w:val="00B909A2"/>
    <w:rsid w:val="00B929C8"/>
    <w:rsid w:val="00B93019"/>
    <w:rsid w:val="00B941B3"/>
    <w:rsid w:val="00B94255"/>
    <w:rsid w:val="00B94775"/>
    <w:rsid w:val="00B95041"/>
    <w:rsid w:val="00B95383"/>
    <w:rsid w:val="00B957B4"/>
    <w:rsid w:val="00B9724D"/>
    <w:rsid w:val="00BA042D"/>
    <w:rsid w:val="00BA44DD"/>
    <w:rsid w:val="00BA5239"/>
    <w:rsid w:val="00BA668A"/>
    <w:rsid w:val="00BA7CC2"/>
    <w:rsid w:val="00BB0002"/>
    <w:rsid w:val="00BB0A8E"/>
    <w:rsid w:val="00BB1954"/>
    <w:rsid w:val="00BB2AB4"/>
    <w:rsid w:val="00BB3FF0"/>
    <w:rsid w:val="00BB52F2"/>
    <w:rsid w:val="00BB7ADC"/>
    <w:rsid w:val="00BC1F7D"/>
    <w:rsid w:val="00BC2792"/>
    <w:rsid w:val="00BC2A7E"/>
    <w:rsid w:val="00BC3957"/>
    <w:rsid w:val="00BC4525"/>
    <w:rsid w:val="00BC5245"/>
    <w:rsid w:val="00BC59B9"/>
    <w:rsid w:val="00BC7197"/>
    <w:rsid w:val="00BC7328"/>
    <w:rsid w:val="00BC7819"/>
    <w:rsid w:val="00BD25B5"/>
    <w:rsid w:val="00BD27C0"/>
    <w:rsid w:val="00BD3B20"/>
    <w:rsid w:val="00BD41B4"/>
    <w:rsid w:val="00BD7241"/>
    <w:rsid w:val="00BE0B55"/>
    <w:rsid w:val="00BE0E00"/>
    <w:rsid w:val="00BE171E"/>
    <w:rsid w:val="00BE1889"/>
    <w:rsid w:val="00BE2326"/>
    <w:rsid w:val="00BE24F6"/>
    <w:rsid w:val="00BE2D3B"/>
    <w:rsid w:val="00BE3F4E"/>
    <w:rsid w:val="00BE5017"/>
    <w:rsid w:val="00BE609A"/>
    <w:rsid w:val="00BE7E38"/>
    <w:rsid w:val="00BE7F62"/>
    <w:rsid w:val="00BF004E"/>
    <w:rsid w:val="00BF05E5"/>
    <w:rsid w:val="00BF1A9D"/>
    <w:rsid w:val="00BF2537"/>
    <w:rsid w:val="00BF5984"/>
    <w:rsid w:val="00C001F3"/>
    <w:rsid w:val="00C002C6"/>
    <w:rsid w:val="00C00656"/>
    <w:rsid w:val="00C019BA"/>
    <w:rsid w:val="00C03E7D"/>
    <w:rsid w:val="00C04192"/>
    <w:rsid w:val="00C0664A"/>
    <w:rsid w:val="00C06B38"/>
    <w:rsid w:val="00C075E7"/>
    <w:rsid w:val="00C07A4B"/>
    <w:rsid w:val="00C10015"/>
    <w:rsid w:val="00C13303"/>
    <w:rsid w:val="00C13639"/>
    <w:rsid w:val="00C13884"/>
    <w:rsid w:val="00C1459B"/>
    <w:rsid w:val="00C15775"/>
    <w:rsid w:val="00C1630F"/>
    <w:rsid w:val="00C16618"/>
    <w:rsid w:val="00C16DF0"/>
    <w:rsid w:val="00C17650"/>
    <w:rsid w:val="00C20C59"/>
    <w:rsid w:val="00C22CD9"/>
    <w:rsid w:val="00C231A8"/>
    <w:rsid w:val="00C23F6D"/>
    <w:rsid w:val="00C2405C"/>
    <w:rsid w:val="00C25714"/>
    <w:rsid w:val="00C26B6F"/>
    <w:rsid w:val="00C272F3"/>
    <w:rsid w:val="00C304B6"/>
    <w:rsid w:val="00C30921"/>
    <w:rsid w:val="00C310D0"/>
    <w:rsid w:val="00C32A73"/>
    <w:rsid w:val="00C32EA7"/>
    <w:rsid w:val="00C33AB7"/>
    <w:rsid w:val="00C33CCA"/>
    <w:rsid w:val="00C34003"/>
    <w:rsid w:val="00C34300"/>
    <w:rsid w:val="00C347D0"/>
    <w:rsid w:val="00C372B7"/>
    <w:rsid w:val="00C37A35"/>
    <w:rsid w:val="00C41515"/>
    <w:rsid w:val="00C43795"/>
    <w:rsid w:val="00C43D49"/>
    <w:rsid w:val="00C44AFC"/>
    <w:rsid w:val="00C4508B"/>
    <w:rsid w:val="00C471DD"/>
    <w:rsid w:val="00C50B2D"/>
    <w:rsid w:val="00C50B8D"/>
    <w:rsid w:val="00C50BCC"/>
    <w:rsid w:val="00C51097"/>
    <w:rsid w:val="00C5274C"/>
    <w:rsid w:val="00C5284F"/>
    <w:rsid w:val="00C52E69"/>
    <w:rsid w:val="00C53A15"/>
    <w:rsid w:val="00C54319"/>
    <w:rsid w:val="00C54394"/>
    <w:rsid w:val="00C549DF"/>
    <w:rsid w:val="00C54E15"/>
    <w:rsid w:val="00C56CE1"/>
    <w:rsid w:val="00C5739B"/>
    <w:rsid w:val="00C576A9"/>
    <w:rsid w:val="00C57DB0"/>
    <w:rsid w:val="00C60938"/>
    <w:rsid w:val="00C60DF7"/>
    <w:rsid w:val="00C6105F"/>
    <w:rsid w:val="00C610A6"/>
    <w:rsid w:val="00C623C2"/>
    <w:rsid w:val="00C62C75"/>
    <w:rsid w:val="00C63712"/>
    <w:rsid w:val="00C64622"/>
    <w:rsid w:val="00C65270"/>
    <w:rsid w:val="00C6586E"/>
    <w:rsid w:val="00C668F0"/>
    <w:rsid w:val="00C6758B"/>
    <w:rsid w:val="00C6788E"/>
    <w:rsid w:val="00C71CBC"/>
    <w:rsid w:val="00C71EEB"/>
    <w:rsid w:val="00C74B41"/>
    <w:rsid w:val="00C76998"/>
    <w:rsid w:val="00C77A62"/>
    <w:rsid w:val="00C77F62"/>
    <w:rsid w:val="00C80105"/>
    <w:rsid w:val="00C80D1A"/>
    <w:rsid w:val="00C80DE1"/>
    <w:rsid w:val="00C81FC7"/>
    <w:rsid w:val="00C81FF6"/>
    <w:rsid w:val="00C8283C"/>
    <w:rsid w:val="00C83080"/>
    <w:rsid w:val="00C831D3"/>
    <w:rsid w:val="00C84657"/>
    <w:rsid w:val="00C85B62"/>
    <w:rsid w:val="00C874AF"/>
    <w:rsid w:val="00C90E66"/>
    <w:rsid w:val="00C91092"/>
    <w:rsid w:val="00C91BC3"/>
    <w:rsid w:val="00C92608"/>
    <w:rsid w:val="00C927A5"/>
    <w:rsid w:val="00C95268"/>
    <w:rsid w:val="00C9530E"/>
    <w:rsid w:val="00C96524"/>
    <w:rsid w:val="00C96D65"/>
    <w:rsid w:val="00C97E2C"/>
    <w:rsid w:val="00CA09ED"/>
    <w:rsid w:val="00CA0A55"/>
    <w:rsid w:val="00CA2F79"/>
    <w:rsid w:val="00CA392A"/>
    <w:rsid w:val="00CA56C2"/>
    <w:rsid w:val="00CA59AB"/>
    <w:rsid w:val="00CA5CA3"/>
    <w:rsid w:val="00CB18C9"/>
    <w:rsid w:val="00CB245D"/>
    <w:rsid w:val="00CB2DCC"/>
    <w:rsid w:val="00CB356A"/>
    <w:rsid w:val="00CB4725"/>
    <w:rsid w:val="00CB4B7B"/>
    <w:rsid w:val="00CB5E24"/>
    <w:rsid w:val="00CB700F"/>
    <w:rsid w:val="00CB7B82"/>
    <w:rsid w:val="00CC074D"/>
    <w:rsid w:val="00CC0F72"/>
    <w:rsid w:val="00CC221B"/>
    <w:rsid w:val="00CC22D8"/>
    <w:rsid w:val="00CC298C"/>
    <w:rsid w:val="00CC3177"/>
    <w:rsid w:val="00CC3D90"/>
    <w:rsid w:val="00CC418F"/>
    <w:rsid w:val="00CC54AF"/>
    <w:rsid w:val="00CC6D4B"/>
    <w:rsid w:val="00CD2974"/>
    <w:rsid w:val="00CD2AAB"/>
    <w:rsid w:val="00CD472B"/>
    <w:rsid w:val="00CD5516"/>
    <w:rsid w:val="00CD55D7"/>
    <w:rsid w:val="00CD75FC"/>
    <w:rsid w:val="00CD7D98"/>
    <w:rsid w:val="00CE0A6A"/>
    <w:rsid w:val="00CE29E5"/>
    <w:rsid w:val="00CE31FF"/>
    <w:rsid w:val="00CE32CF"/>
    <w:rsid w:val="00CE3E23"/>
    <w:rsid w:val="00CE4062"/>
    <w:rsid w:val="00CE56E1"/>
    <w:rsid w:val="00CE5892"/>
    <w:rsid w:val="00CE5EBD"/>
    <w:rsid w:val="00CE6446"/>
    <w:rsid w:val="00CF09FC"/>
    <w:rsid w:val="00CF1698"/>
    <w:rsid w:val="00CF19A8"/>
    <w:rsid w:val="00CF472E"/>
    <w:rsid w:val="00CF64DC"/>
    <w:rsid w:val="00CF6CDF"/>
    <w:rsid w:val="00CF747E"/>
    <w:rsid w:val="00CF788C"/>
    <w:rsid w:val="00CF7AA8"/>
    <w:rsid w:val="00D010CF"/>
    <w:rsid w:val="00D0322E"/>
    <w:rsid w:val="00D032A2"/>
    <w:rsid w:val="00D0424F"/>
    <w:rsid w:val="00D04355"/>
    <w:rsid w:val="00D04871"/>
    <w:rsid w:val="00D05AED"/>
    <w:rsid w:val="00D05EF0"/>
    <w:rsid w:val="00D06227"/>
    <w:rsid w:val="00D06373"/>
    <w:rsid w:val="00D0637B"/>
    <w:rsid w:val="00D0644E"/>
    <w:rsid w:val="00D0744A"/>
    <w:rsid w:val="00D07491"/>
    <w:rsid w:val="00D11329"/>
    <w:rsid w:val="00D118C5"/>
    <w:rsid w:val="00D13181"/>
    <w:rsid w:val="00D1332D"/>
    <w:rsid w:val="00D1468F"/>
    <w:rsid w:val="00D14B0C"/>
    <w:rsid w:val="00D15D9E"/>
    <w:rsid w:val="00D16121"/>
    <w:rsid w:val="00D16589"/>
    <w:rsid w:val="00D17920"/>
    <w:rsid w:val="00D201DE"/>
    <w:rsid w:val="00D211A9"/>
    <w:rsid w:val="00D211D6"/>
    <w:rsid w:val="00D2164B"/>
    <w:rsid w:val="00D22776"/>
    <w:rsid w:val="00D24313"/>
    <w:rsid w:val="00D2499D"/>
    <w:rsid w:val="00D24AD4"/>
    <w:rsid w:val="00D264C3"/>
    <w:rsid w:val="00D26706"/>
    <w:rsid w:val="00D26D21"/>
    <w:rsid w:val="00D272C1"/>
    <w:rsid w:val="00D30781"/>
    <w:rsid w:val="00D30790"/>
    <w:rsid w:val="00D3229F"/>
    <w:rsid w:val="00D323FF"/>
    <w:rsid w:val="00D334DA"/>
    <w:rsid w:val="00D339A1"/>
    <w:rsid w:val="00D34C10"/>
    <w:rsid w:val="00D34C41"/>
    <w:rsid w:val="00D35B8F"/>
    <w:rsid w:val="00D360CB"/>
    <w:rsid w:val="00D36BF8"/>
    <w:rsid w:val="00D374D1"/>
    <w:rsid w:val="00D37B23"/>
    <w:rsid w:val="00D37C52"/>
    <w:rsid w:val="00D4097B"/>
    <w:rsid w:val="00D40E52"/>
    <w:rsid w:val="00D41AD4"/>
    <w:rsid w:val="00D424EF"/>
    <w:rsid w:val="00D42790"/>
    <w:rsid w:val="00D43464"/>
    <w:rsid w:val="00D45E67"/>
    <w:rsid w:val="00D46EF9"/>
    <w:rsid w:val="00D50254"/>
    <w:rsid w:val="00D52346"/>
    <w:rsid w:val="00D52732"/>
    <w:rsid w:val="00D5312B"/>
    <w:rsid w:val="00D53785"/>
    <w:rsid w:val="00D53A37"/>
    <w:rsid w:val="00D53B24"/>
    <w:rsid w:val="00D54577"/>
    <w:rsid w:val="00D54DA6"/>
    <w:rsid w:val="00D55225"/>
    <w:rsid w:val="00D56204"/>
    <w:rsid w:val="00D5700F"/>
    <w:rsid w:val="00D57068"/>
    <w:rsid w:val="00D632AA"/>
    <w:rsid w:val="00D637DA"/>
    <w:rsid w:val="00D66D2B"/>
    <w:rsid w:val="00D70D37"/>
    <w:rsid w:val="00D71D28"/>
    <w:rsid w:val="00D72BF5"/>
    <w:rsid w:val="00D72D9E"/>
    <w:rsid w:val="00D7340B"/>
    <w:rsid w:val="00D735A3"/>
    <w:rsid w:val="00D73E2B"/>
    <w:rsid w:val="00D74A92"/>
    <w:rsid w:val="00D7598C"/>
    <w:rsid w:val="00D75ABD"/>
    <w:rsid w:val="00D76693"/>
    <w:rsid w:val="00D76D92"/>
    <w:rsid w:val="00D77072"/>
    <w:rsid w:val="00D80456"/>
    <w:rsid w:val="00D80ADC"/>
    <w:rsid w:val="00D826E5"/>
    <w:rsid w:val="00D830A8"/>
    <w:rsid w:val="00D84DC7"/>
    <w:rsid w:val="00D85750"/>
    <w:rsid w:val="00D87F47"/>
    <w:rsid w:val="00D90ADF"/>
    <w:rsid w:val="00D90D12"/>
    <w:rsid w:val="00D924D8"/>
    <w:rsid w:val="00D95A2F"/>
    <w:rsid w:val="00D95BE1"/>
    <w:rsid w:val="00D96416"/>
    <w:rsid w:val="00D966A9"/>
    <w:rsid w:val="00D9773E"/>
    <w:rsid w:val="00DA0109"/>
    <w:rsid w:val="00DA017D"/>
    <w:rsid w:val="00DA07FB"/>
    <w:rsid w:val="00DA2C27"/>
    <w:rsid w:val="00DA3614"/>
    <w:rsid w:val="00DA4708"/>
    <w:rsid w:val="00DA6414"/>
    <w:rsid w:val="00DA6F81"/>
    <w:rsid w:val="00DA78D9"/>
    <w:rsid w:val="00DB1C08"/>
    <w:rsid w:val="00DB3296"/>
    <w:rsid w:val="00DB546C"/>
    <w:rsid w:val="00DB5505"/>
    <w:rsid w:val="00DB74B9"/>
    <w:rsid w:val="00DC25C8"/>
    <w:rsid w:val="00DC3965"/>
    <w:rsid w:val="00DC3FA2"/>
    <w:rsid w:val="00DC42CB"/>
    <w:rsid w:val="00DC4826"/>
    <w:rsid w:val="00DC501D"/>
    <w:rsid w:val="00DC56F4"/>
    <w:rsid w:val="00DC5889"/>
    <w:rsid w:val="00DD2173"/>
    <w:rsid w:val="00DD429E"/>
    <w:rsid w:val="00DD438B"/>
    <w:rsid w:val="00DD5AB3"/>
    <w:rsid w:val="00DD6D2D"/>
    <w:rsid w:val="00DD7744"/>
    <w:rsid w:val="00DD79DB"/>
    <w:rsid w:val="00DE04AB"/>
    <w:rsid w:val="00DE3A1B"/>
    <w:rsid w:val="00DE41A7"/>
    <w:rsid w:val="00DE704A"/>
    <w:rsid w:val="00DE7DAD"/>
    <w:rsid w:val="00DF0BC2"/>
    <w:rsid w:val="00DF1187"/>
    <w:rsid w:val="00DF1ED1"/>
    <w:rsid w:val="00DF4F46"/>
    <w:rsid w:val="00DF4F4F"/>
    <w:rsid w:val="00DF512B"/>
    <w:rsid w:val="00DF538C"/>
    <w:rsid w:val="00DF777E"/>
    <w:rsid w:val="00DF7D81"/>
    <w:rsid w:val="00E0013C"/>
    <w:rsid w:val="00E01987"/>
    <w:rsid w:val="00E01B35"/>
    <w:rsid w:val="00E01B58"/>
    <w:rsid w:val="00E05890"/>
    <w:rsid w:val="00E05BFF"/>
    <w:rsid w:val="00E067C7"/>
    <w:rsid w:val="00E07FCB"/>
    <w:rsid w:val="00E102B1"/>
    <w:rsid w:val="00E102CA"/>
    <w:rsid w:val="00E112DE"/>
    <w:rsid w:val="00E11FC6"/>
    <w:rsid w:val="00E121A1"/>
    <w:rsid w:val="00E1319C"/>
    <w:rsid w:val="00E13D7D"/>
    <w:rsid w:val="00E15127"/>
    <w:rsid w:val="00E15BD4"/>
    <w:rsid w:val="00E17225"/>
    <w:rsid w:val="00E2040B"/>
    <w:rsid w:val="00E2136B"/>
    <w:rsid w:val="00E21392"/>
    <w:rsid w:val="00E21456"/>
    <w:rsid w:val="00E24733"/>
    <w:rsid w:val="00E24762"/>
    <w:rsid w:val="00E265B3"/>
    <w:rsid w:val="00E272D4"/>
    <w:rsid w:val="00E274F2"/>
    <w:rsid w:val="00E27647"/>
    <w:rsid w:val="00E2781B"/>
    <w:rsid w:val="00E30FB6"/>
    <w:rsid w:val="00E31196"/>
    <w:rsid w:val="00E322D8"/>
    <w:rsid w:val="00E3302F"/>
    <w:rsid w:val="00E35A39"/>
    <w:rsid w:val="00E36198"/>
    <w:rsid w:val="00E36E28"/>
    <w:rsid w:val="00E36F44"/>
    <w:rsid w:val="00E3733C"/>
    <w:rsid w:val="00E37DA1"/>
    <w:rsid w:val="00E40868"/>
    <w:rsid w:val="00E411D6"/>
    <w:rsid w:val="00E415D3"/>
    <w:rsid w:val="00E41779"/>
    <w:rsid w:val="00E43514"/>
    <w:rsid w:val="00E43DF5"/>
    <w:rsid w:val="00E44381"/>
    <w:rsid w:val="00E450CA"/>
    <w:rsid w:val="00E45CFA"/>
    <w:rsid w:val="00E45F4C"/>
    <w:rsid w:val="00E464CB"/>
    <w:rsid w:val="00E46DCF"/>
    <w:rsid w:val="00E47A89"/>
    <w:rsid w:val="00E50FAB"/>
    <w:rsid w:val="00E50FF7"/>
    <w:rsid w:val="00E516AD"/>
    <w:rsid w:val="00E52570"/>
    <w:rsid w:val="00E53866"/>
    <w:rsid w:val="00E54FCA"/>
    <w:rsid w:val="00E55E92"/>
    <w:rsid w:val="00E60BD6"/>
    <w:rsid w:val="00E63E4A"/>
    <w:rsid w:val="00E64A2B"/>
    <w:rsid w:val="00E6543F"/>
    <w:rsid w:val="00E66EA9"/>
    <w:rsid w:val="00E66FF0"/>
    <w:rsid w:val="00E6779D"/>
    <w:rsid w:val="00E71C39"/>
    <w:rsid w:val="00E722D6"/>
    <w:rsid w:val="00E74D33"/>
    <w:rsid w:val="00E75B72"/>
    <w:rsid w:val="00E76829"/>
    <w:rsid w:val="00E76C71"/>
    <w:rsid w:val="00E7754F"/>
    <w:rsid w:val="00E77BD5"/>
    <w:rsid w:val="00E805F5"/>
    <w:rsid w:val="00E80695"/>
    <w:rsid w:val="00E821DD"/>
    <w:rsid w:val="00E82A79"/>
    <w:rsid w:val="00E85EB6"/>
    <w:rsid w:val="00E860C9"/>
    <w:rsid w:val="00E86179"/>
    <w:rsid w:val="00E87020"/>
    <w:rsid w:val="00E87CAF"/>
    <w:rsid w:val="00E915CD"/>
    <w:rsid w:val="00E91F69"/>
    <w:rsid w:val="00E924B6"/>
    <w:rsid w:val="00E92D45"/>
    <w:rsid w:val="00E941E8"/>
    <w:rsid w:val="00E963FD"/>
    <w:rsid w:val="00EA0083"/>
    <w:rsid w:val="00EA163E"/>
    <w:rsid w:val="00EA3319"/>
    <w:rsid w:val="00EA3361"/>
    <w:rsid w:val="00EA3571"/>
    <w:rsid w:val="00EA3ABA"/>
    <w:rsid w:val="00EA5B03"/>
    <w:rsid w:val="00EA5FC7"/>
    <w:rsid w:val="00EA6925"/>
    <w:rsid w:val="00EA764E"/>
    <w:rsid w:val="00EB1EE0"/>
    <w:rsid w:val="00EB2B12"/>
    <w:rsid w:val="00EB31AC"/>
    <w:rsid w:val="00EB3951"/>
    <w:rsid w:val="00EB41CC"/>
    <w:rsid w:val="00EB462A"/>
    <w:rsid w:val="00EB4A25"/>
    <w:rsid w:val="00EB5603"/>
    <w:rsid w:val="00EB5963"/>
    <w:rsid w:val="00EB7C67"/>
    <w:rsid w:val="00EC0940"/>
    <w:rsid w:val="00EC3244"/>
    <w:rsid w:val="00EC3C94"/>
    <w:rsid w:val="00EC4005"/>
    <w:rsid w:val="00EC46EB"/>
    <w:rsid w:val="00EC5B82"/>
    <w:rsid w:val="00EC70E5"/>
    <w:rsid w:val="00EC7759"/>
    <w:rsid w:val="00ED0C17"/>
    <w:rsid w:val="00ED33B7"/>
    <w:rsid w:val="00ED50CA"/>
    <w:rsid w:val="00ED5577"/>
    <w:rsid w:val="00ED7037"/>
    <w:rsid w:val="00ED72D9"/>
    <w:rsid w:val="00ED7451"/>
    <w:rsid w:val="00EE0020"/>
    <w:rsid w:val="00EE0458"/>
    <w:rsid w:val="00EE0D96"/>
    <w:rsid w:val="00EE2542"/>
    <w:rsid w:val="00EE2D99"/>
    <w:rsid w:val="00EE3EF3"/>
    <w:rsid w:val="00EE4055"/>
    <w:rsid w:val="00EE430B"/>
    <w:rsid w:val="00EE4D0D"/>
    <w:rsid w:val="00EE4D4D"/>
    <w:rsid w:val="00EE6866"/>
    <w:rsid w:val="00EE68D9"/>
    <w:rsid w:val="00EF0584"/>
    <w:rsid w:val="00EF0C04"/>
    <w:rsid w:val="00EF0C60"/>
    <w:rsid w:val="00EF16C0"/>
    <w:rsid w:val="00EF2C4B"/>
    <w:rsid w:val="00EF3543"/>
    <w:rsid w:val="00EF3FD5"/>
    <w:rsid w:val="00EF4278"/>
    <w:rsid w:val="00EF50A3"/>
    <w:rsid w:val="00EF53CE"/>
    <w:rsid w:val="00EF58DD"/>
    <w:rsid w:val="00F00624"/>
    <w:rsid w:val="00F00682"/>
    <w:rsid w:val="00F00712"/>
    <w:rsid w:val="00F00919"/>
    <w:rsid w:val="00F0212B"/>
    <w:rsid w:val="00F02AE1"/>
    <w:rsid w:val="00F042D6"/>
    <w:rsid w:val="00F04AC4"/>
    <w:rsid w:val="00F05AC3"/>
    <w:rsid w:val="00F070B3"/>
    <w:rsid w:val="00F07247"/>
    <w:rsid w:val="00F07776"/>
    <w:rsid w:val="00F07F32"/>
    <w:rsid w:val="00F123C4"/>
    <w:rsid w:val="00F1255D"/>
    <w:rsid w:val="00F12706"/>
    <w:rsid w:val="00F12716"/>
    <w:rsid w:val="00F12917"/>
    <w:rsid w:val="00F12A3D"/>
    <w:rsid w:val="00F149DF"/>
    <w:rsid w:val="00F16049"/>
    <w:rsid w:val="00F163A8"/>
    <w:rsid w:val="00F201BA"/>
    <w:rsid w:val="00F20F01"/>
    <w:rsid w:val="00F213A1"/>
    <w:rsid w:val="00F229A8"/>
    <w:rsid w:val="00F22B07"/>
    <w:rsid w:val="00F233BD"/>
    <w:rsid w:val="00F23F9C"/>
    <w:rsid w:val="00F24D96"/>
    <w:rsid w:val="00F252F3"/>
    <w:rsid w:val="00F25858"/>
    <w:rsid w:val="00F25A3F"/>
    <w:rsid w:val="00F25E85"/>
    <w:rsid w:val="00F26E2E"/>
    <w:rsid w:val="00F27AA4"/>
    <w:rsid w:val="00F307C9"/>
    <w:rsid w:val="00F30B24"/>
    <w:rsid w:val="00F312EF"/>
    <w:rsid w:val="00F31E88"/>
    <w:rsid w:val="00F328C5"/>
    <w:rsid w:val="00F32A00"/>
    <w:rsid w:val="00F33746"/>
    <w:rsid w:val="00F339CE"/>
    <w:rsid w:val="00F36946"/>
    <w:rsid w:val="00F36E4C"/>
    <w:rsid w:val="00F40BDC"/>
    <w:rsid w:val="00F41C87"/>
    <w:rsid w:val="00F42EF9"/>
    <w:rsid w:val="00F45A75"/>
    <w:rsid w:val="00F4606A"/>
    <w:rsid w:val="00F46118"/>
    <w:rsid w:val="00F4716D"/>
    <w:rsid w:val="00F47685"/>
    <w:rsid w:val="00F47C44"/>
    <w:rsid w:val="00F50E66"/>
    <w:rsid w:val="00F5224E"/>
    <w:rsid w:val="00F52A47"/>
    <w:rsid w:val="00F52CEC"/>
    <w:rsid w:val="00F54261"/>
    <w:rsid w:val="00F54BD3"/>
    <w:rsid w:val="00F558C0"/>
    <w:rsid w:val="00F579AD"/>
    <w:rsid w:val="00F61DEF"/>
    <w:rsid w:val="00F62978"/>
    <w:rsid w:val="00F62D80"/>
    <w:rsid w:val="00F64BD2"/>
    <w:rsid w:val="00F64EA9"/>
    <w:rsid w:val="00F66C53"/>
    <w:rsid w:val="00F67F4D"/>
    <w:rsid w:val="00F70E49"/>
    <w:rsid w:val="00F73712"/>
    <w:rsid w:val="00F740B5"/>
    <w:rsid w:val="00F7596F"/>
    <w:rsid w:val="00F76D0B"/>
    <w:rsid w:val="00F76E7B"/>
    <w:rsid w:val="00F777E9"/>
    <w:rsid w:val="00F807E4"/>
    <w:rsid w:val="00F80DA1"/>
    <w:rsid w:val="00F81404"/>
    <w:rsid w:val="00F828D1"/>
    <w:rsid w:val="00F8375D"/>
    <w:rsid w:val="00F84054"/>
    <w:rsid w:val="00F8593C"/>
    <w:rsid w:val="00F85D3B"/>
    <w:rsid w:val="00F8636F"/>
    <w:rsid w:val="00F8640C"/>
    <w:rsid w:val="00F86EE1"/>
    <w:rsid w:val="00F87530"/>
    <w:rsid w:val="00F9010C"/>
    <w:rsid w:val="00F90B26"/>
    <w:rsid w:val="00F90B9B"/>
    <w:rsid w:val="00F922BD"/>
    <w:rsid w:val="00F92E92"/>
    <w:rsid w:val="00F94E55"/>
    <w:rsid w:val="00F94F89"/>
    <w:rsid w:val="00F95158"/>
    <w:rsid w:val="00F96533"/>
    <w:rsid w:val="00F96626"/>
    <w:rsid w:val="00F975D8"/>
    <w:rsid w:val="00FA1C57"/>
    <w:rsid w:val="00FA2D60"/>
    <w:rsid w:val="00FA39AA"/>
    <w:rsid w:val="00FA3DE2"/>
    <w:rsid w:val="00FA418B"/>
    <w:rsid w:val="00FA4886"/>
    <w:rsid w:val="00FA5AF7"/>
    <w:rsid w:val="00FA63E7"/>
    <w:rsid w:val="00FA6F8D"/>
    <w:rsid w:val="00FB1DB0"/>
    <w:rsid w:val="00FB232D"/>
    <w:rsid w:val="00FB3957"/>
    <w:rsid w:val="00FB5109"/>
    <w:rsid w:val="00FB60D4"/>
    <w:rsid w:val="00FC124E"/>
    <w:rsid w:val="00FC1285"/>
    <w:rsid w:val="00FC5825"/>
    <w:rsid w:val="00FC5894"/>
    <w:rsid w:val="00FC7A30"/>
    <w:rsid w:val="00FD0B3D"/>
    <w:rsid w:val="00FD1C17"/>
    <w:rsid w:val="00FD4506"/>
    <w:rsid w:val="00FD4C38"/>
    <w:rsid w:val="00FD5503"/>
    <w:rsid w:val="00FD6457"/>
    <w:rsid w:val="00FD6B5D"/>
    <w:rsid w:val="00FD6C4A"/>
    <w:rsid w:val="00FE289C"/>
    <w:rsid w:val="00FE57C0"/>
    <w:rsid w:val="00FE6DED"/>
    <w:rsid w:val="00FF161B"/>
    <w:rsid w:val="00FF4E7F"/>
    <w:rsid w:val="00FF5406"/>
    <w:rsid w:val="00FF6277"/>
    <w:rsid w:val="00FF74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5CD906F"/>
  <w15:chartTrackingRefBased/>
  <w15:docId w15:val="{59F8812F-53FB-4B77-86B5-41AB37C0CF2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996FBD"/>
    <w:pPr>
      <w:spacing w:before="120" w:after="120"/>
      <w:jc w:val="thaiDistribute"/>
    </w:pPr>
    <w:rPr>
      <w:rFonts w:ascii="TH SarabunPSK" w:eastAsia="TH SarabunPSK" w:hAnsi="TH SarabunPSK" w:cs="TH SarabunPSK"/>
      <w:sz w:val="32"/>
      <w:szCs w:val="32"/>
    </w:rPr>
  </w:style>
  <w:style w:type="paragraph" w:styleId="Heading1">
    <w:name w:val="heading 1"/>
    <w:aliases w:val="บทที่"/>
    <w:basedOn w:val="Normal"/>
    <w:next w:val="Normal"/>
    <w:link w:val="Heading1Char"/>
    <w:qFormat/>
    <w:rsid w:val="00A87D64"/>
    <w:pPr>
      <w:numPr>
        <w:numId w:val="1"/>
      </w:numPr>
      <w:jc w:val="center"/>
      <w:outlineLvl w:val="0"/>
    </w:pPr>
    <w:rPr>
      <w:b/>
      <w:bCs/>
      <w:sz w:val="40"/>
      <w:szCs w:val="40"/>
    </w:rPr>
  </w:style>
  <w:style w:type="paragraph" w:styleId="Heading2">
    <w:name w:val="heading 2"/>
    <w:basedOn w:val="Normal"/>
    <w:next w:val="Normal"/>
    <w:link w:val="Heading2Char"/>
    <w:unhideWhenUsed/>
    <w:qFormat/>
    <w:rsid w:val="00A87D64"/>
    <w:pPr>
      <w:keepNext/>
      <w:keepLines/>
      <w:numPr>
        <w:ilvl w:val="1"/>
        <w:numId w:val="1"/>
      </w:numPr>
      <w:spacing w:before="320" w:after="0" w:line="240" w:lineRule="auto"/>
      <w:jc w:val="left"/>
      <w:outlineLvl w:val="1"/>
    </w:pPr>
    <w:rPr>
      <w:b/>
      <w:bCs/>
      <w:sz w:val="36"/>
      <w:szCs w:val="36"/>
    </w:rPr>
  </w:style>
  <w:style w:type="paragraph" w:styleId="Heading3">
    <w:name w:val="heading 3"/>
    <w:basedOn w:val="Normal"/>
    <w:next w:val="Normal"/>
    <w:link w:val="Heading3Char"/>
    <w:unhideWhenUsed/>
    <w:qFormat/>
    <w:rsid w:val="00A87D64"/>
    <w:pPr>
      <w:keepNext/>
      <w:keepLines/>
      <w:numPr>
        <w:ilvl w:val="2"/>
        <w:numId w:val="1"/>
      </w:numPr>
      <w:spacing w:after="0" w:line="240" w:lineRule="auto"/>
      <w:jc w:val="left"/>
      <w:outlineLvl w:val="2"/>
    </w:pPr>
    <w:rPr>
      <w:b/>
      <w:bCs/>
      <w:sz w:val="36"/>
      <w:szCs w:val="36"/>
    </w:rPr>
  </w:style>
  <w:style w:type="paragraph" w:styleId="Heading4">
    <w:name w:val="heading 4"/>
    <w:basedOn w:val="Normal"/>
    <w:next w:val="Normal"/>
    <w:link w:val="Heading4Char"/>
    <w:unhideWhenUsed/>
    <w:qFormat/>
    <w:rsid w:val="00743A91"/>
    <w:pPr>
      <w:keepNext/>
      <w:keepLines/>
      <w:numPr>
        <w:ilvl w:val="3"/>
        <w:numId w:val="1"/>
      </w:numPr>
      <w:spacing w:before="0" w:after="0"/>
      <w:outlineLvl w:val="3"/>
    </w:pPr>
    <w:rPr>
      <w:rFonts w:eastAsiaTheme="majorEastAsia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1C2674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1C2674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1C2674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rsid w:val="001C2674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6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C2674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Caption">
    <w:name w:val="caption"/>
    <w:basedOn w:val="Normal"/>
    <w:next w:val="Normal"/>
    <w:link w:val="CaptionChar"/>
    <w:uiPriority w:val="35"/>
    <w:unhideWhenUsed/>
    <w:qFormat/>
    <w:rsid w:val="001C2674"/>
    <w:pPr>
      <w:spacing w:after="200" w:line="240" w:lineRule="auto"/>
    </w:pPr>
    <w:rPr>
      <w:i/>
      <w:iCs/>
      <w:color w:val="44546A" w:themeColor="text2"/>
      <w:sz w:val="18"/>
      <w:szCs w:val="22"/>
    </w:rPr>
  </w:style>
  <w:style w:type="character" w:customStyle="1" w:styleId="Heading1Char">
    <w:name w:val="Heading 1 Char"/>
    <w:aliases w:val="บทที่ Char"/>
    <w:basedOn w:val="DefaultParagraphFont"/>
    <w:link w:val="Heading1"/>
    <w:rsid w:val="00A87D64"/>
    <w:rPr>
      <w:rFonts w:ascii="TH SarabunPSK" w:eastAsia="TH SarabunPSK" w:hAnsi="TH SarabunPSK" w:cs="TH SarabunPSK"/>
      <w:b/>
      <w:bCs/>
      <w:sz w:val="40"/>
      <w:szCs w:val="40"/>
    </w:rPr>
  </w:style>
  <w:style w:type="character" w:customStyle="1" w:styleId="Heading2Char">
    <w:name w:val="Heading 2 Char"/>
    <w:basedOn w:val="DefaultParagraphFont"/>
    <w:link w:val="Heading2"/>
    <w:rsid w:val="00A87D64"/>
    <w:rPr>
      <w:rFonts w:ascii="TH SarabunPSK" w:eastAsia="TH SarabunPSK" w:hAnsi="TH SarabunPSK" w:cs="TH SarabunPSK"/>
      <w:b/>
      <w:bCs/>
      <w:sz w:val="36"/>
      <w:szCs w:val="36"/>
    </w:rPr>
  </w:style>
  <w:style w:type="character" w:customStyle="1" w:styleId="Heading3Char">
    <w:name w:val="Heading 3 Char"/>
    <w:basedOn w:val="DefaultParagraphFont"/>
    <w:link w:val="Heading3"/>
    <w:rsid w:val="00A87D64"/>
    <w:rPr>
      <w:rFonts w:ascii="TH SarabunPSK" w:eastAsia="TH SarabunPSK" w:hAnsi="TH SarabunPSK" w:cs="TH SarabunPSK"/>
      <w:b/>
      <w:bCs/>
      <w:sz w:val="36"/>
      <w:szCs w:val="36"/>
    </w:rPr>
  </w:style>
  <w:style w:type="character" w:customStyle="1" w:styleId="Heading4Char">
    <w:name w:val="Heading 4 Char"/>
    <w:basedOn w:val="DefaultParagraphFont"/>
    <w:link w:val="Heading4"/>
    <w:rsid w:val="00743A91"/>
    <w:rPr>
      <w:rFonts w:ascii="TH SarabunPSK" w:eastAsiaTheme="majorEastAsia" w:hAnsi="TH SarabunPSK" w:cs="TH SarabunPSK"/>
      <w:sz w:val="32"/>
      <w:szCs w:val="32"/>
    </w:rPr>
  </w:style>
  <w:style w:type="character" w:customStyle="1" w:styleId="Heading5Char">
    <w:name w:val="Heading 5 Char"/>
    <w:basedOn w:val="DefaultParagraphFont"/>
    <w:link w:val="Heading5"/>
    <w:uiPriority w:val="9"/>
    <w:rsid w:val="001C2674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6Char">
    <w:name w:val="Heading 6 Char"/>
    <w:basedOn w:val="DefaultParagraphFont"/>
    <w:link w:val="Heading6"/>
    <w:uiPriority w:val="9"/>
    <w:rsid w:val="001C2674"/>
    <w:rPr>
      <w:rFonts w:asciiTheme="majorHAnsi" w:eastAsiaTheme="majorEastAsia" w:hAnsiTheme="majorHAnsi" w:cstheme="majorBidi"/>
      <w:color w:val="1F4D78" w:themeColor="accent1" w:themeShade="7F"/>
      <w:sz w:val="32"/>
      <w:szCs w:val="32"/>
    </w:rPr>
  </w:style>
  <w:style w:type="character" w:customStyle="1" w:styleId="Heading7Char">
    <w:name w:val="Heading 7 Char"/>
    <w:basedOn w:val="DefaultParagraphFont"/>
    <w:link w:val="Heading7"/>
    <w:uiPriority w:val="9"/>
    <w:rsid w:val="001C2674"/>
    <w:rPr>
      <w:rFonts w:asciiTheme="majorHAnsi" w:eastAsiaTheme="majorEastAsia" w:hAnsiTheme="majorHAnsi" w:cstheme="majorBidi"/>
      <w:i/>
      <w:iCs/>
      <w:color w:val="1F4D78" w:themeColor="accent1" w:themeShade="7F"/>
      <w:sz w:val="32"/>
      <w:szCs w:val="32"/>
    </w:rPr>
  </w:style>
  <w:style w:type="character" w:customStyle="1" w:styleId="Heading8Char">
    <w:name w:val="Heading 8 Char"/>
    <w:basedOn w:val="DefaultParagraphFont"/>
    <w:link w:val="Heading8"/>
    <w:uiPriority w:val="9"/>
    <w:rsid w:val="001C2674"/>
    <w:rPr>
      <w:rFonts w:asciiTheme="majorHAnsi" w:eastAsiaTheme="majorEastAsia" w:hAnsiTheme="majorHAnsi" w:cstheme="majorBidi"/>
      <w:color w:val="272727" w:themeColor="text1" w:themeTint="D8"/>
      <w:sz w:val="21"/>
      <w:szCs w:val="26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C2674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6"/>
    </w:rPr>
  </w:style>
  <w:style w:type="paragraph" w:styleId="ListParagraph">
    <w:name w:val="List Paragraph"/>
    <w:basedOn w:val="Normal"/>
    <w:link w:val="ListParagraphChar"/>
    <w:uiPriority w:val="34"/>
    <w:qFormat/>
    <w:rsid w:val="001C2674"/>
    <w:pPr>
      <w:spacing w:after="0" w:line="276" w:lineRule="auto"/>
      <w:ind w:left="720"/>
      <w:contextualSpacing/>
    </w:pPr>
    <w:rPr>
      <w:rFonts w:cs="Angsana New"/>
      <w:szCs w:val="40"/>
    </w:rPr>
  </w:style>
  <w:style w:type="paragraph" w:customStyle="1" w:styleId="a">
    <w:name w:val="ลำดับ"/>
    <w:next w:val="Heading5"/>
    <w:link w:val="Char"/>
    <w:qFormat/>
    <w:rsid w:val="001C2674"/>
    <w:pPr>
      <w:spacing w:before="60" w:after="0" w:line="240" w:lineRule="auto"/>
    </w:pPr>
    <w:rPr>
      <w:rFonts w:ascii="TH SarabunPSK" w:eastAsia="TH SarabunPSK" w:hAnsi="TH SarabunPSK" w:cs="TH SarabunPSK"/>
      <w:sz w:val="32"/>
      <w:szCs w:val="32"/>
    </w:rPr>
  </w:style>
  <w:style w:type="character" w:customStyle="1" w:styleId="ListParagraphChar">
    <w:name w:val="List Paragraph Char"/>
    <w:basedOn w:val="DefaultParagraphFont"/>
    <w:link w:val="ListParagraph"/>
    <w:uiPriority w:val="34"/>
    <w:rsid w:val="001C2674"/>
    <w:rPr>
      <w:rFonts w:ascii="TH SarabunPSK" w:eastAsia="TH SarabunPSK" w:hAnsi="TH SarabunPSK" w:cs="Angsana New"/>
      <w:sz w:val="32"/>
      <w:szCs w:val="40"/>
    </w:rPr>
  </w:style>
  <w:style w:type="character" w:customStyle="1" w:styleId="Char">
    <w:name w:val="ลำดับ Char"/>
    <w:basedOn w:val="ListParagraphChar"/>
    <w:link w:val="a"/>
    <w:rsid w:val="001C2674"/>
    <w:rPr>
      <w:rFonts w:ascii="TH SarabunPSK" w:eastAsia="TH SarabunPSK" w:hAnsi="TH SarabunPSK" w:cs="TH SarabunPSK"/>
      <w:sz w:val="32"/>
      <w:szCs w:val="32"/>
    </w:rPr>
  </w:style>
  <w:style w:type="paragraph" w:customStyle="1" w:styleId="a0">
    <w:name w:val="ภาพที่"/>
    <w:basedOn w:val="Caption"/>
    <w:link w:val="Char0"/>
    <w:qFormat/>
    <w:rsid w:val="000E398E"/>
    <w:pPr>
      <w:jc w:val="center"/>
    </w:pPr>
    <w:rPr>
      <w:i w:val="0"/>
      <w:iCs w:val="0"/>
      <w:color w:val="auto"/>
      <w:sz w:val="32"/>
      <w:szCs w:val="32"/>
    </w:rPr>
  </w:style>
  <w:style w:type="paragraph" w:styleId="Header">
    <w:name w:val="header"/>
    <w:basedOn w:val="Normal"/>
    <w:link w:val="HeaderChar"/>
    <w:uiPriority w:val="99"/>
    <w:unhideWhenUsed/>
    <w:rsid w:val="001C2674"/>
    <w:pPr>
      <w:tabs>
        <w:tab w:val="center" w:pos="4513"/>
        <w:tab w:val="right" w:pos="9026"/>
      </w:tabs>
      <w:spacing w:after="0" w:line="240" w:lineRule="auto"/>
    </w:pPr>
    <w:rPr>
      <w:rFonts w:cs="Angsana New"/>
      <w:szCs w:val="40"/>
    </w:rPr>
  </w:style>
  <w:style w:type="character" w:customStyle="1" w:styleId="HeaderChar">
    <w:name w:val="Header Char"/>
    <w:basedOn w:val="DefaultParagraphFont"/>
    <w:link w:val="Header"/>
    <w:uiPriority w:val="99"/>
    <w:rsid w:val="001C2674"/>
    <w:rPr>
      <w:rFonts w:ascii="TH SarabunPSK" w:eastAsia="TH SarabunPSK" w:hAnsi="TH SarabunPSK" w:cs="Angsana New"/>
      <w:sz w:val="32"/>
      <w:szCs w:val="40"/>
    </w:rPr>
  </w:style>
  <w:style w:type="character" w:customStyle="1" w:styleId="CaptionChar">
    <w:name w:val="Caption Char"/>
    <w:basedOn w:val="DefaultParagraphFont"/>
    <w:link w:val="Caption"/>
    <w:uiPriority w:val="35"/>
    <w:rsid w:val="001C2674"/>
    <w:rPr>
      <w:i/>
      <w:iCs/>
      <w:color w:val="44546A" w:themeColor="text2"/>
      <w:sz w:val="18"/>
      <w:szCs w:val="22"/>
    </w:rPr>
  </w:style>
  <w:style w:type="character" w:customStyle="1" w:styleId="Char0">
    <w:name w:val="ภาพที่ Char"/>
    <w:basedOn w:val="CaptionChar"/>
    <w:link w:val="a0"/>
    <w:rsid w:val="000E398E"/>
    <w:rPr>
      <w:rFonts w:ascii="TH SarabunPSK" w:eastAsia="TH SarabunPSK" w:hAnsi="TH SarabunPSK" w:cs="TH SarabunPSK"/>
      <w:i w:val="0"/>
      <w:iCs w:val="0"/>
      <w:color w:val="44546A" w:themeColor="text2"/>
      <w:sz w:val="32"/>
      <w:szCs w:val="32"/>
    </w:rPr>
  </w:style>
  <w:style w:type="paragraph" w:styleId="Footer">
    <w:name w:val="footer"/>
    <w:basedOn w:val="Normal"/>
    <w:link w:val="FooterChar"/>
    <w:uiPriority w:val="99"/>
    <w:unhideWhenUsed/>
    <w:rsid w:val="001C2674"/>
    <w:pPr>
      <w:tabs>
        <w:tab w:val="center" w:pos="4513"/>
        <w:tab w:val="right" w:pos="9026"/>
      </w:tabs>
      <w:spacing w:after="0" w:line="240" w:lineRule="auto"/>
    </w:pPr>
    <w:rPr>
      <w:rFonts w:cs="Angsana New"/>
      <w:szCs w:val="40"/>
    </w:rPr>
  </w:style>
  <w:style w:type="character" w:customStyle="1" w:styleId="FooterChar">
    <w:name w:val="Footer Char"/>
    <w:basedOn w:val="DefaultParagraphFont"/>
    <w:link w:val="Footer"/>
    <w:uiPriority w:val="99"/>
    <w:rsid w:val="001C2674"/>
    <w:rPr>
      <w:rFonts w:ascii="TH SarabunPSK" w:eastAsia="TH SarabunPSK" w:hAnsi="TH SarabunPSK" w:cs="Angsana New"/>
      <w:sz w:val="32"/>
      <w:szCs w:val="40"/>
    </w:rPr>
  </w:style>
  <w:style w:type="table" w:styleId="TableGrid">
    <w:name w:val="Table Grid"/>
    <w:basedOn w:val="TableNormal"/>
    <w:uiPriority w:val="39"/>
    <w:rsid w:val="001C267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1">
    <w:name w:val="ตารางที่"/>
    <w:basedOn w:val="Caption"/>
    <w:link w:val="Char1"/>
    <w:qFormat/>
    <w:rsid w:val="00D77072"/>
    <w:pPr>
      <w:spacing w:before="320" w:after="320"/>
    </w:pPr>
    <w:rPr>
      <w:i w:val="0"/>
      <w:iCs w:val="0"/>
      <w:color w:val="auto"/>
      <w:sz w:val="32"/>
      <w:szCs w:val="32"/>
    </w:rPr>
  </w:style>
  <w:style w:type="character" w:customStyle="1" w:styleId="Char1">
    <w:name w:val="ตารางที่ Char"/>
    <w:basedOn w:val="CaptionChar"/>
    <w:link w:val="a1"/>
    <w:rsid w:val="00D77072"/>
    <w:rPr>
      <w:rFonts w:ascii="TH SarabunPSK" w:eastAsia="TH SarabunPSK" w:hAnsi="TH SarabunPSK" w:cs="TH SarabunPSK"/>
      <w:i w:val="0"/>
      <w:iCs w:val="0"/>
      <w:color w:val="44546A" w:themeColor="text2"/>
      <w:sz w:val="32"/>
      <w:szCs w:val="32"/>
    </w:rPr>
  </w:style>
  <w:style w:type="paragraph" w:customStyle="1" w:styleId="a2">
    <w:name w:val="ภาคผนวก"/>
    <w:basedOn w:val="Normal"/>
    <w:link w:val="Char2"/>
    <w:qFormat/>
    <w:rsid w:val="00B16CDF"/>
    <w:pPr>
      <w:spacing w:after="0" w:line="240" w:lineRule="auto"/>
      <w:jc w:val="center"/>
    </w:pPr>
    <w:rPr>
      <w:b/>
      <w:bCs/>
      <w:sz w:val="40"/>
      <w:szCs w:val="36"/>
    </w:rPr>
  </w:style>
  <w:style w:type="character" w:styleId="Hyperlink">
    <w:name w:val="Hyperlink"/>
    <w:basedOn w:val="DefaultParagraphFont"/>
    <w:uiPriority w:val="99"/>
    <w:unhideWhenUsed/>
    <w:rsid w:val="001C2674"/>
    <w:rPr>
      <w:color w:val="0000FF"/>
      <w:u w:val="single"/>
    </w:rPr>
  </w:style>
  <w:style w:type="character" w:customStyle="1" w:styleId="Char2">
    <w:name w:val="ภาคผนวก Char"/>
    <w:basedOn w:val="DefaultParagraphFont"/>
    <w:link w:val="a2"/>
    <w:rsid w:val="00B16CDF"/>
    <w:rPr>
      <w:rFonts w:ascii="TH SarabunPSK" w:eastAsia="TH SarabunPSK" w:hAnsi="TH SarabunPSK" w:cs="TH SarabunPSK"/>
      <w:b/>
      <w:bCs/>
      <w:sz w:val="40"/>
      <w:szCs w:val="36"/>
    </w:rPr>
  </w:style>
  <w:style w:type="character" w:customStyle="1" w:styleId="spell-diff-red">
    <w:name w:val="spell-diff-red"/>
    <w:basedOn w:val="DefaultParagraphFont"/>
    <w:rsid w:val="001C2674"/>
  </w:style>
  <w:style w:type="paragraph" w:styleId="TOC1">
    <w:name w:val="toc 1"/>
    <w:basedOn w:val="Normal"/>
    <w:next w:val="Normal"/>
    <w:autoRedefine/>
    <w:uiPriority w:val="39"/>
    <w:unhideWhenUsed/>
    <w:rsid w:val="00D1468F"/>
    <w:pPr>
      <w:spacing w:after="0"/>
      <w:jc w:val="left"/>
    </w:pPr>
    <w:rPr>
      <w:rFonts w:asciiTheme="minorHAnsi" w:hAnsiTheme="minorHAnsi" w:cstheme="majorBidi"/>
      <w:b/>
      <w:bCs/>
      <w:i/>
      <w:iCs/>
      <w:sz w:val="24"/>
      <w:szCs w:val="28"/>
    </w:rPr>
  </w:style>
  <w:style w:type="paragraph" w:styleId="TOC2">
    <w:name w:val="toc 2"/>
    <w:basedOn w:val="Normal"/>
    <w:next w:val="Normal"/>
    <w:autoRedefine/>
    <w:uiPriority w:val="39"/>
    <w:unhideWhenUsed/>
    <w:rsid w:val="00DD6D2D"/>
    <w:pPr>
      <w:tabs>
        <w:tab w:val="left" w:pos="960"/>
        <w:tab w:val="right" w:leader="dot" w:pos="8584"/>
      </w:tabs>
      <w:spacing w:after="0"/>
      <w:ind w:left="320"/>
      <w:jc w:val="left"/>
    </w:pPr>
    <w:rPr>
      <w:noProof/>
    </w:rPr>
  </w:style>
  <w:style w:type="paragraph" w:styleId="TOC3">
    <w:name w:val="toc 3"/>
    <w:basedOn w:val="Normal"/>
    <w:next w:val="Normal"/>
    <w:autoRedefine/>
    <w:uiPriority w:val="39"/>
    <w:unhideWhenUsed/>
    <w:rsid w:val="001C2674"/>
    <w:pPr>
      <w:spacing w:before="0" w:after="0"/>
      <w:ind w:left="640"/>
      <w:jc w:val="left"/>
    </w:pPr>
    <w:rPr>
      <w:rFonts w:asciiTheme="minorHAnsi" w:hAnsiTheme="minorHAnsi" w:cstheme="majorBidi"/>
      <w:sz w:val="20"/>
      <w:szCs w:val="23"/>
    </w:rPr>
  </w:style>
  <w:style w:type="paragraph" w:styleId="TOC4">
    <w:name w:val="toc 4"/>
    <w:basedOn w:val="Normal"/>
    <w:next w:val="Normal"/>
    <w:autoRedefine/>
    <w:uiPriority w:val="39"/>
    <w:unhideWhenUsed/>
    <w:rsid w:val="001C2674"/>
    <w:pPr>
      <w:spacing w:before="0" w:after="0"/>
      <w:ind w:left="960"/>
      <w:jc w:val="left"/>
    </w:pPr>
    <w:rPr>
      <w:rFonts w:asciiTheme="minorHAnsi" w:hAnsiTheme="minorHAnsi" w:cstheme="majorBidi"/>
      <w:sz w:val="20"/>
      <w:szCs w:val="23"/>
    </w:rPr>
  </w:style>
  <w:style w:type="paragraph" w:styleId="TOC5">
    <w:name w:val="toc 5"/>
    <w:basedOn w:val="Normal"/>
    <w:next w:val="Normal"/>
    <w:autoRedefine/>
    <w:uiPriority w:val="39"/>
    <w:unhideWhenUsed/>
    <w:rsid w:val="001C2674"/>
    <w:pPr>
      <w:spacing w:before="0" w:after="0"/>
      <w:ind w:left="1280"/>
      <w:jc w:val="left"/>
    </w:pPr>
    <w:rPr>
      <w:rFonts w:asciiTheme="minorHAnsi" w:hAnsiTheme="minorHAnsi" w:cstheme="majorBidi"/>
      <w:sz w:val="20"/>
      <w:szCs w:val="23"/>
    </w:rPr>
  </w:style>
  <w:style w:type="paragraph" w:styleId="TOC6">
    <w:name w:val="toc 6"/>
    <w:basedOn w:val="Normal"/>
    <w:next w:val="Normal"/>
    <w:autoRedefine/>
    <w:uiPriority w:val="39"/>
    <w:unhideWhenUsed/>
    <w:rsid w:val="001C2674"/>
    <w:pPr>
      <w:spacing w:before="0" w:after="0"/>
      <w:ind w:left="1600"/>
      <w:jc w:val="left"/>
    </w:pPr>
    <w:rPr>
      <w:rFonts w:asciiTheme="minorHAnsi" w:hAnsiTheme="minorHAnsi" w:cstheme="majorBidi"/>
      <w:sz w:val="20"/>
      <w:szCs w:val="23"/>
    </w:rPr>
  </w:style>
  <w:style w:type="paragraph" w:styleId="TOC7">
    <w:name w:val="toc 7"/>
    <w:basedOn w:val="Normal"/>
    <w:next w:val="Normal"/>
    <w:autoRedefine/>
    <w:uiPriority w:val="39"/>
    <w:unhideWhenUsed/>
    <w:rsid w:val="001C2674"/>
    <w:pPr>
      <w:spacing w:before="0" w:after="0"/>
      <w:ind w:left="1920"/>
      <w:jc w:val="left"/>
    </w:pPr>
    <w:rPr>
      <w:rFonts w:asciiTheme="minorHAnsi" w:hAnsiTheme="minorHAnsi" w:cstheme="majorBidi"/>
      <w:sz w:val="20"/>
      <w:szCs w:val="23"/>
    </w:rPr>
  </w:style>
  <w:style w:type="paragraph" w:styleId="TOC8">
    <w:name w:val="toc 8"/>
    <w:basedOn w:val="Normal"/>
    <w:next w:val="Normal"/>
    <w:autoRedefine/>
    <w:uiPriority w:val="39"/>
    <w:unhideWhenUsed/>
    <w:rsid w:val="001C2674"/>
    <w:pPr>
      <w:spacing w:before="0" w:after="0"/>
      <w:ind w:left="2240"/>
      <w:jc w:val="left"/>
    </w:pPr>
    <w:rPr>
      <w:rFonts w:asciiTheme="minorHAnsi" w:hAnsiTheme="minorHAnsi" w:cstheme="majorBidi"/>
      <w:sz w:val="20"/>
      <w:szCs w:val="23"/>
    </w:rPr>
  </w:style>
  <w:style w:type="paragraph" w:styleId="TOC9">
    <w:name w:val="toc 9"/>
    <w:basedOn w:val="Normal"/>
    <w:next w:val="Normal"/>
    <w:autoRedefine/>
    <w:uiPriority w:val="39"/>
    <w:unhideWhenUsed/>
    <w:rsid w:val="001C2674"/>
    <w:pPr>
      <w:spacing w:before="0" w:after="0"/>
      <w:ind w:left="2560"/>
      <w:jc w:val="left"/>
    </w:pPr>
    <w:rPr>
      <w:rFonts w:asciiTheme="minorHAnsi" w:hAnsiTheme="minorHAnsi" w:cstheme="majorBidi"/>
      <w:sz w:val="20"/>
      <w:szCs w:val="23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1C2674"/>
    <w:pPr>
      <w:spacing w:after="0" w:line="240" w:lineRule="auto"/>
    </w:pPr>
    <w:rPr>
      <w:rFonts w:ascii="Segoe UI" w:hAnsi="Segoe UI" w:cs="Angsana New"/>
      <w:sz w:val="18"/>
      <w:szCs w:val="22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C2674"/>
    <w:rPr>
      <w:rFonts w:ascii="Segoe UI" w:eastAsia="TH SarabunPSK" w:hAnsi="Segoe UI" w:cs="Angsana New"/>
      <w:sz w:val="18"/>
      <w:szCs w:val="22"/>
    </w:rPr>
  </w:style>
  <w:style w:type="paragraph" w:styleId="TableofFigures">
    <w:name w:val="table of figures"/>
    <w:basedOn w:val="Normal"/>
    <w:next w:val="Normal"/>
    <w:uiPriority w:val="99"/>
    <w:unhideWhenUsed/>
    <w:rsid w:val="00AA7059"/>
    <w:pPr>
      <w:spacing w:after="0" w:line="276" w:lineRule="auto"/>
      <w:ind w:left="640" w:hanging="640"/>
    </w:pPr>
    <w:rPr>
      <w:smallCaps/>
      <w:sz w:val="20"/>
    </w:rPr>
  </w:style>
  <w:style w:type="character" w:customStyle="1" w:styleId="apple-converted-space">
    <w:name w:val="apple-converted-space"/>
    <w:basedOn w:val="DefaultParagraphFont"/>
    <w:rsid w:val="001F1CCB"/>
  </w:style>
  <w:style w:type="character" w:styleId="Strong">
    <w:name w:val="Strong"/>
    <w:basedOn w:val="DefaultParagraphFont"/>
    <w:uiPriority w:val="22"/>
    <w:qFormat/>
    <w:rsid w:val="00AE2C33"/>
    <w:rPr>
      <w:b/>
      <w:bCs/>
    </w:rPr>
  </w:style>
  <w:style w:type="character" w:styleId="CommentReference">
    <w:name w:val="annotation reference"/>
    <w:basedOn w:val="DefaultParagraphFont"/>
    <w:uiPriority w:val="99"/>
    <w:semiHidden/>
    <w:unhideWhenUsed/>
    <w:rsid w:val="00C54319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C54319"/>
    <w:pPr>
      <w:spacing w:line="240" w:lineRule="auto"/>
    </w:pPr>
    <w:rPr>
      <w:rFonts w:cs="Angsana New"/>
      <w:sz w:val="20"/>
      <w:szCs w:val="25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C54319"/>
    <w:rPr>
      <w:rFonts w:ascii="TH SarabunPSK" w:eastAsia="TH SarabunPSK" w:hAnsi="TH SarabunPSK" w:cs="Angsana New"/>
      <w:sz w:val="20"/>
      <w:szCs w:val="25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C54319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C54319"/>
    <w:rPr>
      <w:rFonts w:ascii="TH SarabunPSK" w:eastAsia="TH SarabunPSK" w:hAnsi="TH SarabunPSK" w:cs="Angsana New"/>
      <w:b/>
      <w:bCs/>
      <w:sz w:val="20"/>
      <w:szCs w:val="25"/>
    </w:rPr>
  </w:style>
  <w:style w:type="character" w:customStyle="1" w:styleId="apple-tab-span">
    <w:name w:val="apple-tab-span"/>
    <w:basedOn w:val="DefaultParagraphFont"/>
    <w:rsid w:val="00E01B58"/>
  </w:style>
  <w:style w:type="character" w:styleId="Emphasis">
    <w:name w:val="Emphasis"/>
    <w:basedOn w:val="DefaultParagraphFont"/>
    <w:uiPriority w:val="20"/>
    <w:qFormat/>
    <w:rsid w:val="00FA63E7"/>
    <w:rPr>
      <w:i/>
      <w:iCs/>
    </w:rPr>
  </w:style>
  <w:style w:type="character" w:styleId="LineNumber">
    <w:name w:val="line number"/>
    <w:basedOn w:val="DefaultParagraphFont"/>
    <w:uiPriority w:val="99"/>
    <w:semiHidden/>
    <w:unhideWhenUsed/>
    <w:rsid w:val="008007CD"/>
  </w:style>
  <w:style w:type="paragraph" w:styleId="TOCHeading">
    <w:name w:val="TOC Heading"/>
    <w:basedOn w:val="Heading1"/>
    <w:next w:val="Normal"/>
    <w:uiPriority w:val="39"/>
    <w:unhideWhenUsed/>
    <w:qFormat/>
    <w:rsid w:val="00CB18C9"/>
    <w:pPr>
      <w:numPr>
        <w:numId w:val="0"/>
      </w:numPr>
      <w:spacing w:before="240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sz w:val="32"/>
      <w:szCs w:val="32"/>
      <w:lang w:bidi="ar-SA"/>
    </w:rPr>
  </w:style>
  <w:style w:type="paragraph" w:styleId="NormalWeb">
    <w:name w:val="Normal (Web)"/>
    <w:basedOn w:val="Normal"/>
    <w:uiPriority w:val="99"/>
    <w:semiHidden/>
    <w:unhideWhenUsed/>
    <w:rsid w:val="00D9773E"/>
    <w:pPr>
      <w:spacing w:before="100" w:beforeAutospacing="1"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ko-KR"/>
    </w:rPr>
  </w:style>
  <w:style w:type="paragraph" w:styleId="Title">
    <w:name w:val="Title"/>
    <w:basedOn w:val="Normal"/>
    <w:next w:val="Normal"/>
    <w:link w:val="TitleChar"/>
    <w:uiPriority w:val="10"/>
    <w:qFormat/>
    <w:rsid w:val="00D118C5"/>
    <w:pPr>
      <w:spacing w:after="0" w:line="276" w:lineRule="auto"/>
      <w:jc w:val="center"/>
    </w:pPr>
    <w:rPr>
      <w:b/>
      <w:bCs/>
      <w:spacing w:val="20"/>
      <w:sz w:val="44"/>
      <w:szCs w:val="44"/>
    </w:rPr>
  </w:style>
  <w:style w:type="character" w:customStyle="1" w:styleId="TitleChar">
    <w:name w:val="Title Char"/>
    <w:basedOn w:val="DefaultParagraphFont"/>
    <w:link w:val="Title"/>
    <w:uiPriority w:val="10"/>
    <w:rsid w:val="00D118C5"/>
    <w:rPr>
      <w:rFonts w:ascii="TH SarabunPSK" w:eastAsia="TH SarabunPSK" w:hAnsi="TH SarabunPSK" w:cs="TH SarabunPSK"/>
      <w:b/>
      <w:bCs/>
      <w:spacing w:val="20"/>
      <w:sz w:val="44"/>
      <w:szCs w:val="44"/>
    </w:rPr>
  </w:style>
  <w:style w:type="paragraph" w:styleId="Subtitle">
    <w:name w:val="Subtitle"/>
    <w:basedOn w:val="Normal"/>
    <w:next w:val="Normal"/>
    <w:link w:val="SubtitleChar"/>
    <w:uiPriority w:val="11"/>
    <w:qFormat/>
    <w:rsid w:val="00D118C5"/>
    <w:pPr>
      <w:numPr>
        <w:ilvl w:val="1"/>
      </w:numPr>
      <w:spacing w:after="0" w:line="276" w:lineRule="auto"/>
      <w:jc w:val="center"/>
    </w:pPr>
    <w:rPr>
      <w:color w:val="262626" w:themeColor="text1" w:themeTint="D9"/>
      <w:spacing w:val="15"/>
      <w:sz w:val="40"/>
      <w:szCs w:val="40"/>
    </w:rPr>
  </w:style>
  <w:style w:type="character" w:customStyle="1" w:styleId="SubtitleChar">
    <w:name w:val="Subtitle Char"/>
    <w:basedOn w:val="DefaultParagraphFont"/>
    <w:link w:val="Subtitle"/>
    <w:uiPriority w:val="11"/>
    <w:rsid w:val="00D118C5"/>
    <w:rPr>
      <w:rFonts w:ascii="TH SarabunPSK" w:eastAsia="TH SarabunPSK" w:hAnsi="TH SarabunPSK" w:cs="TH SarabunPSK"/>
      <w:color w:val="262626" w:themeColor="text1" w:themeTint="D9"/>
      <w:spacing w:val="15"/>
      <w:sz w:val="40"/>
      <w:szCs w:val="40"/>
    </w:rPr>
  </w:style>
  <w:style w:type="character" w:styleId="SubtleEmphasis">
    <w:name w:val="Subtle Emphasis"/>
    <w:uiPriority w:val="19"/>
    <w:qFormat/>
    <w:rsid w:val="00D118C5"/>
    <w:rPr>
      <w:sz w:val="36"/>
      <w:szCs w:val="36"/>
    </w:rPr>
  </w:style>
  <w:style w:type="paragraph" w:customStyle="1" w:styleId="a3">
    <w:name w:val="รายงานนี้"/>
    <w:basedOn w:val="Normal"/>
    <w:link w:val="Char3"/>
    <w:qFormat/>
    <w:rsid w:val="00D118C5"/>
    <w:pPr>
      <w:spacing w:after="0" w:line="276" w:lineRule="auto"/>
      <w:jc w:val="center"/>
    </w:pPr>
  </w:style>
  <w:style w:type="character" w:customStyle="1" w:styleId="Char3">
    <w:name w:val="รายงานนี้ Char"/>
    <w:basedOn w:val="DefaultParagraphFont"/>
    <w:link w:val="a3"/>
    <w:rsid w:val="00D118C5"/>
    <w:rPr>
      <w:rFonts w:ascii="TH SarabunPSK" w:eastAsia="TH SarabunPSK" w:hAnsi="TH SarabunPSK" w:cs="TH SarabunPSK"/>
      <w:sz w:val="32"/>
      <w:szCs w:val="32"/>
    </w:rPr>
  </w:style>
  <w:style w:type="table" w:styleId="GridTable1Light">
    <w:name w:val="Grid Table 1 Light"/>
    <w:basedOn w:val="TableNormal"/>
    <w:uiPriority w:val="46"/>
    <w:rsid w:val="00C002C6"/>
    <w:pPr>
      <w:spacing w:after="0" w:line="240" w:lineRule="auto"/>
    </w:pPr>
    <w:rPr>
      <w:rFonts w:eastAsiaTheme="minorHAnsi"/>
    </w:r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BodyText">
    <w:name w:val="Body Text"/>
    <w:basedOn w:val="Normal"/>
    <w:link w:val="BodyTextChar"/>
    <w:rsid w:val="0074485A"/>
    <w:pPr>
      <w:tabs>
        <w:tab w:val="left" w:pos="720"/>
        <w:tab w:val="left" w:pos="3240"/>
      </w:tabs>
      <w:spacing w:before="0" w:after="0" w:line="240" w:lineRule="auto"/>
      <w:jc w:val="both"/>
    </w:pPr>
    <w:rPr>
      <w:rFonts w:ascii="AngsanaUPC" w:eastAsia="Times New Roman" w:hAnsi="AngsanaUPC" w:cs="AngsanaUPC"/>
      <w:b/>
      <w:bCs/>
      <w:sz w:val="36"/>
      <w:szCs w:val="36"/>
      <w:lang w:eastAsia="ko-KR"/>
    </w:rPr>
  </w:style>
  <w:style w:type="character" w:customStyle="1" w:styleId="BodyTextChar">
    <w:name w:val="Body Text Char"/>
    <w:basedOn w:val="DefaultParagraphFont"/>
    <w:link w:val="BodyText"/>
    <w:rsid w:val="0074485A"/>
    <w:rPr>
      <w:rFonts w:ascii="AngsanaUPC" w:eastAsia="Times New Roman" w:hAnsi="AngsanaUPC" w:cs="AngsanaUPC"/>
      <w:b/>
      <w:bCs/>
      <w:sz w:val="36"/>
      <w:szCs w:val="36"/>
      <w:lang w:eastAsia="ko-KR"/>
    </w:rPr>
  </w:style>
  <w:style w:type="paragraph" w:customStyle="1" w:styleId="a4">
    <w:name w:val="รูปที่"/>
    <w:basedOn w:val="Caption"/>
    <w:link w:val="Char4"/>
    <w:qFormat/>
    <w:rsid w:val="007C5568"/>
    <w:pPr>
      <w:spacing w:before="320" w:after="320"/>
      <w:ind w:left="389"/>
      <w:jc w:val="center"/>
    </w:pPr>
    <w:rPr>
      <w:i w:val="0"/>
      <w:iCs w:val="0"/>
      <w:color w:val="auto"/>
      <w:sz w:val="32"/>
      <w:szCs w:val="32"/>
    </w:rPr>
  </w:style>
  <w:style w:type="character" w:customStyle="1" w:styleId="Char4">
    <w:name w:val="รูปที่ Char"/>
    <w:basedOn w:val="DefaultParagraphFont"/>
    <w:link w:val="a4"/>
    <w:rsid w:val="007C5568"/>
    <w:rPr>
      <w:rFonts w:ascii="TH SarabunPSK" w:eastAsia="TH SarabunPSK" w:hAnsi="TH SarabunPSK" w:cs="TH SarabunPSK"/>
      <w:sz w:val="32"/>
      <w:szCs w:val="32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961220"/>
    <w:pPr>
      <w:spacing w:before="0" w:after="0" w:line="240" w:lineRule="auto"/>
    </w:pPr>
    <w:rPr>
      <w:rFonts w:cs="Angsana New"/>
      <w:sz w:val="20"/>
      <w:szCs w:val="25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961220"/>
    <w:rPr>
      <w:rFonts w:ascii="TH SarabunPSK" w:eastAsia="TH SarabunPSK" w:hAnsi="TH SarabunPSK" w:cs="Angsana New"/>
      <w:sz w:val="20"/>
      <w:szCs w:val="25"/>
    </w:rPr>
  </w:style>
  <w:style w:type="character" w:styleId="EndnoteReference">
    <w:name w:val="endnote reference"/>
    <w:basedOn w:val="DefaultParagraphFont"/>
    <w:uiPriority w:val="99"/>
    <w:semiHidden/>
    <w:unhideWhenUsed/>
    <w:rsid w:val="00961220"/>
    <w:rPr>
      <w:vertAlign w:val="superscript"/>
    </w:rPr>
  </w:style>
  <w:style w:type="character" w:customStyle="1" w:styleId="fontstyle01">
    <w:name w:val="fontstyle01"/>
    <w:basedOn w:val="DefaultParagraphFont"/>
    <w:rsid w:val="002D0BF5"/>
    <w:rPr>
      <w:rFonts w:ascii="Bold" w:hAnsi="Bold" w:hint="default"/>
      <w:b/>
      <w:bCs/>
      <w:i w:val="0"/>
      <w:iCs w:val="0"/>
      <w:color w:val="000000"/>
      <w:sz w:val="36"/>
      <w:szCs w:val="36"/>
    </w:rPr>
  </w:style>
  <w:style w:type="numbering" w:customStyle="1" w:styleId="Style1">
    <w:name w:val="Style1"/>
    <w:uiPriority w:val="99"/>
    <w:rsid w:val="00A07078"/>
    <w:pPr>
      <w:numPr>
        <w:numId w:val="18"/>
      </w:numPr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7851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10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34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35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992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076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066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743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852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102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834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747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074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587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844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848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762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914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349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770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318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474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639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jpeg"/><Relationship Id="rId18" Type="http://schemas.openxmlformats.org/officeDocument/2006/relationships/image" Target="media/image8.png"/><Relationship Id="rId26" Type="http://schemas.openxmlformats.org/officeDocument/2006/relationships/image" Target="media/image16.jpeg"/><Relationship Id="rId39" Type="http://schemas.openxmlformats.org/officeDocument/2006/relationships/image" Target="media/image29.jpg"/><Relationship Id="rId21" Type="http://schemas.openxmlformats.org/officeDocument/2006/relationships/image" Target="media/image11.png"/><Relationship Id="rId34" Type="http://schemas.openxmlformats.org/officeDocument/2006/relationships/image" Target="media/image24.jpeg"/><Relationship Id="rId42" Type="http://schemas.openxmlformats.org/officeDocument/2006/relationships/image" Target="media/image32.jpg"/><Relationship Id="rId47" Type="http://schemas.openxmlformats.org/officeDocument/2006/relationships/header" Target="header4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1" Type="http://schemas.openxmlformats.org/officeDocument/2006/relationships/image" Target="media/image2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jpg"/><Relationship Id="rId45" Type="http://schemas.openxmlformats.org/officeDocument/2006/relationships/image" Target="media/image34.png"/><Relationship Id="rId5" Type="http://schemas.openxmlformats.org/officeDocument/2006/relationships/webSettings" Target="webSettings.xml"/><Relationship Id="rId15" Type="http://schemas.openxmlformats.org/officeDocument/2006/relationships/header" Target="header3.xml"/><Relationship Id="rId23" Type="http://schemas.openxmlformats.org/officeDocument/2006/relationships/image" Target="media/image13.png"/><Relationship Id="rId28" Type="http://schemas.openxmlformats.org/officeDocument/2006/relationships/image" Target="media/image18.jpeg"/><Relationship Id="rId36" Type="http://schemas.openxmlformats.org/officeDocument/2006/relationships/image" Target="media/image26.png"/><Relationship Id="rId49" Type="http://schemas.openxmlformats.org/officeDocument/2006/relationships/theme" Target="theme/theme1.xml"/><Relationship Id="rId10" Type="http://schemas.openxmlformats.org/officeDocument/2006/relationships/header" Target="header2.xm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hyperlink" Target="https://www.google.co.th/search?es_sm=122&amp;q=%E0%B8%AD%E0%B8%B1%E0%B8%A5%E0%B8%81%E0%B8%AD%E0%B8%A3%E0%B8%B4%E0%B8%97%E0%B8%B6%E0%B8%A1&amp;spell=1&amp;sa=X&amp;ei=3zMqVPmWF4KguQTVmYLoAw&amp;ved=0CBoQvwUoAA" TargetMode="Externa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image" Target="media/image5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jpeg"/><Relationship Id="rId35" Type="http://schemas.openxmlformats.org/officeDocument/2006/relationships/image" Target="media/image25.jpg"/><Relationship Id="rId43" Type="http://schemas.openxmlformats.org/officeDocument/2006/relationships/image" Target="media/image33.png"/><Relationship Id="rId48" Type="http://schemas.openxmlformats.org/officeDocument/2006/relationships/fontTable" Target="fontTable.xml"/><Relationship Id="rId8" Type="http://schemas.openxmlformats.org/officeDocument/2006/relationships/image" Target="media/image1.gif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jpg"/><Relationship Id="rId46" Type="http://schemas.openxmlformats.org/officeDocument/2006/relationships/image" Target="media/image35.PNG"/><Relationship Id="rId20" Type="http://schemas.openxmlformats.org/officeDocument/2006/relationships/image" Target="media/image10.png"/><Relationship Id="rId41" Type="http://schemas.openxmlformats.org/officeDocument/2006/relationships/image" Target="media/image31.jp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174CD55-75E0-483B-A3ED-8615C2199B7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4823</TotalTime>
  <Pages>94</Pages>
  <Words>12650</Words>
  <Characters>72105</Characters>
  <Application>Microsoft Office Word</Application>
  <DocSecurity>0</DocSecurity>
  <Lines>600</Lines>
  <Paragraphs>169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ชื่อเรื่อง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84586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Pahommie</dc:creator>
  <cp:keywords/>
  <dc:description/>
  <cp:lastModifiedBy>Windows User</cp:lastModifiedBy>
  <cp:revision>662</cp:revision>
  <cp:lastPrinted>2015-05-30T21:29:00Z</cp:lastPrinted>
  <dcterms:created xsi:type="dcterms:W3CDTF">2020-10-16T15:20:00Z</dcterms:created>
  <dcterms:modified xsi:type="dcterms:W3CDTF">2020-10-28T21:02:00Z</dcterms:modified>
</cp:coreProperties>
</file>